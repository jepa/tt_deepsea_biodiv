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5AFF9" w14:textId="2A90183D" w:rsidR="0016706E" w:rsidRDefault="0016706E" w:rsidP="00067929">
      <w:pPr>
        <w:rPr>
          <w:rFonts w:cs="Arial"/>
          <w:color w:val="000000" w:themeColor="text1"/>
        </w:rPr>
      </w:pPr>
    </w:p>
    <w:p w14:paraId="76137366" w14:textId="3A718576" w:rsidR="00067929" w:rsidRPr="00387686" w:rsidRDefault="00067929" w:rsidP="00067929">
      <w:pPr>
        <w:rPr>
          <w:rFonts w:cs="Arial"/>
          <w:color w:val="000000" w:themeColor="text1"/>
        </w:rPr>
      </w:pPr>
      <w:r w:rsidRPr="00387686">
        <w:rPr>
          <w:rFonts w:cs="Arial"/>
          <w:noProof/>
          <w:color w:val="000000" w:themeColor="text1"/>
          <w:lang w:eastAsia="en-GB"/>
        </w:rPr>
        <w:drawing>
          <wp:anchor distT="0" distB="0" distL="114300" distR="114300" simplePos="0" relativeHeight="251659264" behindDoc="0" locked="0" layoutInCell="1" allowOverlap="1" wp14:anchorId="55F34ED5" wp14:editId="7224154C">
            <wp:simplePos x="0" y="0"/>
            <wp:positionH relativeFrom="column">
              <wp:posOffset>2147316</wp:posOffset>
            </wp:positionH>
            <wp:positionV relativeFrom="paragraph">
              <wp:posOffset>-98425</wp:posOffset>
            </wp:positionV>
            <wp:extent cx="1598930" cy="798195"/>
            <wp:effectExtent l="0" t="0" r="1270" b="0"/>
            <wp:wrapNone/>
            <wp:docPr id="37" name="Picture 37" descr="Macintosh HD:Users:adrg:Desktop:Logo jpg 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drg:Desktop:Logo jpg blac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8930" cy="798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3F0DA2" w14:textId="77777777" w:rsidR="00067929" w:rsidRPr="00387686" w:rsidRDefault="00067929" w:rsidP="00067929">
      <w:pPr>
        <w:rPr>
          <w:rFonts w:cs="Arial"/>
          <w:color w:val="000000" w:themeColor="text1"/>
        </w:rPr>
      </w:pPr>
    </w:p>
    <w:p w14:paraId="04FAEA2E" w14:textId="77777777" w:rsidR="00067929" w:rsidRPr="00387686" w:rsidRDefault="00067929" w:rsidP="00067929">
      <w:pPr>
        <w:rPr>
          <w:rFonts w:cs="Arial"/>
          <w:color w:val="000000" w:themeColor="text1"/>
        </w:rPr>
      </w:pPr>
    </w:p>
    <w:p w14:paraId="28F69086" w14:textId="77777777" w:rsidR="00067929" w:rsidRPr="00387686" w:rsidRDefault="00067929" w:rsidP="00067929">
      <w:pPr>
        <w:rPr>
          <w:rFonts w:cs="Arial"/>
          <w:color w:val="000000" w:themeColor="text1"/>
        </w:rPr>
      </w:pPr>
    </w:p>
    <w:p w14:paraId="42A240F4" w14:textId="77777777" w:rsidR="002E062D" w:rsidRDefault="002E062D" w:rsidP="00067929">
      <w:pPr>
        <w:jc w:val="center"/>
        <w:rPr>
          <w:rFonts w:cs="Arial"/>
          <w:b/>
          <w:sz w:val="28"/>
          <w:szCs w:val="28"/>
          <w:lang w:val="en-US"/>
        </w:rPr>
      </w:pPr>
    </w:p>
    <w:p w14:paraId="161325CC" w14:textId="10525C0E" w:rsidR="00067929" w:rsidRPr="00EA1FB5" w:rsidRDefault="00067929" w:rsidP="00067929">
      <w:pPr>
        <w:jc w:val="center"/>
        <w:rPr>
          <w:rFonts w:cs="Arial"/>
          <w:b/>
          <w:sz w:val="28"/>
          <w:szCs w:val="28"/>
          <w:lang w:val="en-US"/>
        </w:rPr>
      </w:pPr>
      <w:commentRangeStart w:id="0"/>
      <w:r w:rsidRPr="00EA1FB5">
        <w:rPr>
          <w:rFonts w:cs="Arial"/>
          <w:b/>
          <w:sz w:val="28"/>
          <w:szCs w:val="28"/>
          <w:lang w:val="en-US"/>
        </w:rPr>
        <w:t xml:space="preserve">A review and synthesis of CCZ </w:t>
      </w:r>
      <w:r w:rsidR="009D18F1">
        <w:rPr>
          <w:rFonts w:cs="Arial"/>
          <w:b/>
          <w:sz w:val="28"/>
          <w:szCs w:val="28"/>
          <w:lang w:val="en-US"/>
        </w:rPr>
        <w:t xml:space="preserve">benthic </w:t>
      </w:r>
      <w:r w:rsidRPr="00EA1FB5">
        <w:rPr>
          <w:rFonts w:cs="Arial"/>
          <w:b/>
          <w:sz w:val="28"/>
          <w:szCs w:val="28"/>
          <w:lang w:val="en-US"/>
        </w:rPr>
        <w:t xml:space="preserve">metazoan biodiversity data from the ISA DeepData database, the </w:t>
      </w:r>
      <w:proofErr w:type="gramStart"/>
      <w:r w:rsidRPr="00EA1FB5">
        <w:rPr>
          <w:rFonts w:cs="Arial"/>
          <w:b/>
          <w:sz w:val="28"/>
          <w:szCs w:val="28"/>
          <w:lang w:val="en-US"/>
        </w:rPr>
        <w:t>literature</w:t>
      </w:r>
      <w:proofErr w:type="gramEnd"/>
      <w:r w:rsidRPr="00EA1FB5">
        <w:rPr>
          <w:rFonts w:cs="Arial"/>
          <w:b/>
          <w:sz w:val="28"/>
          <w:szCs w:val="28"/>
          <w:lang w:val="en-US"/>
        </w:rPr>
        <w:t xml:space="preserve"> and other published sources</w:t>
      </w:r>
      <w:commentRangeEnd w:id="0"/>
      <w:r w:rsidR="004A073C">
        <w:rPr>
          <w:rStyle w:val="CommentReference"/>
          <w:rFonts w:asciiTheme="minorHAnsi" w:hAnsiTheme="minorHAnsi"/>
        </w:rPr>
        <w:commentReference w:id="0"/>
      </w:r>
    </w:p>
    <w:p w14:paraId="0C633BF2" w14:textId="19673871" w:rsidR="00BD448D" w:rsidRDefault="00BD448D" w:rsidP="007808A7">
      <w:pPr>
        <w:rPr>
          <w:rFonts w:cs="Arial"/>
          <w:b/>
          <w:color w:val="000000" w:themeColor="text1"/>
          <w:sz w:val="20"/>
        </w:rPr>
      </w:pPr>
    </w:p>
    <w:p w14:paraId="3334355C" w14:textId="2FA89998" w:rsidR="007808A7" w:rsidRDefault="007808A7" w:rsidP="007808A7">
      <w:pPr>
        <w:jc w:val="center"/>
        <w:rPr>
          <w:rFonts w:cs="Arial"/>
          <w:b/>
          <w:color w:val="000000" w:themeColor="text1"/>
          <w:sz w:val="21"/>
          <w:szCs w:val="22"/>
        </w:rPr>
      </w:pPr>
      <w:r>
        <w:rPr>
          <w:rFonts w:cs="Arial"/>
          <w:b/>
          <w:noProof/>
          <w:color w:val="000000" w:themeColor="text1"/>
          <w:sz w:val="21"/>
          <w:szCs w:val="22"/>
          <w:lang w:eastAsia="en-GB"/>
        </w:rPr>
        <w:drawing>
          <wp:inline distT="0" distB="0" distL="0" distR="0" wp14:anchorId="7F5C7DD4" wp14:editId="668CCC4D">
            <wp:extent cx="4030133" cy="2849981"/>
            <wp:effectExtent l="0" t="0" r="889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CZ_FIN+GRID_2022-04-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38531" cy="2855920"/>
                    </a:xfrm>
                    <a:prstGeom prst="rect">
                      <a:avLst/>
                    </a:prstGeom>
                  </pic:spPr>
                </pic:pic>
              </a:graphicData>
            </a:graphic>
          </wp:inline>
        </w:drawing>
      </w:r>
    </w:p>
    <w:p w14:paraId="72193B3A" w14:textId="77777777" w:rsidR="007808A7" w:rsidRDefault="007808A7" w:rsidP="007808A7">
      <w:pPr>
        <w:jc w:val="center"/>
        <w:rPr>
          <w:rFonts w:cs="Arial"/>
          <w:b/>
          <w:color w:val="000000" w:themeColor="text1"/>
          <w:sz w:val="21"/>
          <w:szCs w:val="22"/>
        </w:rPr>
      </w:pPr>
    </w:p>
    <w:p w14:paraId="50A4F95C" w14:textId="45AA5964" w:rsidR="00067929" w:rsidRPr="002E062D" w:rsidRDefault="00067929" w:rsidP="00067929">
      <w:pPr>
        <w:rPr>
          <w:rFonts w:cs="Arial"/>
          <w:b/>
          <w:color w:val="000000" w:themeColor="text1"/>
          <w:sz w:val="21"/>
          <w:szCs w:val="22"/>
        </w:rPr>
      </w:pPr>
      <w:r w:rsidRPr="002E062D">
        <w:rPr>
          <w:rFonts w:cs="Arial"/>
          <w:b/>
          <w:color w:val="000000" w:themeColor="text1"/>
          <w:sz w:val="21"/>
          <w:szCs w:val="22"/>
        </w:rPr>
        <w:t>Report Authors</w:t>
      </w:r>
    </w:p>
    <w:p w14:paraId="63FF1C74" w14:textId="77777777" w:rsidR="00067929" w:rsidRPr="002E062D" w:rsidRDefault="00067929" w:rsidP="00067929">
      <w:pPr>
        <w:rPr>
          <w:rFonts w:cs="Arial"/>
          <w:color w:val="000000" w:themeColor="text1"/>
          <w:sz w:val="21"/>
          <w:szCs w:val="22"/>
        </w:rPr>
      </w:pPr>
      <w:r w:rsidRPr="002E062D">
        <w:rPr>
          <w:rFonts w:cs="Arial"/>
          <w:color w:val="000000" w:themeColor="text1"/>
          <w:sz w:val="21"/>
          <w:szCs w:val="22"/>
        </w:rPr>
        <w:t>Muriel Rabone &amp; Adrian G Glover</w:t>
      </w:r>
    </w:p>
    <w:p w14:paraId="570E2F8B" w14:textId="77777777" w:rsidR="00647F37" w:rsidRPr="002E062D" w:rsidRDefault="00067929" w:rsidP="00067929">
      <w:pPr>
        <w:rPr>
          <w:rFonts w:cs="Arial"/>
          <w:i/>
          <w:color w:val="000000" w:themeColor="text1"/>
          <w:sz w:val="21"/>
          <w:szCs w:val="22"/>
        </w:rPr>
      </w:pPr>
      <w:r w:rsidRPr="002E062D">
        <w:rPr>
          <w:rFonts w:cs="Arial"/>
          <w:i/>
          <w:iCs/>
          <w:color w:val="000000" w:themeColor="text1"/>
          <w:sz w:val="21"/>
          <w:szCs w:val="22"/>
        </w:rPr>
        <w:t xml:space="preserve">Deep-Sea Systematics and Ecology Research Group, Life </w:t>
      </w:r>
      <w:r w:rsidRPr="002E062D">
        <w:rPr>
          <w:rFonts w:cs="Arial"/>
          <w:i/>
          <w:color w:val="000000" w:themeColor="text1"/>
          <w:sz w:val="21"/>
          <w:szCs w:val="22"/>
        </w:rPr>
        <w:t xml:space="preserve">Sciences Department, Natural History Museum, Cromwell Rd, London SW7 5BD, UK. </w:t>
      </w:r>
    </w:p>
    <w:p w14:paraId="4CF38CC5" w14:textId="123359F1" w:rsidR="00067929" w:rsidRPr="002E062D" w:rsidRDefault="00067929" w:rsidP="00067929">
      <w:pPr>
        <w:rPr>
          <w:rFonts w:cs="Arial"/>
          <w:i/>
          <w:color w:val="000000" w:themeColor="text1"/>
          <w:sz w:val="21"/>
          <w:szCs w:val="22"/>
        </w:rPr>
      </w:pPr>
      <w:r w:rsidRPr="002E062D">
        <w:rPr>
          <w:rFonts w:cs="Arial"/>
          <w:i/>
          <w:color w:val="000000" w:themeColor="text1"/>
          <w:sz w:val="21"/>
          <w:szCs w:val="22"/>
        </w:rPr>
        <w:t xml:space="preserve">Correspondence email: </w:t>
      </w:r>
      <w:hyperlink r:id="rId14" w:history="1">
        <w:r w:rsidRPr="002E062D">
          <w:rPr>
            <w:rStyle w:val="Hyperlink"/>
            <w:rFonts w:cs="Arial"/>
            <w:i/>
            <w:sz w:val="21"/>
            <w:szCs w:val="22"/>
          </w:rPr>
          <w:t>a.glover@nhm.ac.uk</w:t>
        </w:r>
      </w:hyperlink>
      <w:r w:rsidRPr="002E062D">
        <w:rPr>
          <w:rFonts w:cs="Arial"/>
          <w:i/>
          <w:color w:val="000000" w:themeColor="text1"/>
          <w:sz w:val="21"/>
          <w:szCs w:val="22"/>
        </w:rPr>
        <w:t xml:space="preserve"> </w:t>
      </w:r>
    </w:p>
    <w:p w14:paraId="5B1C9B2C" w14:textId="77777777" w:rsidR="00067929" w:rsidRPr="002E062D" w:rsidRDefault="00067929" w:rsidP="00067929">
      <w:pPr>
        <w:rPr>
          <w:rFonts w:cs="Arial"/>
          <w:b/>
          <w:color w:val="000000" w:themeColor="text1"/>
          <w:sz w:val="21"/>
          <w:szCs w:val="22"/>
        </w:rPr>
      </w:pPr>
    </w:p>
    <w:p w14:paraId="366C3A5B" w14:textId="67A90B1F" w:rsidR="00067929" w:rsidRPr="002E062D" w:rsidRDefault="00067929" w:rsidP="00067929">
      <w:pPr>
        <w:rPr>
          <w:rFonts w:cs="Arial"/>
          <w:b/>
          <w:color w:val="000000" w:themeColor="text1"/>
          <w:sz w:val="21"/>
          <w:szCs w:val="22"/>
        </w:rPr>
      </w:pPr>
      <w:r w:rsidRPr="002E062D">
        <w:rPr>
          <w:rFonts w:cs="Arial"/>
          <w:b/>
          <w:color w:val="000000" w:themeColor="text1"/>
          <w:sz w:val="21"/>
          <w:szCs w:val="22"/>
        </w:rPr>
        <w:t>Publication Date</w:t>
      </w:r>
    </w:p>
    <w:p w14:paraId="71079843" w14:textId="4F0B145B" w:rsidR="00067929" w:rsidRPr="002E062D" w:rsidRDefault="002E062D" w:rsidP="00067929">
      <w:pPr>
        <w:rPr>
          <w:rFonts w:cs="Arial"/>
          <w:color w:val="000000" w:themeColor="text1"/>
          <w:sz w:val="21"/>
          <w:szCs w:val="22"/>
        </w:rPr>
      </w:pPr>
      <w:r>
        <w:rPr>
          <w:rFonts w:cs="Arial"/>
          <w:color w:val="000000" w:themeColor="text1"/>
          <w:sz w:val="21"/>
          <w:szCs w:val="22"/>
        </w:rPr>
        <w:t>DRAFT</w:t>
      </w:r>
    </w:p>
    <w:p w14:paraId="226B3EDE" w14:textId="77777777" w:rsidR="00067929" w:rsidRPr="002E062D" w:rsidRDefault="00067929" w:rsidP="00067929">
      <w:pPr>
        <w:rPr>
          <w:rFonts w:cs="Arial"/>
          <w:b/>
          <w:color w:val="000000" w:themeColor="text1"/>
          <w:sz w:val="21"/>
          <w:szCs w:val="22"/>
        </w:rPr>
      </w:pPr>
    </w:p>
    <w:p w14:paraId="4B692F0F" w14:textId="7379CAF0" w:rsidR="00067929" w:rsidRPr="002E062D" w:rsidRDefault="00067929" w:rsidP="00067929">
      <w:pPr>
        <w:rPr>
          <w:rFonts w:cs="Arial"/>
          <w:b/>
          <w:color w:val="000000" w:themeColor="text1"/>
          <w:sz w:val="21"/>
          <w:szCs w:val="22"/>
        </w:rPr>
      </w:pPr>
      <w:r w:rsidRPr="002E062D">
        <w:rPr>
          <w:rFonts w:cs="Arial"/>
          <w:b/>
          <w:color w:val="000000" w:themeColor="text1"/>
          <w:sz w:val="21"/>
          <w:szCs w:val="22"/>
        </w:rPr>
        <w:t>Report Number</w:t>
      </w:r>
    </w:p>
    <w:p w14:paraId="1D3F41DF" w14:textId="2DE07685" w:rsidR="00067929" w:rsidRPr="002E062D" w:rsidRDefault="00067929" w:rsidP="00067929">
      <w:pPr>
        <w:rPr>
          <w:rFonts w:cs="Arial"/>
          <w:color w:val="000000" w:themeColor="text1"/>
          <w:sz w:val="21"/>
          <w:szCs w:val="22"/>
        </w:rPr>
      </w:pPr>
      <w:r w:rsidRPr="002E062D">
        <w:rPr>
          <w:rFonts w:cs="Arial"/>
          <w:color w:val="000000" w:themeColor="text1"/>
          <w:sz w:val="21"/>
          <w:szCs w:val="22"/>
        </w:rPr>
        <w:t xml:space="preserve">NHM </w:t>
      </w:r>
      <w:r w:rsidR="00785C8A" w:rsidRPr="002E062D">
        <w:rPr>
          <w:rFonts w:cs="Arial"/>
          <w:color w:val="000000" w:themeColor="text1"/>
          <w:sz w:val="21"/>
          <w:szCs w:val="22"/>
        </w:rPr>
        <w:t>SON20001/</w:t>
      </w:r>
      <w:proofErr w:type="spellStart"/>
      <w:r w:rsidR="00785C8A" w:rsidRPr="002E062D">
        <w:rPr>
          <w:rFonts w:cs="Arial"/>
          <w:color w:val="000000" w:themeColor="text1"/>
          <w:sz w:val="21"/>
          <w:szCs w:val="22"/>
        </w:rPr>
        <w:t>PewFR</w:t>
      </w:r>
      <w:proofErr w:type="spellEnd"/>
    </w:p>
    <w:p w14:paraId="455D02F7" w14:textId="77777777" w:rsidR="00067929" w:rsidRPr="002E062D" w:rsidRDefault="00067929" w:rsidP="00067929">
      <w:pPr>
        <w:rPr>
          <w:rFonts w:cs="Arial"/>
          <w:b/>
          <w:color w:val="000000" w:themeColor="text1"/>
          <w:sz w:val="21"/>
          <w:szCs w:val="22"/>
        </w:rPr>
      </w:pPr>
    </w:p>
    <w:p w14:paraId="1ECEBF50" w14:textId="075790DC" w:rsidR="00067929" w:rsidRPr="002E062D" w:rsidRDefault="00067929" w:rsidP="00067929">
      <w:pPr>
        <w:rPr>
          <w:rFonts w:cs="Arial"/>
          <w:b/>
          <w:color w:val="000000" w:themeColor="text1"/>
          <w:sz w:val="21"/>
          <w:szCs w:val="22"/>
        </w:rPr>
      </w:pPr>
      <w:r w:rsidRPr="002E062D">
        <w:rPr>
          <w:rFonts w:cs="Arial"/>
          <w:b/>
          <w:color w:val="000000" w:themeColor="text1"/>
          <w:sz w:val="21"/>
          <w:szCs w:val="22"/>
        </w:rPr>
        <w:t>Prepared For Client</w:t>
      </w:r>
    </w:p>
    <w:p w14:paraId="7C8E157C" w14:textId="6E0100D1" w:rsidR="00067929" w:rsidRPr="002E062D" w:rsidRDefault="00067929" w:rsidP="00067929">
      <w:pPr>
        <w:rPr>
          <w:rFonts w:cs="Arial"/>
          <w:color w:val="000000" w:themeColor="text1"/>
          <w:sz w:val="21"/>
          <w:szCs w:val="22"/>
        </w:rPr>
      </w:pPr>
      <w:r w:rsidRPr="002E062D">
        <w:rPr>
          <w:rFonts w:cs="Arial"/>
          <w:color w:val="000000" w:themeColor="text1"/>
          <w:sz w:val="21"/>
          <w:szCs w:val="22"/>
        </w:rPr>
        <w:t>The Pew Charitable Trusts. Contract ID 34394.</w:t>
      </w:r>
    </w:p>
    <w:p w14:paraId="378940F8" w14:textId="278E4B6D" w:rsidR="00785C8A" w:rsidRPr="002E062D" w:rsidRDefault="00785C8A" w:rsidP="00067929">
      <w:pPr>
        <w:rPr>
          <w:rFonts w:cs="Arial"/>
          <w:color w:val="000000" w:themeColor="text1"/>
          <w:sz w:val="21"/>
          <w:szCs w:val="22"/>
        </w:rPr>
      </w:pPr>
    </w:p>
    <w:p w14:paraId="39F4389C" w14:textId="2107B7CB" w:rsidR="00785C8A" w:rsidRPr="002E062D" w:rsidRDefault="00785C8A" w:rsidP="00067929">
      <w:pPr>
        <w:rPr>
          <w:rFonts w:cs="Arial"/>
          <w:b/>
          <w:bCs/>
          <w:color w:val="000000" w:themeColor="text1"/>
          <w:sz w:val="21"/>
          <w:szCs w:val="22"/>
        </w:rPr>
      </w:pPr>
      <w:r w:rsidRPr="002E062D">
        <w:rPr>
          <w:rFonts w:cs="Arial"/>
          <w:b/>
          <w:bCs/>
          <w:color w:val="000000" w:themeColor="text1"/>
          <w:sz w:val="21"/>
          <w:szCs w:val="22"/>
        </w:rPr>
        <w:t>Collaborating Partner</w:t>
      </w:r>
    </w:p>
    <w:p w14:paraId="4022AA8E" w14:textId="2EB35B77" w:rsidR="00785C8A" w:rsidRPr="002E062D" w:rsidRDefault="00785C8A" w:rsidP="00067929">
      <w:pPr>
        <w:rPr>
          <w:rFonts w:cs="Arial"/>
          <w:color w:val="000000" w:themeColor="text1"/>
          <w:sz w:val="21"/>
          <w:szCs w:val="22"/>
        </w:rPr>
      </w:pPr>
      <w:r w:rsidRPr="002E062D">
        <w:rPr>
          <w:rFonts w:cs="Arial"/>
          <w:color w:val="000000" w:themeColor="text1"/>
          <w:sz w:val="21"/>
          <w:szCs w:val="22"/>
        </w:rPr>
        <w:t>The International Seabed Authority</w:t>
      </w:r>
    </w:p>
    <w:p w14:paraId="025204EC" w14:textId="77777777" w:rsidR="00067929" w:rsidRPr="002E062D" w:rsidRDefault="00067929" w:rsidP="00067929">
      <w:pPr>
        <w:rPr>
          <w:rFonts w:cs="Arial"/>
          <w:b/>
          <w:color w:val="000000" w:themeColor="text1"/>
          <w:sz w:val="21"/>
          <w:szCs w:val="22"/>
        </w:rPr>
      </w:pPr>
    </w:p>
    <w:p w14:paraId="71DB2371" w14:textId="3977D019" w:rsidR="00067929" w:rsidRDefault="00067929" w:rsidP="00067929">
      <w:pPr>
        <w:rPr>
          <w:rFonts w:cs="Arial"/>
          <w:b/>
          <w:color w:val="000000" w:themeColor="text1"/>
          <w:sz w:val="21"/>
          <w:szCs w:val="22"/>
        </w:rPr>
      </w:pPr>
      <w:r w:rsidRPr="002E062D">
        <w:rPr>
          <w:rFonts w:cs="Arial"/>
          <w:b/>
          <w:color w:val="000000" w:themeColor="text1"/>
          <w:sz w:val="21"/>
          <w:szCs w:val="22"/>
        </w:rPr>
        <w:t>Confidentiality and Distribution List</w:t>
      </w:r>
    </w:p>
    <w:p w14:paraId="4477106B" w14:textId="2F6FBC88" w:rsidR="004F070A" w:rsidRPr="004F070A" w:rsidRDefault="004F070A" w:rsidP="00067929">
      <w:pPr>
        <w:rPr>
          <w:rFonts w:cs="Arial"/>
          <w:bCs/>
          <w:color w:val="000000" w:themeColor="text1"/>
          <w:sz w:val="21"/>
          <w:szCs w:val="22"/>
        </w:rPr>
      </w:pPr>
      <w:r w:rsidRPr="004F070A">
        <w:rPr>
          <w:rFonts w:cs="Arial"/>
          <w:bCs/>
          <w:color w:val="000000" w:themeColor="text1"/>
          <w:sz w:val="21"/>
          <w:szCs w:val="22"/>
        </w:rPr>
        <w:t>TBC</w:t>
      </w:r>
    </w:p>
    <w:p w14:paraId="77988F3D" w14:textId="77777777" w:rsidR="00067929" w:rsidRPr="002E062D" w:rsidRDefault="00067929" w:rsidP="00067929">
      <w:pPr>
        <w:rPr>
          <w:rFonts w:cs="Arial"/>
          <w:b/>
          <w:color w:val="000000" w:themeColor="text1"/>
          <w:sz w:val="21"/>
          <w:szCs w:val="22"/>
        </w:rPr>
      </w:pPr>
    </w:p>
    <w:p w14:paraId="4CC787E7" w14:textId="1F937913" w:rsidR="00067929" w:rsidRPr="002E062D" w:rsidRDefault="00067929" w:rsidP="00067929">
      <w:pPr>
        <w:rPr>
          <w:rFonts w:cs="Arial"/>
          <w:b/>
          <w:color w:val="000000" w:themeColor="text1"/>
          <w:sz w:val="21"/>
          <w:szCs w:val="22"/>
        </w:rPr>
      </w:pPr>
      <w:r w:rsidRPr="002E062D">
        <w:rPr>
          <w:rFonts w:cs="Arial"/>
          <w:b/>
          <w:color w:val="000000" w:themeColor="text1"/>
          <w:sz w:val="21"/>
          <w:szCs w:val="22"/>
        </w:rPr>
        <w:t>Data Attachments</w:t>
      </w:r>
    </w:p>
    <w:p w14:paraId="74CABD40" w14:textId="41DE7CB8" w:rsidR="00067929" w:rsidRPr="002E062D" w:rsidRDefault="00067929">
      <w:pPr>
        <w:rPr>
          <w:sz w:val="21"/>
          <w:szCs w:val="22"/>
        </w:rPr>
      </w:pPr>
      <w:r w:rsidRPr="002E062D">
        <w:rPr>
          <w:sz w:val="21"/>
          <w:szCs w:val="22"/>
        </w:rPr>
        <w:t>Data files are attached to this report as detailed in the Supplementary Information.</w:t>
      </w:r>
      <w:r w:rsidRPr="002E062D">
        <w:rPr>
          <w:sz w:val="21"/>
          <w:szCs w:val="22"/>
        </w:rPr>
        <w:br w:type="page"/>
      </w:r>
    </w:p>
    <w:p w14:paraId="2FD09B56" w14:textId="433F8714" w:rsidR="00067929" w:rsidRPr="00067929" w:rsidRDefault="00067929" w:rsidP="00067929">
      <w:pPr>
        <w:rPr>
          <w:b/>
          <w:bCs/>
        </w:rPr>
      </w:pPr>
      <w:r w:rsidRPr="00067929">
        <w:rPr>
          <w:b/>
          <w:bCs/>
        </w:rPr>
        <w:lastRenderedPageBreak/>
        <w:t>Executive Summary</w:t>
      </w:r>
    </w:p>
    <w:p w14:paraId="35C7EF24" w14:textId="3B5062FD" w:rsidR="00067929" w:rsidRDefault="00067929" w:rsidP="00067929"/>
    <w:p w14:paraId="0E13F4DC" w14:textId="25CD9EE6" w:rsidR="000C3A6A" w:rsidRPr="00050360" w:rsidRDefault="00CC0950" w:rsidP="007C200F">
      <w:pPr>
        <w:rPr>
          <w:color w:val="FF0000"/>
        </w:rPr>
      </w:pPr>
      <w:r>
        <w:t xml:space="preserve">In this study, we provide the first </w:t>
      </w:r>
      <w:r w:rsidR="002D58B3">
        <w:t>baseline biodiversity assessment of the CCZ from all published data sources</w:t>
      </w:r>
      <w:r w:rsidR="007C200F">
        <w:t xml:space="preserve"> for</w:t>
      </w:r>
      <w:r w:rsidR="000C3A6A">
        <w:t xml:space="preserve"> metazoans (animals) living on the abyssal seafloor of the Clarion-Clipperton Zone (CCZ), Pacific Ocean. This is a region undergoing </w:t>
      </w:r>
      <w:r w:rsidR="00FA77D3">
        <w:t xml:space="preserve">intensive </w:t>
      </w:r>
      <w:r w:rsidR="000C3A6A">
        <w:t xml:space="preserve">exploration for mineral resources in the form of polymetallic nodules, potato-sized concretions that rest on the </w:t>
      </w:r>
      <w:r w:rsidR="000C3A6A" w:rsidRPr="007564D8">
        <w:t>seafloor in high abundances across the six million km</w:t>
      </w:r>
      <w:r w:rsidR="007E3CF9" w:rsidRPr="007564D8">
        <w:rPr>
          <w:vertAlign w:val="superscript"/>
        </w:rPr>
        <w:t>2</w:t>
      </w:r>
      <w:r w:rsidR="000C3A6A" w:rsidRPr="007564D8">
        <w:t xml:space="preserve"> of the CCZ. We compiled, processed and analysed </w:t>
      </w:r>
      <w:r w:rsidR="005125C8" w:rsidRPr="007564D8">
        <w:t>6</w:t>
      </w:r>
      <w:r w:rsidR="007564D8" w:rsidRPr="007564D8">
        <w:t>303</w:t>
      </w:r>
      <w:r w:rsidR="000C3A6A">
        <w:t xml:space="preserve"> taxonomic species records from </w:t>
      </w:r>
      <w:del w:id="1" w:author="Muriel Rabone" w:date="2022-08-17T21:00:00Z">
        <w:r w:rsidR="005125C8" w:rsidRPr="004C40B2" w:rsidDel="00A97582">
          <w:delText>1</w:delText>
        </w:r>
        <w:r w:rsidR="00B73536" w:rsidRPr="004C40B2" w:rsidDel="00A97582">
          <w:delText>5</w:delText>
        </w:r>
        <w:r w:rsidR="000B5855" w:rsidDel="00A97582">
          <w:delText>6</w:delText>
        </w:r>
        <w:r w:rsidR="005125C8" w:rsidDel="00A97582">
          <w:delText xml:space="preserve"> </w:delText>
        </w:r>
      </w:del>
      <w:ins w:id="2" w:author="Muriel Rabone" w:date="2022-08-17T21:00:00Z">
        <w:r w:rsidR="00A97582">
          <w:t xml:space="preserve">163 </w:t>
        </w:r>
      </w:ins>
      <w:r w:rsidR="00050360">
        <w:t xml:space="preserve">publications (2000- present), </w:t>
      </w:r>
      <w:r w:rsidR="000C3A6A">
        <w:t>40,5</w:t>
      </w:r>
      <w:r w:rsidR="00FF67D1">
        <w:t>18</w:t>
      </w:r>
      <w:r w:rsidR="000C3A6A">
        <w:t xml:space="preserve"> records from the International Seabed Authority (ISA) database ‘DeepData’, 2</w:t>
      </w:r>
      <w:r w:rsidR="00765369">
        <w:t>185</w:t>
      </w:r>
      <w:r w:rsidR="000C3A6A">
        <w:t xml:space="preserve"> records from the Ocean Bio</w:t>
      </w:r>
      <w:r w:rsidR="00937E20">
        <w:t>diversity</w:t>
      </w:r>
      <w:r w:rsidR="000C3A6A">
        <w:t xml:space="preserve"> Information System (OBIS)</w:t>
      </w:r>
      <w:r w:rsidR="00951208">
        <w:rPr>
          <w:rStyle w:val="FootnoteReference"/>
        </w:rPr>
        <w:footnoteReference w:id="1"/>
      </w:r>
      <w:r w:rsidR="000C3A6A">
        <w:t>, 48,</w:t>
      </w:r>
      <w:r w:rsidR="00765369">
        <w:t xml:space="preserve">554 </w:t>
      </w:r>
      <w:r w:rsidR="000C3A6A">
        <w:t>additional OBIS records derived from DeepData</w:t>
      </w:r>
      <w:r w:rsidR="00A60C0C">
        <w:t xml:space="preserve"> (</w:t>
      </w:r>
      <w:r w:rsidR="00D619C9">
        <w:t>records</w:t>
      </w:r>
      <w:r w:rsidR="00A60C0C">
        <w:t xml:space="preserve"> </w:t>
      </w:r>
      <w:r w:rsidR="00846F4C">
        <w:t xml:space="preserve">harvested from DeepData </w:t>
      </w:r>
      <w:r w:rsidR="00A60C0C">
        <w:t xml:space="preserve">by OBIS </w:t>
      </w:r>
      <w:r w:rsidR="00846F4C">
        <w:t>and published on the OBIS ISA node in June)</w:t>
      </w:r>
      <w:r w:rsidR="000C3A6A">
        <w:t>, 24</w:t>
      </w:r>
      <w:r w:rsidR="00765369">
        <w:t>05</w:t>
      </w:r>
      <w:r w:rsidR="000C3A6A">
        <w:t xml:space="preserve"> records from the Global Biodiversity Information Facility (GBIF</w:t>
      </w:r>
      <w:r w:rsidR="000C3A6A" w:rsidRPr="00DD3F21">
        <w:t>), 4</w:t>
      </w:r>
      <w:r w:rsidR="00767043">
        <w:t>647</w:t>
      </w:r>
      <w:r w:rsidR="000C3A6A">
        <w:t xml:space="preserve"> records from </w:t>
      </w:r>
      <w:r w:rsidR="00B9707A">
        <w:t xml:space="preserve">INSDC </w:t>
      </w:r>
      <w:bookmarkStart w:id="3" w:name="_Hlk105416007"/>
      <w:r w:rsidR="00B9707A">
        <w:t>(</w:t>
      </w:r>
      <w:r w:rsidR="00B9707A" w:rsidRPr="006459A0">
        <w:rPr>
          <w:rFonts w:cs="Arial"/>
          <w:szCs w:val="22"/>
        </w:rPr>
        <w:t>International Nucleotide Sequence Database Collaboration</w:t>
      </w:r>
      <w:r w:rsidR="00B9707A">
        <w:rPr>
          <w:rFonts w:cs="Arial"/>
          <w:szCs w:val="22"/>
        </w:rPr>
        <w:t>)</w:t>
      </w:r>
      <w:r w:rsidR="000C3A6A">
        <w:t>,</w:t>
      </w:r>
      <w:bookmarkEnd w:id="3"/>
      <w:r w:rsidR="000C3A6A">
        <w:t xml:space="preserve"> 1674 </w:t>
      </w:r>
      <w:r w:rsidR="000C3A6A" w:rsidRPr="005F3D84">
        <w:rPr>
          <w:color w:val="000000" w:themeColor="text1"/>
        </w:rPr>
        <w:t>records from the Barcode of Life Database (BOLD) and 4 genomic datasets from SRA</w:t>
      </w:r>
      <w:r w:rsidR="00937E20">
        <w:rPr>
          <w:color w:val="000000" w:themeColor="text1"/>
        </w:rPr>
        <w:t xml:space="preserve"> (Sequence Read Archive)</w:t>
      </w:r>
      <w:r w:rsidR="000C3A6A" w:rsidRPr="005F3D84">
        <w:rPr>
          <w:color w:val="000000" w:themeColor="text1"/>
        </w:rPr>
        <w:t>/NCBI</w:t>
      </w:r>
      <w:r w:rsidR="00B9707A">
        <w:rPr>
          <w:color w:val="000000" w:themeColor="text1"/>
        </w:rPr>
        <w:t xml:space="preserve"> </w:t>
      </w:r>
      <w:r w:rsidR="00B9707A">
        <w:t xml:space="preserve">(National </w:t>
      </w:r>
      <w:proofErr w:type="spellStart"/>
      <w:r w:rsidR="00B9707A">
        <w:t>Center</w:t>
      </w:r>
      <w:proofErr w:type="spellEnd"/>
      <w:r w:rsidR="00B9707A">
        <w:t xml:space="preserve"> for Biotechnology Information)</w:t>
      </w:r>
      <w:r w:rsidR="00765369">
        <w:t>; an overall total of 106,377 records</w:t>
      </w:r>
      <w:r w:rsidR="000C3A6A" w:rsidRPr="005F3D84">
        <w:rPr>
          <w:color w:val="000000" w:themeColor="text1"/>
        </w:rPr>
        <w:t xml:space="preserve">. This represents the first comprehensive survey of </w:t>
      </w:r>
      <w:r w:rsidR="00E815BC">
        <w:rPr>
          <w:color w:val="000000" w:themeColor="text1"/>
        </w:rPr>
        <w:t xml:space="preserve">publicly </w:t>
      </w:r>
      <w:r w:rsidR="000C3A6A" w:rsidRPr="005F3D84">
        <w:rPr>
          <w:color w:val="000000" w:themeColor="text1"/>
        </w:rPr>
        <w:t>available data on biodiversity in the world’s largest mineral exploration frontier</w:t>
      </w:r>
      <w:r w:rsidR="005F3D84" w:rsidRPr="005F3D84">
        <w:rPr>
          <w:color w:val="000000" w:themeColor="text1"/>
        </w:rPr>
        <w:t>.</w:t>
      </w:r>
      <w:r w:rsidR="00050360" w:rsidRPr="005F3D84">
        <w:rPr>
          <w:color w:val="000000" w:themeColor="text1"/>
        </w:rPr>
        <w:t xml:space="preserve"> Such data will prove crucial to inform debate on mining activities, which </w:t>
      </w:r>
      <w:r w:rsidR="00E815BC">
        <w:rPr>
          <w:color w:val="000000" w:themeColor="text1"/>
        </w:rPr>
        <w:t>are predicted to</w:t>
      </w:r>
      <w:r w:rsidR="009D773C" w:rsidRPr="005F3D84">
        <w:rPr>
          <w:color w:val="000000" w:themeColor="text1"/>
        </w:rPr>
        <w:t xml:space="preserve"> have</w:t>
      </w:r>
      <w:r w:rsidR="00050360" w:rsidRPr="005F3D84">
        <w:rPr>
          <w:color w:val="000000" w:themeColor="text1"/>
        </w:rPr>
        <w:t xml:space="preserve"> large-scale </w:t>
      </w:r>
      <w:r w:rsidR="009D773C" w:rsidRPr="005F3D84">
        <w:rPr>
          <w:color w:val="000000" w:themeColor="text1"/>
        </w:rPr>
        <w:t xml:space="preserve">and long-term </w:t>
      </w:r>
      <w:r w:rsidR="00050360" w:rsidRPr="005F3D84">
        <w:rPr>
          <w:color w:val="000000" w:themeColor="text1"/>
        </w:rPr>
        <w:t xml:space="preserve">impacts on the </w:t>
      </w:r>
      <w:r w:rsidR="005F3D84" w:rsidRPr="005F3D84">
        <w:rPr>
          <w:color w:val="000000" w:themeColor="text1"/>
        </w:rPr>
        <w:t>region’s</w:t>
      </w:r>
      <w:r w:rsidR="00050360" w:rsidRPr="005F3D84">
        <w:rPr>
          <w:color w:val="000000" w:themeColor="text1"/>
        </w:rPr>
        <w:t xml:space="preserve"> biodiversity, much of which remains to be characterised.</w:t>
      </w:r>
    </w:p>
    <w:p w14:paraId="2EA54476" w14:textId="77777777" w:rsidR="000C3A6A" w:rsidRDefault="000C3A6A" w:rsidP="000C3A6A"/>
    <w:p w14:paraId="12B619BE" w14:textId="4AEFD845" w:rsidR="00E01070" w:rsidRPr="009D773C" w:rsidRDefault="000C3A6A" w:rsidP="00E01070">
      <w:r>
        <w:t>A survey of the literature shows a historic lack of taxonomic descriptions and records from the CCZ. Prior to 2000</w:t>
      </w:r>
      <w:r w:rsidR="00A04E90">
        <w:t>,</w:t>
      </w:r>
      <w:r>
        <w:t xml:space="preserve"> </w:t>
      </w:r>
      <w:r w:rsidR="00DD3F21">
        <w:t>22</w:t>
      </w:r>
      <w:r w:rsidR="00B9707A">
        <w:t xml:space="preserve"> </w:t>
      </w:r>
      <w:r w:rsidR="00D619C9">
        <w:t xml:space="preserve">studies </w:t>
      </w:r>
      <w:r w:rsidR="00B9707A">
        <w:t xml:space="preserve">containing </w:t>
      </w:r>
      <w:r w:rsidR="00D619C9">
        <w:t xml:space="preserve">taxonomic information </w:t>
      </w:r>
      <w:r w:rsidR="00DD3F21">
        <w:t xml:space="preserve">(including </w:t>
      </w:r>
      <w:r w:rsidR="00463687">
        <w:t>six</w:t>
      </w:r>
      <w:r w:rsidR="00DD3F21">
        <w:t xml:space="preserve"> containing</w:t>
      </w:r>
      <w:r w:rsidR="000B59ED">
        <w:t xml:space="preserve"> descriptions) </w:t>
      </w:r>
      <w:r w:rsidR="00035636" w:rsidRPr="007C200F">
        <w:t>were identified</w:t>
      </w:r>
      <w:r w:rsidR="00D619C9" w:rsidRPr="007C200F">
        <w:t xml:space="preserve"> for the CCZ</w:t>
      </w:r>
      <w:r w:rsidRPr="007C200F">
        <w:t xml:space="preserve">. </w:t>
      </w:r>
      <w:r w:rsidR="00E815BC">
        <w:t>P</w:t>
      </w:r>
      <w:r>
        <w:t xml:space="preserve">ost 2000 </w:t>
      </w:r>
      <w:r w:rsidR="001511D3">
        <w:t xml:space="preserve">and </w:t>
      </w:r>
      <w:r w:rsidR="00E815BC">
        <w:t xml:space="preserve">particularly </w:t>
      </w:r>
      <w:r w:rsidR="005F3D84">
        <w:t xml:space="preserve">over </w:t>
      </w:r>
      <w:r w:rsidR="001511D3">
        <w:t xml:space="preserve">the past </w:t>
      </w:r>
      <w:r w:rsidR="00463687">
        <w:t>five</w:t>
      </w:r>
      <w:r w:rsidR="001511D3">
        <w:t xml:space="preserve"> years there has been</w:t>
      </w:r>
      <w:r w:rsidR="00050360">
        <w:t xml:space="preserve"> </w:t>
      </w:r>
      <w:r>
        <w:t xml:space="preserve">a rapid increase in publications, </w:t>
      </w:r>
      <w:r w:rsidRPr="00A97582">
        <w:t>with 1</w:t>
      </w:r>
      <w:ins w:id="4" w:author="Muriel Rabone" w:date="2022-08-17T21:01:00Z">
        <w:r w:rsidR="00A97582" w:rsidRPr="00A97582">
          <w:t>4</w:t>
        </w:r>
      </w:ins>
      <w:del w:id="5" w:author="Muriel Rabone" w:date="2022-08-17T21:01:00Z">
        <w:r w:rsidR="00FF67D1" w:rsidRPr="00A97582" w:rsidDel="00A97582">
          <w:delText>3</w:delText>
        </w:r>
      </w:del>
      <w:r w:rsidRPr="00A97582">
        <w:t>3</w:t>
      </w:r>
      <w:r>
        <w:t xml:space="preserve"> studies </w:t>
      </w:r>
      <w:r w:rsidR="00AD3B26">
        <w:t>and 20</w:t>
      </w:r>
      <w:r w:rsidR="00380D0A">
        <w:t>7</w:t>
      </w:r>
      <w:r w:rsidR="00AD3B26">
        <w:t xml:space="preserve"> descriptions </w:t>
      </w:r>
      <w:r>
        <w:t>since 2000</w:t>
      </w:r>
      <w:r w:rsidR="001511D3">
        <w:t xml:space="preserve">, </w:t>
      </w:r>
      <w:r>
        <w:t xml:space="preserve">and 66 species descriptions in 2019 alone. This </w:t>
      </w:r>
      <w:r w:rsidR="00E815BC">
        <w:t xml:space="preserve">rapid increase </w:t>
      </w:r>
      <w:r>
        <w:t xml:space="preserve">has been driven </w:t>
      </w:r>
      <w:r w:rsidR="00AD3B26">
        <w:t xml:space="preserve">in part </w:t>
      </w:r>
      <w:r>
        <w:t>by improved methodology and</w:t>
      </w:r>
      <w:r w:rsidR="00E815BC">
        <w:t xml:space="preserve"> the</w:t>
      </w:r>
      <w:r>
        <w:t xml:space="preserve"> recognition by stakeholders of the importance of taxonomy</w:t>
      </w:r>
      <w:r w:rsidR="002B2B99">
        <w:t xml:space="preserve">- </w:t>
      </w:r>
      <w:r w:rsidR="00F706A5">
        <w:t>or characterising biodiversity that could be impacted by mining</w:t>
      </w:r>
      <w:r>
        <w:t>.</w:t>
      </w:r>
      <w:r w:rsidR="00E01070">
        <w:t xml:space="preserve"> </w:t>
      </w:r>
      <w:proofErr w:type="gramStart"/>
      <w:r w:rsidR="002C773A">
        <w:t>The majority of</w:t>
      </w:r>
      <w:proofErr w:type="gramEnd"/>
      <w:r w:rsidR="002C773A">
        <w:t xml:space="preserve"> species described from the CCZ (18</w:t>
      </w:r>
      <w:ins w:id="6" w:author="Muriel Rabone" w:date="2022-07-25T19:50:00Z">
        <w:r w:rsidR="000F4ED7">
          <w:t>4</w:t>
        </w:r>
      </w:ins>
      <w:del w:id="7" w:author="Muriel Rabone" w:date="2022-07-25T19:50:00Z">
        <w:r w:rsidR="002C773A" w:rsidDel="000F4ED7">
          <w:delText>0</w:delText>
        </w:r>
      </w:del>
      <w:r w:rsidR="00EF7EA3">
        <w:rPr>
          <w:rStyle w:val="FootnoteReference"/>
        </w:rPr>
        <w:footnoteReference w:id="2"/>
      </w:r>
      <w:r w:rsidR="002C773A">
        <w:t xml:space="preserve"> in total</w:t>
      </w:r>
      <w:r w:rsidR="00EF7EA3">
        <w:t>, and 174 since 2000</w:t>
      </w:r>
      <w:r w:rsidR="002C773A">
        <w:t>)</w:t>
      </w:r>
      <w:r w:rsidR="00B9707A">
        <w:t xml:space="preserve"> have been</w:t>
      </w:r>
      <w:r w:rsidR="002C773A">
        <w:t xml:space="preserve"> described solely by morphology</w:t>
      </w:r>
      <w:r w:rsidR="002C773A" w:rsidRPr="002C773A">
        <w:t>.</w:t>
      </w:r>
      <w:r w:rsidR="009A1276" w:rsidRPr="002C773A">
        <w:t xml:space="preserve"> </w:t>
      </w:r>
      <w:r w:rsidR="00B9707A" w:rsidRPr="002C773A">
        <w:t>Even so,</w:t>
      </w:r>
      <w:r w:rsidR="00B9707A">
        <w:t xml:space="preserve"> </w:t>
      </w:r>
      <w:r w:rsidR="00EF7EA3">
        <w:t>r</w:t>
      </w:r>
      <w:r w:rsidR="00E01070">
        <w:t>ecent surveys have also generated a considerable amount of genetic data from the CCZ</w:t>
      </w:r>
      <w:r w:rsidR="00AD3B26">
        <w:t>,</w:t>
      </w:r>
      <w:r w:rsidR="00E01070">
        <w:t xml:space="preserve"> with </w:t>
      </w:r>
      <w:r w:rsidR="002C773A">
        <w:t xml:space="preserve">many recent genetic/genomic studies and </w:t>
      </w:r>
      <w:r w:rsidR="00E01070">
        <w:t>4</w:t>
      </w:r>
      <w:r w:rsidR="00767043">
        <w:t>647</w:t>
      </w:r>
      <w:r w:rsidR="00E01070">
        <w:t xml:space="preserve"> sequences </w:t>
      </w:r>
      <w:r w:rsidR="00AD3B26">
        <w:t xml:space="preserve">now published </w:t>
      </w:r>
      <w:r w:rsidR="00E01070">
        <w:t>on GenBank</w:t>
      </w:r>
      <w:r w:rsidR="002C773A">
        <w:t>.</w:t>
      </w:r>
      <w:r w:rsidR="00E815BC">
        <w:t xml:space="preserve"> </w:t>
      </w:r>
      <w:r w:rsidR="002C773A">
        <w:t>H</w:t>
      </w:r>
      <w:r w:rsidR="00E815BC">
        <w:t xml:space="preserve">owever, </w:t>
      </w:r>
      <w:r w:rsidR="00E01070">
        <w:t xml:space="preserve">few GenBank </w:t>
      </w:r>
      <w:r w:rsidR="00387C00">
        <w:t>sequences</w:t>
      </w:r>
      <w:r w:rsidR="00E01070">
        <w:t xml:space="preserve"> are </w:t>
      </w:r>
      <w:r w:rsidR="00E01070" w:rsidRPr="009D773C">
        <w:t xml:space="preserve">reported in DeepData (only 268 from </w:t>
      </w:r>
      <w:r w:rsidR="00EB7646">
        <w:t>three</w:t>
      </w:r>
      <w:r w:rsidR="00EB7646" w:rsidRPr="009D773C">
        <w:t xml:space="preserve"> </w:t>
      </w:r>
      <w:r w:rsidR="008241C7">
        <w:t>contract</w:t>
      </w:r>
      <w:r w:rsidR="008241C7" w:rsidRPr="009D773C">
        <w:t xml:space="preserve"> </w:t>
      </w:r>
      <w:r w:rsidR="008241C7">
        <w:t>areas</w:t>
      </w:r>
      <w:r w:rsidR="00E01070" w:rsidRPr="009D773C">
        <w:t xml:space="preserve">) or OBIS and GBIF, </w:t>
      </w:r>
      <w:r w:rsidR="00AD3B26">
        <w:t xml:space="preserve">partly </w:t>
      </w:r>
      <w:r w:rsidR="00E01070" w:rsidRPr="009D773C">
        <w:t xml:space="preserve">reflecting how </w:t>
      </w:r>
      <w:r w:rsidR="009D773C">
        <w:t>new</w:t>
      </w:r>
      <w:r w:rsidR="00E01070" w:rsidRPr="009D773C">
        <w:t xml:space="preserve"> these datasets are.</w:t>
      </w:r>
    </w:p>
    <w:p w14:paraId="582FCDEC" w14:textId="611AEF8F" w:rsidR="000C3A6A" w:rsidRPr="009D773C" w:rsidRDefault="000C3A6A" w:rsidP="000C3A6A"/>
    <w:p w14:paraId="7B166ACB" w14:textId="7AD17573" w:rsidR="001511D3" w:rsidRDefault="000C3A6A" w:rsidP="001511D3">
      <w:r w:rsidRPr="009D773C">
        <w:t xml:space="preserve">The ISA DeepData database contains records collected from </w:t>
      </w:r>
      <w:r>
        <w:t>24 CCZ expeditions over the period 2004-2019</w:t>
      </w:r>
      <w:r w:rsidR="00FD6EEE">
        <w:t xml:space="preserve"> </w:t>
      </w:r>
      <w:r w:rsidR="00FD6EEE" w:rsidRPr="009D773C">
        <w:t>from 10 CCZ Contractors across the CCZ region</w:t>
      </w:r>
      <w:r>
        <w:t xml:space="preserve">, with </w:t>
      </w:r>
      <w:r w:rsidR="00E815BC">
        <w:t>most</w:t>
      </w:r>
      <w:r>
        <w:t xml:space="preserve"> published records dating from 2015, </w:t>
      </w:r>
      <w:r w:rsidR="00E815BC">
        <w:t>following the introduction of</w:t>
      </w:r>
      <w:r>
        <w:t xml:space="preserve"> a standard data reporting template for Contractors that hold exploration </w:t>
      </w:r>
      <w:r w:rsidR="000B59ED">
        <w:t>contracts</w:t>
      </w:r>
      <w:r>
        <w:t xml:space="preserve">. OBIS, GBIF and published literature contain records that date back to the Challenger expedition in the 1870s, but </w:t>
      </w:r>
      <w:proofErr w:type="gramStart"/>
      <w:r>
        <w:t>the majority of</w:t>
      </w:r>
      <w:proofErr w:type="gramEnd"/>
      <w:r>
        <w:t xml:space="preserve"> records </w:t>
      </w:r>
      <w:r w:rsidR="00724064">
        <w:t xml:space="preserve">are </w:t>
      </w:r>
      <w:r>
        <w:t xml:space="preserve">from the last decade. </w:t>
      </w:r>
      <w:r w:rsidR="00FB40BC" w:rsidRPr="009D773C">
        <w:t>While</w:t>
      </w:r>
      <w:r w:rsidR="008B246A" w:rsidRPr="009D773C">
        <w:t xml:space="preserve"> there </w:t>
      </w:r>
      <w:r w:rsidR="008B246A">
        <w:t xml:space="preserve">is some overlap of DeepData records with the literature, OBIS and GBIF, the latter sources </w:t>
      </w:r>
      <w:r w:rsidR="001511D3">
        <w:t xml:space="preserve">contain a much broader geographical spread of data, with more data from outside the </w:t>
      </w:r>
      <w:r w:rsidR="008241C7">
        <w:t>contract areas</w:t>
      </w:r>
      <w:r w:rsidR="001511D3">
        <w:t>, including</w:t>
      </w:r>
      <w:r>
        <w:t xml:space="preserve"> Areas of Particular </w:t>
      </w:r>
      <w:r w:rsidR="001511D3">
        <w:t>Environmental Interest (APEIs),</w:t>
      </w:r>
      <w:r>
        <w:t xml:space="preserve"> regions designated by the ISA as potent</w:t>
      </w:r>
      <w:r w:rsidR="001511D3">
        <w:t>ial regional conservation zones.</w:t>
      </w:r>
    </w:p>
    <w:p w14:paraId="6AE15F74" w14:textId="77777777" w:rsidR="001511D3" w:rsidRDefault="001511D3" w:rsidP="000C3A6A"/>
    <w:p w14:paraId="1422F7B0" w14:textId="21331CA8" w:rsidR="00F83C58" w:rsidRPr="00C0705C" w:rsidRDefault="009B1EA1" w:rsidP="00F83C58">
      <w:r>
        <w:t>DeepData</w:t>
      </w:r>
      <w:r w:rsidR="000C3A6A">
        <w:t xml:space="preserve"> contains more than 10 times the amount of </w:t>
      </w:r>
      <w:r w:rsidR="002B2B99">
        <w:t xml:space="preserve">benthic </w:t>
      </w:r>
      <w:r w:rsidR="000C3A6A">
        <w:t xml:space="preserve">species data </w:t>
      </w:r>
      <w:r w:rsidR="008241C7">
        <w:t xml:space="preserve">for the CCZ </w:t>
      </w:r>
      <w:r w:rsidR="000C3A6A">
        <w:t>than any other database and is a</w:t>
      </w:r>
      <w:r w:rsidR="004B063D">
        <w:t xml:space="preserve"> </w:t>
      </w:r>
      <w:r w:rsidR="0090039B">
        <w:t>n</w:t>
      </w:r>
      <w:r w:rsidR="004B063D">
        <w:t>otable</w:t>
      </w:r>
      <w:r w:rsidR="000C3A6A">
        <w:t xml:space="preserve"> achievement </w:t>
      </w:r>
      <w:r w:rsidR="004B063D">
        <w:t xml:space="preserve">of </w:t>
      </w:r>
      <w:r w:rsidR="000C3A6A">
        <w:t>the ISA</w:t>
      </w:r>
      <w:r w:rsidR="002B2B99">
        <w:t>;</w:t>
      </w:r>
      <w:r w:rsidR="000C3A6A">
        <w:t xml:space="preserve"> </w:t>
      </w:r>
      <w:r w:rsidR="002B2B99">
        <w:t>however</w:t>
      </w:r>
      <w:r w:rsidR="000C3A6A">
        <w:t xml:space="preserve">, there is a significant issue with levels of data duplication, </w:t>
      </w:r>
      <w:r w:rsidR="00FD6EEE">
        <w:t>w</w:t>
      </w:r>
      <w:r w:rsidR="00B37A10">
        <w:t>here</w:t>
      </w:r>
      <w:r w:rsidR="00FD6EEE">
        <w:t xml:space="preserve"> </w:t>
      </w:r>
      <w:r w:rsidR="000C3A6A">
        <w:t xml:space="preserve">up to 25% of </w:t>
      </w:r>
      <w:r w:rsidR="005F3D84">
        <w:t xml:space="preserve">the </w:t>
      </w:r>
      <w:r w:rsidR="000C3A6A">
        <w:t>records</w:t>
      </w:r>
      <w:r w:rsidR="005F3D84">
        <w:t xml:space="preserve"> </w:t>
      </w:r>
      <w:r w:rsidR="002D17F1">
        <w:t>being</w:t>
      </w:r>
      <w:r w:rsidR="005F3D84">
        <w:t xml:space="preserve"> duplicates</w:t>
      </w:r>
      <w:r w:rsidR="000C3A6A">
        <w:t xml:space="preserve">. </w:t>
      </w:r>
      <w:commentRangeStart w:id="8"/>
      <w:r w:rsidR="00B37A10">
        <w:t>By</w:t>
      </w:r>
      <w:r w:rsidR="00F83C58">
        <w:t xml:space="preserve"> size class</w:t>
      </w:r>
      <w:r w:rsidR="00F83C58" w:rsidRPr="00C523EA">
        <w:t xml:space="preserve">, </w:t>
      </w:r>
      <w:r w:rsidR="003D30BA" w:rsidRPr="00C523EA">
        <w:t>5</w:t>
      </w:r>
      <w:r w:rsidR="00C523EA" w:rsidRPr="00C523EA">
        <w:t>1</w:t>
      </w:r>
      <w:r w:rsidR="00F83C58" w:rsidRPr="00C523EA">
        <w:t>%</w:t>
      </w:r>
      <w:r w:rsidR="00F83C58">
        <w:t xml:space="preserve"> of the DeepData records were for macrofauna, </w:t>
      </w:r>
      <w:r w:rsidR="003D30BA">
        <w:t>28</w:t>
      </w:r>
      <w:r w:rsidR="00F83C58">
        <w:t xml:space="preserve">% </w:t>
      </w:r>
      <w:r w:rsidR="00F83C58" w:rsidRPr="00976CB9">
        <w:t>meg</w:t>
      </w:r>
      <w:r w:rsidR="005F3D84">
        <w:t>a</w:t>
      </w:r>
      <w:r w:rsidR="00F83C58" w:rsidRPr="00976CB9">
        <w:t xml:space="preserve">fauna and </w:t>
      </w:r>
      <w:r w:rsidR="00C523EA">
        <w:t>20</w:t>
      </w:r>
      <w:r w:rsidR="00F83C58" w:rsidRPr="00976CB9">
        <w:t>% meiofauna</w:t>
      </w:r>
      <w:commentRangeEnd w:id="8"/>
      <w:r w:rsidR="00B41244">
        <w:rPr>
          <w:rStyle w:val="CommentReference"/>
          <w:rFonts w:asciiTheme="minorHAnsi" w:hAnsiTheme="minorHAnsi"/>
        </w:rPr>
        <w:commentReference w:id="8"/>
      </w:r>
      <w:r w:rsidR="00F83C58" w:rsidRPr="00976CB9">
        <w:t xml:space="preserve">. </w:t>
      </w:r>
      <w:r w:rsidR="005F3D84" w:rsidRPr="003D30BA">
        <w:t>87</w:t>
      </w:r>
      <w:r w:rsidR="00976CB9" w:rsidRPr="003D30BA">
        <w:t>%</w:t>
      </w:r>
      <w:r w:rsidR="00976CB9" w:rsidRPr="00976CB9">
        <w:t xml:space="preserve"> of species</w:t>
      </w:r>
      <w:r w:rsidR="001F0D88">
        <w:t>-level records</w:t>
      </w:r>
      <w:r w:rsidR="00976CB9" w:rsidRPr="00976CB9">
        <w:t xml:space="preserve"> in DeepData </w:t>
      </w:r>
      <w:r w:rsidR="00044FE5">
        <w:t>we</w:t>
      </w:r>
      <w:r w:rsidR="00976CB9" w:rsidRPr="00976CB9">
        <w:t>re temporary</w:t>
      </w:r>
      <w:r w:rsidR="001F0D88">
        <w:t xml:space="preserve"> </w:t>
      </w:r>
      <w:r w:rsidR="00976CB9" w:rsidRPr="00976CB9">
        <w:t xml:space="preserve">names for which </w:t>
      </w:r>
      <w:r w:rsidR="00976CB9" w:rsidRPr="00976CB9">
        <w:lastRenderedPageBreak/>
        <w:t xml:space="preserve">distributional data beyond the Contractor dataset cannot be </w:t>
      </w:r>
      <w:r w:rsidR="00976CB9" w:rsidRPr="005128FF">
        <w:t>assessed</w:t>
      </w:r>
      <w:r w:rsidR="008F789D">
        <w:rPr>
          <w:rStyle w:val="FootnoteReference"/>
        </w:rPr>
        <w:footnoteReference w:id="3"/>
      </w:r>
      <w:r w:rsidR="00976CB9" w:rsidRPr="005128FF">
        <w:t xml:space="preserve">. </w:t>
      </w:r>
      <w:r w:rsidR="002F7C44" w:rsidRPr="005128FF">
        <w:t>46</w:t>
      </w:r>
      <w:r w:rsidR="001F0D88" w:rsidRPr="005128FF">
        <w:t>%</w:t>
      </w:r>
      <w:r w:rsidR="002F7C44">
        <w:t xml:space="preserve"> </w:t>
      </w:r>
      <w:r w:rsidR="001F0D88">
        <w:t>of all records are at higher taxonomic levels (</w:t>
      </w:r>
      <w:proofErr w:type="gramStart"/>
      <w:r w:rsidR="00B37A10">
        <w:t>e.g.</w:t>
      </w:r>
      <w:proofErr w:type="gramEnd"/>
      <w:r w:rsidR="00B37A10">
        <w:t xml:space="preserve"> </w:t>
      </w:r>
      <w:r w:rsidR="001F0D88">
        <w:t xml:space="preserve">genus, </w:t>
      </w:r>
      <w:r w:rsidR="00B37A10">
        <w:t xml:space="preserve">or </w:t>
      </w:r>
      <w:r w:rsidR="001F0D88">
        <w:t>family)</w:t>
      </w:r>
      <w:r w:rsidR="00387C00">
        <w:t xml:space="preserve"> which is relatively high </w:t>
      </w:r>
      <w:r w:rsidR="00976CB9" w:rsidRPr="00976CB9">
        <w:t>compared to the published literature</w:t>
      </w:r>
      <w:r w:rsidR="000C3A6A" w:rsidRPr="00976CB9">
        <w:t xml:space="preserve">. </w:t>
      </w:r>
      <w:r w:rsidR="00F83C58" w:rsidRPr="00976CB9">
        <w:t>A large proportion of the species names in the literature a</w:t>
      </w:r>
      <w:r w:rsidR="009D773C" w:rsidRPr="00976CB9">
        <w:t xml:space="preserve">lso </w:t>
      </w:r>
      <w:r w:rsidR="00F83C58" w:rsidRPr="00976CB9">
        <w:t xml:space="preserve">are temporary names defined by </w:t>
      </w:r>
      <w:r w:rsidR="00F83C58" w:rsidRPr="00EF7EA3">
        <w:t xml:space="preserve">DNA or </w:t>
      </w:r>
      <w:r w:rsidR="00F83C58" w:rsidRPr="00155D90">
        <w:t>morphology</w:t>
      </w:r>
      <w:r w:rsidR="00C0705C" w:rsidRPr="00155D90">
        <w:t xml:space="preserve"> (74%)</w:t>
      </w:r>
      <w:r w:rsidR="00F83C58" w:rsidRPr="00155D90">
        <w:t>.</w:t>
      </w:r>
      <w:r w:rsidR="00F83C58" w:rsidRPr="00976CB9">
        <w:t xml:space="preserve"> This </w:t>
      </w:r>
      <w:r w:rsidR="00976CB9" w:rsidRPr="00976CB9">
        <w:t>reflects the challenges of CCZ taxonomy, including a complete lac</w:t>
      </w:r>
      <w:r w:rsidR="00F83C58" w:rsidRPr="00976CB9">
        <w:t>k of field guides.</w:t>
      </w:r>
      <w:r w:rsidR="00F83C58" w:rsidRPr="00976CB9">
        <w:rPr>
          <w:i/>
        </w:rPr>
        <w:t xml:space="preserve"> </w:t>
      </w:r>
      <w:r w:rsidR="00086C48">
        <w:t>Often usage of</w:t>
      </w:r>
      <w:r w:rsidR="00C0705C">
        <w:t xml:space="preserve"> temporary species names </w:t>
      </w:r>
      <w:r w:rsidR="00AD70B3">
        <w:t xml:space="preserve">is </w:t>
      </w:r>
      <w:r w:rsidR="00C0705C">
        <w:t xml:space="preserve">not harmonised across Contractor datasets, therefore the distribution of these species beyond contract areas cannot be assessed. </w:t>
      </w:r>
    </w:p>
    <w:p w14:paraId="21102ABD" w14:textId="22AE27EA" w:rsidR="000C3A6A" w:rsidRDefault="000C3A6A" w:rsidP="000C3A6A"/>
    <w:p w14:paraId="04446B82" w14:textId="4510ACC6" w:rsidR="000C3A6A" w:rsidRDefault="000C3A6A" w:rsidP="000C3A6A">
      <w:r>
        <w:t xml:space="preserve">Critical to the long-term development of knowledge of the CCZ is the creation of </w:t>
      </w:r>
      <w:r w:rsidR="00387C00">
        <w:t>field guides</w:t>
      </w:r>
      <w:r w:rsidR="00C63A50">
        <w:t>,</w:t>
      </w:r>
      <w:r w:rsidR="00387C00">
        <w:t xml:space="preserve"> and </w:t>
      </w:r>
      <w:r>
        <w:t xml:space="preserve">a checklist of all known species from the region that </w:t>
      </w:r>
      <w:r w:rsidR="00C63A50">
        <w:t xml:space="preserve">is </w:t>
      </w:r>
      <w:r>
        <w:t xml:space="preserve">regularly updated. In this project, we have created the first </w:t>
      </w:r>
      <w:r w:rsidR="0090039B">
        <w:t>benthic metazoan</w:t>
      </w:r>
      <w:r>
        <w:t xml:space="preserve"> </w:t>
      </w:r>
      <w:r w:rsidR="0098113F">
        <w:t xml:space="preserve">checklist </w:t>
      </w:r>
      <w:r>
        <w:t>based on</w:t>
      </w:r>
      <w:r w:rsidR="003D78E0">
        <w:t xml:space="preserve"> </w:t>
      </w:r>
      <w:r w:rsidR="00FD6EEE">
        <w:t xml:space="preserve">publicly available </w:t>
      </w:r>
      <w:r w:rsidR="003D78E0">
        <w:t>data</w:t>
      </w:r>
      <w:r w:rsidR="00724064">
        <w:t xml:space="preserve"> </w:t>
      </w:r>
      <w:r w:rsidR="00FD6EEE">
        <w:t>-</w:t>
      </w:r>
      <w:r w:rsidR="003D78E0">
        <w:t xml:space="preserve"> </w:t>
      </w:r>
      <w:r w:rsidR="0098113F">
        <w:t xml:space="preserve">the </w:t>
      </w:r>
      <w:r w:rsidR="0090039B">
        <w:t>CCZ Checklist</w:t>
      </w:r>
      <w:r w:rsidR="003D78E0">
        <w:t xml:space="preserve">. There are </w:t>
      </w:r>
      <w:r w:rsidR="00DF34B3">
        <w:t>6</w:t>
      </w:r>
      <w:r w:rsidR="00E02D93">
        <w:t>42</w:t>
      </w:r>
      <w:r w:rsidR="00DF34B3">
        <w:t xml:space="preserve"> </w:t>
      </w:r>
      <w:r>
        <w:t xml:space="preserve">benthic animal species known from the CCZ that have full species names including those with taxonomic </w:t>
      </w:r>
      <w:r w:rsidR="00DF4AC0">
        <w:t xml:space="preserve">identification </w:t>
      </w:r>
      <w:r>
        <w:t>qualifiers (</w:t>
      </w:r>
      <w:proofErr w:type="gramStart"/>
      <w:r>
        <w:t>e.g</w:t>
      </w:r>
      <w:r w:rsidR="00EB7646">
        <w:t>.</w:t>
      </w:r>
      <w:proofErr w:type="gramEnd"/>
      <w:r>
        <w:t xml:space="preserve"> cf., aff.</w:t>
      </w:r>
      <w:r w:rsidR="00DF4AC0">
        <w:t>, sp. inc., incertae sedis</w:t>
      </w:r>
      <w:r>
        <w:t>)</w:t>
      </w:r>
      <w:r w:rsidR="00DF4AC0">
        <w:t xml:space="preserve">, and </w:t>
      </w:r>
      <w:r w:rsidR="009F3867">
        <w:t>4</w:t>
      </w:r>
      <w:r w:rsidR="008719D1">
        <w:t>62</w:t>
      </w:r>
      <w:r w:rsidR="00DF4AC0">
        <w:t xml:space="preserve"> </w:t>
      </w:r>
      <w:r w:rsidR="006776FE">
        <w:t>excluding species with qualifiers or identified solely from imagery</w:t>
      </w:r>
      <w:r>
        <w:t>. Remarkably,</w:t>
      </w:r>
      <w:r w:rsidR="00387C00" w:rsidRPr="00387C00">
        <w:t xml:space="preserve"> </w:t>
      </w:r>
      <w:r w:rsidR="00EF7EA3">
        <w:t>28%</w:t>
      </w:r>
      <w:r w:rsidR="00DF4AC0">
        <w:t xml:space="preserve"> </w:t>
      </w:r>
      <w:r>
        <w:t xml:space="preserve">of these species have been described </w:t>
      </w:r>
      <w:r w:rsidR="0015699F">
        <w:t xml:space="preserve">(solely) </w:t>
      </w:r>
      <w:r w:rsidR="00D43FD6">
        <w:t>from the CCZ</w:t>
      </w:r>
      <w:r w:rsidR="00EF7EA3">
        <w:t xml:space="preserve"> (180/</w:t>
      </w:r>
      <w:r w:rsidR="00E02D93">
        <w:t>642</w:t>
      </w:r>
      <w:r w:rsidR="00EF7EA3">
        <w:t>);</w:t>
      </w:r>
      <w:r w:rsidR="00DF4AC0">
        <w:t xml:space="preserve"> and </w:t>
      </w:r>
      <w:r w:rsidR="00EF7EA3">
        <w:t>27%</w:t>
      </w:r>
      <w:r w:rsidR="002D6B52">
        <w:t xml:space="preserve"> are recent CCZ descriptions,</w:t>
      </w:r>
      <w:r w:rsidR="00D43FD6">
        <w:t xml:space="preserve"> </w:t>
      </w:r>
      <w:r>
        <w:t>since 2000</w:t>
      </w:r>
      <w:r w:rsidR="00EF7EA3">
        <w:t xml:space="preserve"> (174/</w:t>
      </w:r>
      <w:r w:rsidR="00E02D93">
        <w:t>642</w:t>
      </w:r>
      <w:r w:rsidR="00D43FD6">
        <w:t>)</w:t>
      </w:r>
      <w:r>
        <w:t xml:space="preserve">. This </w:t>
      </w:r>
      <w:r w:rsidR="00044FE5">
        <w:t xml:space="preserve">high proportion </w:t>
      </w:r>
      <w:r w:rsidR="00DF4AC0">
        <w:t>illustrates</w:t>
      </w:r>
      <w:r>
        <w:t xml:space="preserve"> both the lack of historic knowledge and the recent increase in taxonomic effort. Although the majority of </w:t>
      </w:r>
      <w:r w:rsidR="00086C48">
        <w:t xml:space="preserve">species </w:t>
      </w:r>
      <w:r>
        <w:t>names in our CCZ Checklist are derived from the literature (</w:t>
      </w:r>
      <w:r w:rsidR="00A10D17">
        <w:t>309</w:t>
      </w:r>
      <w:r>
        <w:t>), the DeepD</w:t>
      </w:r>
      <w:r w:rsidR="00DC1FC3">
        <w:t xml:space="preserve">ata database has contributed </w:t>
      </w:r>
      <w:ins w:id="9" w:author="Muriel Rabone" w:date="2022-09-18T14:50:00Z">
        <w:r w:rsidR="00F456EF">
          <w:t>25</w:t>
        </w:r>
      </w:ins>
      <w:del w:id="10" w:author="Muriel Rabone" w:date="2022-09-18T14:50:00Z">
        <w:r w:rsidR="00D20DC9" w:rsidDel="00F456EF">
          <w:delText>3</w:delText>
        </w:r>
        <w:r w:rsidR="00A10D17" w:rsidDel="00F456EF">
          <w:delText>7</w:delText>
        </w:r>
      </w:del>
      <w:r>
        <w:t xml:space="preserve"> names</w:t>
      </w:r>
      <w:r w:rsidR="00F10408">
        <w:t xml:space="preserve"> (after pelagic taxa were excluded)</w:t>
      </w:r>
      <w:r>
        <w:t xml:space="preserve">. Almost 50% of the species in the </w:t>
      </w:r>
      <w:r w:rsidR="00F10408">
        <w:t>CCZ Checklist</w:t>
      </w:r>
      <w:r>
        <w:t xml:space="preserve"> are arthropods or a</w:t>
      </w:r>
      <w:r w:rsidR="00E01070">
        <w:t xml:space="preserve">nnelids. </w:t>
      </w:r>
      <w:r w:rsidR="0098113F">
        <w:t xml:space="preserve">By size class, </w:t>
      </w:r>
      <w:r w:rsidR="002241F2">
        <w:t>296</w:t>
      </w:r>
      <w:r w:rsidR="0098113F">
        <w:t xml:space="preserve"> </w:t>
      </w:r>
      <w:r w:rsidR="006549D7">
        <w:t xml:space="preserve">are </w:t>
      </w:r>
      <w:r w:rsidR="0098113F">
        <w:t xml:space="preserve">macrofaunal species, </w:t>
      </w:r>
      <w:r w:rsidR="00044FE5">
        <w:t>241</w:t>
      </w:r>
      <w:r w:rsidR="0098113F">
        <w:t xml:space="preserve"> megafauna and </w:t>
      </w:r>
      <w:r w:rsidR="002241F2">
        <w:t>115</w:t>
      </w:r>
      <w:r w:rsidR="0098113F">
        <w:t xml:space="preserve"> meiofauna.</w:t>
      </w:r>
      <w:r>
        <w:t xml:space="preserve"> Whil</w:t>
      </w:r>
      <w:r w:rsidR="006549D7">
        <w:t>e</w:t>
      </w:r>
      <w:r>
        <w:t xml:space="preserve"> this represents only a small fraction of the total diversity in all size classes, it is likely that meiofauna are the most under-sampled group. Analysis of the CCZ Checklist together with the literature search shows that for some groups</w:t>
      </w:r>
      <w:r w:rsidR="000B59ED">
        <w:t>,</w:t>
      </w:r>
      <w:r>
        <w:t xml:space="preserve"> such as Bryozoa, Annelida, Porifera and Nematoda</w:t>
      </w:r>
      <w:r w:rsidR="000B59ED">
        <w:t>,</w:t>
      </w:r>
      <w:r>
        <w:t xml:space="preserve"> there has been a recent burst of taxonomic effort, but for other groups such as the Echinodermata or Mollusca there has been relatively little recent taxonomic work, likely a result of </w:t>
      </w:r>
      <w:r w:rsidR="00F10408">
        <w:t xml:space="preserve">limited </w:t>
      </w:r>
      <w:r>
        <w:t xml:space="preserve">available expertise. However, analysis </w:t>
      </w:r>
      <w:r w:rsidR="006549D7">
        <w:t xml:space="preserve">of </w:t>
      </w:r>
      <w:r>
        <w:t xml:space="preserve">the number of known morphospecies from all data sources compared to numbers of known species suggests that </w:t>
      </w:r>
      <w:r w:rsidR="00864C7F">
        <w:t xml:space="preserve">even </w:t>
      </w:r>
      <w:r>
        <w:t xml:space="preserve">some of these better-studied taxa </w:t>
      </w:r>
      <w:r w:rsidR="00073CFA">
        <w:t>are</w:t>
      </w:r>
      <w:r w:rsidR="006549D7">
        <w:t xml:space="preserve"> </w:t>
      </w:r>
      <w:r>
        <w:t xml:space="preserve">still vastly undersampled, with </w:t>
      </w:r>
      <w:r w:rsidR="00BF0E89">
        <w:t xml:space="preserve">polychaetes </w:t>
      </w:r>
      <w:r w:rsidR="006549D7">
        <w:t xml:space="preserve">for example </w:t>
      </w:r>
      <w:r>
        <w:t>having the most morphospecies names (1</w:t>
      </w:r>
      <w:r w:rsidR="00864C7F">
        <w:t>678</w:t>
      </w:r>
      <w:r>
        <w:t xml:space="preserve">) </w:t>
      </w:r>
      <w:r w:rsidR="008F789D">
        <w:t>but only</w:t>
      </w:r>
      <w:r>
        <w:t xml:space="preserve"> 12</w:t>
      </w:r>
      <w:r w:rsidR="00864C7F">
        <w:t>9</w:t>
      </w:r>
      <w:r>
        <w:t xml:space="preserve"> named species.</w:t>
      </w:r>
      <w:r w:rsidR="00976CB9">
        <w:t xml:space="preserve"> </w:t>
      </w:r>
    </w:p>
    <w:p w14:paraId="4FDCFB58" w14:textId="77777777" w:rsidR="000C3A6A" w:rsidRDefault="000C3A6A" w:rsidP="000C3A6A"/>
    <w:p w14:paraId="2F23F291" w14:textId="0963548E" w:rsidR="00442AC2" w:rsidRDefault="0098113F" w:rsidP="000C3A6A">
      <w:r>
        <w:t>With</w:t>
      </w:r>
      <w:r w:rsidR="000C3A6A">
        <w:t xml:space="preserve"> DeepData, </w:t>
      </w:r>
      <w:r w:rsidR="000C3A6A" w:rsidRPr="00BF0E89">
        <w:t>we were able to</w:t>
      </w:r>
      <w:r w:rsidR="000C3A6A">
        <w:t xml:space="preserve"> analyse species diversity and species distributions</w:t>
      </w:r>
      <w:r>
        <w:t xml:space="preserve"> for</w:t>
      </w:r>
      <w:r w:rsidR="000C3A6A">
        <w:t xml:space="preserve"> the first time on a regional scale</w:t>
      </w:r>
      <w:r w:rsidR="00E01070">
        <w:t xml:space="preserve"> and across size classes</w:t>
      </w:r>
      <w:r w:rsidR="000C3A6A">
        <w:t xml:space="preserve"> for the CCZ</w:t>
      </w:r>
      <w:r w:rsidR="00845C85">
        <w:t xml:space="preserve">, with significant limitations </w:t>
      </w:r>
      <w:r w:rsidR="00724064">
        <w:t xml:space="preserve">however, </w:t>
      </w:r>
      <w:r w:rsidR="00845C85">
        <w:t>due to data duplications in the database</w:t>
      </w:r>
      <w:r w:rsidR="000C3A6A">
        <w:t xml:space="preserve">. </w:t>
      </w:r>
      <w:r w:rsidR="000C3A6A" w:rsidRPr="00613AA3">
        <w:t xml:space="preserve">Looking at </w:t>
      </w:r>
      <w:r w:rsidR="00613AA3">
        <w:t>family-level diversity</w:t>
      </w:r>
      <w:r w:rsidR="000C3A6A">
        <w:t xml:space="preserve"> with sampling effort, the Chao1 estimators</w:t>
      </w:r>
      <w:r w:rsidR="00D862A2">
        <w:rPr>
          <w:rStyle w:val="FootnoteReference"/>
        </w:rPr>
        <w:footnoteReference w:id="4"/>
      </w:r>
      <w:r w:rsidR="00613AA3">
        <w:t xml:space="preserve"> </w:t>
      </w:r>
      <w:r w:rsidR="000C3A6A">
        <w:t xml:space="preserve">suggest a total of </w:t>
      </w:r>
      <w:r w:rsidR="00200BBA">
        <w:t>234</w:t>
      </w:r>
      <w:r w:rsidR="000C3A6A">
        <w:t xml:space="preserve"> families from DeepData</w:t>
      </w:r>
      <w:r w:rsidR="00613AA3">
        <w:t xml:space="preserve"> records</w:t>
      </w:r>
      <w:r w:rsidR="000C3A6A">
        <w:t xml:space="preserve">, </w:t>
      </w:r>
      <w:r w:rsidR="00200BBA">
        <w:t>less than half of</w:t>
      </w:r>
      <w:r w:rsidR="000C3A6A">
        <w:t xml:space="preserve"> the total in the CCZ Checklist</w:t>
      </w:r>
      <w:r w:rsidR="00613AA3">
        <w:t xml:space="preserve">, </w:t>
      </w:r>
      <w:proofErr w:type="gramStart"/>
      <w:r w:rsidR="00613AA3">
        <w:t>i.e.</w:t>
      </w:r>
      <w:proofErr w:type="gramEnd"/>
      <w:r w:rsidR="00613AA3">
        <w:t xml:space="preserve"> from all published sources</w:t>
      </w:r>
      <w:r w:rsidR="000C3A6A">
        <w:t xml:space="preserve"> (5</w:t>
      </w:r>
      <w:r w:rsidR="00200BBA">
        <w:t>0</w:t>
      </w:r>
      <w:r w:rsidR="00D2482F">
        <w:t>1</w:t>
      </w:r>
      <w:r w:rsidR="00200BBA">
        <w:t xml:space="preserve"> excluding </w:t>
      </w:r>
      <w:proofErr w:type="spellStart"/>
      <w:r w:rsidR="00200BBA">
        <w:t>pelagics</w:t>
      </w:r>
      <w:proofErr w:type="spellEnd"/>
      <w:r w:rsidR="000C3A6A">
        <w:t>). This suggest</w:t>
      </w:r>
      <w:r w:rsidR="00613AA3">
        <w:t>s</w:t>
      </w:r>
      <w:r w:rsidR="000C3A6A">
        <w:t xml:space="preserve"> that </w:t>
      </w:r>
      <w:r w:rsidR="00442AC2">
        <w:t xml:space="preserve">DeepData records do not currently provide a comprehensive picture of </w:t>
      </w:r>
      <w:r w:rsidR="000C3A6A">
        <w:t>family</w:t>
      </w:r>
      <w:r w:rsidR="009222C1">
        <w:t>-level</w:t>
      </w:r>
      <w:r w:rsidR="000C3A6A">
        <w:t xml:space="preserve"> sampling </w:t>
      </w:r>
      <w:r w:rsidR="00442AC2">
        <w:t xml:space="preserve">/ </w:t>
      </w:r>
      <w:r w:rsidR="00200BBA">
        <w:t>diversity</w:t>
      </w:r>
      <w:r w:rsidR="000C3A6A">
        <w:t xml:space="preserve">. </w:t>
      </w:r>
      <w:r w:rsidR="00442AC2">
        <w:t>Here t</w:t>
      </w:r>
      <w:r w:rsidR="00442AC2" w:rsidRPr="00442AC2">
        <w:t>his family-level diversity estimate is compared to the CCZ Checklist, but the degree to which the Checklist accurately reflects family diversity in the region is unknown</w:t>
      </w:r>
      <w:r w:rsidR="0069040C">
        <w:t xml:space="preserve">, but it seems feasible that the 501 families recorded in the Checklist is a minimum estimate (given that a significant degree of misidentification at family-level is unlikely as compared to lower taxonomic levels, </w:t>
      </w:r>
      <w:proofErr w:type="gramStart"/>
      <w:r w:rsidR="0069040C">
        <w:t>e.g.</w:t>
      </w:r>
      <w:proofErr w:type="gramEnd"/>
      <w:r w:rsidR="0069040C">
        <w:t xml:space="preserve"> species)</w:t>
      </w:r>
      <w:r w:rsidR="00442AC2" w:rsidRPr="00442AC2">
        <w:t>.</w:t>
      </w:r>
      <w:r w:rsidR="00442AC2">
        <w:t xml:space="preserve"> Further, this estimate is for named </w:t>
      </w:r>
      <w:r w:rsidR="0069040C">
        <w:t>families</w:t>
      </w:r>
      <w:r w:rsidR="00442AC2">
        <w:t xml:space="preserve"> only. It is possible, even likely that there are undescribed families in the CCZ (</w:t>
      </w:r>
      <w:commentRangeStart w:id="11"/>
      <w:r w:rsidR="00B41244">
        <w:t xml:space="preserve">with </w:t>
      </w:r>
      <w:r w:rsidR="00A22741">
        <w:t>three</w:t>
      </w:r>
      <w:r w:rsidR="00B41244">
        <w:t xml:space="preserve"> families </w:t>
      </w:r>
      <w:commentRangeEnd w:id="11"/>
      <w:r w:rsidR="00B41244">
        <w:rPr>
          <w:rStyle w:val="CommentReference"/>
          <w:rFonts w:asciiTheme="minorHAnsi" w:hAnsiTheme="minorHAnsi"/>
        </w:rPr>
        <w:commentReference w:id="11"/>
      </w:r>
      <w:r w:rsidR="00442AC2">
        <w:t xml:space="preserve">described from the region to date), but no undescribed families are </w:t>
      </w:r>
      <w:r w:rsidR="0069040C">
        <w:t xml:space="preserve">currently </w:t>
      </w:r>
      <w:r w:rsidR="00442AC2">
        <w:t>noted in any datasets (whether DeepData, ot</w:t>
      </w:r>
      <w:r w:rsidR="0069040C">
        <w:t>h</w:t>
      </w:r>
      <w:r w:rsidR="00442AC2">
        <w:t xml:space="preserve">er databases or the literature) to </w:t>
      </w:r>
      <w:r w:rsidR="0069040C">
        <w:t xml:space="preserve">the authors </w:t>
      </w:r>
      <w:r w:rsidR="00442AC2">
        <w:t>knowledge.</w:t>
      </w:r>
    </w:p>
    <w:p w14:paraId="65E59248" w14:textId="77777777" w:rsidR="00442AC2" w:rsidRDefault="00442AC2" w:rsidP="000C3A6A"/>
    <w:p w14:paraId="786443C8" w14:textId="7F1D3BBD" w:rsidR="00D84985" w:rsidRDefault="000C3A6A" w:rsidP="000C3A6A">
      <w:r>
        <w:t xml:space="preserve">At species level, sampling is far from complete in the CCZ, with the numbers of species still accumulating rapidly with sampling effort. The </w:t>
      </w:r>
      <w:r w:rsidR="007D71E1">
        <w:t>estimate</w:t>
      </w:r>
      <w:r>
        <w:t xml:space="preserve"> for total species richness in the CCZ for benthic metazoans is </w:t>
      </w:r>
      <w:r w:rsidRPr="00F10408">
        <w:rPr>
          <w:color w:val="000000" w:themeColor="text1"/>
        </w:rPr>
        <w:t>5</w:t>
      </w:r>
      <w:r w:rsidR="00442AC2">
        <w:rPr>
          <w:color w:val="000000" w:themeColor="text1"/>
        </w:rPr>
        <w:t>480</w:t>
      </w:r>
      <w:r w:rsidRPr="00F10408">
        <w:rPr>
          <w:color w:val="000000" w:themeColor="text1"/>
        </w:rPr>
        <w:t xml:space="preserve"> </w:t>
      </w:r>
      <w:r>
        <w:t>(</w:t>
      </w:r>
      <w:r w:rsidR="007D71E1">
        <w:t xml:space="preserve">Chao1, </w:t>
      </w:r>
      <w:r>
        <w:t>based on DeepData records</w:t>
      </w:r>
      <w:r w:rsidR="007D71E1">
        <w:t xml:space="preserve"> and both named species and morphospecies</w:t>
      </w:r>
      <w:r w:rsidR="00442AC2">
        <w:t>, benthic only</w:t>
      </w:r>
      <w:r>
        <w:t>). Interestingly this is rather similar to the total species list for the CCZ Checklist (</w:t>
      </w:r>
      <w:r w:rsidR="003D78E0">
        <w:t>6</w:t>
      </w:r>
      <w:r w:rsidR="003835C0">
        <w:t>42</w:t>
      </w:r>
      <w:r>
        <w:t xml:space="preserve">) and morphospecies list combined </w:t>
      </w:r>
      <w:r w:rsidRPr="00F10408">
        <w:rPr>
          <w:color w:val="000000" w:themeColor="text1"/>
        </w:rPr>
        <w:t>(</w:t>
      </w:r>
      <w:r w:rsidR="00442AC2">
        <w:rPr>
          <w:color w:val="000000" w:themeColor="text1"/>
        </w:rPr>
        <w:t>5</w:t>
      </w:r>
      <w:r w:rsidR="003835C0">
        <w:rPr>
          <w:color w:val="000000" w:themeColor="text1"/>
        </w:rPr>
        <w:t>078</w:t>
      </w:r>
      <w:proofErr w:type="gramStart"/>
      <w:r w:rsidRPr="00F10408">
        <w:rPr>
          <w:color w:val="000000" w:themeColor="text1"/>
        </w:rPr>
        <w:t>)</w:t>
      </w:r>
      <w:proofErr w:type="gramEnd"/>
      <w:r w:rsidRPr="00F10408">
        <w:rPr>
          <w:color w:val="000000" w:themeColor="text1"/>
        </w:rPr>
        <w:t xml:space="preserve"> </w:t>
      </w:r>
      <w:r>
        <w:t xml:space="preserve">but this is likely to be a </w:t>
      </w:r>
      <w:r>
        <w:lastRenderedPageBreak/>
        <w:t xml:space="preserve">coincidence as the morphospecies list </w:t>
      </w:r>
      <w:r w:rsidR="001D5D4E">
        <w:t xml:space="preserve">likely </w:t>
      </w:r>
      <w:r>
        <w:t>contain</w:t>
      </w:r>
      <w:r w:rsidR="001D5D4E">
        <w:t>s</w:t>
      </w:r>
      <w:r>
        <w:t xml:space="preserve"> many synonyms. </w:t>
      </w:r>
      <w:r w:rsidR="00346981">
        <w:t>If the total number of named species (6</w:t>
      </w:r>
      <w:r w:rsidR="003835C0">
        <w:t>42</w:t>
      </w:r>
      <w:r w:rsidR="00346981">
        <w:t xml:space="preserve">) is compared to the species estimator </w:t>
      </w:r>
      <w:r w:rsidR="00346981" w:rsidRPr="00EC1D2C">
        <w:t>(5</w:t>
      </w:r>
      <w:r w:rsidR="00155D90">
        <w:t>471</w:t>
      </w:r>
      <w:r w:rsidR="00346981" w:rsidRPr="00EC1D2C">
        <w:t>),</w:t>
      </w:r>
      <w:r w:rsidR="00346981">
        <w:t xml:space="preserve"> this </w:t>
      </w:r>
      <w:r w:rsidR="00155D90">
        <w:t>suggests</w:t>
      </w:r>
      <w:r w:rsidR="001D5D4E">
        <w:t xml:space="preserve"> that</w:t>
      </w:r>
      <w:r w:rsidR="00346981">
        <w:t xml:space="preserve"> 8</w:t>
      </w:r>
      <w:r w:rsidR="00155D90">
        <w:t>7</w:t>
      </w:r>
      <w:r w:rsidR="00346981">
        <w:t xml:space="preserve">% of species in the CCZ </w:t>
      </w:r>
      <w:r w:rsidR="001D5D4E">
        <w:t>are</w:t>
      </w:r>
      <w:r w:rsidR="00346981">
        <w:t xml:space="preserve"> as-yet unrecorded. </w:t>
      </w:r>
      <w:commentRangeStart w:id="12"/>
      <w:r w:rsidR="00B41244">
        <w:t>Based on previous taxonomic studies, we estimate that between 61% and 99% of species in the CCZ are new to science (not including cryptic diversity), hence this provides an estimate of bet</w:t>
      </w:r>
      <w:r w:rsidR="00B41244" w:rsidRPr="00155D90">
        <w:t>ween 2770 and 4043 species in the CCZ that remain to be described (50-73% of the total</w:t>
      </w:r>
      <w:r w:rsidR="00B41244">
        <w:t>)</w:t>
      </w:r>
      <w:r w:rsidR="00B41244" w:rsidRPr="00155D90">
        <w:t xml:space="preserve">. </w:t>
      </w:r>
      <w:commentRangeEnd w:id="12"/>
      <w:r w:rsidR="00B41244">
        <w:rPr>
          <w:rStyle w:val="CommentReference"/>
          <w:rFonts w:asciiTheme="minorHAnsi" w:hAnsiTheme="minorHAnsi"/>
        </w:rPr>
        <w:commentReference w:id="12"/>
      </w:r>
      <w:r w:rsidR="00D84985" w:rsidRPr="00155D90">
        <w:t>There</w:t>
      </w:r>
      <w:r w:rsidR="00D84985">
        <w:t xml:space="preserve"> is </w:t>
      </w:r>
      <w:r w:rsidR="002D3263">
        <w:t xml:space="preserve">huge </w:t>
      </w:r>
      <w:r w:rsidR="00D84985">
        <w:t>uncertainty in this figure</w:t>
      </w:r>
      <w:r w:rsidR="00B41244">
        <w:t>.</w:t>
      </w:r>
      <w:r w:rsidR="00E6260A">
        <w:t xml:space="preserve"> </w:t>
      </w:r>
      <w:r w:rsidR="00B41244">
        <w:t>I</w:t>
      </w:r>
      <w:r w:rsidR="00D84985">
        <w:t xml:space="preserve">t could be </w:t>
      </w:r>
      <w:r w:rsidR="0092779E">
        <w:t xml:space="preserve">either </w:t>
      </w:r>
      <w:r w:rsidR="00D84985">
        <w:t xml:space="preserve">an over-estimate if a large proportion of the temporary names are synonyms, or </w:t>
      </w:r>
      <w:r w:rsidR="00155D90">
        <w:t xml:space="preserve">more likely </w:t>
      </w:r>
      <w:r w:rsidR="00D84985">
        <w:t>an under-estimate owing to</w:t>
      </w:r>
      <w:r w:rsidR="00B41244">
        <w:t xml:space="preserve"> duplication in the data, </w:t>
      </w:r>
      <w:r w:rsidR="0092779E">
        <w:t>very</w:t>
      </w:r>
      <w:r w:rsidR="00D84985">
        <w:t xml:space="preserve"> limited </w:t>
      </w:r>
      <w:proofErr w:type="gramStart"/>
      <w:r w:rsidR="00D84985">
        <w:t>sampling</w:t>
      </w:r>
      <w:proofErr w:type="gramEnd"/>
      <w:r w:rsidR="00155D90">
        <w:t xml:space="preserve"> and the fact</w:t>
      </w:r>
      <w:r w:rsidR="00D84985">
        <w:t xml:space="preserve"> </w:t>
      </w:r>
      <w:r w:rsidR="00344618">
        <w:t>these totals do</w:t>
      </w:r>
      <w:r w:rsidR="00B41244">
        <w:t xml:space="preserve"> not include cryptic diversity (</w:t>
      </w:r>
      <w:r w:rsidR="00B41244" w:rsidRPr="006B77F7">
        <w:rPr>
          <w:highlight w:val="yellow"/>
        </w:rPr>
        <w:t>ADD</w:t>
      </w:r>
      <w:r w:rsidR="00CF248E">
        <w:t xml:space="preserve"> </w:t>
      </w:r>
      <w:proofErr w:type="spellStart"/>
      <w:r w:rsidR="00CF248E">
        <w:t>explan</w:t>
      </w:r>
      <w:proofErr w:type="spellEnd"/>
      <w:r w:rsidR="00B41244">
        <w:t>)</w:t>
      </w:r>
      <w:r w:rsidR="00155D90">
        <w:t xml:space="preserve">. </w:t>
      </w:r>
    </w:p>
    <w:p w14:paraId="252308F5" w14:textId="77777777" w:rsidR="00D84985" w:rsidRDefault="00D84985" w:rsidP="000C3A6A"/>
    <w:p w14:paraId="5B8191BF" w14:textId="32ADDC4F" w:rsidR="00911829" w:rsidRDefault="000C3A6A" w:rsidP="000C3A6A">
      <w:r>
        <w:t>When compared across size classes, the data are too scarce for meiofauna to make a meaningful comparison, but for macrofauna</w:t>
      </w:r>
      <w:r w:rsidR="0092779E">
        <w:t>,</w:t>
      </w:r>
      <w:r>
        <w:t xml:space="preserve"> we estimate </w:t>
      </w:r>
      <w:r w:rsidR="002A4A67">
        <w:t xml:space="preserve">based on </w:t>
      </w:r>
      <w:r w:rsidR="00044FE5">
        <w:t>species</w:t>
      </w:r>
      <w:r w:rsidR="00346981">
        <w:t xml:space="preserve"> </w:t>
      </w:r>
      <w:r w:rsidR="002A4A67">
        <w:t>accumulation curves</w:t>
      </w:r>
      <w:r w:rsidR="00CC5C63">
        <w:t xml:space="preserve"> </w:t>
      </w:r>
      <w:r w:rsidR="00B41244">
        <w:t>for total species richness</w:t>
      </w:r>
      <w:r w:rsidR="00680208">
        <w:t>2973</w:t>
      </w:r>
      <w:r w:rsidR="00CC5C63">
        <w:t xml:space="preserve"> </w:t>
      </w:r>
      <w:r>
        <w:t>species and for megafauna</w:t>
      </w:r>
      <w:r w:rsidR="0092779E">
        <w:t>,</w:t>
      </w:r>
      <w:r>
        <w:t xml:space="preserve"> </w:t>
      </w:r>
      <w:r w:rsidR="00680208">
        <w:t>419 (for named species and morphospecies combined, DeepD</w:t>
      </w:r>
      <w:r w:rsidR="00911829">
        <w:t>ata records only as</w:t>
      </w:r>
      <w:r w:rsidR="00680208">
        <w:t xml:space="preserve"> above)</w:t>
      </w:r>
      <w:r>
        <w:t xml:space="preserve">. </w:t>
      </w:r>
      <w:r w:rsidR="00EB7646">
        <w:t xml:space="preserve">In total, </w:t>
      </w:r>
      <w:r>
        <w:t>4</w:t>
      </w:r>
      <w:r w:rsidR="00680208">
        <w:t>88</w:t>
      </w:r>
      <w:r>
        <w:t xml:space="preserve"> meiofauna species </w:t>
      </w:r>
      <w:r w:rsidR="00680208">
        <w:t>we</w:t>
      </w:r>
      <w:r>
        <w:t xml:space="preserve">re recorded </w:t>
      </w:r>
      <w:r w:rsidR="00680208">
        <w:t xml:space="preserve">in DeepData </w:t>
      </w:r>
      <w:r>
        <w:t>from just 3</w:t>
      </w:r>
      <w:r w:rsidR="00352D8D">
        <w:t>3</w:t>
      </w:r>
      <w:r>
        <w:t xml:space="preserve"> samples, suggestive of </w:t>
      </w:r>
      <w:r w:rsidR="0092779E">
        <w:t xml:space="preserve">very </w:t>
      </w:r>
      <w:r>
        <w:t xml:space="preserve">high diversity </w:t>
      </w:r>
      <w:r w:rsidR="00CC5C63">
        <w:t xml:space="preserve">with a </w:t>
      </w:r>
      <w:r w:rsidR="00680208">
        <w:t xml:space="preserve">Chao1 </w:t>
      </w:r>
      <w:r w:rsidR="00CC5C63">
        <w:t xml:space="preserve">estimate of </w:t>
      </w:r>
      <w:r w:rsidR="00680208">
        <w:t>5419</w:t>
      </w:r>
      <w:r w:rsidR="00CC5C63">
        <w:t xml:space="preserve"> species</w:t>
      </w:r>
      <w:r w:rsidR="00680208">
        <w:t>,</w:t>
      </w:r>
      <w:r w:rsidR="00CC5C63">
        <w:t xml:space="preserve"> </w:t>
      </w:r>
      <w:r>
        <w:t xml:space="preserve">but </w:t>
      </w:r>
      <w:r w:rsidR="00680208">
        <w:t>given the very small sample size, this estimate should be treated with caution</w:t>
      </w:r>
      <w:r>
        <w:t>.</w:t>
      </w:r>
      <w:r w:rsidR="00A125C6">
        <w:t xml:space="preserve"> </w:t>
      </w:r>
      <w:r w:rsidR="00724064">
        <w:t>The megafauna estimate is very low</w:t>
      </w:r>
      <w:r w:rsidR="00804BC8">
        <w:t xml:space="preserve"> </w:t>
      </w:r>
      <w:r w:rsidR="00680208">
        <w:t>at 419</w:t>
      </w:r>
      <w:r w:rsidR="003802CC">
        <w:t>,</w:t>
      </w:r>
      <w:r w:rsidR="00680208">
        <w:t xml:space="preserve"> </w:t>
      </w:r>
      <w:r w:rsidR="00804BC8">
        <w:t>and likely a significant</w:t>
      </w:r>
      <w:r w:rsidR="00724064">
        <w:t xml:space="preserve"> underestimate</w:t>
      </w:r>
      <w:r w:rsidR="00680208">
        <w:t xml:space="preserve"> arising from </w:t>
      </w:r>
      <w:proofErr w:type="gramStart"/>
      <w:r w:rsidR="00680208">
        <w:t>a num</w:t>
      </w:r>
      <w:r w:rsidR="003802CC">
        <w:t>b</w:t>
      </w:r>
      <w:r w:rsidR="00680208">
        <w:t>er of</w:t>
      </w:r>
      <w:proofErr w:type="gramEnd"/>
      <w:r w:rsidR="00680208">
        <w:t xml:space="preserve"> factors, </w:t>
      </w:r>
      <w:r w:rsidR="003802CC">
        <w:t xml:space="preserve">a key </w:t>
      </w:r>
      <w:r w:rsidR="00680208">
        <w:t xml:space="preserve">one being the extensive duplication </w:t>
      </w:r>
      <w:r w:rsidR="003802CC">
        <w:t xml:space="preserve">present </w:t>
      </w:r>
      <w:r w:rsidR="00680208">
        <w:t>in DeepData</w:t>
      </w:r>
      <w:r w:rsidR="00B41244">
        <w:t>. This low number also reflects</w:t>
      </w:r>
      <w:r w:rsidR="00FF491E">
        <w:t xml:space="preserve"> general under</w:t>
      </w:r>
      <w:r w:rsidR="00AD70B3">
        <w:t>-</w:t>
      </w:r>
      <w:r w:rsidR="00FF491E">
        <w:t>sampling for megafauna,</w:t>
      </w:r>
      <w:r w:rsidR="00911829">
        <w:t xml:space="preserve"> given ad</w:t>
      </w:r>
      <w:r w:rsidR="00FF491E">
        <w:t>ditional challenges of collection, either with R</w:t>
      </w:r>
      <w:r w:rsidR="00AD70B3">
        <w:t>OVs (expensive) or trawls (destr</w:t>
      </w:r>
      <w:r w:rsidR="00FF491E">
        <w:t xml:space="preserve">uctive of animals. </w:t>
      </w:r>
    </w:p>
    <w:p w14:paraId="1A4EF933" w14:textId="77777777" w:rsidR="00911829" w:rsidRDefault="00911829" w:rsidP="000C3A6A"/>
    <w:p w14:paraId="7998AB36" w14:textId="4C7CDF12" w:rsidR="000C3A6A" w:rsidRDefault="00976CB9" w:rsidP="000C3A6A">
      <w:r w:rsidRPr="00976CB9">
        <w:t>A</w:t>
      </w:r>
      <w:r w:rsidR="000C17B8" w:rsidRPr="00976CB9">
        <w:t xml:space="preserve"> survey of the data by </w:t>
      </w:r>
      <w:r w:rsidR="002A4A67">
        <w:t>contract area</w:t>
      </w:r>
      <w:r w:rsidR="000C17B8" w:rsidRPr="00976CB9">
        <w:t xml:space="preserve"> shows that both the </w:t>
      </w:r>
      <w:r w:rsidR="0092779E">
        <w:t xml:space="preserve">taxonomic resolution </w:t>
      </w:r>
      <w:r w:rsidR="00FD6EEE">
        <w:t>(</w:t>
      </w:r>
      <w:r w:rsidR="00845C85">
        <w:t xml:space="preserve">level at which </w:t>
      </w:r>
      <w:r w:rsidR="0092779E">
        <w:t xml:space="preserve">taxa </w:t>
      </w:r>
      <w:r w:rsidR="00845C85">
        <w:t>are identified</w:t>
      </w:r>
      <w:r w:rsidR="0092779E">
        <w:t xml:space="preserve"> to</w:t>
      </w:r>
      <w:r w:rsidR="00FD6EEE">
        <w:t>)</w:t>
      </w:r>
      <w:r w:rsidR="00845C85">
        <w:t>, and the taxonomic composition reported</w:t>
      </w:r>
      <w:r w:rsidR="000C17B8">
        <w:t xml:space="preserve">, even at very coarse </w:t>
      </w:r>
      <w:r w:rsidR="00C26ED9">
        <w:t xml:space="preserve">phylum </w:t>
      </w:r>
      <w:r w:rsidR="000C17B8">
        <w:t>resolution, varies greatly. Th</w:t>
      </w:r>
      <w:r w:rsidR="0092779E">
        <w:t xml:space="preserve">e variability </w:t>
      </w:r>
      <w:r w:rsidR="002241F2">
        <w:t xml:space="preserve">observed </w:t>
      </w:r>
      <w:r w:rsidR="0092779E">
        <w:t>in taxonomic composition</w:t>
      </w:r>
      <w:r w:rsidR="00C26ED9">
        <w:t xml:space="preserve"> at phylum level </w:t>
      </w:r>
      <w:r w:rsidR="000C17B8">
        <w:t xml:space="preserve">is </w:t>
      </w:r>
      <w:r w:rsidR="0092779E">
        <w:t xml:space="preserve">most </w:t>
      </w:r>
      <w:r w:rsidR="00F10408">
        <w:t xml:space="preserve">likely </w:t>
      </w:r>
      <w:r w:rsidR="0092779E">
        <w:t>not</w:t>
      </w:r>
      <w:r w:rsidR="000C17B8">
        <w:t xml:space="preserve"> </w:t>
      </w:r>
      <w:r w:rsidR="00F10408">
        <w:t>driven by</w:t>
      </w:r>
      <w:r w:rsidR="000C17B8">
        <w:t xml:space="preserve"> real changes in the environment but rather biases introduced by varying efforts made by Contractors on different groups</w:t>
      </w:r>
      <w:r w:rsidR="00C26ED9">
        <w:t>, with differing sampling strategies</w:t>
      </w:r>
      <w:r w:rsidR="000C17B8">
        <w:t xml:space="preserve">. </w:t>
      </w:r>
      <w:r w:rsidR="000C3A6A">
        <w:t xml:space="preserve">Analysis of the community composition across the entire CCZ is of great importance in helping to </w:t>
      </w:r>
      <w:r w:rsidR="009222C1">
        <w:t>develop the</w:t>
      </w:r>
      <w:r w:rsidR="000C3A6A">
        <w:t xml:space="preserve"> Regional Environmental Management Plan</w:t>
      </w:r>
      <w:r w:rsidR="00574190">
        <w:t>, or</w:t>
      </w:r>
      <w:r w:rsidR="000C3A6A">
        <w:t xml:space="preserve"> REMP</w:t>
      </w:r>
      <w:r w:rsidR="00255914">
        <w:rPr>
          <w:rStyle w:val="FootnoteReference"/>
        </w:rPr>
        <w:footnoteReference w:id="5"/>
      </w:r>
      <w:r w:rsidR="00BF0E89">
        <w:t>. H</w:t>
      </w:r>
      <w:r w:rsidR="000C3A6A">
        <w:t>owever</w:t>
      </w:r>
      <w:r w:rsidR="00BF0E89">
        <w:t>,</w:t>
      </w:r>
      <w:r w:rsidR="000C3A6A">
        <w:t xml:space="preserve"> this is a challenge with the current data, owing to issues with both data duplication and sample bias. For example, different contract </w:t>
      </w:r>
      <w:r w:rsidR="00380D0A">
        <w:t>areas</w:t>
      </w:r>
      <w:r w:rsidR="000C3A6A">
        <w:t xml:space="preserve"> show quite dramatic shifts in the composition of polychaete families, but a large amount of this trend </w:t>
      </w:r>
      <w:r w:rsidR="00C26ED9">
        <w:t xml:space="preserve">is most likely </w:t>
      </w:r>
      <w:r w:rsidR="000C3A6A">
        <w:t xml:space="preserve">be driven by differences in sampling methodologies – </w:t>
      </w:r>
      <w:proofErr w:type="gramStart"/>
      <w:r w:rsidR="000C3A6A">
        <w:t>e.g</w:t>
      </w:r>
      <w:r w:rsidR="00EB7646">
        <w:t>.</w:t>
      </w:r>
      <w:proofErr w:type="gramEnd"/>
      <w:r w:rsidR="000C3A6A">
        <w:t xml:space="preserve"> the data reported for </w:t>
      </w:r>
      <w:r w:rsidR="00804BC8">
        <w:t xml:space="preserve">the </w:t>
      </w:r>
      <w:r w:rsidR="00997431">
        <w:t>YUZH</w:t>
      </w:r>
      <w:r w:rsidR="00804BC8">
        <w:rPr>
          <w:rStyle w:val="FootnoteReference"/>
        </w:rPr>
        <w:footnoteReference w:id="6"/>
      </w:r>
      <w:r w:rsidR="000C3A6A">
        <w:t xml:space="preserve"> </w:t>
      </w:r>
      <w:r w:rsidR="00804BC8">
        <w:t xml:space="preserve">contract area </w:t>
      </w:r>
      <w:r w:rsidR="000C3A6A">
        <w:t>is dominated by suspension feeding polychaetes</w:t>
      </w:r>
      <w:r w:rsidR="002241F2">
        <w:t>,</w:t>
      </w:r>
      <w:r w:rsidR="000C3A6A">
        <w:t xml:space="preserve"> likely a result of sampling being </w:t>
      </w:r>
      <w:r w:rsidR="002241F2">
        <w:t>focussed on</w:t>
      </w:r>
      <w:r w:rsidR="000C3A6A">
        <w:t xml:space="preserve"> nodule fauna. </w:t>
      </w:r>
    </w:p>
    <w:p w14:paraId="70ED2D87" w14:textId="77777777" w:rsidR="000C3A6A" w:rsidRDefault="000C3A6A" w:rsidP="000C3A6A"/>
    <w:p w14:paraId="1A18EF62" w14:textId="29A1C491" w:rsidR="00E01070" w:rsidRPr="000C17B8" w:rsidRDefault="000C3A6A" w:rsidP="00A125C6">
      <w:pPr>
        <w:rPr>
          <w:color w:val="FF0000"/>
        </w:rPr>
      </w:pPr>
      <w:r>
        <w:t xml:space="preserve">Analysis of species ranges in the dataset based on grouping </w:t>
      </w:r>
      <w:r w:rsidR="00D14F68">
        <w:t>c</w:t>
      </w:r>
      <w:r>
        <w:t xml:space="preserve">ontract </w:t>
      </w:r>
      <w:r w:rsidR="00A125C6">
        <w:t>areas</w:t>
      </w:r>
      <w:r>
        <w:t xml:space="preserve"> into Eastern, Central and Western CCZ </w:t>
      </w:r>
      <w:r w:rsidR="00A125C6">
        <w:t xml:space="preserve">regions </w:t>
      </w:r>
      <w:r>
        <w:t xml:space="preserve">shows that the </w:t>
      </w:r>
      <w:r w:rsidR="00B9396F">
        <w:t xml:space="preserve">Central </w:t>
      </w:r>
      <w:r>
        <w:t xml:space="preserve">CCZ </w:t>
      </w:r>
      <w:r w:rsidR="00A125C6">
        <w:t>has</w:t>
      </w:r>
      <w:r>
        <w:t xml:space="preserve"> the most unique </w:t>
      </w:r>
      <w:r w:rsidR="00A125C6">
        <w:t xml:space="preserve">named </w:t>
      </w:r>
      <w:proofErr w:type="gramStart"/>
      <w:r>
        <w:t>species</w:t>
      </w:r>
      <w:proofErr w:type="gramEnd"/>
      <w:r>
        <w:t xml:space="preserve"> and the Central and Eastern sites have the most shared species</w:t>
      </w:r>
      <w:r w:rsidR="00A10135">
        <w:t>.</w:t>
      </w:r>
      <w:r>
        <w:t xml:space="preserve"> </w:t>
      </w:r>
      <w:r w:rsidR="00A10135">
        <w:t>H</w:t>
      </w:r>
      <w:r>
        <w:t>owever, sample sizes are very different. More detailed analyses a</w:t>
      </w:r>
      <w:r w:rsidR="00AD70B3">
        <w:t>c</w:t>
      </w:r>
      <w:r w:rsidR="00FF491E">
        <w:t>ross</w:t>
      </w:r>
      <w:r>
        <w:t xml:space="preserve"> </w:t>
      </w:r>
      <w:r w:rsidR="00FF491E">
        <w:t>c</w:t>
      </w:r>
      <w:r>
        <w:t xml:space="preserve">ontract areas </w:t>
      </w:r>
      <w:r w:rsidR="00FF491E">
        <w:t xml:space="preserve">and </w:t>
      </w:r>
      <w:r w:rsidR="00CF248E">
        <w:t>conservation areas, known as Areas of Particular Environmental Interest (</w:t>
      </w:r>
      <w:r w:rsidR="00FF491E">
        <w:t>APEIs</w:t>
      </w:r>
      <w:r w:rsidR="00CF248E">
        <w:t>)</w:t>
      </w:r>
      <w:r w:rsidR="00FF491E">
        <w:t xml:space="preserve"> </w:t>
      </w:r>
      <w:r>
        <w:t xml:space="preserve">show </w:t>
      </w:r>
      <w:proofErr w:type="gramStart"/>
      <w:r w:rsidR="00845C85">
        <w:t>a large number of</w:t>
      </w:r>
      <w:proofErr w:type="gramEnd"/>
      <w:r w:rsidR="00845C85">
        <w:t xml:space="preserve"> </w:t>
      </w:r>
      <w:r>
        <w:t xml:space="preserve">species </w:t>
      </w:r>
      <w:r w:rsidR="00C26ED9">
        <w:t xml:space="preserve">unique </w:t>
      </w:r>
      <w:r>
        <w:t xml:space="preserve">to each </w:t>
      </w:r>
      <w:commentRangeStart w:id="13"/>
      <w:r w:rsidR="00CF248E">
        <w:t>site</w:t>
      </w:r>
      <w:commentRangeEnd w:id="13"/>
      <w:r w:rsidR="00CF248E">
        <w:rPr>
          <w:rStyle w:val="CommentReference"/>
          <w:rFonts w:asciiTheme="minorHAnsi" w:hAnsiTheme="minorHAnsi"/>
        </w:rPr>
        <w:commentReference w:id="13"/>
      </w:r>
      <w:r w:rsidR="00625DFC">
        <w:t xml:space="preserve"> (</w:t>
      </w:r>
      <w:r w:rsidR="00344618">
        <w:t>38</w:t>
      </w:r>
      <w:r w:rsidR="00625DFC">
        <w:t>%)</w:t>
      </w:r>
      <w:r w:rsidR="00845C85">
        <w:t xml:space="preserve">, which are not represented in </w:t>
      </w:r>
      <w:r w:rsidR="00CF248E">
        <w:t xml:space="preserve">APEIs. Although this may be due to </w:t>
      </w:r>
      <w:proofErr w:type="spellStart"/>
      <w:r w:rsidR="00CF248E">
        <w:t>undersampling</w:t>
      </w:r>
      <w:proofErr w:type="spellEnd"/>
      <w:r w:rsidR="00CF248E">
        <w:t xml:space="preserve"> as</w:t>
      </w:r>
      <w:r w:rsidR="00997431">
        <w:t xml:space="preserve"> the sampling effort in the APEIs is very small</w:t>
      </w:r>
      <w:r w:rsidR="00155D90">
        <w:t>, with only 35</w:t>
      </w:r>
      <w:r w:rsidR="00344618">
        <w:t xml:space="preserve"> sites over a vast area and some APEIs only represented by one or two sites</w:t>
      </w:r>
      <w:r>
        <w:t xml:space="preserve">. The </w:t>
      </w:r>
      <w:r w:rsidR="00845C85">
        <w:t xml:space="preserve">largest number of </w:t>
      </w:r>
      <w:r w:rsidR="00344618">
        <w:t xml:space="preserve">unique species </w:t>
      </w:r>
      <w:r w:rsidR="00FF491E">
        <w:t xml:space="preserve">(named and morphospecies combined) </w:t>
      </w:r>
      <w:r w:rsidR="00344618">
        <w:t xml:space="preserve">are found in IFR2 (401), followed by UK-1 (291). The largest numbers of </w:t>
      </w:r>
      <w:r w:rsidR="00845C85">
        <w:t>shared species</w:t>
      </w:r>
      <w:r>
        <w:t xml:space="preserve"> are between UKSRL</w:t>
      </w:r>
      <w:r w:rsidR="00625DFC">
        <w:t xml:space="preserve"> (UK-</w:t>
      </w:r>
      <w:r>
        <w:t>1</w:t>
      </w:r>
      <w:r w:rsidR="00625DFC">
        <w:t>)</w:t>
      </w:r>
      <w:r>
        <w:t xml:space="preserve"> and OMS, followed by GSR and IOM. </w:t>
      </w:r>
      <w:r w:rsidR="00F002E9">
        <w:t xml:space="preserve">This could be influenced by geographic proximity, but </w:t>
      </w:r>
      <w:r w:rsidR="00255914">
        <w:t xml:space="preserve">also by taxonomic approach as </w:t>
      </w:r>
      <w:r w:rsidR="00F002E9">
        <w:t xml:space="preserve">these contract areas </w:t>
      </w:r>
      <w:r w:rsidR="005B5BA7">
        <w:t>have been surveyed by shared cruises</w:t>
      </w:r>
      <w:r w:rsidR="00255914">
        <w:t xml:space="preserve"> </w:t>
      </w:r>
      <w:r w:rsidR="00997431">
        <w:t>and taxonomic teams</w:t>
      </w:r>
      <w:r w:rsidR="00255914">
        <w:t xml:space="preserve">. </w:t>
      </w:r>
      <w:r w:rsidR="00A125C6">
        <w:t xml:space="preserve">The Central sites showed </w:t>
      </w:r>
      <w:r w:rsidR="00CF248E">
        <w:t xml:space="preserve">the </w:t>
      </w:r>
      <w:r w:rsidR="00A125C6">
        <w:t>highest overall diversity</w:t>
      </w:r>
      <w:r w:rsidR="00CF248E">
        <w:t>,</w:t>
      </w:r>
      <w:r w:rsidR="00155D90">
        <w:t xml:space="preserve"> particularly the IFREMER contract area</w:t>
      </w:r>
      <w:r w:rsidR="00647F37">
        <w:t xml:space="preserve">, </w:t>
      </w:r>
      <w:r w:rsidR="00A125C6">
        <w:t xml:space="preserve">but </w:t>
      </w:r>
      <w:r w:rsidR="00CF248E">
        <w:t xml:space="preserve">this </w:t>
      </w:r>
      <w:r w:rsidR="00A125C6">
        <w:t xml:space="preserve">is likely </w:t>
      </w:r>
      <w:r w:rsidR="00647F37">
        <w:t>influenced</w:t>
      </w:r>
      <w:r w:rsidR="00A125C6">
        <w:t xml:space="preserve"> by differences in </w:t>
      </w:r>
      <w:r w:rsidR="00255914">
        <w:t xml:space="preserve">faunal groups surveyed/taxonomic </w:t>
      </w:r>
      <w:r w:rsidR="00647F37">
        <w:t>methodology</w:t>
      </w:r>
      <w:r w:rsidR="00A125C6">
        <w:t xml:space="preserve"> between Contractor</w:t>
      </w:r>
      <w:r w:rsidR="00F10408">
        <w:t>s</w:t>
      </w:r>
      <w:r w:rsidR="00A125C6">
        <w:t>.</w:t>
      </w:r>
      <w:r w:rsidR="009A1276">
        <w:t xml:space="preserve"> </w:t>
      </w:r>
    </w:p>
    <w:p w14:paraId="38233743" w14:textId="77777777" w:rsidR="000C3A6A" w:rsidRDefault="000C3A6A" w:rsidP="000C3A6A"/>
    <w:p w14:paraId="1DE23FEC" w14:textId="600CD676" w:rsidR="00694457" w:rsidRDefault="000C3A6A" w:rsidP="000C3A6A">
      <w:r>
        <w:lastRenderedPageBreak/>
        <w:t xml:space="preserve">Our work using the DeepData database allows us to make a general </w:t>
      </w:r>
      <w:r w:rsidR="00BF0E89">
        <w:t xml:space="preserve">analysis </w:t>
      </w:r>
      <w:r>
        <w:t xml:space="preserve">of the database </w:t>
      </w:r>
      <w:proofErr w:type="gramStart"/>
      <w:r>
        <w:t>in order to</w:t>
      </w:r>
      <w:proofErr w:type="gramEnd"/>
      <w:r>
        <w:t xml:space="preserve"> provide useful feedback to the ISA on its future development. The data downloaded directly from DeepData is difficult to work with as observations are distributed across both rows and columns, and </w:t>
      </w:r>
      <w:r w:rsidR="000C17B8">
        <w:t xml:space="preserve">therefore </w:t>
      </w:r>
      <w:r>
        <w:t xml:space="preserve">requires </w:t>
      </w:r>
      <w:r w:rsidR="000C17B8">
        <w:t>restructuring</w:t>
      </w:r>
      <w:r>
        <w:t xml:space="preserve"> to be </w:t>
      </w:r>
      <w:r w:rsidR="00E82C99">
        <w:t xml:space="preserve">easily </w:t>
      </w:r>
      <w:r>
        <w:t>useable</w:t>
      </w:r>
      <w:r w:rsidR="00E82C99">
        <w:t xml:space="preserve"> for analysis</w:t>
      </w:r>
      <w:r>
        <w:t xml:space="preserve">. The DeepData records that are now published on OBIS using the new </w:t>
      </w:r>
      <w:r w:rsidR="00A10135">
        <w:t>‘ISA’</w:t>
      </w:r>
      <w:r w:rsidR="00A10135" w:rsidRPr="00A125C6">
        <w:t xml:space="preserve"> </w:t>
      </w:r>
      <w:r w:rsidRPr="00A125C6">
        <w:t>node</w:t>
      </w:r>
      <w:r w:rsidR="00E82C99">
        <w:t>,</w:t>
      </w:r>
      <w:r w:rsidRPr="00A125C6">
        <w:t xml:space="preserve"> are </w:t>
      </w:r>
      <w:r w:rsidR="00845C85">
        <w:t>in contrast</w:t>
      </w:r>
      <w:r w:rsidR="00845C85" w:rsidRPr="00A125C6">
        <w:t xml:space="preserve"> </w:t>
      </w:r>
      <w:r w:rsidRPr="00A125C6">
        <w:t>‘analysis ready’ as the fields are mapped to DarwinCore</w:t>
      </w:r>
      <w:r w:rsidR="00A10135">
        <w:t>.</w:t>
      </w:r>
      <w:r w:rsidRPr="00A125C6">
        <w:t xml:space="preserve"> </w:t>
      </w:r>
      <w:r w:rsidR="00A10135">
        <w:t>H</w:t>
      </w:r>
      <w:r w:rsidRPr="00A125C6">
        <w:t>owever</w:t>
      </w:r>
      <w:r w:rsidR="000C17B8" w:rsidRPr="00A125C6">
        <w:t xml:space="preserve">, </w:t>
      </w:r>
      <w:proofErr w:type="gramStart"/>
      <w:r w:rsidR="000C17B8" w:rsidRPr="00A125C6">
        <w:t xml:space="preserve">the  </w:t>
      </w:r>
      <w:r w:rsidR="00A10135">
        <w:t>DeepData</w:t>
      </w:r>
      <w:proofErr w:type="gramEnd"/>
      <w:r w:rsidR="00A10135">
        <w:t xml:space="preserve"> </w:t>
      </w:r>
      <w:r w:rsidR="000C17B8" w:rsidRPr="00A125C6">
        <w:t>dataset</w:t>
      </w:r>
      <w:r w:rsidR="00A10135">
        <w:t xml:space="preserve"> and the DeepData records </w:t>
      </w:r>
      <w:r w:rsidR="00B9396F">
        <w:t xml:space="preserve">published on </w:t>
      </w:r>
      <w:r w:rsidR="00CF248E">
        <w:t xml:space="preserve">the </w:t>
      </w:r>
      <w:r w:rsidR="00B9396F">
        <w:t>OBIS ISA nod</w:t>
      </w:r>
      <w:r w:rsidR="00A10135">
        <w:t>e</w:t>
      </w:r>
      <w:r w:rsidR="000C17B8" w:rsidRPr="00A125C6">
        <w:t xml:space="preserve"> cannot be matched</w:t>
      </w:r>
      <w:r w:rsidRPr="00A125C6">
        <w:t xml:space="preserve"> </w:t>
      </w:r>
      <w:r w:rsidR="007A4388">
        <w:t>due to the usage of non-unique identifiers</w:t>
      </w:r>
      <w:r w:rsidR="00A10135">
        <w:t xml:space="preserve"> in DeepData</w:t>
      </w:r>
      <w:r w:rsidRPr="00A125C6">
        <w:t xml:space="preserve">. </w:t>
      </w:r>
    </w:p>
    <w:p w14:paraId="41BA97B1" w14:textId="77777777" w:rsidR="00694457" w:rsidRDefault="00694457" w:rsidP="000C3A6A"/>
    <w:p w14:paraId="3A0BCE52" w14:textId="5019EB4E" w:rsidR="000C3A6A" w:rsidRDefault="00A345B8" w:rsidP="000C3A6A">
      <w:r>
        <w:t xml:space="preserve">A further issue is extensive duplication of datasets on DeepData. It will be important to remove the duplicate data, which has already been passed to the OBIS ISA node and will </w:t>
      </w:r>
      <w:r w:rsidR="00CF248E">
        <w:t xml:space="preserve">therefore </w:t>
      </w:r>
      <w:r>
        <w:t xml:space="preserve">require significant data cooperation. </w:t>
      </w:r>
      <w:r w:rsidR="000C3A6A" w:rsidRPr="00A125C6">
        <w:t>Once these issues are corrected,</w:t>
      </w:r>
      <w:r w:rsidR="000C17B8" w:rsidRPr="00A125C6">
        <w:t xml:space="preserve"> the data should be republished both on DeepData and </w:t>
      </w:r>
      <w:r w:rsidR="000C17B8">
        <w:t>OBIS</w:t>
      </w:r>
      <w:r w:rsidR="000C3A6A">
        <w:t xml:space="preserve">. </w:t>
      </w:r>
      <w:r w:rsidR="007A4388">
        <w:t>To address potential further data issues, w</w:t>
      </w:r>
      <w:r w:rsidR="000C3A6A">
        <w:t xml:space="preserve">e </w:t>
      </w:r>
      <w:r w:rsidR="007A4388">
        <w:t xml:space="preserve">have </w:t>
      </w:r>
      <w:r>
        <w:t>assess</w:t>
      </w:r>
      <w:r w:rsidR="00AD70B3">
        <w:t>ed</w:t>
      </w:r>
      <w:r>
        <w:t xml:space="preserve"> </w:t>
      </w:r>
      <w:r w:rsidR="000C3A6A">
        <w:t xml:space="preserve">of the new ISA data template </w:t>
      </w:r>
      <w:r w:rsidR="00E82C99">
        <w:t xml:space="preserve">(2022) </w:t>
      </w:r>
      <w:r w:rsidR="000C3A6A">
        <w:t xml:space="preserve">for </w:t>
      </w:r>
      <w:r w:rsidR="007A4388">
        <w:t>C</w:t>
      </w:r>
      <w:r w:rsidR="000C3A6A">
        <w:t xml:space="preserve">ontractors </w:t>
      </w:r>
      <w:r w:rsidR="007A4388">
        <w:t>and provided</w:t>
      </w:r>
      <w:r w:rsidR="000C3A6A">
        <w:t xml:space="preserve"> recommendations. There are </w:t>
      </w:r>
      <w:r w:rsidR="007A4388">
        <w:t>many</w:t>
      </w:r>
      <w:r w:rsidR="000C3A6A">
        <w:t xml:space="preserve"> potential future developments for DeepData but one impo</w:t>
      </w:r>
      <w:r w:rsidR="0065050F">
        <w:t xml:space="preserve">rtant one </w:t>
      </w:r>
      <w:r w:rsidR="00B62B17">
        <w:t xml:space="preserve">could </w:t>
      </w:r>
      <w:r w:rsidR="0065050F">
        <w:t xml:space="preserve">be to create </w:t>
      </w:r>
      <w:r w:rsidR="000C3A6A">
        <w:t xml:space="preserve">a </w:t>
      </w:r>
      <w:r w:rsidR="007D5B4B">
        <w:t xml:space="preserve">dynamically updated thematic regional node on the World Register of </w:t>
      </w:r>
      <w:r>
        <w:t>Deep-Sea</w:t>
      </w:r>
      <w:r w:rsidR="007D5B4B">
        <w:t xml:space="preserve"> Species (WoR</w:t>
      </w:r>
      <w:r>
        <w:t>DS</w:t>
      </w:r>
      <w:r w:rsidR="007D5B4B">
        <w:t xml:space="preserve">S) </w:t>
      </w:r>
      <w:r w:rsidR="0069040C">
        <w:t>or alternatively a distribution flag ‘CCZ’ within WoRDSS and distributional data also added the World Register for Marine Species (WoRMS). This</w:t>
      </w:r>
      <w:r w:rsidR="000C3A6A">
        <w:t xml:space="preserve"> could be used to maintain an</w:t>
      </w:r>
      <w:r w:rsidR="002241F2">
        <w:t>d update the CCZ Checklist, as compiled here</w:t>
      </w:r>
      <w:r w:rsidR="0069040C">
        <w:t>,</w:t>
      </w:r>
      <w:r w:rsidR="000C3A6A">
        <w:t xml:space="preserve"> </w:t>
      </w:r>
      <w:r w:rsidR="0069040C">
        <w:t xml:space="preserve">which </w:t>
      </w:r>
      <w:r w:rsidR="000C3A6A">
        <w:t>would allow all stakeholders to monitor the growth of taxonomic knowledge in the CCZ.</w:t>
      </w:r>
    </w:p>
    <w:p w14:paraId="267B567C" w14:textId="1F89BF51" w:rsidR="0065050F" w:rsidRDefault="000C3A6A" w:rsidP="003D4B1A">
      <w:pPr>
        <w:rPr>
          <w:rFonts w:cs="Arial"/>
          <w:b/>
        </w:rPr>
      </w:pPr>
      <w:r>
        <w:t xml:space="preserve">In conclusion, there has been a dramatic and welcome growth of knowledge on the biodiversity of the CCZ, and </w:t>
      </w:r>
      <w:r w:rsidR="00CF248E">
        <w:t xml:space="preserve">the </w:t>
      </w:r>
      <w:r w:rsidR="007A4388">
        <w:t>data repositories</w:t>
      </w:r>
      <w:r>
        <w:t xml:space="preserve"> DeepData, OBIS</w:t>
      </w:r>
      <w:r w:rsidR="00A345B8">
        <w:t>,</w:t>
      </w:r>
      <w:r>
        <w:t xml:space="preserve"> GBIF </w:t>
      </w:r>
      <w:r w:rsidR="00A345B8">
        <w:t xml:space="preserve">and INSDC </w:t>
      </w:r>
      <w:r>
        <w:t xml:space="preserve">have all played a </w:t>
      </w:r>
      <w:r w:rsidR="007A4388">
        <w:t xml:space="preserve">significant </w:t>
      </w:r>
      <w:r>
        <w:t>role in making th</w:t>
      </w:r>
      <w:r w:rsidR="00A10135">
        <w:t>ese</w:t>
      </w:r>
      <w:r>
        <w:t xml:space="preserve"> data </w:t>
      </w:r>
      <w:r w:rsidR="0065050F">
        <w:t>publicly available</w:t>
      </w:r>
      <w:r>
        <w:t xml:space="preserve">. The rapid publication of data onto DeepData </w:t>
      </w:r>
      <w:r w:rsidR="002241F2">
        <w:t>in 2021</w:t>
      </w:r>
      <w:r>
        <w:t xml:space="preserve"> is welcome</w:t>
      </w:r>
      <w:r w:rsidR="00EC6D7D">
        <w:t>,</w:t>
      </w:r>
      <w:r>
        <w:t xml:space="preserve"> but there are </w:t>
      </w:r>
      <w:r w:rsidR="000C17B8">
        <w:t>non-trivial issues with</w:t>
      </w:r>
      <w:r>
        <w:t xml:space="preserve"> duplication and identifiers that </w:t>
      </w:r>
      <w:r w:rsidR="003D78E0">
        <w:t>must be addressed</w:t>
      </w:r>
      <w:r w:rsidR="00213C99">
        <w:t>, particularly given that duplication impacts abundance and incidence data</w:t>
      </w:r>
      <w:r w:rsidR="00A345B8">
        <w:t>, key for ecological analyses</w:t>
      </w:r>
      <w:r w:rsidR="00CF248E">
        <w:t xml:space="preserve"> that should inform ISA decision-making</w:t>
      </w:r>
      <w:r w:rsidR="003D78E0">
        <w:t xml:space="preserve">. There are </w:t>
      </w:r>
      <w:r w:rsidR="007D5B4B">
        <w:t>6</w:t>
      </w:r>
      <w:r w:rsidR="00F15390">
        <w:t>42</w:t>
      </w:r>
      <w:r w:rsidR="007D5B4B">
        <w:t xml:space="preserve"> described benthic animal species known from the CCZ but our current ‘best estimate’ of total species diversity suggests that this is </w:t>
      </w:r>
      <w:r w:rsidR="007D5B4B" w:rsidRPr="00F002E9">
        <w:t>just</w:t>
      </w:r>
      <w:r w:rsidR="007D5B4B">
        <w:t xml:space="preserve"> 1</w:t>
      </w:r>
      <w:r w:rsidR="002241F2">
        <w:t>3</w:t>
      </w:r>
      <w:r w:rsidR="007D5B4B">
        <w:t>%</w:t>
      </w:r>
      <w:r w:rsidR="002241F2">
        <w:rPr>
          <w:rStyle w:val="FootnoteReference"/>
        </w:rPr>
        <w:footnoteReference w:id="7"/>
      </w:r>
      <w:r w:rsidR="007D5B4B">
        <w:t xml:space="preserve"> of total species </w:t>
      </w:r>
      <w:commentRangeStart w:id="14"/>
      <w:r w:rsidR="00CF248E">
        <w:t>richness</w:t>
      </w:r>
      <w:commentRangeEnd w:id="14"/>
      <w:r w:rsidR="00CF248E">
        <w:rPr>
          <w:rStyle w:val="CommentReference"/>
          <w:rFonts w:asciiTheme="minorHAnsi" w:hAnsiTheme="minorHAnsi"/>
        </w:rPr>
        <w:commentReference w:id="14"/>
      </w:r>
      <w:r w:rsidR="00D84985">
        <w:t xml:space="preserve">. </w:t>
      </w:r>
      <w:r>
        <w:t>Taxonomic efforts</w:t>
      </w:r>
      <w:r w:rsidR="00D84985">
        <w:t xml:space="preserve"> and effective data sharing</w:t>
      </w:r>
      <w:r>
        <w:t xml:space="preserve"> must be maintained and grown to </w:t>
      </w:r>
      <w:r w:rsidR="007A4388">
        <w:t>address the</w:t>
      </w:r>
      <w:r>
        <w:t xml:space="preserve"> biodiversity knowledge </w:t>
      </w:r>
      <w:r w:rsidR="007A4388">
        <w:t xml:space="preserve">gap </w:t>
      </w:r>
      <w:r>
        <w:t>in the CCZ</w:t>
      </w:r>
      <w:r w:rsidR="007A4388">
        <w:t>,</w:t>
      </w:r>
      <w:r>
        <w:t xml:space="preserve"> essential to both local management of individual Contractor </w:t>
      </w:r>
      <w:r w:rsidR="000C17B8">
        <w:t>exploration areas</w:t>
      </w:r>
      <w:r>
        <w:t xml:space="preserve"> and the management of the entire region. </w:t>
      </w:r>
    </w:p>
    <w:p w14:paraId="2A39998F" w14:textId="6E1599F2" w:rsidR="003D30BA" w:rsidRDefault="003D30BA">
      <w:pPr>
        <w:rPr>
          <w:rFonts w:cs="Arial"/>
          <w:b/>
        </w:rPr>
      </w:pPr>
      <w:r>
        <w:rPr>
          <w:rFonts w:cs="Arial"/>
          <w:b/>
        </w:rPr>
        <w:br w:type="page"/>
      </w:r>
    </w:p>
    <w:p w14:paraId="01439886" w14:textId="17BC3493" w:rsidR="003D4B1A" w:rsidRDefault="00BD448D" w:rsidP="003D4B1A">
      <w:pPr>
        <w:rPr>
          <w:rFonts w:cs="Arial"/>
          <w:b/>
        </w:rPr>
      </w:pPr>
      <w:r w:rsidRPr="00F44037">
        <w:rPr>
          <w:rFonts w:cs="Arial"/>
          <w:b/>
        </w:rPr>
        <w:lastRenderedPageBreak/>
        <w:t>List of Abbreviations</w:t>
      </w:r>
      <w:r>
        <w:rPr>
          <w:rFonts w:cs="Arial"/>
          <w:b/>
        </w:rPr>
        <w:t xml:space="preserve"> and Terms</w:t>
      </w:r>
    </w:p>
    <w:p w14:paraId="025FB652" w14:textId="53E64CF9" w:rsidR="00E7315F" w:rsidRDefault="00E7315F" w:rsidP="003D4B1A">
      <w:pPr>
        <w:rPr>
          <w:rFonts w:cs="Arial"/>
          <w:szCs w:val="22"/>
        </w:rPr>
      </w:pPr>
    </w:p>
    <w:p w14:paraId="4523C1E0" w14:textId="453A2887" w:rsidR="0016251A" w:rsidRDefault="0016251A" w:rsidP="003D4B1A">
      <w:pPr>
        <w:rPr>
          <w:rFonts w:cs="Arial"/>
          <w:szCs w:val="22"/>
        </w:rPr>
      </w:pPr>
      <w:r>
        <w:rPr>
          <w:rFonts w:cs="Arial"/>
          <w:szCs w:val="22"/>
        </w:rPr>
        <w:t>COI</w:t>
      </w:r>
    </w:p>
    <w:p w14:paraId="6331AD4A" w14:textId="1678785B" w:rsidR="0016251A" w:rsidRDefault="0016251A" w:rsidP="003D4B1A">
      <w:pPr>
        <w:rPr>
          <w:rFonts w:cs="Arial"/>
          <w:szCs w:val="22"/>
        </w:rPr>
      </w:pPr>
      <w:r>
        <w:rPr>
          <w:rFonts w:cs="Arial"/>
          <w:szCs w:val="22"/>
        </w:rPr>
        <w:t>ITS2: Internally Transcribed Spacer</w:t>
      </w:r>
    </w:p>
    <w:p w14:paraId="26ADF6DA" w14:textId="32BE7743" w:rsidR="0016251A" w:rsidRDefault="0016251A" w:rsidP="003D4B1A">
      <w:pPr>
        <w:rPr>
          <w:rFonts w:cs="Arial"/>
          <w:szCs w:val="22"/>
        </w:rPr>
      </w:pPr>
      <w:r>
        <w:rPr>
          <w:rFonts w:cs="Arial"/>
          <w:szCs w:val="22"/>
        </w:rPr>
        <w:t>Cytb: Cytochrome B</w:t>
      </w:r>
    </w:p>
    <w:p w14:paraId="66D7BED8" w14:textId="77777777" w:rsidR="005F3EBB" w:rsidRDefault="005F3EBB" w:rsidP="005F3EBB">
      <w:pPr>
        <w:rPr>
          <w:rFonts w:cs="Arial"/>
          <w:szCs w:val="22"/>
        </w:rPr>
      </w:pPr>
      <w:r w:rsidRPr="006459A0">
        <w:rPr>
          <w:rFonts w:cs="Arial"/>
          <w:szCs w:val="22"/>
        </w:rPr>
        <w:t>ABNJ: Areas Beyond National Jurisdiction</w:t>
      </w:r>
    </w:p>
    <w:p w14:paraId="7DC14B0B" w14:textId="7E208C55" w:rsidR="005F3EBB" w:rsidRPr="00A125C6" w:rsidRDefault="005F3EBB" w:rsidP="005F3EBB">
      <w:pPr>
        <w:rPr>
          <w:rFonts w:cs="Arial"/>
          <w:szCs w:val="22"/>
        </w:rPr>
      </w:pPr>
      <w:r w:rsidRPr="006459A0">
        <w:rPr>
          <w:rFonts w:cs="Arial"/>
          <w:szCs w:val="22"/>
        </w:rPr>
        <w:t xml:space="preserve">APEI: </w:t>
      </w:r>
      <w:r w:rsidRPr="00A125C6">
        <w:rPr>
          <w:rFonts w:cs="Arial"/>
          <w:szCs w:val="22"/>
        </w:rPr>
        <w:t>Area of Particular Environmental Interest</w:t>
      </w:r>
      <w:r w:rsidR="00B62B17">
        <w:rPr>
          <w:rFonts w:cs="Arial"/>
          <w:szCs w:val="22"/>
        </w:rPr>
        <w:t xml:space="preserve">: </w:t>
      </w:r>
      <w:r w:rsidR="00B62B17">
        <w:t>regions designated by the ISA as potential regional conservation zones</w:t>
      </w:r>
    </w:p>
    <w:p w14:paraId="556C23C7" w14:textId="68C7FDA5" w:rsidR="005F3EBB" w:rsidRPr="00A125C6" w:rsidRDefault="005F3EBB" w:rsidP="005F3EBB">
      <w:pPr>
        <w:rPr>
          <w:rFonts w:cs="Arial"/>
          <w:szCs w:val="22"/>
        </w:rPr>
      </w:pPr>
      <w:r w:rsidRPr="00A125C6">
        <w:rPr>
          <w:rFonts w:cs="Arial"/>
          <w:szCs w:val="22"/>
        </w:rPr>
        <w:t>API: App</w:t>
      </w:r>
      <w:r w:rsidR="005A088F" w:rsidRPr="00A125C6">
        <w:rPr>
          <w:rFonts w:cs="Arial"/>
          <w:szCs w:val="22"/>
        </w:rPr>
        <w:t>lication Programming Interface</w:t>
      </w:r>
    </w:p>
    <w:p w14:paraId="7B68D862" w14:textId="04D560FF" w:rsidR="005F3EBB" w:rsidRPr="00A125C6" w:rsidRDefault="005F3EBB" w:rsidP="005F3EBB">
      <w:pPr>
        <w:rPr>
          <w:rFonts w:cs="Arial"/>
          <w:szCs w:val="22"/>
        </w:rPr>
      </w:pPr>
      <w:r w:rsidRPr="00A125C6">
        <w:rPr>
          <w:rFonts w:cs="Arial"/>
          <w:szCs w:val="22"/>
        </w:rPr>
        <w:t xml:space="preserve">BasisOfRecord: </w:t>
      </w:r>
      <w:r w:rsidR="003B40DE" w:rsidRPr="00A125C6">
        <w:rPr>
          <w:rFonts w:cs="Arial"/>
          <w:szCs w:val="22"/>
        </w:rPr>
        <w:t>Darwin Core</w:t>
      </w:r>
      <w:r w:rsidRPr="00A125C6">
        <w:rPr>
          <w:rFonts w:cs="Arial"/>
          <w:szCs w:val="22"/>
        </w:rPr>
        <w:t xml:space="preserve"> term to describe record type, </w:t>
      </w:r>
      <w:proofErr w:type="gramStart"/>
      <w:r w:rsidRPr="00A125C6">
        <w:rPr>
          <w:rFonts w:cs="Arial"/>
          <w:szCs w:val="22"/>
        </w:rPr>
        <w:t>e.g.</w:t>
      </w:r>
      <w:proofErr w:type="gramEnd"/>
      <w:r w:rsidRPr="00A125C6">
        <w:rPr>
          <w:rFonts w:cs="Arial"/>
          <w:szCs w:val="22"/>
        </w:rPr>
        <w:t xml:space="preserve"> </w:t>
      </w:r>
      <w:proofErr w:type="spellStart"/>
      <w:r w:rsidRPr="00A125C6">
        <w:rPr>
          <w:rFonts w:cs="Arial"/>
          <w:szCs w:val="22"/>
        </w:rPr>
        <w:t>preservedSpecimen</w:t>
      </w:r>
      <w:proofErr w:type="spellEnd"/>
    </w:p>
    <w:p w14:paraId="00421D51" w14:textId="77777777" w:rsidR="005F3EBB" w:rsidRPr="00A125C6" w:rsidRDefault="005F3EBB" w:rsidP="005F3EBB">
      <w:pPr>
        <w:rPr>
          <w:rFonts w:cs="Arial"/>
          <w:szCs w:val="22"/>
        </w:rPr>
      </w:pPr>
      <w:r w:rsidRPr="00A125C6">
        <w:rPr>
          <w:rFonts w:cs="Arial"/>
          <w:szCs w:val="22"/>
        </w:rPr>
        <w:t>CCZ: Clarion Clipperton Zone, also known as the Clarion Clipperton Fracture Zone (CCFZ)</w:t>
      </w:r>
    </w:p>
    <w:p w14:paraId="036B6DB1" w14:textId="3086E131" w:rsidR="005F3EBB" w:rsidRPr="00A125C6" w:rsidRDefault="005F3EBB" w:rsidP="005F3EBB">
      <w:pPr>
        <w:rPr>
          <w:rFonts w:cs="Arial"/>
          <w:szCs w:val="22"/>
        </w:rPr>
      </w:pPr>
      <w:r w:rsidRPr="00A125C6">
        <w:rPr>
          <w:rFonts w:cs="Arial"/>
          <w:szCs w:val="22"/>
        </w:rPr>
        <w:t>Checklist:</w:t>
      </w:r>
      <w:r w:rsidR="00F506FF" w:rsidRPr="00A125C6">
        <w:rPr>
          <w:rFonts w:cs="Arial"/>
          <w:szCs w:val="22"/>
        </w:rPr>
        <w:t xml:space="preserve"> Inventory</w:t>
      </w:r>
      <w:r w:rsidR="005A088F" w:rsidRPr="00A125C6">
        <w:rPr>
          <w:rFonts w:cs="Arial"/>
          <w:szCs w:val="22"/>
        </w:rPr>
        <w:t xml:space="preserve"> of species/taxa names</w:t>
      </w:r>
      <w:r w:rsidR="00A125C6">
        <w:rPr>
          <w:rFonts w:cs="Arial"/>
          <w:szCs w:val="22"/>
        </w:rPr>
        <w:t>, often organised by taxonomic group or region</w:t>
      </w:r>
    </w:p>
    <w:p w14:paraId="4B5BDACC" w14:textId="199E2CC2" w:rsidR="005F3EBB" w:rsidRDefault="005F3EBB" w:rsidP="005F3EBB">
      <w:pPr>
        <w:rPr>
          <w:szCs w:val="22"/>
        </w:rPr>
      </w:pPr>
      <w:r w:rsidRPr="00A125C6">
        <w:rPr>
          <w:rFonts w:cs="Arial"/>
          <w:szCs w:val="22"/>
        </w:rPr>
        <w:t xml:space="preserve">Contractors: </w:t>
      </w:r>
      <w:r w:rsidRPr="00A125C6">
        <w:rPr>
          <w:szCs w:val="22"/>
        </w:rPr>
        <w:t xml:space="preserve">holders </w:t>
      </w:r>
      <w:r w:rsidRPr="00E14EC8">
        <w:rPr>
          <w:szCs w:val="22"/>
        </w:rPr>
        <w:t>of mineral exploration contracts</w:t>
      </w:r>
    </w:p>
    <w:p w14:paraId="1DE58E80" w14:textId="417FB1D5" w:rsidR="005F3EBB" w:rsidRPr="006459A0" w:rsidRDefault="003B40DE" w:rsidP="005F3EBB">
      <w:pPr>
        <w:rPr>
          <w:rFonts w:cs="Arial"/>
          <w:szCs w:val="22"/>
        </w:rPr>
      </w:pPr>
      <w:r>
        <w:rPr>
          <w:szCs w:val="22"/>
        </w:rPr>
        <w:t>Darwin Core</w:t>
      </w:r>
      <w:r w:rsidR="005F3EBB">
        <w:rPr>
          <w:szCs w:val="22"/>
        </w:rPr>
        <w:t xml:space="preserve">: global </w:t>
      </w:r>
      <w:r w:rsidR="005F3EBB" w:rsidRPr="004A0E2C">
        <w:rPr>
          <w:szCs w:val="22"/>
        </w:rPr>
        <w:t>data standard administered by the Taxonomic Databases Working Group (TDWG)</w:t>
      </w:r>
      <w:r w:rsidR="005F3EBB">
        <w:rPr>
          <w:szCs w:val="22"/>
        </w:rPr>
        <w:t>. S</w:t>
      </w:r>
      <w:r w:rsidR="005F3EBB" w:rsidRPr="004A0E2C">
        <w:rPr>
          <w:szCs w:val="22"/>
        </w:rPr>
        <w:t xml:space="preserve">everal </w:t>
      </w:r>
      <w:r>
        <w:rPr>
          <w:szCs w:val="22"/>
        </w:rPr>
        <w:t>Darwin Core</w:t>
      </w:r>
      <w:r w:rsidR="005F3EBB" w:rsidRPr="004A0E2C">
        <w:rPr>
          <w:szCs w:val="22"/>
        </w:rPr>
        <w:t xml:space="preserve"> terms have been refer</w:t>
      </w:r>
      <w:r w:rsidR="00B62B17">
        <w:rPr>
          <w:szCs w:val="22"/>
        </w:rPr>
        <w:t xml:space="preserve">enced </w:t>
      </w:r>
      <w:r w:rsidR="005F3EBB" w:rsidRPr="004A0E2C">
        <w:rPr>
          <w:szCs w:val="22"/>
        </w:rPr>
        <w:t xml:space="preserve">in the report, these are also listed here, </w:t>
      </w:r>
      <w:proofErr w:type="gramStart"/>
      <w:r w:rsidR="005F3EBB" w:rsidRPr="004A0E2C">
        <w:rPr>
          <w:szCs w:val="22"/>
        </w:rPr>
        <w:t>e.g.</w:t>
      </w:r>
      <w:proofErr w:type="gramEnd"/>
      <w:r w:rsidR="005F3EBB" w:rsidRPr="004A0E2C">
        <w:rPr>
          <w:szCs w:val="22"/>
        </w:rPr>
        <w:t xml:space="preserve"> </w:t>
      </w:r>
      <w:r w:rsidR="005F3EBB" w:rsidRPr="004A0E2C">
        <w:rPr>
          <w:rFonts w:cs="Arial"/>
          <w:szCs w:val="22"/>
        </w:rPr>
        <w:t>BasisOfRecord</w:t>
      </w:r>
      <w:r w:rsidR="005F3EBB" w:rsidRPr="004A0E2C">
        <w:rPr>
          <w:szCs w:val="22"/>
        </w:rPr>
        <w:t>; taxonConceptID</w:t>
      </w:r>
      <w:r w:rsidR="00B62B17">
        <w:rPr>
          <w:szCs w:val="22"/>
        </w:rPr>
        <w:t>, identificationQualifier</w:t>
      </w:r>
      <w:r w:rsidR="005F3EBB" w:rsidRPr="004A0E2C">
        <w:rPr>
          <w:szCs w:val="22"/>
        </w:rPr>
        <w:t>.</w:t>
      </w:r>
    </w:p>
    <w:p w14:paraId="0E9E3028" w14:textId="2F4BC69F" w:rsidR="005F3EBB" w:rsidRDefault="005F3EBB" w:rsidP="005F3EBB">
      <w:pPr>
        <w:rPr>
          <w:rFonts w:cs="Arial"/>
          <w:szCs w:val="22"/>
        </w:rPr>
      </w:pPr>
      <w:r>
        <w:rPr>
          <w:rFonts w:cs="Arial"/>
          <w:szCs w:val="22"/>
        </w:rPr>
        <w:t>DOI: Digital Object Identifier</w:t>
      </w:r>
    </w:p>
    <w:p w14:paraId="0A9895A7" w14:textId="68F15D89" w:rsidR="005F3EBB" w:rsidRPr="006459A0" w:rsidRDefault="005F3EBB" w:rsidP="005F3EBB">
      <w:pPr>
        <w:rPr>
          <w:rFonts w:cs="Arial"/>
          <w:szCs w:val="22"/>
        </w:rPr>
      </w:pPr>
      <w:r w:rsidRPr="006459A0">
        <w:rPr>
          <w:rFonts w:cs="Arial"/>
          <w:szCs w:val="22"/>
        </w:rPr>
        <w:t>DSM: Deep Seabed Mining</w:t>
      </w:r>
    </w:p>
    <w:p w14:paraId="1AB1D048" w14:textId="77777777" w:rsidR="005F3EBB" w:rsidRPr="00A536EF" w:rsidRDefault="005F3EBB" w:rsidP="005F3EBB">
      <w:pPr>
        <w:ind w:left="993" w:hanging="993"/>
        <w:rPr>
          <w:rFonts w:cs="Arial"/>
          <w:szCs w:val="22"/>
          <w:lang w:val="pt-PT"/>
        </w:rPr>
      </w:pPr>
      <w:r w:rsidRPr="00A536EF">
        <w:rPr>
          <w:rFonts w:cs="Arial"/>
          <w:szCs w:val="22"/>
          <w:lang w:val="pt-PT"/>
        </w:rPr>
        <w:t xml:space="preserve">eDNA: environmental DNA </w:t>
      </w:r>
    </w:p>
    <w:p w14:paraId="32901EDE" w14:textId="2F12F92D" w:rsidR="005F3EBB" w:rsidRDefault="005F3EBB" w:rsidP="005F3EBB">
      <w:pPr>
        <w:ind w:left="993" w:hanging="993"/>
        <w:rPr>
          <w:rFonts w:cs="Arial"/>
          <w:szCs w:val="22"/>
          <w:lang w:val="pt-PT"/>
        </w:rPr>
      </w:pPr>
      <w:r w:rsidRPr="00A536EF">
        <w:rPr>
          <w:rFonts w:cs="Arial"/>
          <w:szCs w:val="22"/>
          <w:lang w:val="pt-PT"/>
        </w:rPr>
        <w:t>EIA: Environmental Impact Assessment</w:t>
      </w:r>
    </w:p>
    <w:p w14:paraId="05EDEE52" w14:textId="2938481C" w:rsidR="00B62B17" w:rsidRPr="00A536EF" w:rsidRDefault="00835250" w:rsidP="005F3EBB">
      <w:pPr>
        <w:ind w:left="993" w:hanging="993"/>
        <w:rPr>
          <w:rFonts w:cs="Arial"/>
          <w:szCs w:val="22"/>
          <w:lang w:val="pt-PT"/>
        </w:rPr>
      </w:pPr>
      <w:r>
        <w:rPr>
          <w:rFonts w:cs="Arial"/>
          <w:szCs w:val="22"/>
          <w:lang w:val="pt-PT"/>
        </w:rPr>
        <w:t>EEZ: Exclusive Ec</w:t>
      </w:r>
      <w:r w:rsidR="00B62B17">
        <w:rPr>
          <w:rFonts w:cs="Arial"/>
          <w:szCs w:val="22"/>
          <w:lang w:val="pt-PT"/>
        </w:rPr>
        <w:t>onomic Zone</w:t>
      </w:r>
    </w:p>
    <w:p w14:paraId="5DFCF3C7" w14:textId="77777777" w:rsidR="005F3EBB" w:rsidRPr="006459A0" w:rsidRDefault="005F3EBB" w:rsidP="005F3EBB">
      <w:pPr>
        <w:ind w:left="993" w:hanging="993"/>
        <w:rPr>
          <w:rFonts w:cs="Arial"/>
          <w:b/>
          <w:szCs w:val="22"/>
        </w:rPr>
      </w:pPr>
      <w:r w:rsidRPr="006459A0">
        <w:rPr>
          <w:rFonts w:cs="Arial"/>
          <w:szCs w:val="22"/>
        </w:rPr>
        <w:t>FAIR</w:t>
      </w:r>
      <w:r>
        <w:rPr>
          <w:rFonts w:cs="Arial"/>
          <w:szCs w:val="22"/>
        </w:rPr>
        <w:t xml:space="preserve">: </w:t>
      </w:r>
      <w:r w:rsidRPr="006459A0">
        <w:rPr>
          <w:rFonts w:cs="Arial"/>
          <w:szCs w:val="22"/>
        </w:rPr>
        <w:t>Findable, Accessible, Interoperable and Reusable</w:t>
      </w:r>
      <w:r w:rsidRPr="006459A0">
        <w:rPr>
          <w:rFonts w:cs="Arial"/>
          <w:b/>
          <w:szCs w:val="22"/>
        </w:rPr>
        <w:t xml:space="preserve"> </w:t>
      </w:r>
    </w:p>
    <w:p w14:paraId="4C20FDEC" w14:textId="77777777" w:rsidR="005F3EBB" w:rsidRPr="006459A0" w:rsidRDefault="005F3EBB" w:rsidP="005F3EBB">
      <w:pPr>
        <w:ind w:left="993" w:hanging="993"/>
        <w:rPr>
          <w:rFonts w:cs="Arial"/>
          <w:szCs w:val="22"/>
        </w:rPr>
      </w:pPr>
      <w:r w:rsidRPr="006459A0">
        <w:rPr>
          <w:rFonts w:cs="Arial"/>
          <w:szCs w:val="22"/>
        </w:rPr>
        <w:t>GBIF</w:t>
      </w:r>
      <w:r>
        <w:rPr>
          <w:rFonts w:cs="Arial"/>
          <w:szCs w:val="22"/>
        </w:rPr>
        <w:t xml:space="preserve">: </w:t>
      </w:r>
      <w:r w:rsidRPr="006459A0">
        <w:rPr>
          <w:rFonts w:cs="Arial"/>
          <w:szCs w:val="22"/>
        </w:rPr>
        <w:t>Global Biodiversity Information Facility</w:t>
      </w:r>
    </w:p>
    <w:p w14:paraId="28BA1E67" w14:textId="77777777" w:rsidR="005F3EBB" w:rsidRDefault="005F3EBB" w:rsidP="005F3EBB">
      <w:pPr>
        <w:ind w:left="993" w:hanging="993"/>
        <w:rPr>
          <w:rFonts w:cs="Arial"/>
          <w:szCs w:val="22"/>
        </w:rPr>
      </w:pPr>
      <w:r w:rsidRPr="006459A0">
        <w:rPr>
          <w:rFonts w:cs="Arial"/>
          <w:szCs w:val="22"/>
        </w:rPr>
        <w:t>GUID</w:t>
      </w:r>
      <w:r>
        <w:rPr>
          <w:rFonts w:cs="Arial"/>
          <w:szCs w:val="22"/>
        </w:rPr>
        <w:t xml:space="preserve">: </w:t>
      </w:r>
      <w:r w:rsidRPr="006459A0">
        <w:rPr>
          <w:rFonts w:cs="Arial"/>
          <w:szCs w:val="22"/>
        </w:rPr>
        <w:t>Globally Unique Identifier</w:t>
      </w:r>
    </w:p>
    <w:p w14:paraId="072D1CD4" w14:textId="174105D0" w:rsidR="005F3EBB" w:rsidRDefault="005F3EBB" w:rsidP="005F3EBB">
      <w:pPr>
        <w:rPr>
          <w:rFonts w:cs="Arial"/>
          <w:szCs w:val="22"/>
        </w:rPr>
      </w:pPr>
      <w:r>
        <w:rPr>
          <w:rFonts w:cs="Arial"/>
          <w:szCs w:val="22"/>
        </w:rPr>
        <w:t xml:space="preserve">identification qualifier: taxonomic identification qualifiers, such as aff. cf. sp. nov. (identificationQualifier in </w:t>
      </w:r>
      <w:r w:rsidR="003B40DE">
        <w:rPr>
          <w:rFonts w:cs="Arial"/>
          <w:szCs w:val="22"/>
        </w:rPr>
        <w:t>Darwin Core</w:t>
      </w:r>
      <w:r>
        <w:rPr>
          <w:rFonts w:cs="Arial"/>
          <w:szCs w:val="22"/>
        </w:rPr>
        <w:t xml:space="preserve"> terminology) </w:t>
      </w:r>
    </w:p>
    <w:p w14:paraId="3488CBB0" w14:textId="0BC27836" w:rsidR="0097500D" w:rsidRPr="006459A0" w:rsidRDefault="0097500D" w:rsidP="005F3EBB">
      <w:pPr>
        <w:rPr>
          <w:rFonts w:cs="Arial"/>
          <w:szCs w:val="22"/>
        </w:rPr>
      </w:pPr>
      <w:r>
        <w:rPr>
          <w:rFonts w:cs="Arial"/>
          <w:szCs w:val="22"/>
        </w:rPr>
        <w:t>IFR2: contract area code for contractor IFREMER</w:t>
      </w:r>
    </w:p>
    <w:p w14:paraId="68B7A876" w14:textId="77777777" w:rsidR="005F3EBB" w:rsidRDefault="005F3EBB" w:rsidP="005F3EBB">
      <w:pPr>
        <w:rPr>
          <w:rFonts w:cs="Arial"/>
          <w:szCs w:val="22"/>
        </w:rPr>
      </w:pPr>
      <w:r w:rsidRPr="006459A0">
        <w:rPr>
          <w:rFonts w:cs="Arial"/>
          <w:szCs w:val="22"/>
        </w:rPr>
        <w:t>INSDC</w:t>
      </w:r>
      <w:r>
        <w:rPr>
          <w:rFonts w:cs="Arial"/>
          <w:szCs w:val="22"/>
        </w:rPr>
        <w:t xml:space="preserve">: </w:t>
      </w:r>
      <w:r w:rsidRPr="006459A0">
        <w:rPr>
          <w:rFonts w:cs="Arial"/>
          <w:szCs w:val="22"/>
        </w:rPr>
        <w:t>International Nucleotide Sequence Database Collaboration</w:t>
      </w:r>
    </w:p>
    <w:p w14:paraId="68C6A097" w14:textId="77777777" w:rsidR="005F3EBB" w:rsidRPr="00F506FF" w:rsidRDefault="005F3EBB" w:rsidP="005F3EBB">
      <w:pPr>
        <w:rPr>
          <w:rFonts w:cs="Arial"/>
          <w:szCs w:val="22"/>
        </w:rPr>
      </w:pPr>
      <w:r w:rsidRPr="006459A0">
        <w:rPr>
          <w:rFonts w:cs="Arial"/>
          <w:szCs w:val="22"/>
        </w:rPr>
        <w:t xml:space="preserve">ISA: International Seabed </w:t>
      </w:r>
      <w:r w:rsidRPr="00F506FF">
        <w:rPr>
          <w:rFonts w:cs="Arial"/>
          <w:szCs w:val="22"/>
        </w:rPr>
        <w:t>Authority</w:t>
      </w:r>
    </w:p>
    <w:p w14:paraId="270BA603" w14:textId="411D42ED" w:rsidR="005F3EBB" w:rsidRDefault="005F3EBB" w:rsidP="005F3EBB">
      <w:pPr>
        <w:rPr>
          <w:rFonts w:cs="Arial"/>
          <w:szCs w:val="22"/>
        </w:rPr>
      </w:pPr>
      <w:r w:rsidRPr="00F506FF">
        <w:rPr>
          <w:rFonts w:cs="Arial"/>
          <w:szCs w:val="22"/>
        </w:rPr>
        <w:t>JSON:</w:t>
      </w:r>
      <w:r w:rsidR="00F506FF" w:rsidRPr="00F506FF">
        <w:rPr>
          <w:rFonts w:cs="Arial"/>
          <w:szCs w:val="22"/>
        </w:rPr>
        <w:t xml:space="preserve"> Java</w:t>
      </w:r>
      <w:r w:rsidR="00AD70B3">
        <w:rPr>
          <w:rFonts w:cs="Arial"/>
          <w:szCs w:val="22"/>
        </w:rPr>
        <w:t>S</w:t>
      </w:r>
      <w:r w:rsidR="00F506FF" w:rsidRPr="00F506FF">
        <w:rPr>
          <w:rFonts w:cs="Arial"/>
          <w:szCs w:val="22"/>
        </w:rPr>
        <w:t>cript Object Notation</w:t>
      </w:r>
    </w:p>
    <w:p w14:paraId="1A10D075" w14:textId="2CCAB977" w:rsidR="00BE5147" w:rsidRPr="00F506FF" w:rsidRDefault="00BE5147" w:rsidP="005F3EBB">
      <w:pPr>
        <w:rPr>
          <w:rFonts w:cs="Arial"/>
          <w:szCs w:val="22"/>
        </w:rPr>
      </w:pPr>
      <w:r>
        <w:rPr>
          <w:rFonts w:cs="Arial"/>
          <w:szCs w:val="22"/>
        </w:rPr>
        <w:t>LTC: Legal and Technical Commission</w:t>
      </w:r>
    </w:p>
    <w:p w14:paraId="04EC7CD0" w14:textId="0E44C48B" w:rsidR="005F3EBB" w:rsidRDefault="005F3EBB" w:rsidP="005F3EBB">
      <w:pPr>
        <w:rPr>
          <w:rFonts w:cs="Arial"/>
          <w:szCs w:val="22"/>
        </w:rPr>
      </w:pPr>
      <w:r>
        <w:rPr>
          <w:rFonts w:cs="Arial"/>
          <w:szCs w:val="22"/>
        </w:rPr>
        <w:t xml:space="preserve">Macrofauna: animals retained on a 250-300 </w:t>
      </w:r>
      <w:r w:rsidR="0016706E">
        <w:rPr>
          <w:rFonts w:cs="Arial"/>
          <w:szCs w:val="22"/>
        </w:rPr>
        <w:t>µ</w:t>
      </w:r>
      <w:r>
        <w:rPr>
          <w:rFonts w:cs="Arial"/>
          <w:szCs w:val="22"/>
        </w:rPr>
        <w:t>m sieve</w:t>
      </w:r>
    </w:p>
    <w:p w14:paraId="7F7CE21E" w14:textId="20121EAD" w:rsidR="005F3EBB" w:rsidRDefault="005F3EBB" w:rsidP="005F3EBB">
      <w:pPr>
        <w:rPr>
          <w:rFonts w:cs="Arial"/>
          <w:szCs w:val="22"/>
        </w:rPr>
      </w:pPr>
      <w:r>
        <w:rPr>
          <w:rFonts w:cs="Arial"/>
          <w:szCs w:val="22"/>
        </w:rPr>
        <w:t xml:space="preserve">Megafauna: </w:t>
      </w:r>
      <w:r w:rsidR="00F506FF">
        <w:rPr>
          <w:rFonts w:cs="Arial"/>
          <w:szCs w:val="22"/>
        </w:rPr>
        <w:t>animals 2cm or greater in size</w:t>
      </w:r>
    </w:p>
    <w:p w14:paraId="74FB9FB1" w14:textId="1A9D5D1C" w:rsidR="005F3EBB" w:rsidRDefault="005F3EBB" w:rsidP="005F3EBB">
      <w:pPr>
        <w:rPr>
          <w:rFonts w:cs="Arial"/>
          <w:szCs w:val="22"/>
        </w:rPr>
      </w:pPr>
      <w:r>
        <w:rPr>
          <w:rFonts w:cs="Arial"/>
          <w:szCs w:val="22"/>
        </w:rPr>
        <w:t xml:space="preserve">Meiofauna: animals retained on a 63 </w:t>
      </w:r>
      <w:r w:rsidR="00AD70B3">
        <w:rPr>
          <w:rFonts w:cs="Arial"/>
          <w:szCs w:val="22"/>
        </w:rPr>
        <w:t>µ</w:t>
      </w:r>
      <w:r>
        <w:rPr>
          <w:rFonts w:cs="Arial"/>
          <w:szCs w:val="22"/>
        </w:rPr>
        <w:t>m sieve</w:t>
      </w:r>
    </w:p>
    <w:p w14:paraId="742A40CF" w14:textId="6884B618" w:rsidR="005F3EBB" w:rsidRPr="006459A0" w:rsidRDefault="005F3EBB" w:rsidP="005F3EBB">
      <w:pPr>
        <w:rPr>
          <w:rFonts w:cs="Arial"/>
          <w:szCs w:val="22"/>
        </w:rPr>
      </w:pPr>
      <w:r>
        <w:rPr>
          <w:rFonts w:cs="Arial"/>
          <w:szCs w:val="22"/>
        </w:rPr>
        <w:t>Morphospecies: These are informal working species names used prior to formal description</w:t>
      </w:r>
      <w:r w:rsidR="00AD70B3">
        <w:rPr>
          <w:rFonts w:cs="Arial"/>
          <w:szCs w:val="22"/>
        </w:rPr>
        <w:t>,</w:t>
      </w:r>
      <w:r>
        <w:rPr>
          <w:rFonts w:cs="Arial"/>
          <w:szCs w:val="22"/>
        </w:rPr>
        <w:t xml:space="preserve"> </w:t>
      </w:r>
      <w:r w:rsidR="00AD70B3">
        <w:rPr>
          <w:rFonts w:cs="Arial"/>
          <w:szCs w:val="22"/>
        </w:rPr>
        <w:t xml:space="preserve">also known as morphotypes, OTUs, working species, or temporary names. </w:t>
      </w:r>
    </w:p>
    <w:p w14:paraId="14053A9D" w14:textId="77777777" w:rsidR="005F3EBB" w:rsidRPr="006459A0" w:rsidRDefault="005F3EBB" w:rsidP="005F3EBB">
      <w:pPr>
        <w:rPr>
          <w:rFonts w:cs="Arial"/>
          <w:szCs w:val="22"/>
        </w:rPr>
      </w:pPr>
      <w:r w:rsidRPr="006459A0">
        <w:rPr>
          <w:rFonts w:cs="Arial"/>
          <w:szCs w:val="22"/>
        </w:rPr>
        <w:t>NCBI</w:t>
      </w:r>
      <w:r>
        <w:rPr>
          <w:rFonts w:cs="Arial"/>
          <w:szCs w:val="22"/>
        </w:rPr>
        <w:t xml:space="preserve">: National </w:t>
      </w:r>
      <w:proofErr w:type="spellStart"/>
      <w:r>
        <w:rPr>
          <w:rFonts w:cs="Arial"/>
          <w:szCs w:val="22"/>
        </w:rPr>
        <w:t>Center</w:t>
      </w:r>
      <w:proofErr w:type="spellEnd"/>
      <w:r>
        <w:rPr>
          <w:rFonts w:cs="Arial"/>
          <w:szCs w:val="22"/>
        </w:rPr>
        <w:t xml:space="preserve"> for Biotechnology Information (administrates the GenBank database)</w:t>
      </w:r>
    </w:p>
    <w:p w14:paraId="7B9E5E53" w14:textId="564FF08C" w:rsidR="00697B34" w:rsidRDefault="00697B34" w:rsidP="005F3EBB">
      <w:pPr>
        <w:rPr>
          <w:rFonts w:cs="Arial"/>
          <w:szCs w:val="22"/>
        </w:rPr>
      </w:pPr>
      <w:r>
        <w:rPr>
          <w:rFonts w:cs="Arial"/>
          <w:szCs w:val="22"/>
        </w:rPr>
        <w:t>NHM: Natural History Museum, London</w:t>
      </w:r>
    </w:p>
    <w:p w14:paraId="53CC08AB" w14:textId="3778A548" w:rsidR="00697B34" w:rsidRDefault="00697B34" w:rsidP="005F3EBB">
      <w:pPr>
        <w:rPr>
          <w:rFonts w:cs="Arial"/>
          <w:szCs w:val="22"/>
        </w:rPr>
      </w:pPr>
      <w:r>
        <w:rPr>
          <w:rFonts w:cs="Arial"/>
          <w:szCs w:val="22"/>
        </w:rPr>
        <w:t>NOC: National Oceanography Centre, Southampton</w:t>
      </w:r>
    </w:p>
    <w:p w14:paraId="27A664CA" w14:textId="4183E2BE" w:rsidR="005F3EBB" w:rsidRPr="006459A0" w:rsidRDefault="005F3EBB" w:rsidP="005F3EBB">
      <w:pPr>
        <w:rPr>
          <w:rFonts w:cs="Arial"/>
          <w:szCs w:val="22"/>
        </w:rPr>
      </w:pPr>
      <w:r w:rsidRPr="006459A0">
        <w:rPr>
          <w:rFonts w:cs="Arial"/>
          <w:szCs w:val="22"/>
        </w:rPr>
        <w:t>OBIS: Ocean Biodiversity Information System</w:t>
      </w:r>
    </w:p>
    <w:p w14:paraId="3575655C" w14:textId="77777777" w:rsidR="005F3EBB" w:rsidRDefault="005F3EBB" w:rsidP="005F3EBB">
      <w:pPr>
        <w:rPr>
          <w:rFonts w:cs="Arial"/>
          <w:szCs w:val="22"/>
        </w:rPr>
      </w:pPr>
      <w:r w:rsidRPr="006459A0">
        <w:rPr>
          <w:rFonts w:cs="Arial"/>
          <w:szCs w:val="22"/>
        </w:rPr>
        <w:t>Occurrence data: distributional records</w:t>
      </w:r>
      <w:r>
        <w:rPr>
          <w:rFonts w:cs="Arial"/>
          <w:szCs w:val="22"/>
        </w:rPr>
        <w:t xml:space="preserve"> of species/taxa</w:t>
      </w:r>
    </w:p>
    <w:p w14:paraId="73BE5B4D" w14:textId="3033E565" w:rsidR="005F3EBB" w:rsidRDefault="005F3EBB" w:rsidP="005F3EBB">
      <w:pPr>
        <w:rPr>
          <w:rFonts w:cs="Arial"/>
          <w:szCs w:val="22"/>
        </w:rPr>
      </w:pPr>
      <w:r>
        <w:rPr>
          <w:rFonts w:cs="Arial"/>
          <w:szCs w:val="22"/>
        </w:rPr>
        <w:t>OTUs: Operational Taxonomic Units</w:t>
      </w:r>
    </w:p>
    <w:p w14:paraId="51F42344" w14:textId="0966A462" w:rsidR="00B62B17" w:rsidRDefault="00B62B17" w:rsidP="005F3EBB">
      <w:pPr>
        <w:rPr>
          <w:rFonts w:cs="Arial"/>
          <w:szCs w:val="22"/>
        </w:rPr>
      </w:pPr>
      <w:r>
        <w:rPr>
          <w:rFonts w:cs="Arial"/>
          <w:szCs w:val="22"/>
        </w:rPr>
        <w:t>Reserved Area:</w:t>
      </w:r>
    </w:p>
    <w:p w14:paraId="369B8C03" w14:textId="21484D0E" w:rsidR="005F3EBB" w:rsidRPr="006459A0" w:rsidRDefault="005F3EBB" w:rsidP="005F3EBB">
      <w:pPr>
        <w:rPr>
          <w:rFonts w:cs="Arial"/>
          <w:szCs w:val="22"/>
        </w:rPr>
      </w:pPr>
      <w:r>
        <w:rPr>
          <w:rFonts w:cs="Arial"/>
          <w:szCs w:val="22"/>
        </w:rPr>
        <w:t>ROV: Remotely Operated Vehicle</w:t>
      </w:r>
    </w:p>
    <w:p w14:paraId="68C193DA" w14:textId="77777777" w:rsidR="005F3EBB" w:rsidRDefault="005F3EBB" w:rsidP="005F3EBB">
      <w:pPr>
        <w:rPr>
          <w:rFonts w:cs="Arial"/>
          <w:szCs w:val="22"/>
        </w:rPr>
      </w:pPr>
      <w:r w:rsidRPr="006459A0">
        <w:rPr>
          <w:rFonts w:cs="Arial"/>
          <w:szCs w:val="22"/>
        </w:rPr>
        <w:t>REMP: Regional Environmental Management Plan</w:t>
      </w:r>
    </w:p>
    <w:p w14:paraId="65520E33" w14:textId="7CDDA104" w:rsidR="005F3EBB" w:rsidRDefault="005F3EBB" w:rsidP="005F3EBB">
      <w:pPr>
        <w:rPr>
          <w:rFonts w:cs="Arial"/>
          <w:szCs w:val="22"/>
        </w:rPr>
      </w:pPr>
      <w:r>
        <w:rPr>
          <w:rFonts w:cs="Arial"/>
          <w:szCs w:val="22"/>
        </w:rPr>
        <w:t>Scientific name</w:t>
      </w:r>
      <w:r w:rsidR="00937E20">
        <w:rPr>
          <w:rFonts w:cs="Arial"/>
          <w:szCs w:val="22"/>
        </w:rPr>
        <w:t>: The designation or identification of an organism</w:t>
      </w:r>
      <w:r>
        <w:rPr>
          <w:rFonts w:cs="Arial"/>
          <w:szCs w:val="22"/>
        </w:rPr>
        <w:t xml:space="preserve"> (scientificName in </w:t>
      </w:r>
      <w:r w:rsidR="003B40DE">
        <w:rPr>
          <w:rFonts w:cs="Arial"/>
          <w:szCs w:val="22"/>
        </w:rPr>
        <w:t>Darwin Core</w:t>
      </w:r>
      <w:r>
        <w:rPr>
          <w:rFonts w:cs="Arial"/>
          <w:szCs w:val="22"/>
        </w:rPr>
        <w:t xml:space="preserve"> terminology)</w:t>
      </w:r>
    </w:p>
    <w:p w14:paraId="5D770100" w14:textId="41BECEE3" w:rsidR="00B62B17" w:rsidRDefault="00B62B17" w:rsidP="005F3EBB">
      <w:pPr>
        <w:rPr>
          <w:rFonts w:cs="Arial"/>
          <w:szCs w:val="22"/>
        </w:rPr>
      </w:pPr>
      <w:r>
        <w:rPr>
          <w:rFonts w:cs="Arial"/>
          <w:szCs w:val="22"/>
        </w:rPr>
        <w:t>Sponsoring State</w:t>
      </w:r>
      <w:r w:rsidR="00A10135">
        <w:rPr>
          <w:rFonts w:cs="Arial"/>
          <w:szCs w:val="22"/>
        </w:rPr>
        <w:t xml:space="preserve">: </w:t>
      </w:r>
      <w:r w:rsidR="00BE5147">
        <w:rPr>
          <w:rFonts w:cs="Arial"/>
          <w:szCs w:val="22"/>
        </w:rPr>
        <w:t xml:space="preserve">Mineral exploration </w:t>
      </w:r>
      <w:r w:rsidR="000B59ED">
        <w:rPr>
          <w:rFonts w:cs="Arial"/>
          <w:szCs w:val="22"/>
        </w:rPr>
        <w:t>contract</w:t>
      </w:r>
      <w:r w:rsidR="00BE5147">
        <w:rPr>
          <w:rFonts w:cs="Arial"/>
          <w:szCs w:val="22"/>
        </w:rPr>
        <w:t>s in the Area require the support of a Sponsoring State- usually the state where the company is based</w:t>
      </w:r>
    </w:p>
    <w:p w14:paraId="0DF8B8BE" w14:textId="65B04990" w:rsidR="00A23808" w:rsidRDefault="00937E20" w:rsidP="005F3EBB">
      <w:pPr>
        <w:rPr>
          <w:rFonts w:cs="Arial"/>
          <w:szCs w:val="22"/>
        </w:rPr>
      </w:pPr>
      <w:r>
        <w:rPr>
          <w:rFonts w:cs="Arial"/>
          <w:szCs w:val="22"/>
        </w:rPr>
        <w:t>Taxa:</w:t>
      </w:r>
      <w:r w:rsidR="00A23808" w:rsidRPr="00A23808">
        <w:t xml:space="preserve"> </w:t>
      </w:r>
      <w:r w:rsidR="00A23808" w:rsidRPr="00A23808">
        <w:rPr>
          <w:rFonts w:cs="Arial"/>
          <w:szCs w:val="22"/>
        </w:rPr>
        <w:t>a taxonomic group of any rank, such as a species, family, or class</w:t>
      </w:r>
      <w:r w:rsidR="00A23808">
        <w:rPr>
          <w:rFonts w:cs="Arial"/>
          <w:szCs w:val="22"/>
        </w:rPr>
        <w:t xml:space="preserve"> (singular: taxon)</w:t>
      </w:r>
    </w:p>
    <w:p w14:paraId="3702FD31" w14:textId="51F9840C" w:rsidR="00A23808" w:rsidRDefault="00A23808" w:rsidP="005F3EBB">
      <w:pPr>
        <w:rPr>
          <w:rFonts w:cs="Arial"/>
          <w:szCs w:val="22"/>
        </w:rPr>
      </w:pPr>
      <w:r>
        <w:rPr>
          <w:rFonts w:cs="Arial"/>
          <w:szCs w:val="22"/>
        </w:rPr>
        <w:t xml:space="preserve">Taxonomic resolution: level to which taxa are described to, </w:t>
      </w:r>
      <w:proofErr w:type="gramStart"/>
      <w:r>
        <w:rPr>
          <w:rFonts w:cs="Arial"/>
          <w:szCs w:val="22"/>
        </w:rPr>
        <w:t>e.g.</w:t>
      </w:r>
      <w:proofErr w:type="gramEnd"/>
      <w:r>
        <w:rPr>
          <w:rFonts w:cs="Arial"/>
          <w:szCs w:val="22"/>
        </w:rPr>
        <w:t xml:space="preserve"> high taxonomic resolution would be for example most taxa described to species level</w:t>
      </w:r>
    </w:p>
    <w:p w14:paraId="2092CCCE" w14:textId="6261AC54" w:rsidR="00530C49" w:rsidRPr="006459A0" w:rsidRDefault="00530C49" w:rsidP="005F3EBB">
      <w:pPr>
        <w:rPr>
          <w:rFonts w:cs="Arial"/>
          <w:szCs w:val="22"/>
        </w:rPr>
      </w:pPr>
      <w:r>
        <w:rPr>
          <w:rFonts w:cs="Arial"/>
          <w:szCs w:val="22"/>
        </w:rPr>
        <w:t>Taxonomy: the science of describing and naming new species</w:t>
      </w:r>
    </w:p>
    <w:p w14:paraId="25F6EDD5" w14:textId="7F5CA551" w:rsidR="005F3EBB" w:rsidRDefault="005F3EBB" w:rsidP="005F3EBB">
      <w:pPr>
        <w:rPr>
          <w:rFonts w:cs="Arial"/>
          <w:szCs w:val="22"/>
        </w:rPr>
      </w:pPr>
      <w:r>
        <w:rPr>
          <w:rFonts w:cs="Arial"/>
          <w:szCs w:val="22"/>
        </w:rPr>
        <w:t xml:space="preserve">TDWG: </w:t>
      </w:r>
      <w:r w:rsidRPr="005F3EBB">
        <w:rPr>
          <w:rFonts w:cs="Arial"/>
          <w:szCs w:val="22"/>
        </w:rPr>
        <w:t>Taxonomic Databases Working Group</w:t>
      </w:r>
    </w:p>
    <w:p w14:paraId="138D2316" w14:textId="546E3B76" w:rsidR="005F3EBB" w:rsidRPr="006459A0" w:rsidRDefault="001462F4" w:rsidP="005F3EBB">
      <w:pPr>
        <w:rPr>
          <w:rFonts w:cs="Arial"/>
          <w:szCs w:val="22"/>
        </w:rPr>
      </w:pPr>
      <w:r>
        <w:rPr>
          <w:rFonts w:cs="Arial"/>
          <w:szCs w:val="22"/>
        </w:rPr>
        <w:t>QA/QC</w:t>
      </w:r>
      <w:r w:rsidR="005F3EBB">
        <w:rPr>
          <w:rFonts w:cs="Arial"/>
          <w:szCs w:val="22"/>
        </w:rPr>
        <w:t xml:space="preserve">: quality assurance/quality control, here referring to data </w:t>
      </w:r>
      <w:r>
        <w:rPr>
          <w:rFonts w:cs="Arial"/>
          <w:szCs w:val="22"/>
        </w:rPr>
        <w:t>QA/QC</w:t>
      </w:r>
    </w:p>
    <w:p w14:paraId="2887BC3D" w14:textId="77777777" w:rsidR="005F3EBB" w:rsidRPr="006459A0" w:rsidRDefault="005F3EBB" w:rsidP="005F3EBB">
      <w:pPr>
        <w:ind w:left="993" w:hanging="993"/>
        <w:rPr>
          <w:rFonts w:cs="Arial"/>
          <w:szCs w:val="22"/>
        </w:rPr>
      </w:pPr>
      <w:r w:rsidRPr="006459A0">
        <w:rPr>
          <w:rFonts w:cs="Arial"/>
          <w:szCs w:val="22"/>
        </w:rPr>
        <w:lastRenderedPageBreak/>
        <w:t>WoRDSS</w:t>
      </w:r>
      <w:r>
        <w:rPr>
          <w:rFonts w:cs="Arial"/>
          <w:szCs w:val="22"/>
        </w:rPr>
        <w:t xml:space="preserve">: </w:t>
      </w:r>
      <w:r w:rsidRPr="006459A0">
        <w:rPr>
          <w:rFonts w:cs="Arial"/>
          <w:szCs w:val="22"/>
        </w:rPr>
        <w:t>World Register of Deep-Sea Species</w:t>
      </w:r>
    </w:p>
    <w:p w14:paraId="7A4D414E" w14:textId="194F971D" w:rsidR="005F3EBB" w:rsidRDefault="005F3EBB" w:rsidP="005F3EBB">
      <w:pPr>
        <w:ind w:left="993" w:hanging="993"/>
        <w:rPr>
          <w:rFonts w:cs="Arial"/>
          <w:szCs w:val="22"/>
        </w:rPr>
      </w:pPr>
      <w:r w:rsidRPr="006459A0">
        <w:rPr>
          <w:rFonts w:cs="Arial"/>
          <w:szCs w:val="22"/>
        </w:rPr>
        <w:t>WoRMS</w:t>
      </w:r>
      <w:r>
        <w:rPr>
          <w:rFonts w:cs="Arial"/>
          <w:szCs w:val="22"/>
        </w:rPr>
        <w:t xml:space="preserve">: </w:t>
      </w:r>
      <w:r w:rsidRPr="006459A0">
        <w:rPr>
          <w:rFonts w:cs="Arial"/>
          <w:szCs w:val="22"/>
        </w:rPr>
        <w:t>World Register of Marine Species</w:t>
      </w:r>
    </w:p>
    <w:p w14:paraId="4741D82A" w14:textId="464AA6BD" w:rsidR="00785C8A" w:rsidRPr="00BD448D" w:rsidRDefault="00835250">
      <w:pPr>
        <w:rPr>
          <w:rFonts w:cs="Arial"/>
        </w:rPr>
      </w:pPr>
      <w:r w:rsidRPr="004F20A3">
        <w:rPr>
          <w:rFonts w:cs="Arial"/>
          <w:szCs w:val="22"/>
        </w:rPr>
        <w:t>YUZ</w:t>
      </w:r>
      <w:r w:rsidR="0097500D" w:rsidRPr="004F20A3">
        <w:rPr>
          <w:rFonts w:cs="Arial"/>
          <w:szCs w:val="22"/>
        </w:rPr>
        <w:t>2</w:t>
      </w:r>
      <w:r>
        <w:rPr>
          <w:rFonts w:cs="Arial"/>
          <w:szCs w:val="22"/>
        </w:rPr>
        <w:t xml:space="preserve">: </w:t>
      </w:r>
      <w:r w:rsidR="00A345B8">
        <w:rPr>
          <w:rFonts w:cs="Arial"/>
          <w:szCs w:val="22"/>
        </w:rPr>
        <w:t xml:space="preserve">contract area </w:t>
      </w:r>
      <w:r w:rsidRPr="00835250">
        <w:rPr>
          <w:rFonts w:cs="Arial"/>
          <w:sz w:val="24"/>
        </w:rPr>
        <w:t xml:space="preserve">code for </w:t>
      </w:r>
      <w:r w:rsidR="0097500D">
        <w:rPr>
          <w:rFonts w:cs="Arial"/>
          <w:sz w:val="24"/>
        </w:rPr>
        <w:t xml:space="preserve">Contractor </w:t>
      </w:r>
      <w:r w:rsidRPr="00835250">
        <w:rPr>
          <w:rFonts w:cs="Arial"/>
          <w:sz w:val="24"/>
        </w:rPr>
        <w:t xml:space="preserve">YUZ JSC </w:t>
      </w:r>
      <w:r w:rsidRPr="00835250">
        <w:rPr>
          <w:sz w:val="24"/>
        </w:rPr>
        <w:t>Yuzhmorgeologiya</w:t>
      </w:r>
      <w:r w:rsidR="00BD448D">
        <w:rPr>
          <w:rFonts w:cs="Arial"/>
        </w:rPr>
        <w:br w:type="page"/>
      </w:r>
    </w:p>
    <w:p w14:paraId="60591274" w14:textId="75E758AD" w:rsidR="00785C8A" w:rsidRPr="000A433C" w:rsidRDefault="00785C8A" w:rsidP="00785C8A">
      <w:pPr>
        <w:jc w:val="center"/>
        <w:rPr>
          <w:rStyle w:val="Heading1Char"/>
        </w:rPr>
      </w:pPr>
      <w:r w:rsidRPr="003D4B1A">
        <w:rPr>
          <w:b/>
          <w:sz w:val="32"/>
          <w:szCs w:val="32"/>
        </w:rPr>
        <w:lastRenderedPageBreak/>
        <w:t>T</w:t>
      </w:r>
      <w:r w:rsidRPr="000A433C">
        <w:rPr>
          <w:rStyle w:val="Heading1Char"/>
        </w:rPr>
        <w:t>able of Contents</w:t>
      </w:r>
    </w:p>
    <w:p w14:paraId="5DB1714A" w14:textId="77777777" w:rsidR="00785C8A" w:rsidRDefault="00785C8A" w:rsidP="00067929"/>
    <w:p w14:paraId="58FC1997" w14:textId="190FBE63" w:rsidR="0084484C" w:rsidRDefault="00067929" w:rsidP="0084484C">
      <w:pPr>
        <w:pStyle w:val="TOC1"/>
        <w:tabs>
          <w:tab w:val="clear" w:pos="9010"/>
          <w:tab w:val="right" w:leader="dot" w:pos="8931"/>
        </w:tabs>
        <w:rPr>
          <w:rFonts w:asciiTheme="minorHAnsi" w:eastAsiaTheme="minorEastAsia" w:hAnsiTheme="minorHAnsi"/>
          <w:noProof/>
          <w:szCs w:val="22"/>
          <w:lang w:eastAsia="en-GB"/>
        </w:rPr>
      </w:pPr>
      <w:r>
        <w:fldChar w:fldCharType="begin"/>
      </w:r>
      <w:r>
        <w:instrText xml:space="preserve"> TOC \o "1-3" \h \z \u </w:instrText>
      </w:r>
      <w:r>
        <w:fldChar w:fldCharType="separate"/>
      </w:r>
      <w:hyperlink w:anchor="_Toc101879378" w:history="1">
        <w:r w:rsidR="0084484C" w:rsidRPr="00006C59">
          <w:rPr>
            <w:rStyle w:val="Hyperlink"/>
            <w:noProof/>
          </w:rPr>
          <w:t>1.</w:t>
        </w:r>
        <w:r w:rsidR="0084484C">
          <w:rPr>
            <w:rFonts w:asciiTheme="minorHAnsi" w:eastAsiaTheme="minorEastAsia" w:hAnsiTheme="minorHAnsi"/>
            <w:noProof/>
            <w:szCs w:val="22"/>
            <w:lang w:eastAsia="en-GB"/>
          </w:rPr>
          <w:tab/>
        </w:r>
        <w:r w:rsidR="0084484C" w:rsidRPr="00006C59">
          <w:rPr>
            <w:rStyle w:val="Hyperlink"/>
            <w:noProof/>
          </w:rPr>
          <w:t>INTRODUCTION</w:t>
        </w:r>
        <w:r w:rsidR="0084484C">
          <w:rPr>
            <w:noProof/>
            <w:webHidden/>
          </w:rPr>
          <w:tab/>
        </w:r>
        <w:r w:rsidR="0084484C">
          <w:rPr>
            <w:noProof/>
            <w:webHidden/>
          </w:rPr>
          <w:fldChar w:fldCharType="begin"/>
        </w:r>
        <w:r w:rsidR="0084484C">
          <w:rPr>
            <w:noProof/>
            <w:webHidden/>
          </w:rPr>
          <w:instrText xml:space="preserve"> PAGEREF _Toc101879378 \h </w:instrText>
        </w:r>
        <w:r w:rsidR="0084484C">
          <w:rPr>
            <w:noProof/>
            <w:webHidden/>
          </w:rPr>
        </w:r>
        <w:r w:rsidR="0084484C">
          <w:rPr>
            <w:noProof/>
            <w:webHidden/>
          </w:rPr>
          <w:fldChar w:fldCharType="separate"/>
        </w:r>
        <w:r w:rsidR="0084484C">
          <w:rPr>
            <w:noProof/>
            <w:webHidden/>
          </w:rPr>
          <w:t>12</w:t>
        </w:r>
        <w:r w:rsidR="0084484C">
          <w:rPr>
            <w:noProof/>
            <w:webHidden/>
          </w:rPr>
          <w:fldChar w:fldCharType="end"/>
        </w:r>
      </w:hyperlink>
    </w:p>
    <w:p w14:paraId="5A6E9397" w14:textId="40D87FBC" w:rsidR="0084484C" w:rsidRDefault="00000000" w:rsidP="0084484C">
      <w:pPr>
        <w:pStyle w:val="TOC2"/>
        <w:rPr>
          <w:rFonts w:asciiTheme="minorHAnsi" w:eastAsiaTheme="minorEastAsia" w:hAnsiTheme="minorHAnsi"/>
          <w:noProof/>
          <w:szCs w:val="22"/>
          <w:lang w:eastAsia="en-GB"/>
        </w:rPr>
      </w:pPr>
      <w:hyperlink w:anchor="_Toc101879379" w:history="1">
        <w:r w:rsidR="0084484C" w:rsidRPr="00006C59">
          <w:rPr>
            <w:rStyle w:val="Hyperlink"/>
            <w:noProof/>
          </w:rPr>
          <w:t>1.1.</w:t>
        </w:r>
        <w:r w:rsidR="0084484C">
          <w:rPr>
            <w:rFonts w:asciiTheme="minorHAnsi" w:eastAsiaTheme="minorEastAsia" w:hAnsiTheme="minorHAnsi"/>
            <w:noProof/>
            <w:szCs w:val="22"/>
            <w:lang w:eastAsia="en-GB"/>
          </w:rPr>
          <w:tab/>
        </w:r>
        <w:r w:rsidR="0084484C" w:rsidRPr="00006C59">
          <w:rPr>
            <w:rStyle w:val="Hyperlink"/>
            <w:noProof/>
          </w:rPr>
          <w:t>Overview of exploration of the Clarion-Clipperton Zone</w:t>
        </w:r>
        <w:r w:rsidR="0084484C">
          <w:rPr>
            <w:noProof/>
            <w:webHidden/>
          </w:rPr>
          <w:tab/>
        </w:r>
        <w:r w:rsidR="0084484C">
          <w:rPr>
            <w:noProof/>
            <w:webHidden/>
          </w:rPr>
          <w:fldChar w:fldCharType="begin"/>
        </w:r>
        <w:r w:rsidR="0084484C">
          <w:rPr>
            <w:noProof/>
            <w:webHidden/>
          </w:rPr>
          <w:instrText xml:space="preserve"> PAGEREF _Toc101879379 \h </w:instrText>
        </w:r>
        <w:r w:rsidR="0084484C">
          <w:rPr>
            <w:noProof/>
            <w:webHidden/>
          </w:rPr>
        </w:r>
        <w:r w:rsidR="0084484C">
          <w:rPr>
            <w:noProof/>
            <w:webHidden/>
          </w:rPr>
          <w:fldChar w:fldCharType="separate"/>
        </w:r>
        <w:r w:rsidR="0084484C">
          <w:rPr>
            <w:noProof/>
            <w:webHidden/>
          </w:rPr>
          <w:t>12</w:t>
        </w:r>
        <w:r w:rsidR="0084484C">
          <w:rPr>
            <w:noProof/>
            <w:webHidden/>
          </w:rPr>
          <w:fldChar w:fldCharType="end"/>
        </w:r>
      </w:hyperlink>
    </w:p>
    <w:p w14:paraId="5F20EA9C" w14:textId="5411F22F" w:rsidR="0084484C" w:rsidRDefault="00000000" w:rsidP="0084484C">
      <w:pPr>
        <w:pStyle w:val="TOC2"/>
        <w:rPr>
          <w:rFonts w:asciiTheme="minorHAnsi" w:eastAsiaTheme="minorEastAsia" w:hAnsiTheme="minorHAnsi"/>
          <w:noProof/>
          <w:szCs w:val="22"/>
          <w:lang w:eastAsia="en-GB"/>
        </w:rPr>
      </w:pPr>
      <w:hyperlink w:anchor="_Toc101879380" w:history="1">
        <w:r w:rsidR="0084484C" w:rsidRPr="00006C59">
          <w:rPr>
            <w:rStyle w:val="Hyperlink"/>
            <w:noProof/>
          </w:rPr>
          <w:t>1.2.</w:t>
        </w:r>
        <w:r w:rsidR="0084484C">
          <w:rPr>
            <w:rFonts w:asciiTheme="minorHAnsi" w:eastAsiaTheme="minorEastAsia" w:hAnsiTheme="minorHAnsi"/>
            <w:noProof/>
            <w:szCs w:val="22"/>
            <w:lang w:eastAsia="en-GB"/>
          </w:rPr>
          <w:tab/>
        </w:r>
        <w:r w:rsidR="0084484C" w:rsidRPr="00006C59">
          <w:rPr>
            <w:rStyle w:val="Hyperlink"/>
            <w:noProof/>
          </w:rPr>
          <w:t>The International Seabed Authority and Environmental Data</w:t>
        </w:r>
        <w:r w:rsidR="0084484C">
          <w:rPr>
            <w:noProof/>
            <w:webHidden/>
          </w:rPr>
          <w:tab/>
        </w:r>
        <w:r w:rsidR="0084484C">
          <w:rPr>
            <w:noProof/>
            <w:webHidden/>
          </w:rPr>
          <w:fldChar w:fldCharType="begin"/>
        </w:r>
        <w:r w:rsidR="0084484C">
          <w:rPr>
            <w:noProof/>
            <w:webHidden/>
          </w:rPr>
          <w:instrText xml:space="preserve"> PAGEREF _Toc101879380 \h </w:instrText>
        </w:r>
        <w:r w:rsidR="0084484C">
          <w:rPr>
            <w:noProof/>
            <w:webHidden/>
          </w:rPr>
        </w:r>
        <w:r w:rsidR="0084484C">
          <w:rPr>
            <w:noProof/>
            <w:webHidden/>
          </w:rPr>
          <w:fldChar w:fldCharType="separate"/>
        </w:r>
        <w:r w:rsidR="0084484C">
          <w:rPr>
            <w:noProof/>
            <w:webHidden/>
          </w:rPr>
          <w:t>12</w:t>
        </w:r>
        <w:r w:rsidR="0084484C">
          <w:rPr>
            <w:noProof/>
            <w:webHidden/>
          </w:rPr>
          <w:fldChar w:fldCharType="end"/>
        </w:r>
      </w:hyperlink>
    </w:p>
    <w:p w14:paraId="0CD54BF3" w14:textId="54D3246B" w:rsidR="0084484C" w:rsidRDefault="00000000" w:rsidP="0084484C">
      <w:pPr>
        <w:pStyle w:val="TOC2"/>
        <w:rPr>
          <w:rFonts w:asciiTheme="minorHAnsi" w:eastAsiaTheme="minorEastAsia" w:hAnsiTheme="minorHAnsi"/>
          <w:noProof/>
          <w:szCs w:val="22"/>
          <w:lang w:eastAsia="en-GB"/>
        </w:rPr>
      </w:pPr>
      <w:hyperlink w:anchor="_Toc101879381" w:history="1">
        <w:r w:rsidR="0084484C" w:rsidRPr="00006C59">
          <w:rPr>
            <w:rStyle w:val="Hyperlink"/>
            <w:noProof/>
          </w:rPr>
          <w:t>1.3.</w:t>
        </w:r>
        <w:r w:rsidR="0084484C">
          <w:rPr>
            <w:rFonts w:asciiTheme="minorHAnsi" w:eastAsiaTheme="minorEastAsia" w:hAnsiTheme="minorHAnsi"/>
            <w:noProof/>
            <w:szCs w:val="22"/>
            <w:lang w:eastAsia="en-GB"/>
          </w:rPr>
          <w:tab/>
        </w:r>
        <w:r w:rsidR="0084484C" w:rsidRPr="00006C59">
          <w:rPr>
            <w:rStyle w:val="Hyperlink"/>
            <w:noProof/>
          </w:rPr>
          <w:t>The DeepData database</w:t>
        </w:r>
        <w:r w:rsidR="0084484C">
          <w:rPr>
            <w:noProof/>
            <w:webHidden/>
          </w:rPr>
          <w:tab/>
        </w:r>
        <w:r w:rsidR="0084484C">
          <w:rPr>
            <w:noProof/>
            <w:webHidden/>
          </w:rPr>
          <w:fldChar w:fldCharType="begin"/>
        </w:r>
        <w:r w:rsidR="0084484C">
          <w:rPr>
            <w:noProof/>
            <w:webHidden/>
          </w:rPr>
          <w:instrText xml:space="preserve"> PAGEREF _Toc101879381 \h </w:instrText>
        </w:r>
        <w:r w:rsidR="0084484C">
          <w:rPr>
            <w:noProof/>
            <w:webHidden/>
          </w:rPr>
        </w:r>
        <w:r w:rsidR="0084484C">
          <w:rPr>
            <w:noProof/>
            <w:webHidden/>
          </w:rPr>
          <w:fldChar w:fldCharType="separate"/>
        </w:r>
        <w:r w:rsidR="0084484C">
          <w:rPr>
            <w:noProof/>
            <w:webHidden/>
          </w:rPr>
          <w:t>13</w:t>
        </w:r>
        <w:r w:rsidR="0084484C">
          <w:rPr>
            <w:noProof/>
            <w:webHidden/>
          </w:rPr>
          <w:fldChar w:fldCharType="end"/>
        </w:r>
      </w:hyperlink>
    </w:p>
    <w:p w14:paraId="6DCF649E" w14:textId="10C8B376" w:rsidR="0084484C" w:rsidRDefault="00000000" w:rsidP="0084484C">
      <w:pPr>
        <w:pStyle w:val="TOC2"/>
        <w:rPr>
          <w:rFonts w:asciiTheme="minorHAnsi" w:eastAsiaTheme="minorEastAsia" w:hAnsiTheme="minorHAnsi"/>
          <w:noProof/>
          <w:szCs w:val="22"/>
          <w:lang w:eastAsia="en-GB"/>
        </w:rPr>
      </w:pPr>
      <w:hyperlink w:anchor="_Toc101879382" w:history="1">
        <w:r w:rsidR="0084484C" w:rsidRPr="00006C59">
          <w:rPr>
            <w:rStyle w:val="Hyperlink"/>
            <w:noProof/>
          </w:rPr>
          <w:t>1.4.</w:t>
        </w:r>
        <w:r w:rsidR="0084484C">
          <w:rPr>
            <w:rFonts w:asciiTheme="minorHAnsi" w:eastAsiaTheme="minorEastAsia" w:hAnsiTheme="minorHAnsi"/>
            <w:noProof/>
            <w:szCs w:val="22"/>
            <w:lang w:eastAsia="en-GB"/>
          </w:rPr>
          <w:tab/>
        </w:r>
        <w:r w:rsidR="0084484C" w:rsidRPr="00006C59">
          <w:rPr>
            <w:rStyle w:val="Hyperlink"/>
            <w:noProof/>
          </w:rPr>
          <w:t>Other Data Sources: databases and the literature</w:t>
        </w:r>
        <w:r w:rsidR="0084484C">
          <w:rPr>
            <w:noProof/>
            <w:webHidden/>
          </w:rPr>
          <w:tab/>
        </w:r>
        <w:r w:rsidR="0084484C">
          <w:rPr>
            <w:noProof/>
            <w:webHidden/>
          </w:rPr>
          <w:fldChar w:fldCharType="begin"/>
        </w:r>
        <w:r w:rsidR="0084484C">
          <w:rPr>
            <w:noProof/>
            <w:webHidden/>
          </w:rPr>
          <w:instrText xml:space="preserve"> PAGEREF _Toc101879382 \h </w:instrText>
        </w:r>
        <w:r w:rsidR="0084484C">
          <w:rPr>
            <w:noProof/>
            <w:webHidden/>
          </w:rPr>
        </w:r>
        <w:r w:rsidR="0084484C">
          <w:rPr>
            <w:noProof/>
            <w:webHidden/>
          </w:rPr>
          <w:fldChar w:fldCharType="separate"/>
        </w:r>
        <w:r w:rsidR="0084484C">
          <w:rPr>
            <w:noProof/>
            <w:webHidden/>
          </w:rPr>
          <w:t>13</w:t>
        </w:r>
        <w:r w:rsidR="0084484C">
          <w:rPr>
            <w:noProof/>
            <w:webHidden/>
          </w:rPr>
          <w:fldChar w:fldCharType="end"/>
        </w:r>
      </w:hyperlink>
    </w:p>
    <w:p w14:paraId="4853FC35" w14:textId="6C1D5737" w:rsidR="0084484C" w:rsidRDefault="00000000" w:rsidP="0084484C">
      <w:pPr>
        <w:pStyle w:val="TOC2"/>
        <w:rPr>
          <w:rFonts w:asciiTheme="minorHAnsi" w:eastAsiaTheme="minorEastAsia" w:hAnsiTheme="minorHAnsi"/>
          <w:noProof/>
          <w:szCs w:val="22"/>
          <w:lang w:eastAsia="en-GB"/>
        </w:rPr>
      </w:pPr>
      <w:hyperlink w:anchor="_Toc101879383" w:history="1">
        <w:r w:rsidR="0084484C" w:rsidRPr="00006C59">
          <w:rPr>
            <w:rStyle w:val="Hyperlink"/>
            <w:noProof/>
          </w:rPr>
          <w:t>1.5.</w:t>
        </w:r>
        <w:r w:rsidR="0084484C">
          <w:rPr>
            <w:rFonts w:asciiTheme="minorHAnsi" w:eastAsiaTheme="minorEastAsia" w:hAnsiTheme="minorHAnsi"/>
            <w:noProof/>
            <w:szCs w:val="22"/>
            <w:lang w:eastAsia="en-GB"/>
          </w:rPr>
          <w:tab/>
        </w:r>
        <w:r w:rsidR="0084484C" w:rsidRPr="00006C59">
          <w:rPr>
            <w:rStyle w:val="Hyperlink"/>
            <w:noProof/>
          </w:rPr>
          <w:t>Rationale for Study and Study Scope</w:t>
        </w:r>
        <w:r w:rsidR="0084484C">
          <w:rPr>
            <w:noProof/>
            <w:webHidden/>
          </w:rPr>
          <w:tab/>
        </w:r>
        <w:r w:rsidR="0084484C">
          <w:rPr>
            <w:noProof/>
            <w:webHidden/>
          </w:rPr>
          <w:fldChar w:fldCharType="begin"/>
        </w:r>
        <w:r w:rsidR="0084484C">
          <w:rPr>
            <w:noProof/>
            <w:webHidden/>
          </w:rPr>
          <w:instrText xml:space="preserve"> PAGEREF _Toc101879383 \h </w:instrText>
        </w:r>
        <w:r w:rsidR="0084484C">
          <w:rPr>
            <w:noProof/>
            <w:webHidden/>
          </w:rPr>
        </w:r>
        <w:r w:rsidR="0084484C">
          <w:rPr>
            <w:noProof/>
            <w:webHidden/>
          </w:rPr>
          <w:fldChar w:fldCharType="separate"/>
        </w:r>
        <w:r w:rsidR="0084484C">
          <w:rPr>
            <w:noProof/>
            <w:webHidden/>
          </w:rPr>
          <w:t>15</w:t>
        </w:r>
        <w:r w:rsidR="0084484C">
          <w:rPr>
            <w:noProof/>
            <w:webHidden/>
          </w:rPr>
          <w:fldChar w:fldCharType="end"/>
        </w:r>
      </w:hyperlink>
    </w:p>
    <w:p w14:paraId="58FF4C01" w14:textId="1C627D8A"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384" w:history="1">
        <w:r w:rsidR="0084484C" w:rsidRPr="00006C59">
          <w:rPr>
            <w:rStyle w:val="Hyperlink"/>
            <w:noProof/>
          </w:rPr>
          <w:t>1.5.1.</w:t>
        </w:r>
        <w:r w:rsidR="0084484C">
          <w:rPr>
            <w:rFonts w:asciiTheme="minorHAnsi" w:eastAsiaTheme="minorEastAsia" w:hAnsiTheme="minorHAnsi"/>
            <w:noProof/>
            <w:szCs w:val="22"/>
            <w:lang w:eastAsia="en-GB"/>
          </w:rPr>
          <w:tab/>
        </w:r>
        <w:r w:rsidR="0084484C" w:rsidRPr="00006C59">
          <w:rPr>
            <w:rStyle w:val="Hyperlink"/>
            <w:noProof/>
          </w:rPr>
          <w:t>Main study objectives</w:t>
        </w:r>
        <w:r w:rsidR="0084484C">
          <w:rPr>
            <w:noProof/>
            <w:webHidden/>
          </w:rPr>
          <w:tab/>
        </w:r>
        <w:r w:rsidR="0084484C">
          <w:rPr>
            <w:noProof/>
            <w:webHidden/>
          </w:rPr>
          <w:fldChar w:fldCharType="begin"/>
        </w:r>
        <w:r w:rsidR="0084484C">
          <w:rPr>
            <w:noProof/>
            <w:webHidden/>
          </w:rPr>
          <w:instrText xml:space="preserve"> PAGEREF _Toc101879384 \h </w:instrText>
        </w:r>
        <w:r w:rsidR="0084484C">
          <w:rPr>
            <w:noProof/>
            <w:webHidden/>
          </w:rPr>
        </w:r>
        <w:r w:rsidR="0084484C">
          <w:rPr>
            <w:noProof/>
            <w:webHidden/>
          </w:rPr>
          <w:fldChar w:fldCharType="separate"/>
        </w:r>
        <w:r w:rsidR="0084484C">
          <w:rPr>
            <w:noProof/>
            <w:webHidden/>
          </w:rPr>
          <w:t>16</w:t>
        </w:r>
        <w:r w:rsidR="0084484C">
          <w:rPr>
            <w:noProof/>
            <w:webHidden/>
          </w:rPr>
          <w:fldChar w:fldCharType="end"/>
        </w:r>
      </w:hyperlink>
    </w:p>
    <w:p w14:paraId="55139888" w14:textId="30D27D8B"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385" w:history="1">
        <w:r w:rsidR="0084484C" w:rsidRPr="00006C59">
          <w:rPr>
            <w:rStyle w:val="Hyperlink"/>
            <w:noProof/>
          </w:rPr>
          <w:t>1.5.2.</w:t>
        </w:r>
        <w:r w:rsidR="0084484C">
          <w:rPr>
            <w:rFonts w:asciiTheme="minorHAnsi" w:eastAsiaTheme="minorEastAsia" w:hAnsiTheme="minorHAnsi"/>
            <w:noProof/>
            <w:szCs w:val="22"/>
            <w:lang w:eastAsia="en-GB"/>
          </w:rPr>
          <w:tab/>
        </w:r>
        <w:r w:rsidR="0084484C" w:rsidRPr="00006C59">
          <w:rPr>
            <w:rStyle w:val="Hyperlink"/>
            <w:noProof/>
          </w:rPr>
          <w:t>Alterations to Scope of Work</w:t>
        </w:r>
        <w:r w:rsidR="0084484C">
          <w:rPr>
            <w:noProof/>
            <w:webHidden/>
          </w:rPr>
          <w:tab/>
        </w:r>
        <w:r w:rsidR="0084484C">
          <w:rPr>
            <w:noProof/>
            <w:webHidden/>
          </w:rPr>
          <w:fldChar w:fldCharType="begin"/>
        </w:r>
        <w:r w:rsidR="0084484C">
          <w:rPr>
            <w:noProof/>
            <w:webHidden/>
          </w:rPr>
          <w:instrText xml:space="preserve"> PAGEREF _Toc101879385 \h </w:instrText>
        </w:r>
        <w:r w:rsidR="0084484C">
          <w:rPr>
            <w:noProof/>
            <w:webHidden/>
          </w:rPr>
        </w:r>
        <w:r w:rsidR="0084484C">
          <w:rPr>
            <w:noProof/>
            <w:webHidden/>
          </w:rPr>
          <w:fldChar w:fldCharType="separate"/>
        </w:r>
        <w:r w:rsidR="0084484C">
          <w:rPr>
            <w:noProof/>
            <w:webHidden/>
          </w:rPr>
          <w:t>16</w:t>
        </w:r>
        <w:r w:rsidR="0084484C">
          <w:rPr>
            <w:noProof/>
            <w:webHidden/>
          </w:rPr>
          <w:fldChar w:fldCharType="end"/>
        </w:r>
      </w:hyperlink>
    </w:p>
    <w:p w14:paraId="6BCF6EE6" w14:textId="7D451125" w:rsidR="0084484C" w:rsidRDefault="00000000" w:rsidP="0084484C">
      <w:pPr>
        <w:pStyle w:val="TOC1"/>
        <w:tabs>
          <w:tab w:val="clear" w:pos="9010"/>
          <w:tab w:val="right" w:leader="dot" w:pos="8931"/>
        </w:tabs>
        <w:rPr>
          <w:rFonts w:asciiTheme="minorHAnsi" w:eastAsiaTheme="minorEastAsia" w:hAnsiTheme="minorHAnsi"/>
          <w:noProof/>
          <w:szCs w:val="22"/>
          <w:lang w:eastAsia="en-GB"/>
        </w:rPr>
      </w:pPr>
      <w:hyperlink w:anchor="_Toc101879386" w:history="1">
        <w:r w:rsidR="0084484C" w:rsidRPr="00006C59">
          <w:rPr>
            <w:rStyle w:val="Hyperlink"/>
            <w:noProof/>
          </w:rPr>
          <w:t>2.</w:t>
        </w:r>
        <w:r w:rsidR="0084484C">
          <w:rPr>
            <w:rFonts w:asciiTheme="minorHAnsi" w:eastAsiaTheme="minorEastAsia" w:hAnsiTheme="minorHAnsi"/>
            <w:noProof/>
            <w:szCs w:val="22"/>
            <w:lang w:eastAsia="en-GB"/>
          </w:rPr>
          <w:tab/>
        </w:r>
        <w:r w:rsidR="0084484C" w:rsidRPr="00006C59">
          <w:rPr>
            <w:rStyle w:val="Hyperlink"/>
            <w:noProof/>
          </w:rPr>
          <w:t>MATERIALS AND METHODS</w:t>
        </w:r>
        <w:r w:rsidR="0084484C">
          <w:rPr>
            <w:noProof/>
            <w:webHidden/>
          </w:rPr>
          <w:tab/>
        </w:r>
        <w:r w:rsidR="0084484C">
          <w:rPr>
            <w:noProof/>
            <w:webHidden/>
          </w:rPr>
          <w:fldChar w:fldCharType="begin"/>
        </w:r>
        <w:r w:rsidR="0084484C">
          <w:rPr>
            <w:noProof/>
            <w:webHidden/>
          </w:rPr>
          <w:instrText xml:space="preserve"> PAGEREF _Toc101879386 \h </w:instrText>
        </w:r>
        <w:r w:rsidR="0084484C">
          <w:rPr>
            <w:noProof/>
            <w:webHidden/>
          </w:rPr>
        </w:r>
        <w:r w:rsidR="0084484C">
          <w:rPr>
            <w:noProof/>
            <w:webHidden/>
          </w:rPr>
          <w:fldChar w:fldCharType="separate"/>
        </w:r>
        <w:r w:rsidR="0084484C">
          <w:rPr>
            <w:noProof/>
            <w:webHidden/>
          </w:rPr>
          <w:t>18</w:t>
        </w:r>
        <w:r w:rsidR="0084484C">
          <w:rPr>
            <w:noProof/>
            <w:webHidden/>
          </w:rPr>
          <w:fldChar w:fldCharType="end"/>
        </w:r>
      </w:hyperlink>
    </w:p>
    <w:p w14:paraId="0FDE5110" w14:textId="7BB6D80C" w:rsidR="0084484C" w:rsidRDefault="00000000" w:rsidP="0084484C">
      <w:pPr>
        <w:pStyle w:val="TOC2"/>
        <w:rPr>
          <w:rFonts w:asciiTheme="minorHAnsi" w:eastAsiaTheme="minorEastAsia" w:hAnsiTheme="minorHAnsi"/>
          <w:noProof/>
          <w:szCs w:val="22"/>
          <w:lang w:eastAsia="en-GB"/>
        </w:rPr>
      </w:pPr>
      <w:hyperlink w:anchor="_Toc101879387" w:history="1">
        <w:r w:rsidR="0084484C" w:rsidRPr="00006C59">
          <w:rPr>
            <w:rStyle w:val="Hyperlink"/>
            <w:noProof/>
          </w:rPr>
          <w:t>2.1.</w:t>
        </w:r>
        <w:r w:rsidR="0084484C">
          <w:rPr>
            <w:rFonts w:asciiTheme="minorHAnsi" w:eastAsiaTheme="minorEastAsia" w:hAnsiTheme="minorHAnsi"/>
            <w:noProof/>
            <w:szCs w:val="22"/>
            <w:lang w:eastAsia="en-GB"/>
          </w:rPr>
          <w:tab/>
        </w:r>
        <w:r w:rsidR="0084484C" w:rsidRPr="00006C59">
          <w:rPr>
            <w:rStyle w:val="Hyperlink"/>
            <w:noProof/>
          </w:rPr>
          <w:t>Data Collection</w:t>
        </w:r>
        <w:r w:rsidR="0084484C">
          <w:rPr>
            <w:noProof/>
            <w:webHidden/>
          </w:rPr>
          <w:tab/>
        </w:r>
        <w:r w:rsidR="0084484C">
          <w:rPr>
            <w:noProof/>
            <w:webHidden/>
          </w:rPr>
          <w:fldChar w:fldCharType="begin"/>
        </w:r>
        <w:r w:rsidR="0084484C">
          <w:rPr>
            <w:noProof/>
            <w:webHidden/>
          </w:rPr>
          <w:instrText xml:space="preserve"> PAGEREF _Toc101879387 \h </w:instrText>
        </w:r>
        <w:r w:rsidR="0084484C">
          <w:rPr>
            <w:noProof/>
            <w:webHidden/>
          </w:rPr>
        </w:r>
        <w:r w:rsidR="0084484C">
          <w:rPr>
            <w:noProof/>
            <w:webHidden/>
          </w:rPr>
          <w:fldChar w:fldCharType="separate"/>
        </w:r>
        <w:r w:rsidR="0084484C">
          <w:rPr>
            <w:noProof/>
            <w:webHidden/>
          </w:rPr>
          <w:t>18</w:t>
        </w:r>
        <w:r w:rsidR="0084484C">
          <w:rPr>
            <w:noProof/>
            <w:webHidden/>
          </w:rPr>
          <w:fldChar w:fldCharType="end"/>
        </w:r>
      </w:hyperlink>
    </w:p>
    <w:p w14:paraId="5ED88EAE" w14:textId="67FDF924"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388" w:history="1">
        <w:r w:rsidR="0084484C" w:rsidRPr="00006C59">
          <w:rPr>
            <w:rStyle w:val="Hyperlink"/>
            <w:noProof/>
          </w:rPr>
          <w:t>2.1.1.</w:t>
        </w:r>
        <w:r w:rsidR="0084484C">
          <w:rPr>
            <w:rFonts w:asciiTheme="minorHAnsi" w:eastAsiaTheme="minorEastAsia" w:hAnsiTheme="minorHAnsi"/>
            <w:noProof/>
            <w:szCs w:val="22"/>
            <w:lang w:eastAsia="en-GB"/>
          </w:rPr>
          <w:tab/>
        </w:r>
        <w:r w:rsidR="0084484C" w:rsidRPr="00006C59">
          <w:rPr>
            <w:rStyle w:val="Hyperlink"/>
            <w:noProof/>
          </w:rPr>
          <w:t>DeepData</w:t>
        </w:r>
        <w:r w:rsidR="0084484C">
          <w:rPr>
            <w:noProof/>
            <w:webHidden/>
          </w:rPr>
          <w:tab/>
        </w:r>
        <w:r w:rsidR="0084484C">
          <w:rPr>
            <w:noProof/>
            <w:webHidden/>
          </w:rPr>
          <w:fldChar w:fldCharType="begin"/>
        </w:r>
        <w:r w:rsidR="0084484C">
          <w:rPr>
            <w:noProof/>
            <w:webHidden/>
          </w:rPr>
          <w:instrText xml:space="preserve"> PAGEREF _Toc101879388 \h </w:instrText>
        </w:r>
        <w:r w:rsidR="0084484C">
          <w:rPr>
            <w:noProof/>
            <w:webHidden/>
          </w:rPr>
        </w:r>
        <w:r w:rsidR="0084484C">
          <w:rPr>
            <w:noProof/>
            <w:webHidden/>
          </w:rPr>
          <w:fldChar w:fldCharType="separate"/>
        </w:r>
        <w:r w:rsidR="0084484C">
          <w:rPr>
            <w:noProof/>
            <w:webHidden/>
          </w:rPr>
          <w:t>18</w:t>
        </w:r>
        <w:r w:rsidR="0084484C">
          <w:rPr>
            <w:noProof/>
            <w:webHidden/>
          </w:rPr>
          <w:fldChar w:fldCharType="end"/>
        </w:r>
      </w:hyperlink>
    </w:p>
    <w:p w14:paraId="34E68812" w14:textId="60F98FAB"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389" w:history="1">
        <w:r w:rsidR="0084484C" w:rsidRPr="00006C59">
          <w:rPr>
            <w:rStyle w:val="Hyperlink"/>
            <w:noProof/>
          </w:rPr>
          <w:t>2.1.2.</w:t>
        </w:r>
        <w:r w:rsidR="0084484C">
          <w:rPr>
            <w:rFonts w:asciiTheme="minorHAnsi" w:eastAsiaTheme="minorEastAsia" w:hAnsiTheme="minorHAnsi"/>
            <w:noProof/>
            <w:szCs w:val="22"/>
            <w:lang w:eastAsia="en-GB"/>
          </w:rPr>
          <w:tab/>
        </w:r>
        <w:r w:rsidR="0084484C" w:rsidRPr="00006C59">
          <w:rPr>
            <w:rStyle w:val="Hyperlink"/>
            <w:noProof/>
          </w:rPr>
          <w:t>OBIS and GBIF</w:t>
        </w:r>
        <w:r w:rsidR="0084484C">
          <w:rPr>
            <w:noProof/>
            <w:webHidden/>
          </w:rPr>
          <w:tab/>
        </w:r>
        <w:r w:rsidR="0084484C">
          <w:rPr>
            <w:noProof/>
            <w:webHidden/>
          </w:rPr>
          <w:fldChar w:fldCharType="begin"/>
        </w:r>
        <w:r w:rsidR="0084484C">
          <w:rPr>
            <w:noProof/>
            <w:webHidden/>
          </w:rPr>
          <w:instrText xml:space="preserve"> PAGEREF _Toc101879389 \h </w:instrText>
        </w:r>
        <w:r w:rsidR="0084484C">
          <w:rPr>
            <w:noProof/>
            <w:webHidden/>
          </w:rPr>
        </w:r>
        <w:r w:rsidR="0084484C">
          <w:rPr>
            <w:noProof/>
            <w:webHidden/>
          </w:rPr>
          <w:fldChar w:fldCharType="separate"/>
        </w:r>
        <w:r w:rsidR="0084484C">
          <w:rPr>
            <w:noProof/>
            <w:webHidden/>
          </w:rPr>
          <w:t>19</w:t>
        </w:r>
        <w:r w:rsidR="0084484C">
          <w:rPr>
            <w:noProof/>
            <w:webHidden/>
          </w:rPr>
          <w:fldChar w:fldCharType="end"/>
        </w:r>
      </w:hyperlink>
    </w:p>
    <w:p w14:paraId="0AFEF2BC" w14:textId="41611A9F"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390" w:history="1">
        <w:r w:rsidR="0084484C" w:rsidRPr="00006C59">
          <w:rPr>
            <w:rStyle w:val="Hyperlink"/>
            <w:noProof/>
          </w:rPr>
          <w:t>2.1.3.</w:t>
        </w:r>
        <w:r w:rsidR="0084484C">
          <w:rPr>
            <w:rFonts w:asciiTheme="minorHAnsi" w:eastAsiaTheme="minorEastAsia" w:hAnsiTheme="minorHAnsi"/>
            <w:noProof/>
            <w:szCs w:val="22"/>
            <w:lang w:eastAsia="en-GB"/>
          </w:rPr>
          <w:tab/>
        </w:r>
        <w:r w:rsidR="0084484C" w:rsidRPr="00006C59">
          <w:rPr>
            <w:rStyle w:val="Hyperlink"/>
            <w:noProof/>
          </w:rPr>
          <w:t>Published Literature and INSDC</w:t>
        </w:r>
        <w:r w:rsidR="0084484C">
          <w:rPr>
            <w:noProof/>
            <w:webHidden/>
          </w:rPr>
          <w:tab/>
        </w:r>
        <w:r w:rsidR="0084484C">
          <w:rPr>
            <w:noProof/>
            <w:webHidden/>
          </w:rPr>
          <w:fldChar w:fldCharType="begin"/>
        </w:r>
        <w:r w:rsidR="0084484C">
          <w:rPr>
            <w:noProof/>
            <w:webHidden/>
          </w:rPr>
          <w:instrText xml:space="preserve"> PAGEREF _Toc101879390 \h </w:instrText>
        </w:r>
        <w:r w:rsidR="0084484C">
          <w:rPr>
            <w:noProof/>
            <w:webHidden/>
          </w:rPr>
        </w:r>
        <w:r w:rsidR="0084484C">
          <w:rPr>
            <w:noProof/>
            <w:webHidden/>
          </w:rPr>
          <w:fldChar w:fldCharType="separate"/>
        </w:r>
        <w:r w:rsidR="0084484C">
          <w:rPr>
            <w:noProof/>
            <w:webHidden/>
          </w:rPr>
          <w:t>19</w:t>
        </w:r>
        <w:r w:rsidR="0084484C">
          <w:rPr>
            <w:noProof/>
            <w:webHidden/>
          </w:rPr>
          <w:fldChar w:fldCharType="end"/>
        </w:r>
      </w:hyperlink>
    </w:p>
    <w:p w14:paraId="71B2C1C1" w14:textId="15AB75E5" w:rsidR="0084484C" w:rsidRDefault="00000000" w:rsidP="0084484C">
      <w:pPr>
        <w:pStyle w:val="TOC2"/>
        <w:rPr>
          <w:rFonts w:asciiTheme="minorHAnsi" w:eastAsiaTheme="minorEastAsia" w:hAnsiTheme="minorHAnsi"/>
          <w:noProof/>
          <w:szCs w:val="22"/>
          <w:lang w:eastAsia="en-GB"/>
        </w:rPr>
      </w:pPr>
      <w:hyperlink w:anchor="_Toc101879391" w:history="1">
        <w:r w:rsidR="0084484C" w:rsidRPr="00006C59">
          <w:rPr>
            <w:rStyle w:val="Hyperlink"/>
            <w:noProof/>
          </w:rPr>
          <w:t>2.2.</w:t>
        </w:r>
        <w:r w:rsidR="0084484C">
          <w:rPr>
            <w:rFonts w:asciiTheme="minorHAnsi" w:eastAsiaTheme="minorEastAsia" w:hAnsiTheme="minorHAnsi"/>
            <w:noProof/>
            <w:szCs w:val="22"/>
            <w:lang w:eastAsia="en-GB"/>
          </w:rPr>
          <w:tab/>
        </w:r>
        <w:r w:rsidR="0084484C" w:rsidRPr="00006C59">
          <w:rPr>
            <w:rStyle w:val="Hyperlink"/>
            <w:noProof/>
          </w:rPr>
          <w:t>Data Processing</w:t>
        </w:r>
        <w:r w:rsidR="0084484C">
          <w:rPr>
            <w:noProof/>
            <w:webHidden/>
          </w:rPr>
          <w:tab/>
        </w:r>
        <w:r w:rsidR="0084484C">
          <w:rPr>
            <w:noProof/>
            <w:webHidden/>
          </w:rPr>
          <w:fldChar w:fldCharType="begin"/>
        </w:r>
        <w:r w:rsidR="0084484C">
          <w:rPr>
            <w:noProof/>
            <w:webHidden/>
          </w:rPr>
          <w:instrText xml:space="preserve"> PAGEREF _Toc101879391 \h </w:instrText>
        </w:r>
        <w:r w:rsidR="0084484C">
          <w:rPr>
            <w:noProof/>
            <w:webHidden/>
          </w:rPr>
        </w:r>
        <w:r w:rsidR="0084484C">
          <w:rPr>
            <w:noProof/>
            <w:webHidden/>
          </w:rPr>
          <w:fldChar w:fldCharType="separate"/>
        </w:r>
        <w:r w:rsidR="0084484C">
          <w:rPr>
            <w:noProof/>
            <w:webHidden/>
          </w:rPr>
          <w:t>20</w:t>
        </w:r>
        <w:r w:rsidR="0084484C">
          <w:rPr>
            <w:noProof/>
            <w:webHidden/>
          </w:rPr>
          <w:fldChar w:fldCharType="end"/>
        </w:r>
      </w:hyperlink>
    </w:p>
    <w:p w14:paraId="71BFF070" w14:textId="74722CCB"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392" w:history="1">
        <w:r w:rsidR="0084484C" w:rsidRPr="00006C59">
          <w:rPr>
            <w:rStyle w:val="Hyperlink"/>
            <w:noProof/>
          </w:rPr>
          <w:t>2.2.1.</w:t>
        </w:r>
        <w:r w:rsidR="0084484C">
          <w:rPr>
            <w:rFonts w:asciiTheme="minorHAnsi" w:eastAsiaTheme="minorEastAsia" w:hAnsiTheme="minorHAnsi"/>
            <w:noProof/>
            <w:szCs w:val="22"/>
            <w:lang w:eastAsia="en-GB"/>
          </w:rPr>
          <w:tab/>
        </w:r>
        <w:r w:rsidR="0084484C" w:rsidRPr="00006C59">
          <w:rPr>
            <w:rStyle w:val="Hyperlink"/>
            <w:noProof/>
          </w:rPr>
          <w:t>DeepData</w:t>
        </w:r>
        <w:r w:rsidR="0084484C">
          <w:rPr>
            <w:noProof/>
            <w:webHidden/>
          </w:rPr>
          <w:tab/>
        </w:r>
        <w:r w:rsidR="0084484C">
          <w:rPr>
            <w:noProof/>
            <w:webHidden/>
          </w:rPr>
          <w:fldChar w:fldCharType="begin"/>
        </w:r>
        <w:r w:rsidR="0084484C">
          <w:rPr>
            <w:noProof/>
            <w:webHidden/>
          </w:rPr>
          <w:instrText xml:space="preserve"> PAGEREF _Toc101879392 \h </w:instrText>
        </w:r>
        <w:r w:rsidR="0084484C">
          <w:rPr>
            <w:noProof/>
            <w:webHidden/>
          </w:rPr>
        </w:r>
        <w:r w:rsidR="0084484C">
          <w:rPr>
            <w:noProof/>
            <w:webHidden/>
          </w:rPr>
          <w:fldChar w:fldCharType="separate"/>
        </w:r>
        <w:r w:rsidR="0084484C">
          <w:rPr>
            <w:noProof/>
            <w:webHidden/>
          </w:rPr>
          <w:t>20</w:t>
        </w:r>
        <w:r w:rsidR="0084484C">
          <w:rPr>
            <w:noProof/>
            <w:webHidden/>
          </w:rPr>
          <w:fldChar w:fldCharType="end"/>
        </w:r>
      </w:hyperlink>
    </w:p>
    <w:p w14:paraId="6B77E51B" w14:textId="2792FEFF"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393" w:history="1">
        <w:r w:rsidR="0084484C" w:rsidRPr="00006C59">
          <w:rPr>
            <w:rStyle w:val="Hyperlink"/>
            <w:noProof/>
          </w:rPr>
          <w:t>2.2.2.</w:t>
        </w:r>
        <w:r w:rsidR="0084484C">
          <w:rPr>
            <w:rFonts w:asciiTheme="minorHAnsi" w:eastAsiaTheme="minorEastAsia" w:hAnsiTheme="minorHAnsi"/>
            <w:noProof/>
            <w:szCs w:val="22"/>
            <w:lang w:eastAsia="en-GB"/>
          </w:rPr>
          <w:tab/>
        </w:r>
        <w:r w:rsidR="0084484C" w:rsidRPr="00006C59">
          <w:rPr>
            <w:rStyle w:val="Hyperlink"/>
            <w:noProof/>
          </w:rPr>
          <w:t>OBIS and GBIF</w:t>
        </w:r>
        <w:r w:rsidR="0084484C">
          <w:rPr>
            <w:noProof/>
            <w:webHidden/>
          </w:rPr>
          <w:tab/>
        </w:r>
        <w:r w:rsidR="0084484C">
          <w:rPr>
            <w:noProof/>
            <w:webHidden/>
          </w:rPr>
          <w:fldChar w:fldCharType="begin"/>
        </w:r>
        <w:r w:rsidR="0084484C">
          <w:rPr>
            <w:noProof/>
            <w:webHidden/>
          </w:rPr>
          <w:instrText xml:space="preserve"> PAGEREF _Toc101879393 \h </w:instrText>
        </w:r>
        <w:r w:rsidR="0084484C">
          <w:rPr>
            <w:noProof/>
            <w:webHidden/>
          </w:rPr>
        </w:r>
        <w:r w:rsidR="0084484C">
          <w:rPr>
            <w:noProof/>
            <w:webHidden/>
          </w:rPr>
          <w:fldChar w:fldCharType="separate"/>
        </w:r>
        <w:r w:rsidR="0084484C">
          <w:rPr>
            <w:noProof/>
            <w:webHidden/>
          </w:rPr>
          <w:t>21</w:t>
        </w:r>
        <w:r w:rsidR="0084484C">
          <w:rPr>
            <w:noProof/>
            <w:webHidden/>
          </w:rPr>
          <w:fldChar w:fldCharType="end"/>
        </w:r>
      </w:hyperlink>
    </w:p>
    <w:p w14:paraId="719D36B7" w14:textId="2029E125"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394" w:history="1">
        <w:r w:rsidR="0084484C" w:rsidRPr="00006C59">
          <w:rPr>
            <w:rStyle w:val="Hyperlink"/>
            <w:noProof/>
          </w:rPr>
          <w:t>2.2.3.</w:t>
        </w:r>
        <w:r w:rsidR="0084484C">
          <w:rPr>
            <w:rFonts w:asciiTheme="minorHAnsi" w:eastAsiaTheme="minorEastAsia" w:hAnsiTheme="minorHAnsi"/>
            <w:noProof/>
            <w:szCs w:val="22"/>
            <w:lang w:eastAsia="en-GB"/>
          </w:rPr>
          <w:tab/>
        </w:r>
        <w:r w:rsidR="0084484C" w:rsidRPr="00006C59">
          <w:rPr>
            <w:rStyle w:val="Hyperlink"/>
            <w:noProof/>
          </w:rPr>
          <w:t>Published Literature and GenBank records</w:t>
        </w:r>
        <w:r w:rsidR="0084484C">
          <w:rPr>
            <w:noProof/>
            <w:webHidden/>
          </w:rPr>
          <w:tab/>
        </w:r>
        <w:r w:rsidR="0084484C">
          <w:rPr>
            <w:noProof/>
            <w:webHidden/>
          </w:rPr>
          <w:fldChar w:fldCharType="begin"/>
        </w:r>
        <w:r w:rsidR="0084484C">
          <w:rPr>
            <w:noProof/>
            <w:webHidden/>
          </w:rPr>
          <w:instrText xml:space="preserve"> PAGEREF _Toc101879394 \h </w:instrText>
        </w:r>
        <w:r w:rsidR="0084484C">
          <w:rPr>
            <w:noProof/>
            <w:webHidden/>
          </w:rPr>
        </w:r>
        <w:r w:rsidR="0084484C">
          <w:rPr>
            <w:noProof/>
            <w:webHidden/>
          </w:rPr>
          <w:fldChar w:fldCharType="separate"/>
        </w:r>
        <w:r w:rsidR="0084484C">
          <w:rPr>
            <w:noProof/>
            <w:webHidden/>
          </w:rPr>
          <w:t>24</w:t>
        </w:r>
        <w:r w:rsidR="0084484C">
          <w:rPr>
            <w:noProof/>
            <w:webHidden/>
          </w:rPr>
          <w:fldChar w:fldCharType="end"/>
        </w:r>
      </w:hyperlink>
    </w:p>
    <w:p w14:paraId="3748F8B3" w14:textId="1A271805"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395" w:history="1">
        <w:r w:rsidR="0084484C" w:rsidRPr="00006C59">
          <w:rPr>
            <w:rStyle w:val="Hyperlink"/>
            <w:noProof/>
          </w:rPr>
          <w:t>2.2.4.</w:t>
        </w:r>
        <w:r w:rsidR="0084484C">
          <w:rPr>
            <w:rFonts w:asciiTheme="minorHAnsi" w:eastAsiaTheme="minorEastAsia" w:hAnsiTheme="minorHAnsi"/>
            <w:noProof/>
            <w:szCs w:val="22"/>
            <w:lang w:eastAsia="en-GB"/>
          </w:rPr>
          <w:tab/>
        </w:r>
        <w:r w:rsidR="0084484C" w:rsidRPr="00006C59">
          <w:rPr>
            <w:rStyle w:val="Hyperlink"/>
            <w:noProof/>
          </w:rPr>
          <w:t>The CCZ Checklist and WoRMS</w:t>
        </w:r>
        <w:r w:rsidR="0084484C">
          <w:rPr>
            <w:noProof/>
            <w:webHidden/>
          </w:rPr>
          <w:tab/>
        </w:r>
        <w:r w:rsidR="0084484C">
          <w:rPr>
            <w:noProof/>
            <w:webHidden/>
          </w:rPr>
          <w:fldChar w:fldCharType="begin"/>
        </w:r>
        <w:r w:rsidR="0084484C">
          <w:rPr>
            <w:noProof/>
            <w:webHidden/>
          </w:rPr>
          <w:instrText xml:space="preserve"> PAGEREF _Toc101879395 \h </w:instrText>
        </w:r>
        <w:r w:rsidR="0084484C">
          <w:rPr>
            <w:noProof/>
            <w:webHidden/>
          </w:rPr>
        </w:r>
        <w:r w:rsidR="0084484C">
          <w:rPr>
            <w:noProof/>
            <w:webHidden/>
          </w:rPr>
          <w:fldChar w:fldCharType="separate"/>
        </w:r>
        <w:r w:rsidR="0084484C">
          <w:rPr>
            <w:noProof/>
            <w:webHidden/>
          </w:rPr>
          <w:t>24</w:t>
        </w:r>
        <w:r w:rsidR="0084484C">
          <w:rPr>
            <w:noProof/>
            <w:webHidden/>
          </w:rPr>
          <w:fldChar w:fldCharType="end"/>
        </w:r>
      </w:hyperlink>
    </w:p>
    <w:p w14:paraId="0579CC5D" w14:textId="3DF1D979" w:rsidR="0084484C" w:rsidRDefault="00000000" w:rsidP="0084484C">
      <w:pPr>
        <w:pStyle w:val="TOC2"/>
        <w:rPr>
          <w:rFonts w:asciiTheme="minorHAnsi" w:eastAsiaTheme="minorEastAsia" w:hAnsiTheme="minorHAnsi"/>
          <w:noProof/>
          <w:szCs w:val="22"/>
          <w:lang w:eastAsia="en-GB"/>
        </w:rPr>
      </w:pPr>
      <w:hyperlink w:anchor="_Toc101879396" w:history="1">
        <w:r w:rsidR="0084484C" w:rsidRPr="00006C59">
          <w:rPr>
            <w:rStyle w:val="Hyperlink"/>
            <w:noProof/>
          </w:rPr>
          <w:t>2.3.</w:t>
        </w:r>
        <w:r w:rsidR="0084484C">
          <w:rPr>
            <w:rFonts w:asciiTheme="minorHAnsi" w:eastAsiaTheme="minorEastAsia" w:hAnsiTheme="minorHAnsi"/>
            <w:noProof/>
            <w:szCs w:val="22"/>
            <w:lang w:eastAsia="en-GB"/>
          </w:rPr>
          <w:tab/>
        </w:r>
        <w:r w:rsidR="0084484C" w:rsidRPr="00006C59">
          <w:rPr>
            <w:rStyle w:val="Hyperlink"/>
            <w:noProof/>
          </w:rPr>
          <w:t>Data Analysis</w:t>
        </w:r>
        <w:r w:rsidR="0084484C">
          <w:rPr>
            <w:noProof/>
            <w:webHidden/>
          </w:rPr>
          <w:tab/>
        </w:r>
        <w:r w:rsidR="0084484C">
          <w:rPr>
            <w:noProof/>
            <w:webHidden/>
          </w:rPr>
          <w:fldChar w:fldCharType="begin"/>
        </w:r>
        <w:r w:rsidR="0084484C">
          <w:rPr>
            <w:noProof/>
            <w:webHidden/>
          </w:rPr>
          <w:instrText xml:space="preserve"> PAGEREF _Toc101879396 \h </w:instrText>
        </w:r>
        <w:r w:rsidR="0084484C">
          <w:rPr>
            <w:noProof/>
            <w:webHidden/>
          </w:rPr>
        </w:r>
        <w:r w:rsidR="0084484C">
          <w:rPr>
            <w:noProof/>
            <w:webHidden/>
          </w:rPr>
          <w:fldChar w:fldCharType="separate"/>
        </w:r>
        <w:r w:rsidR="0084484C">
          <w:rPr>
            <w:noProof/>
            <w:webHidden/>
          </w:rPr>
          <w:t>26</w:t>
        </w:r>
        <w:r w:rsidR="0084484C">
          <w:rPr>
            <w:noProof/>
            <w:webHidden/>
          </w:rPr>
          <w:fldChar w:fldCharType="end"/>
        </w:r>
      </w:hyperlink>
    </w:p>
    <w:p w14:paraId="2CA1BD64" w14:textId="2A827A53"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397" w:history="1">
        <w:r w:rsidR="0084484C" w:rsidRPr="00006C59">
          <w:rPr>
            <w:rStyle w:val="Hyperlink"/>
            <w:noProof/>
          </w:rPr>
          <w:t>2.3.1.</w:t>
        </w:r>
        <w:r w:rsidR="0084484C">
          <w:rPr>
            <w:rFonts w:asciiTheme="minorHAnsi" w:eastAsiaTheme="minorEastAsia" w:hAnsiTheme="minorHAnsi"/>
            <w:noProof/>
            <w:szCs w:val="22"/>
            <w:lang w:eastAsia="en-GB"/>
          </w:rPr>
          <w:tab/>
        </w:r>
        <w:r w:rsidR="0084484C" w:rsidRPr="00006C59">
          <w:rPr>
            <w:rStyle w:val="Hyperlink"/>
            <w:noProof/>
          </w:rPr>
          <w:t>DeepData and duplication</w:t>
        </w:r>
        <w:r w:rsidR="0084484C">
          <w:rPr>
            <w:noProof/>
            <w:webHidden/>
          </w:rPr>
          <w:tab/>
        </w:r>
        <w:r w:rsidR="0084484C">
          <w:rPr>
            <w:noProof/>
            <w:webHidden/>
          </w:rPr>
          <w:fldChar w:fldCharType="begin"/>
        </w:r>
        <w:r w:rsidR="0084484C">
          <w:rPr>
            <w:noProof/>
            <w:webHidden/>
          </w:rPr>
          <w:instrText xml:space="preserve"> PAGEREF _Toc101879397 \h </w:instrText>
        </w:r>
        <w:r w:rsidR="0084484C">
          <w:rPr>
            <w:noProof/>
            <w:webHidden/>
          </w:rPr>
        </w:r>
        <w:r w:rsidR="0084484C">
          <w:rPr>
            <w:noProof/>
            <w:webHidden/>
          </w:rPr>
          <w:fldChar w:fldCharType="separate"/>
        </w:r>
        <w:r w:rsidR="0084484C">
          <w:rPr>
            <w:noProof/>
            <w:webHidden/>
          </w:rPr>
          <w:t>26</w:t>
        </w:r>
        <w:r w:rsidR="0084484C">
          <w:rPr>
            <w:noProof/>
            <w:webHidden/>
          </w:rPr>
          <w:fldChar w:fldCharType="end"/>
        </w:r>
      </w:hyperlink>
    </w:p>
    <w:p w14:paraId="53EB623E" w14:textId="4084910B"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398" w:history="1">
        <w:r w:rsidR="0084484C" w:rsidRPr="00006C59">
          <w:rPr>
            <w:rStyle w:val="Hyperlink"/>
            <w:noProof/>
          </w:rPr>
          <w:t>2.3.2.</w:t>
        </w:r>
        <w:r w:rsidR="0084484C">
          <w:rPr>
            <w:rFonts w:asciiTheme="minorHAnsi" w:eastAsiaTheme="minorEastAsia" w:hAnsiTheme="minorHAnsi"/>
            <w:noProof/>
            <w:szCs w:val="22"/>
            <w:lang w:eastAsia="en-GB"/>
          </w:rPr>
          <w:tab/>
        </w:r>
        <w:r w:rsidR="0084484C" w:rsidRPr="00006C59">
          <w:rPr>
            <w:rStyle w:val="Hyperlink"/>
            <w:noProof/>
          </w:rPr>
          <w:t>Diversity estimates</w:t>
        </w:r>
        <w:r w:rsidR="0084484C">
          <w:rPr>
            <w:noProof/>
            <w:webHidden/>
          </w:rPr>
          <w:tab/>
        </w:r>
        <w:r w:rsidR="0084484C">
          <w:rPr>
            <w:noProof/>
            <w:webHidden/>
          </w:rPr>
          <w:fldChar w:fldCharType="begin"/>
        </w:r>
        <w:r w:rsidR="0084484C">
          <w:rPr>
            <w:noProof/>
            <w:webHidden/>
          </w:rPr>
          <w:instrText xml:space="preserve"> PAGEREF _Toc101879398 \h </w:instrText>
        </w:r>
        <w:r w:rsidR="0084484C">
          <w:rPr>
            <w:noProof/>
            <w:webHidden/>
          </w:rPr>
        </w:r>
        <w:r w:rsidR="0084484C">
          <w:rPr>
            <w:noProof/>
            <w:webHidden/>
          </w:rPr>
          <w:fldChar w:fldCharType="separate"/>
        </w:r>
        <w:r w:rsidR="0084484C">
          <w:rPr>
            <w:noProof/>
            <w:webHidden/>
          </w:rPr>
          <w:t>26</w:t>
        </w:r>
        <w:r w:rsidR="0084484C">
          <w:rPr>
            <w:noProof/>
            <w:webHidden/>
          </w:rPr>
          <w:fldChar w:fldCharType="end"/>
        </w:r>
      </w:hyperlink>
    </w:p>
    <w:p w14:paraId="0824D837" w14:textId="5CF398BB"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399" w:history="1">
        <w:r w:rsidR="0084484C" w:rsidRPr="00006C59">
          <w:rPr>
            <w:rStyle w:val="Hyperlink"/>
            <w:noProof/>
          </w:rPr>
          <w:t>2.3.3.</w:t>
        </w:r>
        <w:r w:rsidR="0084484C">
          <w:rPr>
            <w:rFonts w:asciiTheme="minorHAnsi" w:eastAsiaTheme="minorEastAsia" w:hAnsiTheme="minorHAnsi"/>
            <w:noProof/>
            <w:szCs w:val="22"/>
            <w:lang w:eastAsia="en-GB"/>
          </w:rPr>
          <w:tab/>
        </w:r>
        <w:r w:rsidR="0084484C" w:rsidRPr="00006C59">
          <w:rPr>
            <w:rStyle w:val="Hyperlink"/>
            <w:noProof/>
          </w:rPr>
          <w:t>Diversity and distribution/Community composition</w:t>
        </w:r>
        <w:r w:rsidR="0084484C">
          <w:rPr>
            <w:noProof/>
            <w:webHidden/>
          </w:rPr>
          <w:tab/>
        </w:r>
        <w:r w:rsidR="0084484C">
          <w:rPr>
            <w:noProof/>
            <w:webHidden/>
          </w:rPr>
          <w:fldChar w:fldCharType="begin"/>
        </w:r>
        <w:r w:rsidR="0084484C">
          <w:rPr>
            <w:noProof/>
            <w:webHidden/>
          </w:rPr>
          <w:instrText xml:space="preserve"> PAGEREF _Toc101879399 \h </w:instrText>
        </w:r>
        <w:r w:rsidR="0084484C">
          <w:rPr>
            <w:noProof/>
            <w:webHidden/>
          </w:rPr>
        </w:r>
        <w:r w:rsidR="0084484C">
          <w:rPr>
            <w:noProof/>
            <w:webHidden/>
          </w:rPr>
          <w:fldChar w:fldCharType="separate"/>
        </w:r>
        <w:r w:rsidR="0084484C">
          <w:rPr>
            <w:noProof/>
            <w:webHidden/>
          </w:rPr>
          <w:t>26</w:t>
        </w:r>
        <w:r w:rsidR="0084484C">
          <w:rPr>
            <w:noProof/>
            <w:webHidden/>
          </w:rPr>
          <w:fldChar w:fldCharType="end"/>
        </w:r>
      </w:hyperlink>
    </w:p>
    <w:p w14:paraId="08877AD8" w14:textId="35DB049D" w:rsidR="0084484C" w:rsidRDefault="00000000" w:rsidP="0084484C">
      <w:pPr>
        <w:pStyle w:val="TOC1"/>
        <w:tabs>
          <w:tab w:val="clear" w:pos="9010"/>
          <w:tab w:val="right" w:leader="dot" w:pos="8931"/>
        </w:tabs>
        <w:rPr>
          <w:rFonts w:asciiTheme="minorHAnsi" w:eastAsiaTheme="minorEastAsia" w:hAnsiTheme="minorHAnsi"/>
          <w:noProof/>
          <w:szCs w:val="22"/>
          <w:lang w:eastAsia="en-GB"/>
        </w:rPr>
      </w:pPr>
      <w:hyperlink w:anchor="_Toc101879400" w:history="1">
        <w:r w:rsidR="0084484C" w:rsidRPr="00006C59">
          <w:rPr>
            <w:rStyle w:val="Hyperlink"/>
            <w:noProof/>
          </w:rPr>
          <w:t>3.</w:t>
        </w:r>
        <w:r w:rsidR="0084484C">
          <w:rPr>
            <w:rFonts w:asciiTheme="minorHAnsi" w:eastAsiaTheme="minorEastAsia" w:hAnsiTheme="minorHAnsi"/>
            <w:noProof/>
            <w:szCs w:val="22"/>
            <w:lang w:eastAsia="en-GB"/>
          </w:rPr>
          <w:tab/>
        </w:r>
        <w:r w:rsidR="0084484C" w:rsidRPr="00006C59">
          <w:rPr>
            <w:rStyle w:val="Hyperlink"/>
            <w:noProof/>
          </w:rPr>
          <w:t>RESULTS</w:t>
        </w:r>
        <w:r w:rsidR="0084484C">
          <w:rPr>
            <w:noProof/>
            <w:webHidden/>
          </w:rPr>
          <w:tab/>
        </w:r>
        <w:r w:rsidR="0084484C">
          <w:rPr>
            <w:noProof/>
            <w:webHidden/>
          </w:rPr>
          <w:fldChar w:fldCharType="begin"/>
        </w:r>
        <w:r w:rsidR="0084484C">
          <w:rPr>
            <w:noProof/>
            <w:webHidden/>
          </w:rPr>
          <w:instrText xml:space="preserve"> PAGEREF _Toc101879400 \h </w:instrText>
        </w:r>
        <w:r w:rsidR="0084484C">
          <w:rPr>
            <w:noProof/>
            <w:webHidden/>
          </w:rPr>
        </w:r>
        <w:r w:rsidR="0084484C">
          <w:rPr>
            <w:noProof/>
            <w:webHidden/>
          </w:rPr>
          <w:fldChar w:fldCharType="separate"/>
        </w:r>
        <w:r w:rsidR="0084484C">
          <w:rPr>
            <w:noProof/>
            <w:webHidden/>
          </w:rPr>
          <w:t>28</w:t>
        </w:r>
        <w:r w:rsidR="0084484C">
          <w:rPr>
            <w:noProof/>
            <w:webHidden/>
          </w:rPr>
          <w:fldChar w:fldCharType="end"/>
        </w:r>
      </w:hyperlink>
    </w:p>
    <w:p w14:paraId="5080612C" w14:textId="40FB444F" w:rsidR="0084484C" w:rsidRDefault="00000000" w:rsidP="0084484C">
      <w:pPr>
        <w:pStyle w:val="TOC2"/>
        <w:rPr>
          <w:rFonts w:asciiTheme="minorHAnsi" w:eastAsiaTheme="minorEastAsia" w:hAnsiTheme="minorHAnsi"/>
          <w:noProof/>
          <w:szCs w:val="22"/>
          <w:lang w:eastAsia="en-GB"/>
        </w:rPr>
      </w:pPr>
      <w:hyperlink w:anchor="_Toc101879401" w:history="1">
        <w:r w:rsidR="0084484C" w:rsidRPr="00006C59">
          <w:rPr>
            <w:rStyle w:val="Hyperlink"/>
            <w:noProof/>
          </w:rPr>
          <w:t>3.1.</w:t>
        </w:r>
        <w:r w:rsidR="0084484C">
          <w:rPr>
            <w:rFonts w:asciiTheme="minorHAnsi" w:eastAsiaTheme="minorEastAsia" w:hAnsiTheme="minorHAnsi"/>
            <w:noProof/>
            <w:szCs w:val="22"/>
            <w:lang w:eastAsia="en-GB"/>
          </w:rPr>
          <w:tab/>
        </w:r>
        <w:r w:rsidR="0084484C" w:rsidRPr="00006C59">
          <w:rPr>
            <w:rStyle w:val="Hyperlink"/>
            <w:noProof/>
          </w:rPr>
          <w:t>Published literature containing taxonomic information</w:t>
        </w:r>
        <w:r w:rsidR="0084484C">
          <w:rPr>
            <w:noProof/>
            <w:webHidden/>
          </w:rPr>
          <w:tab/>
        </w:r>
        <w:r w:rsidR="0084484C">
          <w:rPr>
            <w:noProof/>
            <w:webHidden/>
          </w:rPr>
          <w:fldChar w:fldCharType="begin"/>
        </w:r>
        <w:r w:rsidR="0084484C">
          <w:rPr>
            <w:noProof/>
            <w:webHidden/>
          </w:rPr>
          <w:instrText xml:space="preserve"> PAGEREF _Toc101879401 \h </w:instrText>
        </w:r>
        <w:r w:rsidR="0084484C">
          <w:rPr>
            <w:noProof/>
            <w:webHidden/>
          </w:rPr>
        </w:r>
        <w:r w:rsidR="0084484C">
          <w:rPr>
            <w:noProof/>
            <w:webHidden/>
          </w:rPr>
          <w:fldChar w:fldCharType="separate"/>
        </w:r>
        <w:r w:rsidR="0084484C">
          <w:rPr>
            <w:noProof/>
            <w:webHidden/>
          </w:rPr>
          <w:t>28</w:t>
        </w:r>
        <w:r w:rsidR="0084484C">
          <w:rPr>
            <w:noProof/>
            <w:webHidden/>
          </w:rPr>
          <w:fldChar w:fldCharType="end"/>
        </w:r>
      </w:hyperlink>
    </w:p>
    <w:p w14:paraId="681CB15E" w14:textId="045574DE"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02" w:history="1">
        <w:r w:rsidR="0084484C" w:rsidRPr="00006C59">
          <w:rPr>
            <w:rStyle w:val="Hyperlink"/>
            <w:noProof/>
          </w:rPr>
          <w:t>3.1.1.</w:t>
        </w:r>
        <w:r w:rsidR="0084484C">
          <w:rPr>
            <w:rFonts w:asciiTheme="minorHAnsi" w:eastAsiaTheme="minorEastAsia" w:hAnsiTheme="minorHAnsi"/>
            <w:noProof/>
            <w:szCs w:val="22"/>
            <w:lang w:eastAsia="en-GB"/>
          </w:rPr>
          <w:tab/>
        </w:r>
        <w:r w:rsidR="0084484C" w:rsidRPr="00006C59">
          <w:rPr>
            <w:rStyle w:val="Hyperlink"/>
            <w:noProof/>
          </w:rPr>
          <w:t>Overview</w:t>
        </w:r>
        <w:r w:rsidR="0084484C">
          <w:rPr>
            <w:noProof/>
            <w:webHidden/>
          </w:rPr>
          <w:tab/>
        </w:r>
        <w:r w:rsidR="0084484C">
          <w:rPr>
            <w:noProof/>
            <w:webHidden/>
          </w:rPr>
          <w:fldChar w:fldCharType="begin"/>
        </w:r>
        <w:r w:rsidR="0084484C">
          <w:rPr>
            <w:noProof/>
            <w:webHidden/>
          </w:rPr>
          <w:instrText xml:space="preserve"> PAGEREF _Toc101879402 \h </w:instrText>
        </w:r>
        <w:r w:rsidR="0084484C">
          <w:rPr>
            <w:noProof/>
            <w:webHidden/>
          </w:rPr>
        </w:r>
        <w:r w:rsidR="0084484C">
          <w:rPr>
            <w:noProof/>
            <w:webHidden/>
          </w:rPr>
          <w:fldChar w:fldCharType="separate"/>
        </w:r>
        <w:r w:rsidR="0084484C">
          <w:rPr>
            <w:noProof/>
            <w:webHidden/>
          </w:rPr>
          <w:t>28</w:t>
        </w:r>
        <w:r w:rsidR="0084484C">
          <w:rPr>
            <w:noProof/>
            <w:webHidden/>
          </w:rPr>
          <w:fldChar w:fldCharType="end"/>
        </w:r>
      </w:hyperlink>
    </w:p>
    <w:p w14:paraId="2FCD61EE" w14:textId="2412F476"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03" w:history="1">
        <w:r w:rsidR="0084484C" w:rsidRPr="00006C59">
          <w:rPr>
            <w:rStyle w:val="Hyperlink"/>
            <w:noProof/>
          </w:rPr>
          <w:t>3.1.2.</w:t>
        </w:r>
        <w:r w:rsidR="0084484C">
          <w:rPr>
            <w:rFonts w:asciiTheme="minorHAnsi" w:eastAsiaTheme="minorEastAsia" w:hAnsiTheme="minorHAnsi"/>
            <w:noProof/>
            <w:szCs w:val="22"/>
            <w:lang w:eastAsia="en-GB"/>
          </w:rPr>
          <w:tab/>
        </w:r>
        <w:r w:rsidR="0084484C" w:rsidRPr="00006C59">
          <w:rPr>
            <w:rStyle w:val="Hyperlink"/>
            <w:noProof/>
          </w:rPr>
          <w:t>By publication year</w:t>
        </w:r>
        <w:r w:rsidR="0084484C">
          <w:rPr>
            <w:noProof/>
            <w:webHidden/>
          </w:rPr>
          <w:tab/>
        </w:r>
        <w:r w:rsidR="0084484C">
          <w:rPr>
            <w:noProof/>
            <w:webHidden/>
          </w:rPr>
          <w:fldChar w:fldCharType="begin"/>
        </w:r>
        <w:r w:rsidR="0084484C">
          <w:rPr>
            <w:noProof/>
            <w:webHidden/>
          </w:rPr>
          <w:instrText xml:space="preserve"> PAGEREF _Toc101879403 \h </w:instrText>
        </w:r>
        <w:r w:rsidR="0084484C">
          <w:rPr>
            <w:noProof/>
            <w:webHidden/>
          </w:rPr>
        </w:r>
        <w:r w:rsidR="0084484C">
          <w:rPr>
            <w:noProof/>
            <w:webHidden/>
          </w:rPr>
          <w:fldChar w:fldCharType="separate"/>
        </w:r>
        <w:r w:rsidR="0084484C">
          <w:rPr>
            <w:noProof/>
            <w:webHidden/>
          </w:rPr>
          <w:t>28</w:t>
        </w:r>
        <w:r w:rsidR="0084484C">
          <w:rPr>
            <w:noProof/>
            <w:webHidden/>
          </w:rPr>
          <w:fldChar w:fldCharType="end"/>
        </w:r>
      </w:hyperlink>
    </w:p>
    <w:p w14:paraId="7532A7D2" w14:textId="2DFF88CB"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04" w:history="1">
        <w:r w:rsidR="0084484C" w:rsidRPr="00006C59">
          <w:rPr>
            <w:rStyle w:val="Hyperlink"/>
            <w:noProof/>
          </w:rPr>
          <w:t>3.1.3.</w:t>
        </w:r>
        <w:r w:rsidR="0084484C">
          <w:rPr>
            <w:rFonts w:asciiTheme="minorHAnsi" w:eastAsiaTheme="minorEastAsia" w:hAnsiTheme="minorHAnsi"/>
            <w:noProof/>
            <w:szCs w:val="22"/>
            <w:lang w:eastAsia="en-GB"/>
          </w:rPr>
          <w:tab/>
        </w:r>
        <w:r w:rsidR="0084484C" w:rsidRPr="00006C59">
          <w:rPr>
            <w:rStyle w:val="Hyperlink"/>
            <w:noProof/>
          </w:rPr>
          <w:t>Descriptions</w:t>
        </w:r>
        <w:r w:rsidR="0084484C">
          <w:rPr>
            <w:noProof/>
            <w:webHidden/>
          </w:rPr>
          <w:tab/>
        </w:r>
        <w:r w:rsidR="0084484C">
          <w:rPr>
            <w:noProof/>
            <w:webHidden/>
          </w:rPr>
          <w:fldChar w:fldCharType="begin"/>
        </w:r>
        <w:r w:rsidR="0084484C">
          <w:rPr>
            <w:noProof/>
            <w:webHidden/>
          </w:rPr>
          <w:instrText xml:space="preserve"> PAGEREF _Toc101879404 \h </w:instrText>
        </w:r>
        <w:r w:rsidR="0084484C">
          <w:rPr>
            <w:noProof/>
            <w:webHidden/>
          </w:rPr>
        </w:r>
        <w:r w:rsidR="0084484C">
          <w:rPr>
            <w:noProof/>
            <w:webHidden/>
          </w:rPr>
          <w:fldChar w:fldCharType="separate"/>
        </w:r>
        <w:r w:rsidR="0084484C">
          <w:rPr>
            <w:noProof/>
            <w:webHidden/>
          </w:rPr>
          <w:t>30</w:t>
        </w:r>
        <w:r w:rsidR="0084484C">
          <w:rPr>
            <w:noProof/>
            <w:webHidden/>
          </w:rPr>
          <w:fldChar w:fldCharType="end"/>
        </w:r>
      </w:hyperlink>
    </w:p>
    <w:p w14:paraId="335D249E" w14:textId="69B6B966" w:rsidR="0084484C" w:rsidRDefault="00000000" w:rsidP="0084484C">
      <w:pPr>
        <w:pStyle w:val="TOC2"/>
        <w:rPr>
          <w:rFonts w:asciiTheme="minorHAnsi" w:eastAsiaTheme="minorEastAsia" w:hAnsiTheme="minorHAnsi"/>
          <w:noProof/>
          <w:szCs w:val="22"/>
          <w:lang w:eastAsia="en-GB"/>
        </w:rPr>
      </w:pPr>
      <w:hyperlink w:anchor="_Toc101879405" w:history="1">
        <w:r w:rsidR="0084484C" w:rsidRPr="00006C59">
          <w:rPr>
            <w:rStyle w:val="Hyperlink"/>
            <w:noProof/>
          </w:rPr>
          <w:t>3.2.</w:t>
        </w:r>
        <w:r w:rsidR="0084484C">
          <w:rPr>
            <w:rFonts w:asciiTheme="minorHAnsi" w:eastAsiaTheme="minorEastAsia" w:hAnsiTheme="minorHAnsi"/>
            <w:noProof/>
            <w:szCs w:val="22"/>
            <w:lang w:eastAsia="en-GB"/>
          </w:rPr>
          <w:tab/>
        </w:r>
        <w:r w:rsidR="0084484C" w:rsidRPr="00006C59">
          <w:rPr>
            <w:rStyle w:val="Hyperlink"/>
            <w:noProof/>
          </w:rPr>
          <w:t>Overview of records in DeepData; in context of other published records, focussing on taxonomic information</w:t>
        </w:r>
        <w:r w:rsidR="0084484C">
          <w:rPr>
            <w:noProof/>
            <w:webHidden/>
          </w:rPr>
          <w:tab/>
        </w:r>
        <w:r w:rsidR="0084484C">
          <w:rPr>
            <w:noProof/>
            <w:webHidden/>
          </w:rPr>
          <w:fldChar w:fldCharType="begin"/>
        </w:r>
        <w:r w:rsidR="0084484C">
          <w:rPr>
            <w:noProof/>
            <w:webHidden/>
          </w:rPr>
          <w:instrText xml:space="preserve"> PAGEREF _Toc101879405 \h </w:instrText>
        </w:r>
        <w:r w:rsidR="0084484C">
          <w:rPr>
            <w:noProof/>
            <w:webHidden/>
          </w:rPr>
        </w:r>
        <w:r w:rsidR="0084484C">
          <w:rPr>
            <w:noProof/>
            <w:webHidden/>
          </w:rPr>
          <w:fldChar w:fldCharType="separate"/>
        </w:r>
        <w:r w:rsidR="0084484C">
          <w:rPr>
            <w:noProof/>
            <w:webHidden/>
          </w:rPr>
          <w:t>35</w:t>
        </w:r>
        <w:r w:rsidR="0084484C">
          <w:rPr>
            <w:noProof/>
            <w:webHidden/>
          </w:rPr>
          <w:fldChar w:fldCharType="end"/>
        </w:r>
      </w:hyperlink>
    </w:p>
    <w:p w14:paraId="175288A8" w14:textId="491133E7"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06" w:history="1">
        <w:r w:rsidR="0084484C" w:rsidRPr="00006C59">
          <w:rPr>
            <w:rStyle w:val="Hyperlink"/>
            <w:noProof/>
          </w:rPr>
          <w:t>3.2.1.</w:t>
        </w:r>
        <w:r w:rsidR="0084484C">
          <w:rPr>
            <w:rFonts w:asciiTheme="minorHAnsi" w:eastAsiaTheme="minorEastAsia" w:hAnsiTheme="minorHAnsi"/>
            <w:noProof/>
            <w:szCs w:val="22"/>
            <w:lang w:eastAsia="en-GB"/>
          </w:rPr>
          <w:tab/>
        </w:r>
        <w:r w:rsidR="0084484C" w:rsidRPr="00006C59">
          <w:rPr>
            <w:rStyle w:val="Hyperlink"/>
            <w:noProof/>
          </w:rPr>
          <w:t>Overview of data in all sources</w:t>
        </w:r>
        <w:r w:rsidR="0084484C">
          <w:rPr>
            <w:noProof/>
            <w:webHidden/>
          </w:rPr>
          <w:tab/>
        </w:r>
        <w:r w:rsidR="0084484C">
          <w:rPr>
            <w:noProof/>
            <w:webHidden/>
          </w:rPr>
          <w:fldChar w:fldCharType="begin"/>
        </w:r>
        <w:r w:rsidR="0084484C">
          <w:rPr>
            <w:noProof/>
            <w:webHidden/>
          </w:rPr>
          <w:instrText xml:space="preserve"> PAGEREF _Toc101879406 \h </w:instrText>
        </w:r>
        <w:r w:rsidR="0084484C">
          <w:rPr>
            <w:noProof/>
            <w:webHidden/>
          </w:rPr>
        </w:r>
        <w:r w:rsidR="0084484C">
          <w:rPr>
            <w:noProof/>
            <w:webHidden/>
          </w:rPr>
          <w:fldChar w:fldCharType="separate"/>
        </w:r>
        <w:r w:rsidR="0084484C">
          <w:rPr>
            <w:noProof/>
            <w:webHidden/>
          </w:rPr>
          <w:t>35</w:t>
        </w:r>
        <w:r w:rsidR="0084484C">
          <w:rPr>
            <w:noProof/>
            <w:webHidden/>
          </w:rPr>
          <w:fldChar w:fldCharType="end"/>
        </w:r>
      </w:hyperlink>
    </w:p>
    <w:p w14:paraId="545164E7" w14:textId="40CE8971"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07" w:history="1">
        <w:r w:rsidR="0084484C" w:rsidRPr="00006C59">
          <w:rPr>
            <w:rStyle w:val="Hyperlink"/>
            <w:noProof/>
          </w:rPr>
          <w:t>3.2.2.</w:t>
        </w:r>
        <w:r w:rsidR="0084484C">
          <w:rPr>
            <w:rFonts w:asciiTheme="minorHAnsi" w:eastAsiaTheme="minorEastAsia" w:hAnsiTheme="minorHAnsi"/>
            <w:noProof/>
            <w:szCs w:val="22"/>
            <w:lang w:eastAsia="en-GB"/>
          </w:rPr>
          <w:tab/>
        </w:r>
        <w:r w:rsidR="0084484C" w:rsidRPr="00006C59">
          <w:rPr>
            <w:rStyle w:val="Hyperlink"/>
            <w:noProof/>
          </w:rPr>
          <w:t>Summary of temporal coverage across the CCZ over time</w:t>
        </w:r>
        <w:r w:rsidR="0084484C">
          <w:rPr>
            <w:noProof/>
            <w:webHidden/>
          </w:rPr>
          <w:tab/>
        </w:r>
        <w:r w:rsidR="0084484C">
          <w:rPr>
            <w:noProof/>
            <w:webHidden/>
          </w:rPr>
          <w:fldChar w:fldCharType="begin"/>
        </w:r>
        <w:r w:rsidR="0084484C">
          <w:rPr>
            <w:noProof/>
            <w:webHidden/>
          </w:rPr>
          <w:instrText xml:space="preserve"> PAGEREF _Toc101879407 \h </w:instrText>
        </w:r>
        <w:r w:rsidR="0084484C">
          <w:rPr>
            <w:noProof/>
            <w:webHidden/>
          </w:rPr>
        </w:r>
        <w:r w:rsidR="0084484C">
          <w:rPr>
            <w:noProof/>
            <w:webHidden/>
          </w:rPr>
          <w:fldChar w:fldCharType="separate"/>
        </w:r>
        <w:r w:rsidR="0084484C">
          <w:rPr>
            <w:noProof/>
            <w:webHidden/>
          </w:rPr>
          <w:t>35</w:t>
        </w:r>
        <w:r w:rsidR="0084484C">
          <w:rPr>
            <w:noProof/>
            <w:webHidden/>
          </w:rPr>
          <w:fldChar w:fldCharType="end"/>
        </w:r>
      </w:hyperlink>
    </w:p>
    <w:p w14:paraId="5198E3E2" w14:textId="162630BB"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08" w:history="1">
        <w:r w:rsidR="0084484C" w:rsidRPr="00006C59">
          <w:rPr>
            <w:rStyle w:val="Hyperlink"/>
            <w:noProof/>
          </w:rPr>
          <w:t>3.2.3.</w:t>
        </w:r>
        <w:r w:rsidR="0084484C">
          <w:rPr>
            <w:rFonts w:asciiTheme="minorHAnsi" w:eastAsiaTheme="minorEastAsia" w:hAnsiTheme="minorHAnsi"/>
            <w:noProof/>
            <w:szCs w:val="22"/>
            <w:lang w:eastAsia="en-GB"/>
          </w:rPr>
          <w:tab/>
        </w:r>
        <w:r w:rsidR="0084484C" w:rsidRPr="00006C59">
          <w:rPr>
            <w:rStyle w:val="Hyperlink"/>
            <w:noProof/>
          </w:rPr>
          <w:t>Summary of spatial coverage of the data sources</w:t>
        </w:r>
        <w:r w:rsidR="0084484C">
          <w:rPr>
            <w:noProof/>
            <w:webHidden/>
          </w:rPr>
          <w:tab/>
        </w:r>
        <w:r w:rsidR="0084484C">
          <w:rPr>
            <w:noProof/>
            <w:webHidden/>
          </w:rPr>
          <w:fldChar w:fldCharType="begin"/>
        </w:r>
        <w:r w:rsidR="0084484C">
          <w:rPr>
            <w:noProof/>
            <w:webHidden/>
          </w:rPr>
          <w:instrText xml:space="preserve"> PAGEREF _Toc101879408 \h </w:instrText>
        </w:r>
        <w:r w:rsidR="0084484C">
          <w:rPr>
            <w:noProof/>
            <w:webHidden/>
          </w:rPr>
        </w:r>
        <w:r w:rsidR="0084484C">
          <w:rPr>
            <w:noProof/>
            <w:webHidden/>
          </w:rPr>
          <w:fldChar w:fldCharType="separate"/>
        </w:r>
        <w:r w:rsidR="0084484C">
          <w:rPr>
            <w:noProof/>
            <w:webHidden/>
          </w:rPr>
          <w:t>37</w:t>
        </w:r>
        <w:r w:rsidR="0084484C">
          <w:rPr>
            <w:noProof/>
            <w:webHidden/>
          </w:rPr>
          <w:fldChar w:fldCharType="end"/>
        </w:r>
      </w:hyperlink>
    </w:p>
    <w:p w14:paraId="716B3981" w14:textId="485E1362" w:rsidR="0084484C" w:rsidRDefault="00000000" w:rsidP="0084484C">
      <w:pPr>
        <w:pStyle w:val="TOC2"/>
        <w:rPr>
          <w:rFonts w:asciiTheme="minorHAnsi" w:eastAsiaTheme="minorEastAsia" w:hAnsiTheme="minorHAnsi"/>
          <w:noProof/>
          <w:szCs w:val="22"/>
          <w:lang w:eastAsia="en-GB"/>
        </w:rPr>
      </w:pPr>
      <w:hyperlink w:anchor="_Toc101879409" w:history="1">
        <w:r w:rsidR="0084484C" w:rsidRPr="00006C59">
          <w:rPr>
            <w:rStyle w:val="Hyperlink"/>
            <w:noProof/>
          </w:rPr>
          <w:t>3.3.</w:t>
        </w:r>
        <w:r w:rsidR="0084484C">
          <w:rPr>
            <w:rFonts w:asciiTheme="minorHAnsi" w:eastAsiaTheme="minorEastAsia" w:hAnsiTheme="minorHAnsi"/>
            <w:noProof/>
            <w:szCs w:val="22"/>
            <w:lang w:eastAsia="en-GB"/>
          </w:rPr>
          <w:tab/>
        </w:r>
        <w:r w:rsidR="0084484C" w:rsidRPr="00006C59">
          <w:rPr>
            <w:rStyle w:val="Hyperlink"/>
            <w:noProof/>
          </w:rPr>
          <w:t>Overview of taxonomic information</w:t>
        </w:r>
        <w:r w:rsidR="0084484C">
          <w:rPr>
            <w:noProof/>
            <w:webHidden/>
          </w:rPr>
          <w:tab/>
        </w:r>
        <w:r w:rsidR="0084484C">
          <w:rPr>
            <w:noProof/>
            <w:webHidden/>
          </w:rPr>
          <w:fldChar w:fldCharType="begin"/>
        </w:r>
        <w:r w:rsidR="0084484C">
          <w:rPr>
            <w:noProof/>
            <w:webHidden/>
          </w:rPr>
          <w:instrText xml:space="preserve"> PAGEREF _Toc101879409 \h </w:instrText>
        </w:r>
        <w:r w:rsidR="0084484C">
          <w:rPr>
            <w:noProof/>
            <w:webHidden/>
          </w:rPr>
        </w:r>
        <w:r w:rsidR="0084484C">
          <w:rPr>
            <w:noProof/>
            <w:webHidden/>
          </w:rPr>
          <w:fldChar w:fldCharType="separate"/>
        </w:r>
        <w:r w:rsidR="0084484C">
          <w:rPr>
            <w:noProof/>
            <w:webHidden/>
          </w:rPr>
          <w:t>39</w:t>
        </w:r>
        <w:r w:rsidR="0084484C">
          <w:rPr>
            <w:noProof/>
            <w:webHidden/>
          </w:rPr>
          <w:fldChar w:fldCharType="end"/>
        </w:r>
      </w:hyperlink>
    </w:p>
    <w:p w14:paraId="3989F2FD" w14:textId="23C555BB"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10" w:history="1">
        <w:r w:rsidR="0084484C" w:rsidRPr="00006C59">
          <w:rPr>
            <w:rStyle w:val="Hyperlink"/>
            <w:noProof/>
          </w:rPr>
          <w:t>3.3.1.</w:t>
        </w:r>
        <w:r w:rsidR="0084484C">
          <w:rPr>
            <w:rFonts w:asciiTheme="minorHAnsi" w:eastAsiaTheme="minorEastAsia" w:hAnsiTheme="minorHAnsi"/>
            <w:noProof/>
            <w:szCs w:val="22"/>
            <w:lang w:eastAsia="en-GB"/>
          </w:rPr>
          <w:tab/>
        </w:r>
        <w:r w:rsidR="0084484C" w:rsidRPr="00006C59">
          <w:rPr>
            <w:rStyle w:val="Hyperlink"/>
            <w:noProof/>
          </w:rPr>
          <w:t>Records in common between the data sources</w:t>
        </w:r>
        <w:r w:rsidR="0084484C">
          <w:rPr>
            <w:noProof/>
            <w:webHidden/>
          </w:rPr>
          <w:tab/>
        </w:r>
        <w:r w:rsidR="0084484C">
          <w:rPr>
            <w:noProof/>
            <w:webHidden/>
          </w:rPr>
          <w:fldChar w:fldCharType="begin"/>
        </w:r>
        <w:r w:rsidR="0084484C">
          <w:rPr>
            <w:noProof/>
            <w:webHidden/>
          </w:rPr>
          <w:instrText xml:space="preserve"> PAGEREF _Toc101879410 \h </w:instrText>
        </w:r>
        <w:r w:rsidR="0084484C">
          <w:rPr>
            <w:noProof/>
            <w:webHidden/>
          </w:rPr>
        </w:r>
        <w:r w:rsidR="0084484C">
          <w:rPr>
            <w:noProof/>
            <w:webHidden/>
          </w:rPr>
          <w:fldChar w:fldCharType="separate"/>
        </w:r>
        <w:r w:rsidR="0084484C">
          <w:rPr>
            <w:noProof/>
            <w:webHidden/>
          </w:rPr>
          <w:t>39</w:t>
        </w:r>
        <w:r w:rsidR="0084484C">
          <w:rPr>
            <w:noProof/>
            <w:webHidden/>
          </w:rPr>
          <w:fldChar w:fldCharType="end"/>
        </w:r>
      </w:hyperlink>
    </w:p>
    <w:p w14:paraId="7C3BA7C0" w14:textId="3DFA4044"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11" w:history="1">
        <w:r w:rsidR="0084484C" w:rsidRPr="00006C59">
          <w:rPr>
            <w:rStyle w:val="Hyperlink"/>
            <w:noProof/>
          </w:rPr>
          <w:t>3.3.2.</w:t>
        </w:r>
        <w:r w:rsidR="0084484C">
          <w:rPr>
            <w:rFonts w:asciiTheme="minorHAnsi" w:eastAsiaTheme="minorEastAsia" w:hAnsiTheme="minorHAnsi"/>
            <w:noProof/>
            <w:szCs w:val="22"/>
            <w:lang w:eastAsia="en-GB"/>
          </w:rPr>
          <w:tab/>
        </w:r>
        <w:r w:rsidR="0084484C" w:rsidRPr="00006C59">
          <w:rPr>
            <w:rStyle w:val="Hyperlink"/>
            <w:noProof/>
          </w:rPr>
          <w:t>Taxonomic resolution</w:t>
        </w:r>
        <w:r w:rsidR="0084484C">
          <w:rPr>
            <w:noProof/>
            <w:webHidden/>
          </w:rPr>
          <w:tab/>
        </w:r>
        <w:r w:rsidR="0084484C">
          <w:rPr>
            <w:noProof/>
            <w:webHidden/>
          </w:rPr>
          <w:fldChar w:fldCharType="begin"/>
        </w:r>
        <w:r w:rsidR="0084484C">
          <w:rPr>
            <w:noProof/>
            <w:webHidden/>
          </w:rPr>
          <w:instrText xml:space="preserve"> PAGEREF _Toc101879411 \h </w:instrText>
        </w:r>
        <w:r w:rsidR="0084484C">
          <w:rPr>
            <w:noProof/>
            <w:webHidden/>
          </w:rPr>
        </w:r>
        <w:r w:rsidR="0084484C">
          <w:rPr>
            <w:noProof/>
            <w:webHidden/>
          </w:rPr>
          <w:fldChar w:fldCharType="separate"/>
        </w:r>
        <w:r w:rsidR="0084484C">
          <w:rPr>
            <w:noProof/>
            <w:webHidden/>
          </w:rPr>
          <w:t>40</w:t>
        </w:r>
        <w:r w:rsidR="0084484C">
          <w:rPr>
            <w:noProof/>
            <w:webHidden/>
          </w:rPr>
          <w:fldChar w:fldCharType="end"/>
        </w:r>
      </w:hyperlink>
    </w:p>
    <w:p w14:paraId="179F7AC5" w14:textId="060774E8"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12" w:history="1">
        <w:r w:rsidR="0084484C" w:rsidRPr="00006C59">
          <w:rPr>
            <w:rStyle w:val="Hyperlink"/>
            <w:noProof/>
          </w:rPr>
          <w:t>3.3.3.</w:t>
        </w:r>
        <w:r w:rsidR="0084484C">
          <w:rPr>
            <w:rFonts w:asciiTheme="minorHAnsi" w:eastAsiaTheme="minorEastAsia" w:hAnsiTheme="minorHAnsi"/>
            <w:noProof/>
            <w:szCs w:val="22"/>
            <w:lang w:eastAsia="en-GB"/>
          </w:rPr>
          <w:tab/>
        </w:r>
        <w:r w:rsidR="0084484C" w:rsidRPr="00006C59">
          <w:rPr>
            <w:rStyle w:val="Hyperlink"/>
            <w:noProof/>
          </w:rPr>
          <w:t>Trends by size class and identification method</w:t>
        </w:r>
        <w:r w:rsidR="0084484C">
          <w:rPr>
            <w:noProof/>
            <w:webHidden/>
          </w:rPr>
          <w:tab/>
        </w:r>
        <w:r w:rsidR="0084484C">
          <w:rPr>
            <w:noProof/>
            <w:webHidden/>
          </w:rPr>
          <w:fldChar w:fldCharType="begin"/>
        </w:r>
        <w:r w:rsidR="0084484C">
          <w:rPr>
            <w:noProof/>
            <w:webHidden/>
          </w:rPr>
          <w:instrText xml:space="preserve"> PAGEREF _Toc101879412 \h </w:instrText>
        </w:r>
        <w:r w:rsidR="0084484C">
          <w:rPr>
            <w:noProof/>
            <w:webHidden/>
          </w:rPr>
        </w:r>
        <w:r w:rsidR="0084484C">
          <w:rPr>
            <w:noProof/>
            <w:webHidden/>
          </w:rPr>
          <w:fldChar w:fldCharType="separate"/>
        </w:r>
        <w:r w:rsidR="0084484C">
          <w:rPr>
            <w:noProof/>
            <w:webHidden/>
          </w:rPr>
          <w:t>43</w:t>
        </w:r>
        <w:r w:rsidR="0084484C">
          <w:rPr>
            <w:noProof/>
            <w:webHidden/>
          </w:rPr>
          <w:fldChar w:fldCharType="end"/>
        </w:r>
      </w:hyperlink>
    </w:p>
    <w:p w14:paraId="5C35A185" w14:textId="3EC4C666"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13" w:history="1">
        <w:r w:rsidR="0084484C" w:rsidRPr="00006C59">
          <w:rPr>
            <w:rStyle w:val="Hyperlink"/>
            <w:noProof/>
          </w:rPr>
          <w:t>3.3.4.</w:t>
        </w:r>
        <w:r w:rsidR="0084484C">
          <w:rPr>
            <w:rFonts w:asciiTheme="minorHAnsi" w:eastAsiaTheme="minorEastAsia" w:hAnsiTheme="minorHAnsi"/>
            <w:noProof/>
            <w:szCs w:val="22"/>
            <w:lang w:eastAsia="en-GB"/>
          </w:rPr>
          <w:tab/>
        </w:r>
        <w:r w:rsidR="0084484C" w:rsidRPr="00006C59">
          <w:rPr>
            <w:rStyle w:val="Hyperlink"/>
            <w:noProof/>
          </w:rPr>
          <w:t>Trends by Contractor and contract area</w:t>
        </w:r>
        <w:r w:rsidR="0084484C">
          <w:rPr>
            <w:noProof/>
            <w:webHidden/>
          </w:rPr>
          <w:tab/>
        </w:r>
        <w:r w:rsidR="0084484C">
          <w:rPr>
            <w:noProof/>
            <w:webHidden/>
          </w:rPr>
          <w:fldChar w:fldCharType="begin"/>
        </w:r>
        <w:r w:rsidR="0084484C">
          <w:rPr>
            <w:noProof/>
            <w:webHidden/>
          </w:rPr>
          <w:instrText xml:space="preserve"> PAGEREF _Toc101879413 \h </w:instrText>
        </w:r>
        <w:r w:rsidR="0084484C">
          <w:rPr>
            <w:noProof/>
            <w:webHidden/>
          </w:rPr>
        </w:r>
        <w:r w:rsidR="0084484C">
          <w:rPr>
            <w:noProof/>
            <w:webHidden/>
          </w:rPr>
          <w:fldChar w:fldCharType="separate"/>
        </w:r>
        <w:r w:rsidR="0084484C">
          <w:rPr>
            <w:noProof/>
            <w:webHidden/>
          </w:rPr>
          <w:t>47</w:t>
        </w:r>
        <w:r w:rsidR="0084484C">
          <w:rPr>
            <w:noProof/>
            <w:webHidden/>
          </w:rPr>
          <w:fldChar w:fldCharType="end"/>
        </w:r>
      </w:hyperlink>
    </w:p>
    <w:p w14:paraId="10824FE0" w14:textId="49992585"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14" w:history="1">
        <w:r w:rsidR="0084484C" w:rsidRPr="00006C59">
          <w:rPr>
            <w:rStyle w:val="Hyperlink"/>
            <w:noProof/>
          </w:rPr>
          <w:t>3.3.5.</w:t>
        </w:r>
        <w:r w:rsidR="0084484C">
          <w:rPr>
            <w:rFonts w:asciiTheme="minorHAnsi" w:eastAsiaTheme="minorEastAsia" w:hAnsiTheme="minorHAnsi"/>
            <w:noProof/>
            <w:szCs w:val="22"/>
            <w:lang w:eastAsia="en-GB"/>
          </w:rPr>
          <w:tab/>
        </w:r>
        <w:r w:rsidR="0084484C" w:rsidRPr="00006C59">
          <w:rPr>
            <w:rStyle w:val="Hyperlink"/>
            <w:noProof/>
          </w:rPr>
          <w:t>Morphospecies/temporary names</w:t>
        </w:r>
        <w:r w:rsidR="0084484C">
          <w:rPr>
            <w:noProof/>
            <w:webHidden/>
          </w:rPr>
          <w:tab/>
        </w:r>
        <w:r w:rsidR="0084484C">
          <w:rPr>
            <w:noProof/>
            <w:webHidden/>
          </w:rPr>
          <w:fldChar w:fldCharType="begin"/>
        </w:r>
        <w:r w:rsidR="0084484C">
          <w:rPr>
            <w:noProof/>
            <w:webHidden/>
          </w:rPr>
          <w:instrText xml:space="preserve"> PAGEREF _Toc101879414 \h </w:instrText>
        </w:r>
        <w:r w:rsidR="0084484C">
          <w:rPr>
            <w:noProof/>
            <w:webHidden/>
          </w:rPr>
        </w:r>
        <w:r w:rsidR="0084484C">
          <w:rPr>
            <w:noProof/>
            <w:webHidden/>
          </w:rPr>
          <w:fldChar w:fldCharType="separate"/>
        </w:r>
        <w:r w:rsidR="0084484C">
          <w:rPr>
            <w:noProof/>
            <w:webHidden/>
          </w:rPr>
          <w:t>49</w:t>
        </w:r>
        <w:r w:rsidR="0084484C">
          <w:rPr>
            <w:noProof/>
            <w:webHidden/>
          </w:rPr>
          <w:fldChar w:fldCharType="end"/>
        </w:r>
      </w:hyperlink>
    </w:p>
    <w:p w14:paraId="723EEEB5" w14:textId="574DE460"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15" w:history="1">
        <w:r w:rsidR="0084484C" w:rsidRPr="00006C59">
          <w:rPr>
            <w:rStyle w:val="Hyperlink"/>
            <w:noProof/>
          </w:rPr>
          <w:t>3.3.6.</w:t>
        </w:r>
        <w:r w:rsidR="0084484C">
          <w:rPr>
            <w:rFonts w:asciiTheme="minorHAnsi" w:eastAsiaTheme="minorEastAsia" w:hAnsiTheme="minorHAnsi"/>
            <w:noProof/>
            <w:szCs w:val="22"/>
            <w:lang w:eastAsia="en-GB"/>
          </w:rPr>
          <w:tab/>
        </w:r>
        <w:r w:rsidR="0084484C" w:rsidRPr="00006C59">
          <w:rPr>
            <w:rStyle w:val="Hyperlink"/>
            <w:noProof/>
          </w:rPr>
          <w:t>Genetic data coverage: DeepData and comparison with GenBank and the literature</w:t>
        </w:r>
        <w:r w:rsidR="0084484C">
          <w:rPr>
            <w:noProof/>
            <w:webHidden/>
          </w:rPr>
          <w:tab/>
        </w:r>
        <w:r w:rsidR="0084484C">
          <w:rPr>
            <w:noProof/>
            <w:webHidden/>
          </w:rPr>
          <w:fldChar w:fldCharType="begin"/>
        </w:r>
        <w:r w:rsidR="0084484C">
          <w:rPr>
            <w:noProof/>
            <w:webHidden/>
          </w:rPr>
          <w:instrText xml:space="preserve"> PAGEREF _Toc101879415 \h </w:instrText>
        </w:r>
        <w:r w:rsidR="0084484C">
          <w:rPr>
            <w:noProof/>
            <w:webHidden/>
          </w:rPr>
        </w:r>
        <w:r w:rsidR="0084484C">
          <w:rPr>
            <w:noProof/>
            <w:webHidden/>
          </w:rPr>
          <w:fldChar w:fldCharType="separate"/>
        </w:r>
        <w:r w:rsidR="0084484C">
          <w:rPr>
            <w:noProof/>
            <w:webHidden/>
          </w:rPr>
          <w:t>52</w:t>
        </w:r>
        <w:r w:rsidR="0084484C">
          <w:rPr>
            <w:noProof/>
            <w:webHidden/>
          </w:rPr>
          <w:fldChar w:fldCharType="end"/>
        </w:r>
      </w:hyperlink>
    </w:p>
    <w:p w14:paraId="735887A4" w14:textId="0DC6206F" w:rsidR="0084484C" w:rsidRDefault="00000000" w:rsidP="0084484C">
      <w:pPr>
        <w:pStyle w:val="TOC2"/>
        <w:rPr>
          <w:rFonts w:asciiTheme="minorHAnsi" w:eastAsiaTheme="minorEastAsia" w:hAnsiTheme="minorHAnsi"/>
          <w:noProof/>
          <w:szCs w:val="22"/>
          <w:lang w:eastAsia="en-GB"/>
        </w:rPr>
      </w:pPr>
      <w:hyperlink w:anchor="_Toc101879416" w:history="1">
        <w:r w:rsidR="0084484C" w:rsidRPr="00006C59">
          <w:rPr>
            <w:rStyle w:val="Hyperlink"/>
            <w:noProof/>
          </w:rPr>
          <w:t>3.4.</w:t>
        </w:r>
        <w:r w:rsidR="0084484C">
          <w:rPr>
            <w:rFonts w:asciiTheme="minorHAnsi" w:eastAsiaTheme="minorEastAsia" w:hAnsiTheme="minorHAnsi"/>
            <w:noProof/>
            <w:szCs w:val="22"/>
            <w:lang w:eastAsia="en-GB"/>
          </w:rPr>
          <w:tab/>
        </w:r>
        <w:r w:rsidR="0084484C" w:rsidRPr="00006C59">
          <w:rPr>
            <w:rStyle w:val="Hyperlink"/>
            <w:noProof/>
          </w:rPr>
          <w:t>Creation of the CCZ Checklist</w:t>
        </w:r>
        <w:r w:rsidR="0084484C">
          <w:rPr>
            <w:noProof/>
            <w:webHidden/>
          </w:rPr>
          <w:tab/>
        </w:r>
        <w:r w:rsidR="0084484C">
          <w:rPr>
            <w:noProof/>
            <w:webHidden/>
          </w:rPr>
          <w:fldChar w:fldCharType="begin"/>
        </w:r>
        <w:r w:rsidR="0084484C">
          <w:rPr>
            <w:noProof/>
            <w:webHidden/>
          </w:rPr>
          <w:instrText xml:space="preserve"> PAGEREF _Toc101879416 \h </w:instrText>
        </w:r>
        <w:r w:rsidR="0084484C">
          <w:rPr>
            <w:noProof/>
            <w:webHidden/>
          </w:rPr>
        </w:r>
        <w:r w:rsidR="0084484C">
          <w:rPr>
            <w:noProof/>
            <w:webHidden/>
          </w:rPr>
          <w:fldChar w:fldCharType="separate"/>
        </w:r>
        <w:r w:rsidR="0084484C">
          <w:rPr>
            <w:noProof/>
            <w:webHidden/>
          </w:rPr>
          <w:t>54</w:t>
        </w:r>
        <w:r w:rsidR="0084484C">
          <w:rPr>
            <w:noProof/>
            <w:webHidden/>
          </w:rPr>
          <w:fldChar w:fldCharType="end"/>
        </w:r>
      </w:hyperlink>
    </w:p>
    <w:p w14:paraId="2658A261" w14:textId="7AAAF82D"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17" w:history="1">
        <w:r w:rsidR="0084484C" w:rsidRPr="00006C59">
          <w:rPr>
            <w:rStyle w:val="Hyperlink"/>
            <w:noProof/>
          </w:rPr>
          <w:t>3.4.1.</w:t>
        </w:r>
        <w:r w:rsidR="0084484C">
          <w:rPr>
            <w:rFonts w:asciiTheme="minorHAnsi" w:eastAsiaTheme="minorEastAsia" w:hAnsiTheme="minorHAnsi"/>
            <w:noProof/>
            <w:szCs w:val="22"/>
            <w:lang w:eastAsia="en-GB"/>
          </w:rPr>
          <w:tab/>
        </w:r>
        <w:r w:rsidR="0084484C" w:rsidRPr="00006C59">
          <w:rPr>
            <w:rStyle w:val="Hyperlink"/>
            <w:noProof/>
          </w:rPr>
          <w:t>CCZ Checklist species names by phylum and data source</w:t>
        </w:r>
        <w:r w:rsidR="0084484C">
          <w:rPr>
            <w:noProof/>
            <w:webHidden/>
          </w:rPr>
          <w:tab/>
        </w:r>
        <w:r w:rsidR="0084484C">
          <w:rPr>
            <w:noProof/>
            <w:webHidden/>
          </w:rPr>
          <w:fldChar w:fldCharType="begin"/>
        </w:r>
        <w:r w:rsidR="0084484C">
          <w:rPr>
            <w:noProof/>
            <w:webHidden/>
          </w:rPr>
          <w:instrText xml:space="preserve"> PAGEREF _Toc101879417 \h </w:instrText>
        </w:r>
        <w:r w:rsidR="0084484C">
          <w:rPr>
            <w:noProof/>
            <w:webHidden/>
          </w:rPr>
        </w:r>
        <w:r w:rsidR="0084484C">
          <w:rPr>
            <w:noProof/>
            <w:webHidden/>
          </w:rPr>
          <w:fldChar w:fldCharType="separate"/>
        </w:r>
        <w:r w:rsidR="0084484C">
          <w:rPr>
            <w:noProof/>
            <w:webHidden/>
          </w:rPr>
          <w:t>55</w:t>
        </w:r>
        <w:r w:rsidR="0084484C">
          <w:rPr>
            <w:noProof/>
            <w:webHidden/>
          </w:rPr>
          <w:fldChar w:fldCharType="end"/>
        </w:r>
      </w:hyperlink>
    </w:p>
    <w:p w14:paraId="315A2A32" w14:textId="507E63F9"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18" w:history="1">
        <w:r w:rsidR="0084484C" w:rsidRPr="00006C59">
          <w:rPr>
            <w:rStyle w:val="Hyperlink"/>
            <w:noProof/>
          </w:rPr>
          <w:t>3.4.2.</w:t>
        </w:r>
        <w:r w:rsidR="0084484C">
          <w:rPr>
            <w:rFonts w:asciiTheme="minorHAnsi" w:eastAsiaTheme="minorEastAsia" w:hAnsiTheme="minorHAnsi"/>
            <w:noProof/>
            <w:szCs w:val="22"/>
            <w:lang w:eastAsia="en-GB"/>
          </w:rPr>
          <w:tab/>
        </w:r>
        <w:r w:rsidR="0084484C" w:rsidRPr="00006C59">
          <w:rPr>
            <w:rStyle w:val="Hyperlink"/>
            <w:noProof/>
          </w:rPr>
          <w:t>Species names by size class</w:t>
        </w:r>
        <w:r w:rsidR="0084484C">
          <w:rPr>
            <w:noProof/>
            <w:webHidden/>
          </w:rPr>
          <w:tab/>
        </w:r>
        <w:r w:rsidR="0084484C">
          <w:rPr>
            <w:noProof/>
            <w:webHidden/>
          </w:rPr>
          <w:fldChar w:fldCharType="begin"/>
        </w:r>
        <w:r w:rsidR="0084484C">
          <w:rPr>
            <w:noProof/>
            <w:webHidden/>
          </w:rPr>
          <w:instrText xml:space="preserve"> PAGEREF _Toc101879418 \h </w:instrText>
        </w:r>
        <w:r w:rsidR="0084484C">
          <w:rPr>
            <w:noProof/>
            <w:webHidden/>
          </w:rPr>
        </w:r>
        <w:r w:rsidR="0084484C">
          <w:rPr>
            <w:noProof/>
            <w:webHidden/>
          </w:rPr>
          <w:fldChar w:fldCharType="separate"/>
        </w:r>
        <w:r w:rsidR="0084484C">
          <w:rPr>
            <w:noProof/>
            <w:webHidden/>
          </w:rPr>
          <w:t>58</w:t>
        </w:r>
        <w:r w:rsidR="0084484C">
          <w:rPr>
            <w:noProof/>
            <w:webHidden/>
          </w:rPr>
          <w:fldChar w:fldCharType="end"/>
        </w:r>
      </w:hyperlink>
    </w:p>
    <w:p w14:paraId="6B119A86" w14:textId="2F44A093"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19" w:history="1">
        <w:r w:rsidR="0084484C" w:rsidRPr="00006C59">
          <w:rPr>
            <w:rStyle w:val="Hyperlink"/>
            <w:noProof/>
          </w:rPr>
          <w:t>3.4.3.</w:t>
        </w:r>
        <w:r w:rsidR="0084484C">
          <w:rPr>
            <w:rFonts w:asciiTheme="minorHAnsi" w:eastAsiaTheme="minorEastAsia" w:hAnsiTheme="minorHAnsi"/>
            <w:noProof/>
            <w:szCs w:val="22"/>
            <w:lang w:eastAsia="en-GB"/>
          </w:rPr>
          <w:tab/>
        </w:r>
        <w:r w:rsidR="0084484C" w:rsidRPr="00006C59">
          <w:rPr>
            <w:rStyle w:val="Hyperlink"/>
            <w:noProof/>
          </w:rPr>
          <w:t>Coverage and gaps in taxonomic work/descriptions based on the CCZ Checklist</w:t>
        </w:r>
        <w:r w:rsidR="0084484C">
          <w:rPr>
            <w:noProof/>
            <w:webHidden/>
          </w:rPr>
          <w:tab/>
        </w:r>
        <w:r w:rsidR="0084484C">
          <w:rPr>
            <w:noProof/>
            <w:webHidden/>
          </w:rPr>
          <w:fldChar w:fldCharType="begin"/>
        </w:r>
        <w:r w:rsidR="0084484C">
          <w:rPr>
            <w:noProof/>
            <w:webHidden/>
          </w:rPr>
          <w:instrText xml:space="preserve"> PAGEREF _Toc101879419 \h </w:instrText>
        </w:r>
        <w:r w:rsidR="0084484C">
          <w:rPr>
            <w:noProof/>
            <w:webHidden/>
          </w:rPr>
        </w:r>
        <w:r w:rsidR="0084484C">
          <w:rPr>
            <w:noProof/>
            <w:webHidden/>
          </w:rPr>
          <w:fldChar w:fldCharType="separate"/>
        </w:r>
        <w:r w:rsidR="0084484C">
          <w:rPr>
            <w:noProof/>
            <w:webHidden/>
          </w:rPr>
          <w:t>59</w:t>
        </w:r>
        <w:r w:rsidR="0084484C">
          <w:rPr>
            <w:noProof/>
            <w:webHidden/>
          </w:rPr>
          <w:fldChar w:fldCharType="end"/>
        </w:r>
      </w:hyperlink>
    </w:p>
    <w:p w14:paraId="1D620922" w14:textId="5A75D236" w:rsidR="0084484C" w:rsidRDefault="00000000" w:rsidP="0084484C">
      <w:pPr>
        <w:pStyle w:val="TOC2"/>
        <w:rPr>
          <w:rFonts w:asciiTheme="minorHAnsi" w:eastAsiaTheme="minorEastAsia" w:hAnsiTheme="minorHAnsi"/>
          <w:noProof/>
          <w:szCs w:val="22"/>
          <w:lang w:eastAsia="en-GB"/>
        </w:rPr>
      </w:pPr>
      <w:hyperlink w:anchor="_Toc101879420" w:history="1">
        <w:r w:rsidR="0084484C" w:rsidRPr="00006C59">
          <w:rPr>
            <w:rStyle w:val="Hyperlink"/>
            <w:noProof/>
          </w:rPr>
          <w:t>3.5.</w:t>
        </w:r>
        <w:r w:rsidR="0084484C">
          <w:rPr>
            <w:rFonts w:asciiTheme="minorHAnsi" w:eastAsiaTheme="minorEastAsia" w:hAnsiTheme="minorHAnsi"/>
            <w:noProof/>
            <w:szCs w:val="22"/>
            <w:lang w:eastAsia="en-GB"/>
          </w:rPr>
          <w:tab/>
        </w:r>
        <w:r w:rsidR="0084484C" w:rsidRPr="00006C59">
          <w:rPr>
            <w:rStyle w:val="Hyperlink"/>
            <w:noProof/>
          </w:rPr>
          <w:t>Analysis of Diversity and Species Distributions</w:t>
        </w:r>
        <w:r w:rsidR="0084484C">
          <w:rPr>
            <w:noProof/>
            <w:webHidden/>
          </w:rPr>
          <w:tab/>
        </w:r>
        <w:r w:rsidR="0084484C">
          <w:rPr>
            <w:noProof/>
            <w:webHidden/>
          </w:rPr>
          <w:fldChar w:fldCharType="begin"/>
        </w:r>
        <w:r w:rsidR="0084484C">
          <w:rPr>
            <w:noProof/>
            <w:webHidden/>
          </w:rPr>
          <w:instrText xml:space="preserve"> PAGEREF _Toc101879420 \h </w:instrText>
        </w:r>
        <w:r w:rsidR="0084484C">
          <w:rPr>
            <w:noProof/>
            <w:webHidden/>
          </w:rPr>
        </w:r>
        <w:r w:rsidR="0084484C">
          <w:rPr>
            <w:noProof/>
            <w:webHidden/>
          </w:rPr>
          <w:fldChar w:fldCharType="separate"/>
        </w:r>
        <w:r w:rsidR="0084484C">
          <w:rPr>
            <w:noProof/>
            <w:webHidden/>
          </w:rPr>
          <w:t>62</w:t>
        </w:r>
        <w:r w:rsidR="0084484C">
          <w:rPr>
            <w:noProof/>
            <w:webHidden/>
          </w:rPr>
          <w:fldChar w:fldCharType="end"/>
        </w:r>
      </w:hyperlink>
    </w:p>
    <w:p w14:paraId="550519F8" w14:textId="7CC6257F"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21" w:history="1">
        <w:r w:rsidR="0084484C" w:rsidRPr="00006C59">
          <w:rPr>
            <w:rStyle w:val="Hyperlink"/>
            <w:noProof/>
          </w:rPr>
          <w:t>3.5.1.</w:t>
        </w:r>
        <w:r w:rsidR="0084484C">
          <w:rPr>
            <w:rFonts w:asciiTheme="minorHAnsi" w:eastAsiaTheme="minorEastAsia" w:hAnsiTheme="minorHAnsi"/>
            <w:noProof/>
            <w:szCs w:val="22"/>
            <w:lang w:eastAsia="en-GB"/>
          </w:rPr>
          <w:tab/>
        </w:r>
        <w:r w:rsidR="0084484C" w:rsidRPr="00006C59">
          <w:rPr>
            <w:rStyle w:val="Hyperlink"/>
            <w:noProof/>
          </w:rPr>
          <w:t>Overview of species diversity in the Clarion-Clipperton Zone</w:t>
        </w:r>
        <w:r w:rsidR="0084484C">
          <w:rPr>
            <w:noProof/>
            <w:webHidden/>
          </w:rPr>
          <w:tab/>
        </w:r>
        <w:r w:rsidR="0084484C">
          <w:rPr>
            <w:noProof/>
            <w:webHidden/>
          </w:rPr>
          <w:fldChar w:fldCharType="begin"/>
        </w:r>
        <w:r w:rsidR="0084484C">
          <w:rPr>
            <w:noProof/>
            <w:webHidden/>
          </w:rPr>
          <w:instrText xml:space="preserve"> PAGEREF _Toc101879421 \h </w:instrText>
        </w:r>
        <w:r w:rsidR="0084484C">
          <w:rPr>
            <w:noProof/>
            <w:webHidden/>
          </w:rPr>
        </w:r>
        <w:r w:rsidR="0084484C">
          <w:rPr>
            <w:noProof/>
            <w:webHidden/>
          </w:rPr>
          <w:fldChar w:fldCharType="separate"/>
        </w:r>
        <w:r w:rsidR="0084484C">
          <w:rPr>
            <w:noProof/>
            <w:webHidden/>
          </w:rPr>
          <w:t>62</w:t>
        </w:r>
        <w:r w:rsidR="0084484C">
          <w:rPr>
            <w:noProof/>
            <w:webHidden/>
          </w:rPr>
          <w:fldChar w:fldCharType="end"/>
        </w:r>
      </w:hyperlink>
    </w:p>
    <w:p w14:paraId="3FC216E9" w14:textId="444A48AD"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22" w:history="1">
        <w:r w:rsidR="0084484C" w:rsidRPr="00006C59">
          <w:rPr>
            <w:rStyle w:val="Hyperlink"/>
            <w:noProof/>
          </w:rPr>
          <w:t>3.5.2.</w:t>
        </w:r>
        <w:r w:rsidR="0084484C">
          <w:rPr>
            <w:rFonts w:asciiTheme="minorHAnsi" w:eastAsiaTheme="minorEastAsia" w:hAnsiTheme="minorHAnsi"/>
            <w:noProof/>
            <w:szCs w:val="22"/>
            <w:lang w:eastAsia="en-GB"/>
          </w:rPr>
          <w:tab/>
        </w:r>
        <w:r w:rsidR="0084484C" w:rsidRPr="00006C59">
          <w:rPr>
            <w:rStyle w:val="Hyperlink"/>
            <w:noProof/>
          </w:rPr>
          <w:t>Overview of community composition between contract areas</w:t>
        </w:r>
        <w:r w:rsidR="0084484C">
          <w:rPr>
            <w:noProof/>
            <w:webHidden/>
          </w:rPr>
          <w:tab/>
        </w:r>
        <w:r w:rsidR="0084484C">
          <w:rPr>
            <w:noProof/>
            <w:webHidden/>
          </w:rPr>
          <w:fldChar w:fldCharType="begin"/>
        </w:r>
        <w:r w:rsidR="0084484C">
          <w:rPr>
            <w:noProof/>
            <w:webHidden/>
          </w:rPr>
          <w:instrText xml:space="preserve"> PAGEREF _Toc101879422 \h </w:instrText>
        </w:r>
        <w:r w:rsidR="0084484C">
          <w:rPr>
            <w:noProof/>
            <w:webHidden/>
          </w:rPr>
        </w:r>
        <w:r w:rsidR="0084484C">
          <w:rPr>
            <w:noProof/>
            <w:webHidden/>
          </w:rPr>
          <w:fldChar w:fldCharType="separate"/>
        </w:r>
        <w:r w:rsidR="0084484C">
          <w:rPr>
            <w:noProof/>
            <w:webHidden/>
          </w:rPr>
          <w:t>67</w:t>
        </w:r>
        <w:r w:rsidR="0084484C">
          <w:rPr>
            <w:noProof/>
            <w:webHidden/>
          </w:rPr>
          <w:fldChar w:fldCharType="end"/>
        </w:r>
      </w:hyperlink>
    </w:p>
    <w:p w14:paraId="13F5BDFE" w14:textId="4700A6CC"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23" w:history="1">
        <w:r w:rsidR="0084484C" w:rsidRPr="00006C59">
          <w:rPr>
            <w:rStyle w:val="Hyperlink"/>
            <w:noProof/>
          </w:rPr>
          <w:t>3.5.3.</w:t>
        </w:r>
        <w:r w:rsidR="0084484C">
          <w:rPr>
            <w:rFonts w:asciiTheme="minorHAnsi" w:eastAsiaTheme="minorEastAsia" w:hAnsiTheme="minorHAnsi"/>
            <w:noProof/>
            <w:szCs w:val="22"/>
            <w:lang w:eastAsia="en-GB"/>
          </w:rPr>
          <w:tab/>
        </w:r>
        <w:r w:rsidR="0084484C" w:rsidRPr="00006C59">
          <w:rPr>
            <w:rStyle w:val="Hyperlink"/>
            <w:noProof/>
          </w:rPr>
          <w:t>Analysis of species ranges</w:t>
        </w:r>
        <w:r w:rsidR="0084484C">
          <w:rPr>
            <w:noProof/>
            <w:webHidden/>
          </w:rPr>
          <w:tab/>
        </w:r>
        <w:r w:rsidR="0084484C">
          <w:rPr>
            <w:noProof/>
            <w:webHidden/>
          </w:rPr>
          <w:fldChar w:fldCharType="begin"/>
        </w:r>
        <w:r w:rsidR="0084484C">
          <w:rPr>
            <w:noProof/>
            <w:webHidden/>
          </w:rPr>
          <w:instrText xml:space="preserve"> PAGEREF _Toc101879423 \h </w:instrText>
        </w:r>
        <w:r w:rsidR="0084484C">
          <w:rPr>
            <w:noProof/>
            <w:webHidden/>
          </w:rPr>
        </w:r>
        <w:r w:rsidR="0084484C">
          <w:rPr>
            <w:noProof/>
            <w:webHidden/>
          </w:rPr>
          <w:fldChar w:fldCharType="separate"/>
        </w:r>
        <w:r w:rsidR="0084484C">
          <w:rPr>
            <w:noProof/>
            <w:webHidden/>
          </w:rPr>
          <w:t>69</w:t>
        </w:r>
        <w:r w:rsidR="0084484C">
          <w:rPr>
            <w:noProof/>
            <w:webHidden/>
          </w:rPr>
          <w:fldChar w:fldCharType="end"/>
        </w:r>
      </w:hyperlink>
    </w:p>
    <w:p w14:paraId="5586687A" w14:textId="2763DAD8"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24" w:history="1">
        <w:r w:rsidR="0084484C" w:rsidRPr="00006C59">
          <w:rPr>
            <w:rStyle w:val="Hyperlink"/>
            <w:noProof/>
          </w:rPr>
          <w:t>3.5.4.</w:t>
        </w:r>
        <w:r w:rsidR="0084484C">
          <w:rPr>
            <w:rFonts w:asciiTheme="minorHAnsi" w:eastAsiaTheme="minorEastAsia" w:hAnsiTheme="minorHAnsi"/>
            <w:noProof/>
            <w:szCs w:val="22"/>
            <w:lang w:eastAsia="en-GB"/>
          </w:rPr>
          <w:tab/>
        </w:r>
        <w:r w:rsidR="0084484C" w:rsidRPr="00006C59">
          <w:rPr>
            <w:rStyle w:val="Hyperlink"/>
            <w:noProof/>
          </w:rPr>
          <w:t>Common and Rare - singletons and candidates for connectivity studies</w:t>
        </w:r>
        <w:r w:rsidR="0084484C">
          <w:rPr>
            <w:noProof/>
            <w:webHidden/>
          </w:rPr>
          <w:tab/>
        </w:r>
        <w:r w:rsidR="0084484C">
          <w:rPr>
            <w:noProof/>
            <w:webHidden/>
          </w:rPr>
          <w:fldChar w:fldCharType="begin"/>
        </w:r>
        <w:r w:rsidR="0084484C">
          <w:rPr>
            <w:noProof/>
            <w:webHidden/>
          </w:rPr>
          <w:instrText xml:space="preserve"> PAGEREF _Toc101879424 \h </w:instrText>
        </w:r>
        <w:r w:rsidR="0084484C">
          <w:rPr>
            <w:noProof/>
            <w:webHidden/>
          </w:rPr>
        </w:r>
        <w:r w:rsidR="0084484C">
          <w:rPr>
            <w:noProof/>
            <w:webHidden/>
          </w:rPr>
          <w:fldChar w:fldCharType="separate"/>
        </w:r>
        <w:r w:rsidR="0084484C">
          <w:rPr>
            <w:noProof/>
            <w:webHidden/>
          </w:rPr>
          <w:t>75</w:t>
        </w:r>
        <w:r w:rsidR="0084484C">
          <w:rPr>
            <w:noProof/>
            <w:webHidden/>
          </w:rPr>
          <w:fldChar w:fldCharType="end"/>
        </w:r>
      </w:hyperlink>
    </w:p>
    <w:p w14:paraId="2062FACC" w14:textId="508A5860" w:rsidR="0084484C" w:rsidRDefault="00000000" w:rsidP="0084484C">
      <w:pPr>
        <w:pStyle w:val="TOC2"/>
        <w:rPr>
          <w:rFonts w:asciiTheme="minorHAnsi" w:eastAsiaTheme="minorEastAsia" w:hAnsiTheme="minorHAnsi"/>
          <w:noProof/>
          <w:szCs w:val="22"/>
          <w:lang w:eastAsia="en-GB"/>
        </w:rPr>
      </w:pPr>
      <w:hyperlink w:anchor="_Toc101879425" w:history="1">
        <w:r w:rsidR="0084484C" w:rsidRPr="00006C59">
          <w:rPr>
            <w:rStyle w:val="Hyperlink"/>
            <w:noProof/>
          </w:rPr>
          <w:t>3.6.</w:t>
        </w:r>
        <w:r w:rsidR="0084484C">
          <w:rPr>
            <w:rFonts w:asciiTheme="minorHAnsi" w:eastAsiaTheme="minorEastAsia" w:hAnsiTheme="minorHAnsi"/>
            <w:noProof/>
            <w:szCs w:val="22"/>
            <w:lang w:eastAsia="en-GB"/>
          </w:rPr>
          <w:tab/>
        </w:r>
        <w:r w:rsidR="0084484C" w:rsidRPr="00006C59">
          <w:rPr>
            <w:rStyle w:val="Hyperlink"/>
            <w:noProof/>
          </w:rPr>
          <w:t>General Assessment of the DeepData Database</w:t>
        </w:r>
        <w:r w:rsidR="0084484C">
          <w:rPr>
            <w:noProof/>
            <w:webHidden/>
          </w:rPr>
          <w:tab/>
        </w:r>
        <w:r w:rsidR="0084484C">
          <w:rPr>
            <w:noProof/>
            <w:webHidden/>
          </w:rPr>
          <w:fldChar w:fldCharType="begin"/>
        </w:r>
        <w:r w:rsidR="0084484C">
          <w:rPr>
            <w:noProof/>
            <w:webHidden/>
          </w:rPr>
          <w:instrText xml:space="preserve"> PAGEREF _Toc101879425 \h </w:instrText>
        </w:r>
        <w:r w:rsidR="0084484C">
          <w:rPr>
            <w:noProof/>
            <w:webHidden/>
          </w:rPr>
        </w:r>
        <w:r w:rsidR="0084484C">
          <w:rPr>
            <w:noProof/>
            <w:webHidden/>
          </w:rPr>
          <w:fldChar w:fldCharType="separate"/>
        </w:r>
        <w:r w:rsidR="0084484C">
          <w:rPr>
            <w:noProof/>
            <w:webHidden/>
          </w:rPr>
          <w:t>77</w:t>
        </w:r>
        <w:r w:rsidR="0084484C">
          <w:rPr>
            <w:noProof/>
            <w:webHidden/>
          </w:rPr>
          <w:fldChar w:fldCharType="end"/>
        </w:r>
      </w:hyperlink>
    </w:p>
    <w:p w14:paraId="103C1BDC" w14:textId="7EA7E8A6"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26" w:history="1">
        <w:r w:rsidR="0084484C" w:rsidRPr="00006C59">
          <w:rPr>
            <w:rStyle w:val="Hyperlink"/>
            <w:noProof/>
          </w:rPr>
          <w:t>3.6.1.</w:t>
        </w:r>
        <w:r w:rsidR="0084484C">
          <w:rPr>
            <w:rFonts w:asciiTheme="minorHAnsi" w:eastAsiaTheme="minorEastAsia" w:hAnsiTheme="minorHAnsi"/>
            <w:noProof/>
            <w:szCs w:val="22"/>
            <w:lang w:eastAsia="en-GB"/>
          </w:rPr>
          <w:tab/>
        </w:r>
        <w:r w:rsidR="0084484C" w:rsidRPr="00006C59">
          <w:rPr>
            <w:rStyle w:val="Hyperlink"/>
            <w:noProof/>
          </w:rPr>
          <w:t>Summary</w:t>
        </w:r>
        <w:r w:rsidR="0084484C">
          <w:rPr>
            <w:noProof/>
            <w:webHidden/>
          </w:rPr>
          <w:tab/>
        </w:r>
        <w:r w:rsidR="0084484C">
          <w:rPr>
            <w:noProof/>
            <w:webHidden/>
          </w:rPr>
          <w:fldChar w:fldCharType="begin"/>
        </w:r>
        <w:r w:rsidR="0084484C">
          <w:rPr>
            <w:noProof/>
            <w:webHidden/>
          </w:rPr>
          <w:instrText xml:space="preserve"> PAGEREF _Toc101879426 \h </w:instrText>
        </w:r>
        <w:r w:rsidR="0084484C">
          <w:rPr>
            <w:noProof/>
            <w:webHidden/>
          </w:rPr>
        </w:r>
        <w:r w:rsidR="0084484C">
          <w:rPr>
            <w:noProof/>
            <w:webHidden/>
          </w:rPr>
          <w:fldChar w:fldCharType="separate"/>
        </w:r>
        <w:r w:rsidR="0084484C">
          <w:rPr>
            <w:noProof/>
            <w:webHidden/>
          </w:rPr>
          <w:t>77</w:t>
        </w:r>
        <w:r w:rsidR="0084484C">
          <w:rPr>
            <w:noProof/>
            <w:webHidden/>
          </w:rPr>
          <w:fldChar w:fldCharType="end"/>
        </w:r>
      </w:hyperlink>
    </w:p>
    <w:p w14:paraId="6D057FCA" w14:textId="13ECCA57"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27" w:history="1">
        <w:r w:rsidR="0084484C" w:rsidRPr="00006C59">
          <w:rPr>
            <w:rStyle w:val="Hyperlink"/>
            <w:noProof/>
          </w:rPr>
          <w:t>3.6.2.</w:t>
        </w:r>
        <w:r w:rsidR="0084484C">
          <w:rPr>
            <w:rFonts w:asciiTheme="minorHAnsi" w:eastAsiaTheme="minorEastAsia" w:hAnsiTheme="minorHAnsi"/>
            <w:noProof/>
            <w:szCs w:val="22"/>
            <w:lang w:eastAsia="en-GB"/>
          </w:rPr>
          <w:tab/>
        </w:r>
        <w:r w:rsidR="0084484C" w:rsidRPr="00006C59">
          <w:rPr>
            <w:rStyle w:val="Hyperlink"/>
            <w:noProof/>
          </w:rPr>
          <w:t>General analysis of data structure in published records</w:t>
        </w:r>
        <w:r w:rsidR="0084484C">
          <w:rPr>
            <w:noProof/>
            <w:webHidden/>
          </w:rPr>
          <w:tab/>
        </w:r>
        <w:r w:rsidR="0084484C">
          <w:rPr>
            <w:noProof/>
            <w:webHidden/>
          </w:rPr>
          <w:fldChar w:fldCharType="begin"/>
        </w:r>
        <w:r w:rsidR="0084484C">
          <w:rPr>
            <w:noProof/>
            <w:webHidden/>
          </w:rPr>
          <w:instrText xml:space="preserve"> PAGEREF _Toc101879427 \h </w:instrText>
        </w:r>
        <w:r w:rsidR="0084484C">
          <w:rPr>
            <w:noProof/>
            <w:webHidden/>
          </w:rPr>
        </w:r>
        <w:r w:rsidR="0084484C">
          <w:rPr>
            <w:noProof/>
            <w:webHidden/>
          </w:rPr>
          <w:fldChar w:fldCharType="separate"/>
        </w:r>
        <w:r w:rsidR="0084484C">
          <w:rPr>
            <w:noProof/>
            <w:webHidden/>
          </w:rPr>
          <w:t>77</w:t>
        </w:r>
        <w:r w:rsidR="0084484C">
          <w:rPr>
            <w:noProof/>
            <w:webHidden/>
          </w:rPr>
          <w:fldChar w:fldCharType="end"/>
        </w:r>
      </w:hyperlink>
    </w:p>
    <w:p w14:paraId="0704636B" w14:textId="6965F9B0"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28" w:history="1">
        <w:r w:rsidR="0084484C" w:rsidRPr="00006C59">
          <w:rPr>
            <w:rStyle w:val="Hyperlink"/>
            <w:noProof/>
          </w:rPr>
          <w:t>3.6.3.</w:t>
        </w:r>
        <w:r w:rsidR="0084484C">
          <w:rPr>
            <w:rFonts w:asciiTheme="minorHAnsi" w:eastAsiaTheme="minorEastAsia" w:hAnsiTheme="minorHAnsi"/>
            <w:noProof/>
            <w:szCs w:val="22"/>
            <w:lang w:eastAsia="en-GB"/>
          </w:rPr>
          <w:tab/>
        </w:r>
        <w:r w:rsidR="0084484C" w:rsidRPr="00006C59">
          <w:rPr>
            <w:rStyle w:val="Hyperlink"/>
            <w:noProof/>
          </w:rPr>
          <w:t>Data quality assessment: published records</w:t>
        </w:r>
        <w:r w:rsidR="0084484C">
          <w:rPr>
            <w:noProof/>
            <w:webHidden/>
          </w:rPr>
          <w:tab/>
        </w:r>
        <w:r w:rsidR="0084484C">
          <w:rPr>
            <w:noProof/>
            <w:webHidden/>
          </w:rPr>
          <w:fldChar w:fldCharType="begin"/>
        </w:r>
        <w:r w:rsidR="0084484C">
          <w:rPr>
            <w:noProof/>
            <w:webHidden/>
          </w:rPr>
          <w:instrText xml:space="preserve"> PAGEREF _Toc101879428 \h </w:instrText>
        </w:r>
        <w:r w:rsidR="0084484C">
          <w:rPr>
            <w:noProof/>
            <w:webHidden/>
          </w:rPr>
        </w:r>
        <w:r w:rsidR="0084484C">
          <w:rPr>
            <w:noProof/>
            <w:webHidden/>
          </w:rPr>
          <w:fldChar w:fldCharType="separate"/>
        </w:r>
        <w:r w:rsidR="0084484C">
          <w:rPr>
            <w:noProof/>
            <w:webHidden/>
          </w:rPr>
          <w:t>79</w:t>
        </w:r>
        <w:r w:rsidR="0084484C">
          <w:rPr>
            <w:noProof/>
            <w:webHidden/>
          </w:rPr>
          <w:fldChar w:fldCharType="end"/>
        </w:r>
      </w:hyperlink>
    </w:p>
    <w:p w14:paraId="4E66BD3D" w14:textId="0D8F725F"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29" w:history="1">
        <w:r w:rsidR="0084484C" w:rsidRPr="00006C59">
          <w:rPr>
            <w:rStyle w:val="Hyperlink"/>
            <w:noProof/>
          </w:rPr>
          <w:t>3.6.4.</w:t>
        </w:r>
        <w:r w:rsidR="0084484C">
          <w:rPr>
            <w:rFonts w:asciiTheme="minorHAnsi" w:eastAsiaTheme="minorEastAsia" w:hAnsiTheme="minorHAnsi"/>
            <w:noProof/>
            <w:szCs w:val="22"/>
            <w:lang w:eastAsia="en-GB"/>
          </w:rPr>
          <w:tab/>
        </w:r>
        <w:r w:rsidR="0084484C" w:rsidRPr="00006C59">
          <w:rPr>
            <w:rStyle w:val="Hyperlink"/>
            <w:noProof/>
          </w:rPr>
          <w:t>General analysis of fields included in published records</w:t>
        </w:r>
        <w:r w:rsidR="0084484C">
          <w:rPr>
            <w:noProof/>
            <w:webHidden/>
          </w:rPr>
          <w:tab/>
        </w:r>
        <w:r w:rsidR="0084484C">
          <w:rPr>
            <w:noProof/>
            <w:webHidden/>
          </w:rPr>
          <w:fldChar w:fldCharType="begin"/>
        </w:r>
        <w:r w:rsidR="0084484C">
          <w:rPr>
            <w:noProof/>
            <w:webHidden/>
          </w:rPr>
          <w:instrText xml:space="preserve"> PAGEREF _Toc101879429 \h </w:instrText>
        </w:r>
        <w:r w:rsidR="0084484C">
          <w:rPr>
            <w:noProof/>
            <w:webHidden/>
          </w:rPr>
        </w:r>
        <w:r w:rsidR="0084484C">
          <w:rPr>
            <w:noProof/>
            <w:webHidden/>
          </w:rPr>
          <w:fldChar w:fldCharType="separate"/>
        </w:r>
        <w:r w:rsidR="0084484C">
          <w:rPr>
            <w:noProof/>
            <w:webHidden/>
          </w:rPr>
          <w:t>83</w:t>
        </w:r>
        <w:r w:rsidR="0084484C">
          <w:rPr>
            <w:noProof/>
            <w:webHidden/>
          </w:rPr>
          <w:fldChar w:fldCharType="end"/>
        </w:r>
      </w:hyperlink>
    </w:p>
    <w:p w14:paraId="56769DEF" w14:textId="17F3CE91"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30" w:history="1">
        <w:r w:rsidR="0084484C" w:rsidRPr="00006C59">
          <w:rPr>
            <w:rStyle w:val="Hyperlink"/>
            <w:noProof/>
          </w:rPr>
          <w:t>3.6.5.</w:t>
        </w:r>
        <w:r w:rsidR="0084484C">
          <w:rPr>
            <w:rFonts w:asciiTheme="minorHAnsi" w:eastAsiaTheme="minorEastAsia" w:hAnsiTheme="minorHAnsi"/>
            <w:noProof/>
            <w:szCs w:val="22"/>
            <w:lang w:eastAsia="en-GB"/>
          </w:rPr>
          <w:tab/>
        </w:r>
        <w:r w:rsidR="0084484C" w:rsidRPr="00006C59">
          <w:rPr>
            <w:rStyle w:val="Hyperlink"/>
            <w:noProof/>
          </w:rPr>
          <w:t>Assessment of ISA environmental data template</w:t>
        </w:r>
        <w:r w:rsidR="0084484C">
          <w:rPr>
            <w:noProof/>
            <w:webHidden/>
          </w:rPr>
          <w:tab/>
        </w:r>
        <w:r w:rsidR="0084484C">
          <w:rPr>
            <w:noProof/>
            <w:webHidden/>
          </w:rPr>
          <w:fldChar w:fldCharType="begin"/>
        </w:r>
        <w:r w:rsidR="0084484C">
          <w:rPr>
            <w:noProof/>
            <w:webHidden/>
          </w:rPr>
          <w:instrText xml:space="preserve"> PAGEREF _Toc101879430 \h </w:instrText>
        </w:r>
        <w:r w:rsidR="0084484C">
          <w:rPr>
            <w:noProof/>
            <w:webHidden/>
          </w:rPr>
        </w:r>
        <w:r w:rsidR="0084484C">
          <w:rPr>
            <w:noProof/>
            <w:webHidden/>
          </w:rPr>
          <w:fldChar w:fldCharType="separate"/>
        </w:r>
        <w:r w:rsidR="0084484C">
          <w:rPr>
            <w:noProof/>
            <w:webHidden/>
          </w:rPr>
          <w:t>84</w:t>
        </w:r>
        <w:r w:rsidR="0084484C">
          <w:rPr>
            <w:noProof/>
            <w:webHidden/>
          </w:rPr>
          <w:fldChar w:fldCharType="end"/>
        </w:r>
      </w:hyperlink>
    </w:p>
    <w:p w14:paraId="1F95AC53" w14:textId="57D49934"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31" w:history="1">
        <w:r w:rsidR="0084484C" w:rsidRPr="00006C59">
          <w:rPr>
            <w:rStyle w:val="Hyperlink"/>
            <w:noProof/>
          </w:rPr>
          <w:t>3.6.6.</w:t>
        </w:r>
        <w:r w:rsidR="0084484C">
          <w:rPr>
            <w:rFonts w:asciiTheme="minorHAnsi" w:eastAsiaTheme="minorEastAsia" w:hAnsiTheme="minorHAnsi"/>
            <w:noProof/>
            <w:szCs w:val="22"/>
            <w:lang w:eastAsia="en-GB"/>
          </w:rPr>
          <w:tab/>
        </w:r>
        <w:r w:rsidR="0084484C" w:rsidRPr="00006C59">
          <w:rPr>
            <w:rStyle w:val="Hyperlink"/>
            <w:noProof/>
          </w:rPr>
          <w:t>Observations on taxonomic information in Contractor data submissions</w:t>
        </w:r>
        <w:r w:rsidR="0084484C">
          <w:rPr>
            <w:noProof/>
            <w:webHidden/>
          </w:rPr>
          <w:tab/>
        </w:r>
        <w:r w:rsidR="0084484C">
          <w:rPr>
            <w:noProof/>
            <w:webHidden/>
          </w:rPr>
          <w:fldChar w:fldCharType="begin"/>
        </w:r>
        <w:r w:rsidR="0084484C">
          <w:rPr>
            <w:noProof/>
            <w:webHidden/>
          </w:rPr>
          <w:instrText xml:space="preserve"> PAGEREF _Toc101879431 \h </w:instrText>
        </w:r>
        <w:r w:rsidR="0084484C">
          <w:rPr>
            <w:noProof/>
            <w:webHidden/>
          </w:rPr>
        </w:r>
        <w:r w:rsidR="0084484C">
          <w:rPr>
            <w:noProof/>
            <w:webHidden/>
          </w:rPr>
          <w:fldChar w:fldCharType="separate"/>
        </w:r>
        <w:r w:rsidR="0084484C">
          <w:rPr>
            <w:noProof/>
            <w:webHidden/>
          </w:rPr>
          <w:t>85</w:t>
        </w:r>
        <w:r w:rsidR="0084484C">
          <w:rPr>
            <w:noProof/>
            <w:webHidden/>
          </w:rPr>
          <w:fldChar w:fldCharType="end"/>
        </w:r>
      </w:hyperlink>
    </w:p>
    <w:p w14:paraId="4C009F1A" w14:textId="5B2444E8"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32" w:history="1">
        <w:r w:rsidR="0084484C" w:rsidRPr="00006C59">
          <w:rPr>
            <w:rStyle w:val="Hyperlink"/>
            <w:noProof/>
          </w:rPr>
          <w:t>3.6.7.</w:t>
        </w:r>
        <w:r w:rsidR="0084484C">
          <w:rPr>
            <w:rFonts w:asciiTheme="minorHAnsi" w:eastAsiaTheme="minorEastAsia" w:hAnsiTheme="minorHAnsi"/>
            <w:noProof/>
            <w:szCs w:val="22"/>
            <w:lang w:eastAsia="en-GB"/>
          </w:rPr>
          <w:tab/>
        </w:r>
        <w:r w:rsidR="0084484C" w:rsidRPr="00006C59">
          <w:rPr>
            <w:rStyle w:val="Hyperlink"/>
            <w:noProof/>
          </w:rPr>
          <w:t>The OBIS ISA node and data mapping</w:t>
        </w:r>
        <w:r w:rsidR="0084484C">
          <w:rPr>
            <w:noProof/>
            <w:webHidden/>
          </w:rPr>
          <w:tab/>
        </w:r>
        <w:r w:rsidR="0084484C">
          <w:rPr>
            <w:noProof/>
            <w:webHidden/>
          </w:rPr>
          <w:fldChar w:fldCharType="begin"/>
        </w:r>
        <w:r w:rsidR="0084484C">
          <w:rPr>
            <w:noProof/>
            <w:webHidden/>
          </w:rPr>
          <w:instrText xml:space="preserve"> PAGEREF _Toc101879432 \h </w:instrText>
        </w:r>
        <w:r w:rsidR="0084484C">
          <w:rPr>
            <w:noProof/>
            <w:webHidden/>
          </w:rPr>
        </w:r>
        <w:r w:rsidR="0084484C">
          <w:rPr>
            <w:noProof/>
            <w:webHidden/>
          </w:rPr>
          <w:fldChar w:fldCharType="separate"/>
        </w:r>
        <w:r w:rsidR="0084484C">
          <w:rPr>
            <w:noProof/>
            <w:webHidden/>
          </w:rPr>
          <w:t>86</w:t>
        </w:r>
        <w:r w:rsidR="0084484C">
          <w:rPr>
            <w:noProof/>
            <w:webHidden/>
          </w:rPr>
          <w:fldChar w:fldCharType="end"/>
        </w:r>
      </w:hyperlink>
    </w:p>
    <w:p w14:paraId="4EE49611" w14:textId="509729FC"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33" w:history="1">
        <w:r w:rsidR="0084484C" w:rsidRPr="00006C59">
          <w:rPr>
            <w:rStyle w:val="Hyperlink"/>
            <w:noProof/>
          </w:rPr>
          <w:t>3.6.8.</w:t>
        </w:r>
        <w:r w:rsidR="0084484C">
          <w:rPr>
            <w:rFonts w:asciiTheme="minorHAnsi" w:eastAsiaTheme="minorEastAsia" w:hAnsiTheme="minorHAnsi"/>
            <w:noProof/>
            <w:szCs w:val="22"/>
            <w:lang w:eastAsia="en-GB"/>
          </w:rPr>
          <w:tab/>
        </w:r>
        <w:r w:rsidR="0084484C" w:rsidRPr="00006C59">
          <w:rPr>
            <w:rStyle w:val="Hyperlink"/>
            <w:noProof/>
          </w:rPr>
          <w:t>DeepData webpage interface</w:t>
        </w:r>
        <w:r w:rsidR="0084484C">
          <w:rPr>
            <w:noProof/>
            <w:webHidden/>
          </w:rPr>
          <w:tab/>
        </w:r>
        <w:r w:rsidR="0084484C">
          <w:rPr>
            <w:noProof/>
            <w:webHidden/>
          </w:rPr>
          <w:fldChar w:fldCharType="begin"/>
        </w:r>
        <w:r w:rsidR="0084484C">
          <w:rPr>
            <w:noProof/>
            <w:webHidden/>
          </w:rPr>
          <w:instrText xml:space="preserve"> PAGEREF _Toc101879433 \h </w:instrText>
        </w:r>
        <w:r w:rsidR="0084484C">
          <w:rPr>
            <w:noProof/>
            <w:webHidden/>
          </w:rPr>
        </w:r>
        <w:r w:rsidR="0084484C">
          <w:rPr>
            <w:noProof/>
            <w:webHidden/>
          </w:rPr>
          <w:fldChar w:fldCharType="separate"/>
        </w:r>
        <w:r w:rsidR="0084484C">
          <w:rPr>
            <w:noProof/>
            <w:webHidden/>
          </w:rPr>
          <w:t>88</w:t>
        </w:r>
        <w:r w:rsidR="0084484C">
          <w:rPr>
            <w:noProof/>
            <w:webHidden/>
          </w:rPr>
          <w:fldChar w:fldCharType="end"/>
        </w:r>
      </w:hyperlink>
    </w:p>
    <w:p w14:paraId="325DDA0D" w14:textId="06DD4D7E"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34" w:history="1">
        <w:r w:rsidR="0084484C" w:rsidRPr="00006C59">
          <w:rPr>
            <w:rStyle w:val="Hyperlink"/>
            <w:noProof/>
          </w:rPr>
          <w:t>3.6.9.</w:t>
        </w:r>
        <w:r w:rsidR="0084484C">
          <w:rPr>
            <w:rFonts w:asciiTheme="minorHAnsi" w:eastAsiaTheme="minorEastAsia" w:hAnsiTheme="minorHAnsi"/>
            <w:noProof/>
            <w:szCs w:val="22"/>
            <w:lang w:eastAsia="en-GB"/>
          </w:rPr>
          <w:tab/>
        </w:r>
        <w:r w:rsidR="0084484C" w:rsidRPr="00006C59">
          <w:rPr>
            <w:rStyle w:val="Hyperlink"/>
            <w:noProof/>
          </w:rPr>
          <w:t>Recommendations and considerations for the data template and DeepData</w:t>
        </w:r>
        <w:r w:rsidR="0084484C">
          <w:rPr>
            <w:noProof/>
            <w:webHidden/>
          </w:rPr>
          <w:tab/>
        </w:r>
        <w:r w:rsidR="0084484C">
          <w:rPr>
            <w:noProof/>
            <w:webHidden/>
          </w:rPr>
          <w:fldChar w:fldCharType="begin"/>
        </w:r>
        <w:r w:rsidR="0084484C">
          <w:rPr>
            <w:noProof/>
            <w:webHidden/>
          </w:rPr>
          <w:instrText xml:space="preserve"> PAGEREF _Toc101879434 \h </w:instrText>
        </w:r>
        <w:r w:rsidR="0084484C">
          <w:rPr>
            <w:noProof/>
            <w:webHidden/>
          </w:rPr>
        </w:r>
        <w:r w:rsidR="0084484C">
          <w:rPr>
            <w:noProof/>
            <w:webHidden/>
          </w:rPr>
          <w:fldChar w:fldCharType="separate"/>
        </w:r>
        <w:r w:rsidR="0084484C">
          <w:rPr>
            <w:noProof/>
            <w:webHidden/>
          </w:rPr>
          <w:t>89</w:t>
        </w:r>
        <w:r w:rsidR="0084484C">
          <w:rPr>
            <w:noProof/>
            <w:webHidden/>
          </w:rPr>
          <w:fldChar w:fldCharType="end"/>
        </w:r>
      </w:hyperlink>
    </w:p>
    <w:p w14:paraId="5582F053" w14:textId="670B0806"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35" w:history="1">
        <w:r w:rsidR="0084484C" w:rsidRPr="00006C59">
          <w:rPr>
            <w:rStyle w:val="Hyperlink"/>
            <w:noProof/>
          </w:rPr>
          <w:t>3.6.10.</w:t>
        </w:r>
        <w:r w:rsidR="0084484C">
          <w:rPr>
            <w:rFonts w:asciiTheme="minorHAnsi" w:eastAsiaTheme="minorEastAsia" w:hAnsiTheme="minorHAnsi"/>
            <w:noProof/>
            <w:szCs w:val="22"/>
            <w:lang w:eastAsia="en-GB"/>
          </w:rPr>
          <w:tab/>
        </w:r>
        <w:r w:rsidR="0084484C" w:rsidRPr="00006C59">
          <w:rPr>
            <w:rStyle w:val="Hyperlink"/>
            <w:noProof/>
          </w:rPr>
          <w:t>Potential future developments of DeepData</w:t>
        </w:r>
        <w:r w:rsidR="0084484C">
          <w:rPr>
            <w:noProof/>
            <w:webHidden/>
          </w:rPr>
          <w:tab/>
        </w:r>
        <w:r w:rsidR="0084484C">
          <w:rPr>
            <w:noProof/>
            <w:webHidden/>
          </w:rPr>
          <w:fldChar w:fldCharType="begin"/>
        </w:r>
        <w:r w:rsidR="0084484C">
          <w:rPr>
            <w:noProof/>
            <w:webHidden/>
          </w:rPr>
          <w:instrText xml:space="preserve"> PAGEREF _Toc101879435 \h </w:instrText>
        </w:r>
        <w:r w:rsidR="0084484C">
          <w:rPr>
            <w:noProof/>
            <w:webHidden/>
          </w:rPr>
        </w:r>
        <w:r w:rsidR="0084484C">
          <w:rPr>
            <w:noProof/>
            <w:webHidden/>
          </w:rPr>
          <w:fldChar w:fldCharType="separate"/>
        </w:r>
        <w:r w:rsidR="0084484C">
          <w:rPr>
            <w:noProof/>
            <w:webHidden/>
          </w:rPr>
          <w:t>91</w:t>
        </w:r>
        <w:r w:rsidR="0084484C">
          <w:rPr>
            <w:noProof/>
            <w:webHidden/>
          </w:rPr>
          <w:fldChar w:fldCharType="end"/>
        </w:r>
      </w:hyperlink>
    </w:p>
    <w:p w14:paraId="1B4A848F" w14:textId="41F06269" w:rsidR="0084484C" w:rsidRDefault="00000000" w:rsidP="0084484C">
      <w:pPr>
        <w:pStyle w:val="TOC1"/>
        <w:tabs>
          <w:tab w:val="clear" w:pos="9010"/>
          <w:tab w:val="right" w:leader="dot" w:pos="8931"/>
        </w:tabs>
        <w:rPr>
          <w:rFonts w:asciiTheme="minorHAnsi" w:eastAsiaTheme="minorEastAsia" w:hAnsiTheme="minorHAnsi"/>
          <w:noProof/>
          <w:szCs w:val="22"/>
          <w:lang w:eastAsia="en-GB"/>
        </w:rPr>
      </w:pPr>
      <w:hyperlink w:anchor="_Toc101879436" w:history="1">
        <w:r w:rsidR="0084484C" w:rsidRPr="00006C59">
          <w:rPr>
            <w:rStyle w:val="Hyperlink"/>
            <w:noProof/>
          </w:rPr>
          <w:t>4.</w:t>
        </w:r>
        <w:r w:rsidR="0084484C">
          <w:rPr>
            <w:rFonts w:asciiTheme="minorHAnsi" w:eastAsiaTheme="minorEastAsia" w:hAnsiTheme="minorHAnsi"/>
            <w:noProof/>
            <w:szCs w:val="22"/>
            <w:lang w:eastAsia="en-GB"/>
          </w:rPr>
          <w:tab/>
        </w:r>
        <w:r w:rsidR="0084484C" w:rsidRPr="00006C59">
          <w:rPr>
            <w:rStyle w:val="Hyperlink"/>
            <w:noProof/>
          </w:rPr>
          <w:t>DISCUSSION</w:t>
        </w:r>
        <w:r w:rsidR="0084484C">
          <w:rPr>
            <w:noProof/>
            <w:webHidden/>
          </w:rPr>
          <w:tab/>
        </w:r>
        <w:r w:rsidR="0084484C">
          <w:rPr>
            <w:noProof/>
            <w:webHidden/>
          </w:rPr>
          <w:fldChar w:fldCharType="begin"/>
        </w:r>
        <w:r w:rsidR="0084484C">
          <w:rPr>
            <w:noProof/>
            <w:webHidden/>
          </w:rPr>
          <w:instrText xml:space="preserve"> PAGEREF _Toc101879436 \h </w:instrText>
        </w:r>
        <w:r w:rsidR="0084484C">
          <w:rPr>
            <w:noProof/>
            <w:webHidden/>
          </w:rPr>
        </w:r>
        <w:r w:rsidR="0084484C">
          <w:rPr>
            <w:noProof/>
            <w:webHidden/>
          </w:rPr>
          <w:fldChar w:fldCharType="separate"/>
        </w:r>
        <w:r w:rsidR="0084484C">
          <w:rPr>
            <w:noProof/>
            <w:webHidden/>
          </w:rPr>
          <w:t>93</w:t>
        </w:r>
        <w:r w:rsidR="0084484C">
          <w:rPr>
            <w:noProof/>
            <w:webHidden/>
          </w:rPr>
          <w:fldChar w:fldCharType="end"/>
        </w:r>
      </w:hyperlink>
    </w:p>
    <w:p w14:paraId="14CC24B7" w14:textId="39A289EF" w:rsidR="0084484C" w:rsidRDefault="00000000" w:rsidP="0084484C">
      <w:pPr>
        <w:pStyle w:val="TOC2"/>
        <w:rPr>
          <w:rFonts w:asciiTheme="minorHAnsi" w:eastAsiaTheme="minorEastAsia" w:hAnsiTheme="minorHAnsi"/>
          <w:noProof/>
          <w:szCs w:val="22"/>
          <w:lang w:eastAsia="en-GB"/>
        </w:rPr>
      </w:pPr>
      <w:hyperlink w:anchor="_Toc101879437" w:history="1">
        <w:r w:rsidR="0084484C" w:rsidRPr="00006C59">
          <w:rPr>
            <w:rStyle w:val="Hyperlink"/>
            <w:noProof/>
          </w:rPr>
          <w:t>4.1.</w:t>
        </w:r>
        <w:r w:rsidR="0084484C">
          <w:rPr>
            <w:rFonts w:asciiTheme="minorHAnsi" w:eastAsiaTheme="minorEastAsia" w:hAnsiTheme="minorHAnsi"/>
            <w:noProof/>
            <w:szCs w:val="22"/>
            <w:lang w:eastAsia="en-GB"/>
          </w:rPr>
          <w:tab/>
        </w:r>
        <w:r w:rsidR="0084484C" w:rsidRPr="00006C59">
          <w:rPr>
            <w:rStyle w:val="Hyperlink"/>
            <w:noProof/>
          </w:rPr>
          <w:t>Biodiversity in the Clarion-Clipperton Zone</w:t>
        </w:r>
        <w:r w:rsidR="0084484C">
          <w:rPr>
            <w:noProof/>
            <w:webHidden/>
          </w:rPr>
          <w:tab/>
        </w:r>
        <w:r w:rsidR="0084484C">
          <w:rPr>
            <w:noProof/>
            <w:webHidden/>
          </w:rPr>
          <w:fldChar w:fldCharType="begin"/>
        </w:r>
        <w:r w:rsidR="0084484C">
          <w:rPr>
            <w:noProof/>
            <w:webHidden/>
          </w:rPr>
          <w:instrText xml:space="preserve"> PAGEREF _Toc101879437 \h </w:instrText>
        </w:r>
        <w:r w:rsidR="0084484C">
          <w:rPr>
            <w:noProof/>
            <w:webHidden/>
          </w:rPr>
        </w:r>
        <w:r w:rsidR="0084484C">
          <w:rPr>
            <w:noProof/>
            <w:webHidden/>
          </w:rPr>
          <w:fldChar w:fldCharType="separate"/>
        </w:r>
        <w:r w:rsidR="0084484C">
          <w:rPr>
            <w:noProof/>
            <w:webHidden/>
          </w:rPr>
          <w:t>93</w:t>
        </w:r>
        <w:r w:rsidR="0084484C">
          <w:rPr>
            <w:noProof/>
            <w:webHidden/>
          </w:rPr>
          <w:fldChar w:fldCharType="end"/>
        </w:r>
      </w:hyperlink>
    </w:p>
    <w:p w14:paraId="76A92DE2" w14:textId="7583D6C1"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38" w:history="1">
        <w:r w:rsidR="0084484C" w:rsidRPr="00006C59">
          <w:rPr>
            <w:rStyle w:val="Hyperlink"/>
            <w:noProof/>
          </w:rPr>
          <w:t>4.1.1.</w:t>
        </w:r>
        <w:r w:rsidR="0084484C">
          <w:rPr>
            <w:rFonts w:asciiTheme="minorHAnsi" w:eastAsiaTheme="minorEastAsia" w:hAnsiTheme="minorHAnsi"/>
            <w:noProof/>
            <w:szCs w:val="22"/>
            <w:lang w:eastAsia="en-GB"/>
          </w:rPr>
          <w:tab/>
        </w:r>
        <w:r w:rsidR="0084484C" w:rsidRPr="00006C59">
          <w:rPr>
            <w:rStyle w:val="Hyperlink"/>
            <w:noProof/>
          </w:rPr>
          <w:t>Sampling effects</w:t>
        </w:r>
        <w:r w:rsidR="0084484C">
          <w:rPr>
            <w:noProof/>
            <w:webHidden/>
          </w:rPr>
          <w:tab/>
        </w:r>
        <w:r w:rsidR="0084484C">
          <w:rPr>
            <w:noProof/>
            <w:webHidden/>
          </w:rPr>
          <w:fldChar w:fldCharType="begin"/>
        </w:r>
        <w:r w:rsidR="0084484C">
          <w:rPr>
            <w:noProof/>
            <w:webHidden/>
          </w:rPr>
          <w:instrText xml:space="preserve"> PAGEREF _Toc101879438 \h </w:instrText>
        </w:r>
        <w:r w:rsidR="0084484C">
          <w:rPr>
            <w:noProof/>
            <w:webHidden/>
          </w:rPr>
        </w:r>
        <w:r w:rsidR="0084484C">
          <w:rPr>
            <w:noProof/>
            <w:webHidden/>
          </w:rPr>
          <w:fldChar w:fldCharType="separate"/>
        </w:r>
        <w:r w:rsidR="0084484C">
          <w:rPr>
            <w:noProof/>
            <w:webHidden/>
          </w:rPr>
          <w:t>94</w:t>
        </w:r>
        <w:r w:rsidR="0084484C">
          <w:rPr>
            <w:noProof/>
            <w:webHidden/>
          </w:rPr>
          <w:fldChar w:fldCharType="end"/>
        </w:r>
      </w:hyperlink>
    </w:p>
    <w:p w14:paraId="53523A26" w14:textId="75C386A4"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39" w:history="1">
        <w:r w:rsidR="0084484C" w:rsidRPr="00006C59">
          <w:rPr>
            <w:rStyle w:val="Hyperlink"/>
            <w:noProof/>
          </w:rPr>
          <w:t>4.1.2.</w:t>
        </w:r>
        <w:r w:rsidR="0084484C">
          <w:rPr>
            <w:rFonts w:asciiTheme="minorHAnsi" w:eastAsiaTheme="minorEastAsia" w:hAnsiTheme="minorHAnsi"/>
            <w:noProof/>
            <w:szCs w:val="22"/>
            <w:lang w:eastAsia="en-GB"/>
          </w:rPr>
          <w:tab/>
        </w:r>
        <w:r w:rsidR="0084484C" w:rsidRPr="00006C59">
          <w:rPr>
            <w:rStyle w:val="Hyperlink"/>
            <w:noProof/>
          </w:rPr>
          <w:t>Comparing DeepData to other databases and literature</w:t>
        </w:r>
        <w:r w:rsidR="0084484C">
          <w:rPr>
            <w:noProof/>
            <w:webHidden/>
          </w:rPr>
          <w:tab/>
        </w:r>
        <w:r w:rsidR="0084484C">
          <w:rPr>
            <w:noProof/>
            <w:webHidden/>
          </w:rPr>
          <w:fldChar w:fldCharType="begin"/>
        </w:r>
        <w:r w:rsidR="0084484C">
          <w:rPr>
            <w:noProof/>
            <w:webHidden/>
          </w:rPr>
          <w:instrText xml:space="preserve"> PAGEREF _Toc101879439 \h </w:instrText>
        </w:r>
        <w:r w:rsidR="0084484C">
          <w:rPr>
            <w:noProof/>
            <w:webHidden/>
          </w:rPr>
        </w:r>
        <w:r w:rsidR="0084484C">
          <w:rPr>
            <w:noProof/>
            <w:webHidden/>
          </w:rPr>
          <w:fldChar w:fldCharType="separate"/>
        </w:r>
        <w:r w:rsidR="0084484C">
          <w:rPr>
            <w:noProof/>
            <w:webHidden/>
          </w:rPr>
          <w:t>94</w:t>
        </w:r>
        <w:r w:rsidR="0084484C">
          <w:rPr>
            <w:noProof/>
            <w:webHidden/>
          </w:rPr>
          <w:fldChar w:fldCharType="end"/>
        </w:r>
      </w:hyperlink>
    </w:p>
    <w:p w14:paraId="148DB82C" w14:textId="08481836" w:rsidR="0084484C" w:rsidRDefault="00000000" w:rsidP="0084484C">
      <w:pPr>
        <w:pStyle w:val="TOC2"/>
        <w:rPr>
          <w:rFonts w:asciiTheme="minorHAnsi" w:eastAsiaTheme="minorEastAsia" w:hAnsiTheme="minorHAnsi"/>
          <w:noProof/>
          <w:szCs w:val="22"/>
          <w:lang w:eastAsia="en-GB"/>
        </w:rPr>
      </w:pPr>
      <w:hyperlink w:anchor="_Toc101879440" w:history="1">
        <w:r w:rsidR="0084484C" w:rsidRPr="00006C59">
          <w:rPr>
            <w:rStyle w:val="Hyperlink"/>
            <w:noProof/>
          </w:rPr>
          <w:t>4.2.</w:t>
        </w:r>
        <w:r w:rsidR="0084484C">
          <w:rPr>
            <w:rFonts w:asciiTheme="minorHAnsi" w:eastAsiaTheme="minorEastAsia" w:hAnsiTheme="minorHAnsi"/>
            <w:noProof/>
            <w:szCs w:val="22"/>
            <w:lang w:eastAsia="en-GB"/>
          </w:rPr>
          <w:tab/>
        </w:r>
        <w:r w:rsidR="0084484C" w:rsidRPr="00006C59">
          <w:rPr>
            <w:rStyle w:val="Hyperlink"/>
            <w:noProof/>
          </w:rPr>
          <w:t>Taxonomy in the CCZ: coverage, gaps, and the CCZ Checklist</w:t>
        </w:r>
        <w:r w:rsidR="0084484C">
          <w:rPr>
            <w:noProof/>
            <w:webHidden/>
          </w:rPr>
          <w:tab/>
        </w:r>
        <w:r w:rsidR="0084484C">
          <w:rPr>
            <w:noProof/>
            <w:webHidden/>
          </w:rPr>
          <w:fldChar w:fldCharType="begin"/>
        </w:r>
        <w:r w:rsidR="0084484C">
          <w:rPr>
            <w:noProof/>
            <w:webHidden/>
          </w:rPr>
          <w:instrText xml:space="preserve"> PAGEREF _Toc101879440 \h </w:instrText>
        </w:r>
        <w:r w:rsidR="0084484C">
          <w:rPr>
            <w:noProof/>
            <w:webHidden/>
          </w:rPr>
        </w:r>
        <w:r w:rsidR="0084484C">
          <w:rPr>
            <w:noProof/>
            <w:webHidden/>
          </w:rPr>
          <w:fldChar w:fldCharType="separate"/>
        </w:r>
        <w:r w:rsidR="0084484C">
          <w:rPr>
            <w:noProof/>
            <w:webHidden/>
          </w:rPr>
          <w:t>94</w:t>
        </w:r>
        <w:r w:rsidR="0084484C">
          <w:rPr>
            <w:noProof/>
            <w:webHidden/>
          </w:rPr>
          <w:fldChar w:fldCharType="end"/>
        </w:r>
      </w:hyperlink>
    </w:p>
    <w:p w14:paraId="1BDF26D6" w14:textId="13105B44" w:rsidR="0084484C" w:rsidRDefault="00000000" w:rsidP="0084484C">
      <w:pPr>
        <w:pStyle w:val="TOC2"/>
        <w:rPr>
          <w:rFonts w:asciiTheme="minorHAnsi" w:eastAsiaTheme="minorEastAsia" w:hAnsiTheme="minorHAnsi"/>
          <w:noProof/>
          <w:szCs w:val="22"/>
          <w:lang w:eastAsia="en-GB"/>
        </w:rPr>
      </w:pPr>
      <w:hyperlink w:anchor="_Toc101879441" w:history="1">
        <w:r w:rsidR="0084484C" w:rsidRPr="00006C59">
          <w:rPr>
            <w:rStyle w:val="Hyperlink"/>
            <w:noProof/>
          </w:rPr>
          <w:t>4.3.</w:t>
        </w:r>
        <w:r w:rsidR="0084484C">
          <w:rPr>
            <w:rFonts w:asciiTheme="minorHAnsi" w:eastAsiaTheme="minorEastAsia" w:hAnsiTheme="minorHAnsi"/>
            <w:noProof/>
            <w:szCs w:val="22"/>
            <w:lang w:eastAsia="en-GB"/>
          </w:rPr>
          <w:tab/>
        </w:r>
        <w:r w:rsidR="0084484C" w:rsidRPr="00006C59">
          <w:rPr>
            <w:rStyle w:val="Hyperlink"/>
            <w:noProof/>
          </w:rPr>
          <w:t>Potential future analysis and applications for DeepData</w:t>
        </w:r>
        <w:r w:rsidR="0084484C">
          <w:rPr>
            <w:noProof/>
            <w:webHidden/>
          </w:rPr>
          <w:tab/>
        </w:r>
        <w:r w:rsidR="0084484C">
          <w:rPr>
            <w:noProof/>
            <w:webHidden/>
          </w:rPr>
          <w:fldChar w:fldCharType="begin"/>
        </w:r>
        <w:r w:rsidR="0084484C">
          <w:rPr>
            <w:noProof/>
            <w:webHidden/>
          </w:rPr>
          <w:instrText xml:space="preserve"> PAGEREF _Toc101879441 \h </w:instrText>
        </w:r>
        <w:r w:rsidR="0084484C">
          <w:rPr>
            <w:noProof/>
            <w:webHidden/>
          </w:rPr>
        </w:r>
        <w:r w:rsidR="0084484C">
          <w:rPr>
            <w:noProof/>
            <w:webHidden/>
          </w:rPr>
          <w:fldChar w:fldCharType="separate"/>
        </w:r>
        <w:r w:rsidR="0084484C">
          <w:rPr>
            <w:noProof/>
            <w:webHidden/>
          </w:rPr>
          <w:t>95</w:t>
        </w:r>
        <w:r w:rsidR="0084484C">
          <w:rPr>
            <w:noProof/>
            <w:webHidden/>
          </w:rPr>
          <w:fldChar w:fldCharType="end"/>
        </w:r>
      </w:hyperlink>
    </w:p>
    <w:p w14:paraId="5AE191B8" w14:textId="5C21D716" w:rsidR="0084484C" w:rsidRDefault="00000000" w:rsidP="0084484C">
      <w:pPr>
        <w:pStyle w:val="TOC2"/>
        <w:rPr>
          <w:rFonts w:asciiTheme="minorHAnsi" w:eastAsiaTheme="minorEastAsia" w:hAnsiTheme="minorHAnsi"/>
          <w:noProof/>
          <w:szCs w:val="22"/>
          <w:lang w:eastAsia="en-GB"/>
        </w:rPr>
      </w:pPr>
      <w:hyperlink w:anchor="_Toc101879442" w:history="1">
        <w:r w:rsidR="0084484C" w:rsidRPr="00006C59">
          <w:rPr>
            <w:rStyle w:val="Hyperlink"/>
            <w:noProof/>
          </w:rPr>
          <w:t>4.4.</w:t>
        </w:r>
        <w:r w:rsidR="0084484C">
          <w:rPr>
            <w:rFonts w:asciiTheme="minorHAnsi" w:eastAsiaTheme="minorEastAsia" w:hAnsiTheme="minorHAnsi"/>
            <w:noProof/>
            <w:szCs w:val="22"/>
            <w:lang w:eastAsia="en-GB"/>
          </w:rPr>
          <w:tab/>
        </w:r>
        <w:r w:rsidR="0084484C" w:rsidRPr="00006C59">
          <w:rPr>
            <w:rStyle w:val="Hyperlink"/>
            <w:noProof/>
          </w:rPr>
          <w:t>Study Limitations</w:t>
        </w:r>
        <w:r w:rsidR="0084484C">
          <w:rPr>
            <w:noProof/>
            <w:webHidden/>
          </w:rPr>
          <w:tab/>
        </w:r>
        <w:r w:rsidR="0084484C">
          <w:rPr>
            <w:noProof/>
            <w:webHidden/>
          </w:rPr>
          <w:fldChar w:fldCharType="begin"/>
        </w:r>
        <w:r w:rsidR="0084484C">
          <w:rPr>
            <w:noProof/>
            <w:webHidden/>
          </w:rPr>
          <w:instrText xml:space="preserve"> PAGEREF _Toc101879442 \h </w:instrText>
        </w:r>
        <w:r w:rsidR="0084484C">
          <w:rPr>
            <w:noProof/>
            <w:webHidden/>
          </w:rPr>
        </w:r>
        <w:r w:rsidR="0084484C">
          <w:rPr>
            <w:noProof/>
            <w:webHidden/>
          </w:rPr>
          <w:fldChar w:fldCharType="separate"/>
        </w:r>
        <w:r w:rsidR="0084484C">
          <w:rPr>
            <w:noProof/>
            <w:webHidden/>
          </w:rPr>
          <w:t>96</w:t>
        </w:r>
        <w:r w:rsidR="0084484C">
          <w:rPr>
            <w:noProof/>
            <w:webHidden/>
          </w:rPr>
          <w:fldChar w:fldCharType="end"/>
        </w:r>
      </w:hyperlink>
    </w:p>
    <w:p w14:paraId="1AA01F9B" w14:textId="0AD62DF9" w:rsidR="0084484C" w:rsidRDefault="00000000" w:rsidP="0084484C">
      <w:pPr>
        <w:pStyle w:val="TOC1"/>
        <w:tabs>
          <w:tab w:val="clear" w:pos="9010"/>
          <w:tab w:val="right" w:leader="dot" w:pos="8931"/>
        </w:tabs>
        <w:rPr>
          <w:rFonts w:asciiTheme="minorHAnsi" w:eastAsiaTheme="minorEastAsia" w:hAnsiTheme="minorHAnsi"/>
          <w:noProof/>
          <w:szCs w:val="22"/>
          <w:lang w:eastAsia="en-GB"/>
        </w:rPr>
      </w:pPr>
      <w:hyperlink w:anchor="_Toc101879443" w:history="1">
        <w:r w:rsidR="0084484C" w:rsidRPr="00006C59">
          <w:rPr>
            <w:rStyle w:val="Hyperlink"/>
            <w:noProof/>
          </w:rPr>
          <w:t>5.</w:t>
        </w:r>
        <w:r w:rsidR="0084484C">
          <w:rPr>
            <w:rFonts w:asciiTheme="minorHAnsi" w:eastAsiaTheme="minorEastAsia" w:hAnsiTheme="minorHAnsi"/>
            <w:noProof/>
            <w:szCs w:val="22"/>
            <w:lang w:eastAsia="en-GB"/>
          </w:rPr>
          <w:tab/>
        </w:r>
        <w:r w:rsidR="0084484C" w:rsidRPr="00006C59">
          <w:rPr>
            <w:rStyle w:val="Hyperlink"/>
            <w:noProof/>
          </w:rPr>
          <w:t>CONCLUSIONS</w:t>
        </w:r>
        <w:r w:rsidR="0084484C">
          <w:rPr>
            <w:noProof/>
            <w:webHidden/>
          </w:rPr>
          <w:tab/>
        </w:r>
        <w:r w:rsidR="0084484C">
          <w:rPr>
            <w:noProof/>
            <w:webHidden/>
          </w:rPr>
          <w:fldChar w:fldCharType="begin"/>
        </w:r>
        <w:r w:rsidR="0084484C">
          <w:rPr>
            <w:noProof/>
            <w:webHidden/>
          </w:rPr>
          <w:instrText xml:space="preserve"> PAGEREF _Toc101879443 \h </w:instrText>
        </w:r>
        <w:r w:rsidR="0084484C">
          <w:rPr>
            <w:noProof/>
            <w:webHidden/>
          </w:rPr>
        </w:r>
        <w:r w:rsidR="0084484C">
          <w:rPr>
            <w:noProof/>
            <w:webHidden/>
          </w:rPr>
          <w:fldChar w:fldCharType="separate"/>
        </w:r>
        <w:r w:rsidR="0084484C">
          <w:rPr>
            <w:noProof/>
            <w:webHidden/>
          </w:rPr>
          <w:t>97</w:t>
        </w:r>
        <w:r w:rsidR="0084484C">
          <w:rPr>
            <w:noProof/>
            <w:webHidden/>
          </w:rPr>
          <w:fldChar w:fldCharType="end"/>
        </w:r>
      </w:hyperlink>
    </w:p>
    <w:p w14:paraId="0BE93608" w14:textId="14F147AE" w:rsidR="0084484C" w:rsidRDefault="00000000" w:rsidP="0084484C">
      <w:pPr>
        <w:pStyle w:val="TOC1"/>
        <w:tabs>
          <w:tab w:val="clear" w:pos="9010"/>
          <w:tab w:val="right" w:leader="dot" w:pos="8931"/>
        </w:tabs>
        <w:rPr>
          <w:rFonts w:asciiTheme="minorHAnsi" w:eastAsiaTheme="minorEastAsia" w:hAnsiTheme="minorHAnsi"/>
          <w:noProof/>
          <w:szCs w:val="22"/>
          <w:lang w:eastAsia="en-GB"/>
        </w:rPr>
      </w:pPr>
      <w:hyperlink w:anchor="_Toc101879444" w:history="1">
        <w:r w:rsidR="0084484C" w:rsidRPr="00006C59">
          <w:rPr>
            <w:rStyle w:val="Hyperlink"/>
            <w:noProof/>
          </w:rPr>
          <w:t>6.</w:t>
        </w:r>
        <w:r w:rsidR="0084484C">
          <w:rPr>
            <w:rFonts w:asciiTheme="minorHAnsi" w:eastAsiaTheme="minorEastAsia" w:hAnsiTheme="minorHAnsi"/>
            <w:noProof/>
            <w:szCs w:val="22"/>
            <w:lang w:eastAsia="en-GB"/>
          </w:rPr>
          <w:tab/>
        </w:r>
        <w:r w:rsidR="0084484C" w:rsidRPr="00006C59">
          <w:rPr>
            <w:rStyle w:val="Hyperlink"/>
            <w:noProof/>
          </w:rPr>
          <w:t>ACKNOWLEDGEMENTS</w:t>
        </w:r>
        <w:r w:rsidR="0084484C">
          <w:rPr>
            <w:noProof/>
            <w:webHidden/>
          </w:rPr>
          <w:tab/>
        </w:r>
        <w:r w:rsidR="0084484C">
          <w:rPr>
            <w:noProof/>
            <w:webHidden/>
          </w:rPr>
          <w:fldChar w:fldCharType="begin"/>
        </w:r>
        <w:r w:rsidR="0084484C">
          <w:rPr>
            <w:noProof/>
            <w:webHidden/>
          </w:rPr>
          <w:instrText xml:space="preserve"> PAGEREF _Toc101879444 \h </w:instrText>
        </w:r>
        <w:r w:rsidR="0084484C">
          <w:rPr>
            <w:noProof/>
            <w:webHidden/>
          </w:rPr>
        </w:r>
        <w:r w:rsidR="0084484C">
          <w:rPr>
            <w:noProof/>
            <w:webHidden/>
          </w:rPr>
          <w:fldChar w:fldCharType="separate"/>
        </w:r>
        <w:r w:rsidR="0084484C">
          <w:rPr>
            <w:noProof/>
            <w:webHidden/>
          </w:rPr>
          <w:t>100</w:t>
        </w:r>
        <w:r w:rsidR="0084484C">
          <w:rPr>
            <w:noProof/>
            <w:webHidden/>
          </w:rPr>
          <w:fldChar w:fldCharType="end"/>
        </w:r>
      </w:hyperlink>
    </w:p>
    <w:p w14:paraId="0CCA97A4" w14:textId="618261A2" w:rsidR="0084484C" w:rsidRDefault="00000000" w:rsidP="0084484C">
      <w:pPr>
        <w:pStyle w:val="TOC1"/>
        <w:tabs>
          <w:tab w:val="clear" w:pos="9010"/>
          <w:tab w:val="right" w:leader="dot" w:pos="8931"/>
        </w:tabs>
        <w:rPr>
          <w:rFonts w:asciiTheme="minorHAnsi" w:eastAsiaTheme="minorEastAsia" w:hAnsiTheme="minorHAnsi"/>
          <w:noProof/>
          <w:szCs w:val="22"/>
          <w:lang w:eastAsia="en-GB"/>
        </w:rPr>
      </w:pPr>
      <w:hyperlink w:anchor="_Toc101879445" w:history="1">
        <w:r w:rsidR="0084484C" w:rsidRPr="00006C59">
          <w:rPr>
            <w:rStyle w:val="Hyperlink"/>
            <w:noProof/>
          </w:rPr>
          <w:t>7.</w:t>
        </w:r>
        <w:r w:rsidR="0084484C">
          <w:rPr>
            <w:rFonts w:asciiTheme="minorHAnsi" w:eastAsiaTheme="minorEastAsia" w:hAnsiTheme="minorHAnsi"/>
            <w:noProof/>
            <w:szCs w:val="22"/>
            <w:lang w:eastAsia="en-GB"/>
          </w:rPr>
          <w:tab/>
        </w:r>
        <w:r w:rsidR="0084484C" w:rsidRPr="00006C59">
          <w:rPr>
            <w:rStyle w:val="Hyperlink"/>
            <w:noProof/>
          </w:rPr>
          <w:t>SUPPLEMENTARY DATA</w:t>
        </w:r>
        <w:r w:rsidR="0084484C">
          <w:rPr>
            <w:noProof/>
            <w:webHidden/>
          </w:rPr>
          <w:tab/>
        </w:r>
        <w:r w:rsidR="0084484C">
          <w:rPr>
            <w:noProof/>
            <w:webHidden/>
          </w:rPr>
          <w:fldChar w:fldCharType="begin"/>
        </w:r>
        <w:r w:rsidR="0084484C">
          <w:rPr>
            <w:noProof/>
            <w:webHidden/>
          </w:rPr>
          <w:instrText xml:space="preserve"> PAGEREF _Toc101879445 \h </w:instrText>
        </w:r>
        <w:r w:rsidR="0084484C">
          <w:rPr>
            <w:noProof/>
            <w:webHidden/>
          </w:rPr>
        </w:r>
        <w:r w:rsidR="0084484C">
          <w:rPr>
            <w:noProof/>
            <w:webHidden/>
          </w:rPr>
          <w:fldChar w:fldCharType="separate"/>
        </w:r>
        <w:r w:rsidR="0084484C">
          <w:rPr>
            <w:noProof/>
            <w:webHidden/>
          </w:rPr>
          <w:t>100</w:t>
        </w:r>
        <w:r w:rsidR="0084484C">
          <w:rPr>
            <w:noProof/>
            <w:webHidden/>
          </w:rPr>
          <w:fldChar w:fldCharType="end"/>
        </w:r>
      </w:hyperlink>
    </w:p>
    <w:p w14:paraId="53283409" w14:textId="04377DD7" w:rsidR="0084484C" w:rsidRDefault="00000000" w:rsidP="0084484C">
      <w:pPr>
        <w:pStyle w:val="TOC2"/>
        <w:rPr>
          <w:rFonts w:asciiTheme="minorHAnsi" w:eastAsiaTheme="minorEastAsia" w:hAnsiTheme="minorHAnsi"/>
          <w:noProof/>
          <w:szCs w:val="22"/>
          <w:lang w:eastAsia="en-GB"/>
        </w:rPr>
      </w:pPr>
      <w:hyperlink w:anchor="_Toc101879446" w:history="1">
        <w:r w:rsidR="0084484C" w:rsidRPr="00006C59">
          <w:rPr>
            <w:rStyle w:val="Hyperlink"/>
            <w:noProof/>
          </w:rPr>
          <w:t>7.1.</w:t>
        </w:r>
        <w:r w:rsidR="0084484C">
          <w:rPr>
            <w:rFonts w:asciiTheme="minorHAnsi" w:eastAsiaTheme="minorEastAsia" w:hAnsiTheme="minorHAnsi"/>
            <w:noProof/>
            <w:szCs w:val="22"/>
            <w:lang w:eastAsia="en-GB"/>
          </w:rPr>
          <w:tab/>
        </w:r>
        <w:r w:rsidR="0084484C" w:rsidRPr="00006C59">
          <w:rPr>
            <w:rStyle w:val="Hyperlink"/>
            <w:noProof/>
          </w:rPr>
          <w:t>Supplementary Tables</w:t>
        </w:r>
        <w:r w:rsidR="0084484C">
          <w:rPr>
            <w:noProof/>
            <w:webHidden/>
          </w:rPr>
          <w:tab/>
        </w:r>
        <w:r w:rsidR="0084484C">
          <w:rPr>
            <w:noProof/>
            <w:webHidden/>
          </w:rPr>
          <w:fldChar w:fldCharType="begin"/>
        </w:r>
        <w:r w:rsidR="0084484C">
          <w:rPr>
            <w:noProof/>
            <w:webHidden/>
          </w:rPr>
          <w:instrText xml:space="preserve"> PAGEREF _Toc101879446 \h </w:instrText>
        </w:r>
        <w:r w:rsidR="0084484C">
          <w:rPr>
            <w:noProof/>
            <w:webHidden/>
          </w:rPr>
        </w:r>
        <w:r w:rsidR="0084484C">
          <w:rPr>
            <w:noProof/>
            <w:webHidden/>
          </w:rPr>
          <w:fldChar w:fldCharType="separate"/>
        </w:r>
        <w:r w:rsidR="0084484C">
          <w:rPr>
            <w:noProof/>
            <w:webHidden/>
          </w:rPr>
          <w:t>100</w:t>
        </w:r>
        <w:r w:rsidR="0084484C">
          <w:rPr>
            <w:noProof/>
            <w:webHidden/>
          </w:rPr>
          <w:fldChar w:fldCharType="end"/>
        </w:r>
      </w:hyperlink>
    </w:p>
    <w:p w14:paraId="486125B8" w14:textId="3642BC87" w:rsidR="0084484C" w:rsidRDefault="00000000" w:rsidP="0084484C">
      <w:pPr>
        <w:pStyle w:val="TOC2"/>
        <w:rPr>
          <w:rFonts w:asciiTheme="minorHAnsi" w:eastAsiaTheme="minorEastAsia" w:hAnsiTheme="minorHAnsi"/>
          <w:noProof/>
          <w:szCs w:val="22"/>
          <w:lang w:eastAsia="en-GB"/>
        </w:rPr>
      </w:pPr>
      <w:hyperlink w:anchor="_Toc101879447" w:history="1">
        <w:r w:rsidR="0084484C" w:rsidRPr="00006C59">
          <w:rPr>
            <w:rStyle w:val="Hyperlink"/>
            <w:noProof/>
          </w:rPr>
          <w:t>7.2.</w:t>
        </w:r>
        <w:r w:rsidR="0084484C">
          <w:rPr>
            <w:rFonts w:asciiTheme="minorHAnsi" w:eastAsiaTheme="minorEastAsia" w:hAnsiTheme="minorHAnsi"/>
            <w:noProof/>
            <w:szCs w:val="22"/>
            <w:lang w:eastAsia="en-GB"/>
          </w:rPr>
          <w:tab/>
        </w:r>
        <w:r w:rsidR="0084484C" w:rsidRPr="00006C59">
          <w:rPr>
            <w:rStyle w:val="Hyperlink"/>
            <w:noProof/>
          </w:rPr>
          <w:t>Supplementary Figures</w:t>
        </w:r>
        <w:r w:rsidR="0084484C">
          <w:rPr>
            <w:noProof/>
            <w:webHidden/>
          </w:rPr>
          <w:tab/>
        </w:r>
        <w:r w:rsidR="0084484C">
          <w:rPr>
            <w:noProof/>
            <w:webHidden/>
          </w:rPr>
          <w:fldChar w:fldCharType="begin"/>
        </w:r>
        <w:r w:rsidR="0084484C">
          <w:rPr>
            <w:noProof/>
            <w:webHidden/>
          </w:rPr>
          <w:instrText xml:space="preserve"> PAGEREF _Toc101879447 \h </w:instrText>
        </w:r>
        <w:r w:rsidR="0084484C">
          <w:rPr>
            <w:noProof/>
            <w:webHidden/>
          </w:rPr>
        </w:r>
        <w:r w:rsidR="0084484C">
          <w:rPr>
            <w:noProof/>
            <w:webHidden/>
          </w:rPr>
          <w:fldChar w:fldCharType="separate"/>
        </w:r>
        <w:r w:rsidR="0084484C">
          <w:rPr>
            <w:noProof/>
            <w:webHidden/>
          </w:rPr>
          <w:t>117</w:t>
        </w:r>
        <w:r w:rsidR="0084484C">
          <w:rPr>
            <w:noProof/>
            <w:webHidden/>
          </w:rPr>
          <w:fldChar w:fldCharType="end"/>
        </w:r>
      </w:hyperlink>
    </w:p>
    <w:p w14:paraId="51F0E5A0" w14:textId="50955C54" w:rsidR="0084484C" w:rsidRDefault="00000000" w:rsidP="0084484C">
      <w:pPr>
        <w:pStyle w:val="TOC2"/>
        <w:rPr>
          <w:rFonts w:asciiTheme="minorHAnsi" w:eastAsiaTheme="minorEastAsia" w:hAnsiTheme="minorHAnsi"/>
          <w:noProof/>
          <w:szCs w:val="22"/>
          <w:lang w:eastAsia="en-GB"/>
        </w:rPr>
      </w:pPr>
      <w:hyperlink w:anchor="_Toc101879448" w:history="1">
        <w:r w:rsidR="0084484C" w:rsidRPr="00006C59">
          <w:rPr>
            <w:rStyle w:val="Hyperlink"/>
            <w:noProof/>
          </w:rPr>
          <w:t>7.3.</w:t>
        </w:r>
        <w:r w:rsidR="0084484C">
          <w:rPr>
            <w:rFonts w:asciiTheme="minorHAnsi" w:eastAsiaTheme="minorEastAsia" w:hAnsiTheme="minorHAnsi"/>
            <w:noProof/>
            <w:szCs w:val="22"/>
            <w:lang w:eastAsia="en-GB"/>
          </w:rPr>
          <w:tab/>
        </w:r>
        <w:r w:rsidR="0084484C" w:rsidRPr="00006C59">
          <w:rPr>
            <w:rStyle w:val="Hyperlink"/>
            <w:noProof/>
          </w:rPr>
          <w:t>Supplementary Data Files</w:t>
        </w:r>
        <w:r w:rsidR="0084484C">
          <w:rPr>
            <w:noProof/>
            <w:webHidden/>
          </w:rPr>
          <w:tab/>
        </w:r>
        <w:r w:rsidR="0084484C">
          <w:rPr>
            <w:noProof/>
            <w:webHidden/>
          </w:rPr>
          <w:fldChar w:fldCharType="begin"/>
        </w:r>
        <w:r w:rsidR="0084484C">
          <w:rPr>
            <w:noProof/>
            <w:webHidden/>
          </w:rPr>
          <w:instrText xml:space="preserve"> PAGEREF _Toc101879448 \h </w:instrText>
        </w:r>
        <w:r w:rsidR="0084484C">
          <w:rPr>
            <w:noProof/>
            <w:webHidden/>
          </w:rPr>
        </w:r>
        <w:r w:rsidR="0084484C">
          <w:rPr>
            <w:noProof/>
            <w:webHidden/>
          </w:rPr>
          <w:fldChar w:fldCharType="separate"/>
        </w:r>
        <w:r w:rsidR="0084484C">
          <w:rPr>
            <w:noProof/>
            <w:webHidden/>
          </w:rPr>
          <w:t>121</w:t>
        </w:r>
        <w:r w:rsidR="0084484C">
          <w:rPr>
            <w:noProof/>
            <w:webHidden/>
          </w:rPr>
          <w:fldChar w:fldCharType="end"/>
        </w:r>
      </w:hyperlink>
    </w:p>
    <w:p w14:paraId="21A6068A" w14:textId="6CFE066A"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49" w:history="1">
        <w:r w:rsidR="0084484C" w:rsidRPr="00006C59">
          <w:rPr>
            <w:rStyle w:val="Hyperlink"/>
            <w:noProof/>
          </w:rPr>
          <w:t>7.3.1.</w:t>
        </w:r>
        <w:r w:rsidR="0084484C">
          <w:rPr>
            <w:rFonts w:asciiTheme="minorHAnsi" w:eastAsiaTheme="minorEastAsia" w:hAnsiTheme="minorHAnsi"/>
            <w:noProof/>
            <w:szCs w:val="22"/>
            <w:lang w:eastAsia="en-GB"/>
          </w:rPr>
          <w:tab/>
        </w:r>
        <w:r w:rsidR="0084484C" w:rsidRPr="00006C59">
          <w:rPr>
            <w:rStyle w:val="Hyperlink"/>
            <w:noProof/>
          </w:rPr>
          <w:t>Supplementary Data File 1</w:t>
        </w:r>
        <w:r w:rsidR="0084484C">
          <w:rPr>
            <w:noProof/>
            <w:webHidden/>
          </w:rPr>
          <w:tab/>
        </w:r>
        <w:r w:rsidR="0084484C">
          <w:rPr>
            <w:noProof/>
            <w:webHidden/>
          </w:rPr>
          <w:fldChar w:fldCharType="begin"/>
        </w:r>
        <w:r w:rsidR="0084484C">
          <w:rPr>
            <w:noProof/>
            <w:webHidden/>
          </w:rPr>
          <w:instrText xml:space="preserve"> PAGEREF _Toc101879449 \h </w:instrText>
        </w:r>
        <w:r w:rsidR="0084484C">
          <w:rPr>
            <w:noProof/>
            <w:webHidden/>
          </w:rPr>
        </w:r>
        <w:r w:rsidR="0084484C">
          <w:rPr>
            <w:noProof/>
            <w:webHidden/>
          </w:rPr>
          <w:fldChar w:fldCharType="separate"/>
        </w:r>
        <w:r w:rsidR="0084484C">
          <w:rPr>
            <w:noProof/>
            <w:webHidden/>
          </w:rPr>
          <w:t>121</w:t>
        </w:r>
        <w:r w:rsidR="0084484C">
          <w:rPr>
            <w:noProof/>
            <w:webHidden/>
          </w:rPr>
          <w:fldChar w:fldCharType="end"/>
        </w:r>
      </w:hyperlink>
    </w:p>
    <w:p w14:paraId="7955A6AF" w14:textId="326FBA10"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50" w:history="1">
        <w:r w:rsidR="0084484C" w:rsidRPr="00006C59">
          <w:rPr>
            <w:rStyle w:val="Hyperlink"/>
            <w:noProof/>
          </w:rPr>
          <w:t>7.3.2.</w:t>
        </w:r>
        <w:r w:rsidR="0084484C">
          <w:rPr>
            <w:rFonts w:asciiTheme="minorHAnsi" w:eastAsiaTheme="minorEastAsia" w:hAnsiTheme="minorHAnsi"/>
            <w:noProof/>
            <w:szCs w:val="22"/>
            <w:lang w:eastAsia="en-GB"/>
          </w:rPr>
          <w:tab/>
        </w:r>
        <w:r w:rsidR="0084484C" w:rsidRPr="00006C59">
          <w:rPr>
            <w:rStyle w:val="Hyperlink"/>
            <w:noProof/>
          </w:rPr>
          <w:t>Supplementary Data File 2</w:t>
        </w:r>
        <w:r w:rsidR="0084484C">
          <w:rPr>
            <w:noProof/>
            <w:webHidden/>
          </w:rPr>
          <w:tab/>
        </w:r>
        <w:r w:rsidR="0084484C">
          <w:rPr>
            <w:noProof/>
            <w:webHidden/>
          </w:rPr>
          <w:fldChar w:fldCharType="begin"/>
        </w:r>
        <w:r w:rsidR="0084484C">
          <w:rPr>
            <w:noProof/>
            <w:webHidden/>
          </w:rPr>
          <w:instrText xml:space="preserve"> PAGEREF _Toc101879450 \h </w:instrText>
        </w:r>
        <w:r w:rsidR="0084484C">
          <w:rPr>
            <w:noProof/>
            <w:webHidden/>
          </w:rPr>
        </w:r>
        <w:r w:rsidR="0084484C">
          <w:rPr>
            <w:noProof/>
            <w:webHidden/>
          </w:rPr>
          <w:fldChar w:fldCharType="separate"/>
        </w:r>
        <w:r w:rsidR="0084484C">
          <w:rPr>
            <w:noProof/>
            <w:webHidden/>
          </w:rPr>
          <w:t>121</w:t>
        </w:r>
        <w:r w:rsidR="0084484C">
          <w:rPr>
            <w:noProof/>
            <w:webHidden/>
          </w:rPr>
          <w:fldChar w:fldCharType="end"/>
        </w:r>
      </w:hyperlink>
    </w:p>
    <w:p w14:paraId="65E87D82" w14:textId="6B6C3DFF"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51" w:history="1">
        <w:r w:rsidR="0084484C" w:rsidRPr="00006C59">
          <w:rPr>
            <w:rStyle w:val="Hyperlink"/>
            <w:noProof/>
          </w:rPr>
          <w:t>7.3.3.</w:t>
        </w:r>
        <w:r w:rsidR="0084484C">
          <w:rPr>
            <w:rFonts w:asciiTheme="minorHAnsi" w:eastAsiaTheme="minorEastAsia" w:hAnsiTheme="minorHAnsi"/>
            <w:noProof/>
            <w:szCs w:val="22"/>
            <w:lang w:eastAsia="en-GB"/>
          </w:rPr>
          <w:tab/>
        </w:r>
        <w:r w:rsidR="0084484C" w:rsidRPr="00006C59">
          <w:rPr>
            <w:rStyle w:val="Hyperlink"/>
            <w:noProof/>
          </w:rPr>
          <w:t>Supplementary Data File 3</w:t>
        </w:r>
        <w:r w:rsidR="0084484C">
          <w:rPr>
            <w:noProof/>
            <w:webHidden/>
          </w:rPr>
          <w:tab/>
        </w:r>
        <w:r w:rsidR="0084484C">
          <w:rPr>
            <w:noProof/>
            <w:webHidden/>
          </w:rPr>
          <w:fldChar w:fldCharType="begin"/>
        </w:r>
        <w:r w:rsidR="0084484C">
          <w:rPr>
            <w:noProof/>
            <w:webHidden/>
          </w:rPr>
          <w:instrText xml:space="preserve"> PAGEREF _Toc101879451 \h </w:instrText>
        </w:r>
        <w:r w:rsidR="0084484C">
          <w:rPr>
            <w:noProof/>
            <w:webHidden/>
          </w:rPr>
        </w:r>
        <w:r w:rsidR="0084484C">
          <w:rPr>
            <w:noProof/>
            <w:webHidden/>
          </w:rPr>
          <w:fldChar w:fldCharType="separate"/>
        </w:r>
        <w:r w:rsidR="0084484C">
          <w:rPr>
            <w:noProof/>
            <w:webHidden/>
          </w:rPr>
          <w:t>122</w:t>
        </w:r>
        <w:r w:rsidR="0084484C">
          <w:rPr>
            <w:noProof/>
            <w:webHidden/>
          </w:rPr>
          <w:fldChar w:fldCharType="end"/>
        </w:r>
      </w:hyperlink>
    </w:p>
    <w:p w14:paraId="2323E0D6" w14:textId="3D6D5577"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52" w:history="1">
        <w:r w:rsidR="0084484C" w:rsidRPr="00006C59">
          <w:rPr>
            <w:rStyle w:val="Hyperlink"/>
            <w:noProof/>
          </w:rPr>
          <w:t>7.3.4.</w:t>
        </w:r>
        <w:r w:rsidR="0084484C">
          <w:rPr>
            <w:rFonts w:asciiTheme="minorHAnsi" w:eastAsiaTheme="minorEastAsia" w:hAnsiTheme="minorHAnsi"/>
            <w:noProof/>
            <w:szCs w:val="22"/>
            <w:lang w:eastAsia="en-GB"/>
          </w:rPr>
          <w:tab/>
        </w:r>
        <w:r w:rsidR="0084484C" w:rsidRPr="00006C59">
          <w:rPr>
            <w:rStyle w:val="Hyperlink"/>
            <w:noProof/>
          </w:rPr>
          <w:t>Supplementary Data File 4</w:t>
        </w:r>
        <w:r w:rsidR="0084484C">
          <w:rPr>
            <w:noProof/>
            <w:webHidden/>
          </w:rPr>
          <w:tab/>
        </w:r>
        <w:r w:rsidR="0084484C">
          <w:rPr>
            <w:noProof/>
            <w:webHidden/>
          </w:rPr>
          <w:fldChar w:fldCharType="begin"/>
        </w:r>
        <w:r w:rsidR="0084484C">
          <w:rPr>
            <w:noProof/>
            <w:webHidden/>
          </w:rPr>
          <w:instrText xml:space="preserve"> PAGEREF _Toc101879452 \h </w:instrText>
        </w:r>
        <w:r w:rsidR="0084484C">
          <w:rPr>
            <w:noProof/>
            <w:webHidden/>
          </w:rPr>
        </w:r>
        <w:r w:rsidR="0084484C">
          <w:rPr>
            <w:noProof/>
            <w:webHidden/>
          </w:rPr>
          <w:fldChar w:fldCharType="separate"/>
        </w:r>
        <w:r w:rsidR="0084484C">
          <w:rPr>
            <w:noProof/>
            <w:webHidden/>
          </w:rPr>
          <w:t>122</w:t>
        </w:r>
        <w:r w:rsidR="0084484C">
          <w:rPr>
            <w:noProof/>
            <w:webHidden/>
          </w:rPr>
          <w:fldChar w:fldCharType="end"/>
        </w:r>
      </w:hyperlink>
    </w:p>
    <w:p w14:paraId="327527D7" w14:textId="5E18C0B7"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53" w:history="1">
        <w:r w:rsidR="0084484C" w:rsidRPr="00006C59">
          <w:rPr>
            <w:rStyle w:val="Hyperlink"/>
            <w:noProof/>
          </w:rPr>
          <w:t>7.3.5.</w:t>
        </w:r>
        <w:r w:rsidR="0084484C">
          <w:rPr>
            <w:rFonts w:asciiTheme="minorHAnsi" w:eastAsiaTheme="minorEastAsia" w:hAnsiTheme="minorHAnsi"/>
            <w:noProof/>
            <w:szCs w:val="22"/>
            <w:lang w:eastAsia="en-GB"/>
          </w:rPr>
          <w:tab/>
        </w:r>
        <w:r w:rsidR="0084484C" w:rsidRPr="00006C59">
          <w:rPr>
            <w:rStyle w:val="Hyperlink"/>
            <w:noProof/>
          </w:rPr>
          <w:t>Supplementary Data File 5</w:t>
        </w:r>
        <w:r w:rsidR="0084484C">
          <w:rPr>
            <w:noProof/>
            <w:webHidden/>
          </w:rPr>
          <w:tab/>
        </w:r>
        <w:r w:rsidR="0084484C">
          <w:rPr>
            <w:noProof/>
            <w:webHidden/>
          </w:rPr>
          <w:fldChar w:fldCharType="begin"/>
        </w:r>
        <w:r w:rsidR="0084484C">
          <w:rPr>
            <w:noProof/>
            <w:webHidden/>
          </w:rPr>
          <w:instrText xml:space="preserve"> PAGEREF _Toc101879453 \h </w:instrText>
        </w:r>
        <w:r w:rsidR="0084484C">
          <w:rPr>
            <w:noProof/>
            <w:webHidden/>
          </w:rPr>
        </w:r>
        <w:r w:rsidR="0084484C">
          <w:rPr>
            <w:noProof/>
            <w:webHidden/>
          </w:rPr>
          <w:fldChar w:fldCharType="separate"/>
        </w:r>
        <w:r w:rsidR="0084484C">
          <w:rPr>
            <w:noProof/>
            <w:webHidden/>
          </w:rPr>
          <w:t>122</w:t>
        </w:r>
        <w:r w:rsidR="0084484C">
          <w:rPr>
            <w:noProof/>
            <w:webHidden/>
          </w:rPr>
          <w:fldChar w:fldCharType="end"/>
        </w:r>
      </w:hyperlink>
    </w:p>
    <w:p w14:paraId="5386427D" w14:textId="262C82CD"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54" w:history="1">
        <w:r w:rsidR="0084484C" w:rsidRPr="00006C59">
          <w:rPr>
            <w:rStyle w:val="Hyperlink"/>
            <w:noProof/>
          </w:rPr>
          <w:t>7.3.6.</w:t>
        </w:r>
        <w:r w:rsidR="0084484C">
          <w:rPr>
            <w:rFonts w:asciiTheme="minorHAnsi" w:eastAsiaTheme="minorEastAsia" w:hAnsiTheme="minorHAnsi"/>
            <w:noProof/>
            <w:szCs w:val="22"/>
            <w:lang w:eastAsia="en-GB"/>
          </w:rPr>
          <w:tab/>
        </w:r>
        <w:r w:rsidR="0084484C" w:rsidRPr="00006C59">
          <w:rPr>
            <w:rStyle w:val="Hyperlink"/>
            <w:noProof/>
          </w:rPr>
          <w:t>Supplementary Data File 6</w:t>
        </w:r>
        <w:r w:rsidR="0084484C">
          <w:rPr>
            <w:noProof/>
            <w:webHidden/>
          </w:rPr>
          <w:tab/>
        </w:r>
        <w:r w:rsidR="0084484C">
          <w:rPr>
            <w:noProof/>
            <w:webHidden/>
          </w:rPr>
          <w:fldChar w:fldCharType="begin"/>
        </w:r>
        <w:r w:rsidR="0084484C">
          <w:rPr>
            <w:noProof/>
            <w:webHidden/>
          </w:rPr>
          <w:instrText xml:space="preserve"> PAGEREF _Toc101879454 \h </w:instrText>
        </w:r>
        <w:r w:rsidR="0084484C">
          <w:rPr>
            <w:noProof/>
            <w:webHidden/>
          </w:rPr>
        </w:r>
        <w:r w:rsidR="0084484C">
          <w:rPr>
            <w:noProof/>
            <w:webHidden/>
          </w:rPr>
          <w:fldChar w:fldCharType="separate"/>
        </w:r>
        <w:r w:rsidR="0084484C">
          <w:rPr>
            <w:noProof/>
            <w:webHidden/>
          </w:rPr>
          <w:t>122</w:t>
        </w:r>
        <w:r w:rsidR="0084484C">
          <w:rPr>
            <w:noProof/>
            <w:webHidden/>
          </w:rPr>
          <w:fldChar w:fldCharType="end"/>
        </w:r>
      </w:hyperlink>
    </w:p>
    <w:p w14:paraId="60B19804" w14:textId="2ADC8B97"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55" w:history="1">
        <w:r w:rsidR="0084484C" w:rsidRPr="00006C59">
          <w:rPr>
            <w:rStyle w:val="Hyperlink"/>
            <w:noProof/>
          </w:rPr>
          <w:t>7.3.7.</w:t>
        </w:r>
        <w:r w:rsidR="0084484C">
          <w:rPr>
            <w:rFonts w:asciiTheme="minorHAnsi" w:eastAsiaTheme="minorEastAsia" w:hAnsiTheme="minorHAnsi"/>
            <w:noProof/>
            <w:szCs w:val="22"/>
            <w:lang w:eastAsia="en-GB"/>
          </w:rPr>
          <w:tab/>
        </w:r>
        <w:r w:rsidR="0084484C" w:rsidRPr="00006C59">
          <w:rPr>
            <w:rStyle w:val="Hyperlink"/>
            <w:noProof/>
          </w:rPr>
          <w:t>Supplementary Data File 7</w:t>
        </w:r>
        <w:r w:rsidR="0084484C">
          <w:rPr>
            <w:noProof/>
            <w:webHidden/>
          </w:rPr>
          <w:tab/>
        </w:r>
        <w:r w:rsidR="0084484C">
          <w:rPr>
            <w:noProof/>
            <w:webHidden/>
          </w:rPr>
          <w:fldChar w:fldCharType="begin"/>
        </w:r>
        <w:r w:rsidR="0084484C">
          <w:rPr>
            <w:noProof/>
            <w:webHidden/>
          </w:rPr>
          <w:instrText xml:space="preserve"> PAGEREF _Toc101879455 \h </w:instrText>
        </w:r>
        <w:r w:rsidR="0084484C">
          <w:rPr>
            <w:noProof/>
            <w:webHidden/>
          </w:rPr>
        </w:r>
        <w:r w:rsidR="0084484C">
          <w:rPr>
            <w:noProof/>
            <w:webHidden/>
          </w:rPr>
          <w:fldChar w:fldCharType="separate"/>
        </w:r>
        <w:r w:rsidR="0084484C">
          <w:rPr>
            <w:noProof/>
            <w:webHidden/>
          </w:rPr>
          <w:t>122</w:t>
        </w:r>
        <w:r w:rsidR="0084484C">
          <w:rPr>
            <w:noProof/>
            <w:webHidden/>
          </w:rPr>
          <w:fldChar w:fldCharType="end"/>
        </w:r>
      </w:hyperlink>
    </w:p>
    <w:p w14:paraId="1821ACCB" w14:textId="56417543"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56" w:history="1">
        <w:r w:rsidR="0084484C" w:rsidRPr="00006C59">
          <w:rPr>
            <w:rStyle w:val="Hyperlink"/>
            <w:noProof/>
          </w:rPr>
          <w:t>7.3.8.</w:t>
        </w:r>
        <w:r w:rsidR="0084484C">
          <w:rPr>
            <w:rFonts w:asciiTheme="minorHAnsi" w:eastAsiaTheme="minorEastAsia" w:hAnsiTheme="minorHAnsi"/>
            <w:noProof/>
            <w:szCs w:val="22"/>
            <w:lang w:eastAsia="en-GB"/>
          </w:rPr>
          <w:tab/>
        </w:r>
        <w:r w:rsidR="0084484C" w:rsidRPr="00006C59">
          <w:rPr>
            <w:rStyle w:val="Hyperlink"/>
            <w:noProof/>
          </w:rPr>
          <w:t>Supplementary Data File 8</w:t>
        </w:r>
        <w:r w:rsidR="0084484C">
          <w:rPr>
            <w:noProof/>
            <w:webHidden/>
          </w:rPr>
          <w:tab/>
        </w:r>
        <w:r w:rsidR="0084484C">
          <w:rPr>
            <w:noProof/>
            <w:webHidden/>
          </w:rPr>
          <w:fldChar w:fldCharType="begin"/>
        </w:r>
        <w:r w:rsidR="0084484C">
          <w:rPr>
            <w:noProof/>
            <w:webHidden/>
          </w:rPr>
          <w:instrText xml:space="preserve"> PAGEREF _Toc101879456 \h </w:instrText>
        </w:r>
        <w:r w:rsidR="0084484C">
          <w:rPr>
            <w:noProof/>
            <w:webHidden/>
          </w:rPr>
        </w:r>
        <w:r w:rsidR="0084484C">
          <w:rPr>
            <w:noProof/>
            <w:webHidden/>
          </w:rPr>
          <w:fldChar w:fldCharType="separate"/>
        </w:r>
        <w:r w:rsidR="0084484C">
          <w:rPr>
            <w:noProof/>
            <w:webHidden/>
          </w:rPr>
          <w:t>122</w:t>
        </w:r>
        <w:r w:rsidR="0084484C">
          <w:rPr>
            <w:noProof/>
            <w:webHidden/>
          </w:rPr>
          <w:fldChar w:fldCharType="end"/>
        </w:r>
      </w:hyperlink>
    </w:p>
    <w:p w14:paraId="5EEEAB54" w14:textId="025FE5A5"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58" w:history="1">
        <w:r w:rsidR="0084484C" w:rsidRPr="00006C59">
          <w:rPr>
            <w:rStyle w:val="Hyperlink"/>
            <w:noProof/>
          </w:rPr>
          <w:t>7.3.9.</w:t>
        </w:r>
        <w:r w:rsidR="0084484C">
          <w:rPr>
            <w:rFonts w:asciiTheme="minorHAnsi" w:eastAsiaTheme="minorEastAsia" w:hAnsiTheme="minorHAnsi"/>
            <w:noProof/>
            <w:szCs w:val="22"/>
            <w:lang w:eastAsia="en-GB"/>
          </w:rPr>
          <w:tab/>
        </w:r>
        <w:r w:rsidR="0084484C" w:rsidRPr="00006C59">
          <w:rPr>
            <w:rStyle w:val="Hyperlink"/>
            <w:noProof/>
          </w:rPr>
          <w:t>Supplementary File 1</w:t>
        </w:r>
        <w:r w:rsidR="0084484C">
          <w:rPr>
            <w:noProof/>
            <w:webHidden/>
          </w:rPr>
          <w:tab/>
        </w:r>
        <w:r w:rsidR="0084484C">
          <w:rPr>
            <w:noProof/>
            <w:webHidden/>
          </w:rPr>
          <w:fldChar w:fldCharType="begin"/>
        </w:r>
        <w:r w:rsidR="0084484C">
          <w:rPr>
            <w:noProof/>
            <w:webHidden/>
          </w:rPr>
          <w:instrText xml:space="preserve"> PAGEREF _Toc101879458 \h </w:instrText>
        </w:r>
        <w:r w:rsidR="0084484C">
          <w:rPr>
            <w:noProof/>
            <w:webHidden/>
          </w:rPr>
        </w:r>
        <w:r w:rsidR="0084484C">
          <w:rPr>
            <w:noProof/>
            <w:webHidden/>
          </w:rPr>
          <w:fldChar w:fldCharType="separate"/>
        </w:r>
        <w:r w:rsidR="0084484C">
          <w:rPr>
            <w:noProof/>
            <w:webHidden/>
          </w:rPr>
          <w:t>123</w:t>
        </w:r>
        <w:r w:rsidR="0084484C">
          <w:rPr>
            <w:noProof/>
            <w:webHidden/>
          </w:rPr>
          <w:fldChar w:fldCharType="end"/>
        </w:r>
      </w:hyperlink>
    </w:p>
    <w:p w14:paraId="052FAF94" w14:textId="2F76F5C9" w:rsidR="0084484C" w:rsidRDefault="00000000" w:rsidP="0084484C">
      <w:pPr>
        <w:pStyle w:val="TOC3"/>
        <w:tabs>
          <w:tab w:val="clear" w:pos="9010"/>
          <w:tab w:val="right" w:leader="dot" w:pos="8931"/>
        </w:tabs>
        <w:rPr>
          <w:rFonts w:asciiTheme="minorHAnsi" w:eastAsiaTheme="minorEastAsia" w:hAnsiTheme="minorHAnsi"/>
          <w:noProof/>
          <w:szCs w:val="22"/>
          <w:lang w:eastAsia="en-GB"/>
        </w:rPr>
      </w:pPr>
      <w:hyperlink w:anchor="_Toc101879459" w:history="1">
        <w:r w:rsidR="0084484C" w:rsidRPr="00006C59">
          <w:rPr>
            <w:rStyle w:val="Hyperlink"/>
            <w:noProof/>
          </w:rPr>
          <w:t>7.3.10.</w:t>
        </w:r>
        <w:r w:rsidR="0084484C">
          <w:rPr>
            <w:rFonts w:asciiTheme="minorHAnsi" w:eastAsiaTheme="minorEastAsia" w:hAnsiTheme="minorHAnsi"/>
            <w:noProof/>
            <w:szCs w:val="22"/>
            <w:lang w:eastAsia="en-GB"/>
          </w:rPr>
          <w:tab/>
        </w:r>
        <w:r w:rsidR="0084484C" w:rsidRPr="00006C59">
          <w:rPr>
            <w:rStyle w:val="Hyperlink"/>
            <w:noProof/>
          </w:rPr>
          <w:t>Supplementary File 2</w:t>
        </w:r>
        <w:r w:rsidR="0084484C">
          <w:rPr>
            <w:noProof/>
            <w:webHidden/>
          </w:rPr>
          <w:tab/>
        </w:r>
        <w:r w:rsidR="0084484C">
          <w:rPr>
            <w:noProof/>
            <w:webHidden/>
          </w:rPr>
          <w:fldChar w:fldCharType="begin"/>
        </w:r>
        <w:r w:rsidR="0084484C">
          <w:rPr>
            <w:noProof/>
            <w:webHidden/>
          </w:rPr>
          <w:instrText xml:space="preserve"> PAGEREF _Toc101879459 \h </w:instrText>
        </w:r>
        <w:r w:rsidR="0084484C">
          <w:rPr>
            <w:noProof/>
            <w:webHidden/>
          </w:rPr>
        </w:r>
        <w:r w:rsidR="0084484C">
          <w:rPr>
            <w:noProof/>
            <w:webHidden/>
          </w:rPr>
          <w:fldChar w:fldCharType="separate"/>
        </w:r>
        <w:r w:rsidR="0084484C">
          <w:rPr>
            <w:noProof/>
            <w:webHidden/>
          </w:rPr>
          <w:t>123</w:t>
        </w:r>
        <w:r w:rsidR="0084484C">
          <w:rPr>
            <w:noProof/>
            <w:webHidden/>
          </w:rPr>
          <w:fldChar w:fldCharType="end"/>
        </w:r>
      </w:hyperlink>
    </w:p>
    <w:p w14:paraId="116F7020" w14:textId="7CB387FF" w:rsidR="0084484C" w:rsidRDefault="00000000" w:rsidP="0084484C">
      <w:pPr>
        <w:pStyle w:val="TOC1"/>
        <w:tabs>
          <w:tab w:val="clear" w:pos="9010"/>
          <w:tab w:val="right" w:leader="dot" w:pos="8931"/>
        </w:tabs>
        <w:rPr>
          <w:rFonts w:asciiTheme="minorHAnsi" w:eastAsiaTheme="minorEastAsia" w:hAnsiTheme="minorHAnsi"/>
          <w:noProof/>
          <w:szCs w:val="22"/>
          <w:lang w:eastAsia="en-GB"/>
        </w:rPr>
      </w:pPr>
      <w:hyperlink w:anchor="_Toc101879460" w:history="1">
        <w:r w:rsidR="0084484C" w:rsidRPr="00006C59">
          <w:rPr>
            <w:rStyle w:val="Hyperlink"/>
            <w:noProof/>
          </w:rPr>
          <w:t>8.</w:t>
        </w:r>
        <w:r w:rsidR="0084484C">
          <w:rPr>
            <w:rFonts w:asciiTheme="minorHAnsi" w:eastAsiaTheme="minorEastAsia" w:hAnsiTheme="minorHAnsi"/>
            <w:noProof/>
            <w:szCs w:val="22"/>
            <w:lang w:eastAsia="en-GB"/>
          </w:rPr>
          <w:tab/>
        </w:r>
        <w:r w:rsidR="0084484C" w:rsidRPr="00006C59">
          <w:rPr>
            <w:rStyle w:val="Hyperlink"/>
            <w:noProof/>
          </w:rPr>
          <w:t>REFERENCES</w:t>
        </w:r>
        <w:r w:rsidR="0084484C">
          <w:rPr>
            <w:noProof/>
            <w:webHidden/>
          </w:rPr>
          <w:tab/>
        </w:r>
        <w:r w:rsidR="0084484C">
          <w:rPr>
            <w:noProof/>
            <w:webHidden/>
          </w:rPr>
          <w:fldChar w:fldCharType="begin"/>
        </w:r>
        <w:r w:rsidR="0084484C">
          <w:rPr>
            <w:noProof/>
            <w:webHidden/>
          </w:rPr>
          <w:instrText xml:space="preserve"> PAGEREF _Toc101879460 \h </w:instrText>
        </w:r>
        <w:r w:rsidR="0084484C">
          <w:rPr>
            <w:noProof/>
            <w:webHidden/>
          </w:rPr>
        </w:r>
        <w:r w:rsidR="0084484C">
          <w:rPr>
            <w:noProof/>
            <w:webHidden/>
          </w:rPr>
          <w:fldChar w:fldCharType="separate"/>
        </w:r>
        <w:r w:rsidR="0084484C">
          <w:rPr>
            <w:noProof/>
            <w:webHidden/>
          </w:rPr>
          <w:t>124</w:t>
        </w:r>
        <w:r w:rsidR="0084484C">
          <w:rPr>
            <w:noProof/>
            <w:webHidden/>
          </w:rPr>
          <w:fldChar w:fldCharType="end"/>
        </w:r>
      </w:hyperlink>
    </w:p>
    <w:p w14:paraId="7B2D274E" w14:textId="161E7ACD" w:rsidR="0084484C" w:rsidRDefault="00000000" w:rsidP="0084484C">
      <w:pPr>
        <w:pStyle w:val="TOC2"/>
        <w:rPr>
          <w:rFonts w:asciiTheme="minorHAnsi" w:eastAsiaTheme="minorEastAsia" w:hAnsiTheme="minorHAnsi"/>
          <w:noProof/>
          <w:szCs w:val="22"/>
          <w:lang w:eastAsia="en-GB"/>
        </w:rPr>
      </w:pPr>
      <w:hyperlink w:anchor="_Toc101879461" w:history="1">
        <w:r w:rsidR="0084484C" w:rsidRPr="00006C59">
          <w:rPr>
            <w:rStyle w:val="Hyperlink"/>
            <w:noProof/>
          </w:rPr>
          <w:t>8.1.</w:t>
        </w:r>
        <w:r w:rsidR="0084484C">
          <w:rPr>
            <w:rFonts w:asciiTheme="minorHAnsi" w:eastAsiaTheme="minorEastAsia" w:hAnsiTheme="minorHAnsi"/>
            <w:noProof/>
            <w:szCs w:val="22"/>
            <w:lang w:eastAsia="en-GB"/>
          </w:rPr>
          <w:tab/>
        </w:r>
        <w:r w:rsidR="0084484C" w:rsidRPr="00006C59">
          <w:rPr>
            <w:rStyle w:val="Hyperlink"/>
            <w:noProof/>
          </w:rPr>
          <w:t>Main report references</w:t>
        </w:r>
        <w:r w:rsidR="0084484C">
          <w:rPr>
            <w:noProof/>
            <w:webHidden/>
          </w:rPr>
          <w:tab/>
        </w:r>
        <w:r w:rsidR="0084484C">
          <w:rPr>
            <w:noProof/>
            <w:webHidden/>
          </w:rPr>
          <w:fldChar w:fldCharType="begin"/>
        </w:r>
        <w:r w:rsidR="0084484C">
          <w:rPr>
            <w:noProof/>
            <w:webHidden/>
          </w:rPr>
          <w:instrText xml:space="preserve"> PAGEREF _Toc101879461 \h </w:instrText>
        </w:r>
        <w:r w:rsidR="0084484C">
          <w:rPr>
            <w:noProof/>
            <w:webHidden/>
          </w:rPr>
        </w:r>
        <w:r w:rsidR="0084484C">
          <w:rPr>
            <w:noProof/>
            <w:webHidden/>
          </w:rPr>
          <w:fldChar w:fldCharType="separate"/>
        </w:r>
        <w:r w:rsidR="0084484C">
          <w:rPr>
            <w:noProof/>
            <w:webHidden/>
          </w:rPr>
          <w:t>124</w:t>
        </w:r>
        <w:r w:rsidR="0084484C">
          <w:rPr>
            <w:noProof/>
            <w:webHidden/>
          </w:rPr>
          <w:fldChar w:fldCharType="end"/>
        </w:r>
      </w:hyperlink>
    </w:p>
    <w:p w14:paraId="0E49D792" w14:textId="4CF9181D" w:rsidR="0084484C" w:rsidRDefault="00000000">
      <w:pPr>
        <w:pStyle w:val="TOC2"/>
        <w:rPr>
          <w:rFonts w:asciiTheme="minorHAnsi" w:eastAsiaTheme="minorEastAsia" w:hAnsiTheme="minorHAnsi"/>
          <w:noProof/>
          <w:szCs w:val="22"/>
          <w:lang w:eastAsia="en-GB"/>
        </w:rPr>
      </w:pPr>
      <w:hyperlink w:anchor="_Toc101879462" w:history="1">
        <w:r w:rsidR="0084484C" w:rsidRPr="00006C59">
          <w:rPr>
            <w:rStyle w:val="Hyperlink"/>
            <w:noProof/>
          </w:rPr>
          <w:t>8.2.</w:t>
        </w:r>
        <w:r w:rsidR="0084484C">
          <w:rPr>
            <w:rFonts w:asciiTheme="minorHAnsi" w:eastAsiaTheme="minorEastAsia" w:hAnsiTheme="minorHAnsi"/>
            <w:noProof/>
            <w:szCs w:val="22"/>
            <w:lang w:eastAsia="en-GB"/>
          </w:rPr>
          <w:tab/>
        </w:r>
        <w:r w:rsidR="0084484C" w:rsidRPr="00006C59">
          <w:rPr>
            <w:rStyle w:val="Hyperlink"/>
            <w:noProof/>
          </w:rPr>
          <w:t>References for taxonomic literature review</w:t>
        </w:r>
        <w:r w:rsidR="0084484C">
          <w:rPr>
            <w:noProof/>
            <w:webHidden/>
          </w:rPr>
          <w:tab/>
        </w:r>
        <w:r w:rsidR="0084484C">
          <w:rPr>
            <w:noProof/>
            <w:webHidden/>
          </w:rPr>
          <w:fldChar w:fldCharType="begin"/>
        </w:r>
        <w:r w:rsidR="0084484C">
          <w:rPr>
            <w:noProof/>
            <w:webHidden/>
          </w:rPr>
          <w:instrText xml:space="preserve"> PAGEREF _Toc101879462 \h </w:instrText>
        </w:r>
        <w:r w:rsidR="0084484C">
          <w:rPr>
            <w:noProof/>
            <w:webHidden/>
          </w:rPr>
        </w:r>
        <w:r w:rsidR="0084484C">
          <w:rPr>
            <w:noProof/>
            <w:webHidden/>
          </w:rPr>
          <w:fldChar w:fldCharType="separate"/>
        </w:r>
        <w:r w:rsidR="0084484C">
          <w:rPr>
            <w:noProof/>
            <w:webHidden/>
          </w:rPr>
          <w:t>130</w:t>
        </w:r>
        <w:r w:rsidR="0084484C">
          <w:rPr>
            <w:noProof/>
            <w:webHidden/>
          </w:rPr>
          <w:fldChar w:fldCharType="end"/>
        </w:r>
      </w:hyperlink>
    </w:p>
    <w:p w14:paraId="12A982E3" w14:textId="6ECD672D" w:rsidR="00067929" w:rsidRDefault="00067929" w:rsidP="0084484C">
      <w:pPr>
        <w:tabs>
          <w:tab w:val="right" w:leader="dot" w:pos="8931"/>
          <w:tab w:val="right" w:leader="dot" w:pos="9072"/>
        </w:tabs>
      </w:pPr>
      <w:r>
        <w:fldChar w:fldCharType="end"/>
      </w:r>
      <w:r>
        <w:br w:type="page"/>
      </w:r>
    </w:p>
    <w:p w14:paraId="3D19954C" w14:textId="5CA983CA" w:rsidR="00067929" w:rsidRPr="00F44037" w:rsidRDefault="00067929" w:rsidP="00067929">
      <w:pPr>
        <w:pStyle w:val="Heading1"/>
      </w:pPr>
      <w:bookmarkStart w:id="15" w:name="_Toc101879378"/>
      <w:r w:rsidRPr="00F44037">
        <w:lastRenderedPageBreak/>
        <w:t>I</w:t>
      </w:r>
      <w:r w:rsidR="000A433C">
        <w:t>NTRODUCTION</w:t>
      </w:r>
      <w:bookmarkEnd w:id="15"/>
    </w:p>
    <w:p w14:paraId="198164F8" w14:textId="77777777" w:rsidR="00067929" w:rsidRDefault="00067929" w:rsidP="00067929">
      <w:pPr>
        <w:rPr>
          <w:rStyle w:val="LineNumber"/>
          <w:rFonts w:cs="Arial"/>
          <w:b/>
          <w:sz w:val="24"/>
        </w:rPr>
      </w:pPr>
    </w:p>
    <w:p w14:paraId="140B4833" w14:textId="11478EDE" w:rsidR="00067929" w:rsidRPr="00067929" w:rsidRDefault="00010163" w:rsidP="00067929">
      <w:pPr>
        <w:pStyle w:val="Heading2"/>
        <w:rPr>
          <w:rStyle w:val="LineNumber"/>
          <w:sz w:val="26"/>
        </w:rPr>
      </w:pPr>
      <w:bookmarkStart w:id="16" w:name="_Toc101879379"/>
      <w:r>
        <w:rPr>
          <w:rStyle w:val="LineNumber"/>
          <w:sz w:val="26"/>
        </w:rPr>
        <w:t>Overview of exploration of the Clarion-Clipperton Zone</w:t>
      </w:r>
      <w:bookmarkEnd w:id="16"/>
    </w:p>
    <w:p w14:paraId="22311851" w14:textId="77777777" w:rsidR="00487F4F" w:rsidRPr="00D94DC8" w:rsidRDefault="00487F4F" w:rsidP="00067929"/>
    <w:p w14:paraId="02ECB6CF" w14:textId="77777777" w:rsidR="0011659E" w:rsidRDefault="00067929" w:rsidP="00487F4F">
      <w:pPr>
        <w:rPr>
          <w:szCs w:val="22"/>
        </w:rPr>
      </w:pPr>
      <w:r w:rsidRPr="00E14EC8">
        <w:rPr>
          <w:szCs w:val="22"/>
        </w:rPr>
        <w:t xml:space="preserve">The Clarion Clipperton Zone (CCZ) </w:t>
      </w:r>
      <w:r w:rsidR="00487F4F" w:rsidRPr="00E14EC8">
        <w:rPr>
          <w:szCs w:val="22"/>
        </w:rPr>
        <w:t xml:space="preserve">is </w:t>
      </w:r>
      <w:r w:rsidRPr="00E14EC8">
        <w:rPr>
          <w:szCs w:val="22"/>
        </w:rPr>
        <w:t xml:space="preserve">a vast stretch of </w:t>
      </w:r>
      <w:r w:rsidR="005635ED" w:rsidRPr="00E14EC8">
        <w:rPr>
          <w:szCs w:val="22"/>
        </w:rPr>
        <w:t xml:space="preserve">sedimented </w:t>
      </w:r>
      <w:r w:rsidR="00487F4F" w:rsidRPr="00E14EC8">
        <w:rPr>
          <w:szCs w:val="22"/>
        </w:rPr>
        <w:t xml:space="preserve">abyssal seafloor </w:t>
      </w:r>
      <w:r w:rsidRPr="00E14EC8">
        <w:rPr>
          <w:color w:val="000000"/>
          <w:szCs w:val="22"/>
        </w:rPr>
        <w:t>spanning 6 million km</w:t>
      </w:r>
      <w:r w:rsidRPr="00E14EC8">
        <w:rPr>
          <w:color w:val="000000"/>
          <w:szCs w:val="22"/>
          <w:vertAlign w:val="superscript"/>
        </w:rPr>
        <w:t>2</w:t>
      </w:r>
      <w:r w:rsidRPr="00E14EC8">
        <w:rPr>
          <w:color w:val="000000"/>
          <w:szCs w:val="22"/>
        </w:rPr>
        <w:t xml:space="preserve"> from the Hawaiian Archipelago to Mexico, </w:t>
      </w:r>
      <w:r w:rsidR="00487F4F" w:rsidRPr="00E14EC8">
        <w:rPr>
          <w:color w:val="000000"/>
          <w:szCs w:val="22"/>
        </w:rPr>
        <w:t>at</w:t>
      </w:r>
      <w:r w:rsidRPr="00E14EC8">
        <w:rPr>
          <w:color w:val="000000"/>
          <w:szCs w:val="22"/>
        </w:rPr>
        <w:t xml:space="preserve"> depths of </w:t>
      </w:r>
      <w:r w:rsidR="00487F4F" w:rsidRPr="00E14EC8">
        <w:rPr>
          <w:szCs w:val="22"/>
        </w:rPr>
        <w:t>4</w:t>
      </w:r>
      <w:r w:rsidR="007A4388">
        <w:rPr>
          <w:szCs w:val="22"/>
        </w:rPr>
        <w:t>000</w:t>
      </w:r>
      <w:r w:rsidR="00487F4F" w:rsidRPr="00E14EC8">
        <w:rPr>
          <w:szCs w:val="22"/>
        </w:rPr>
        <w:t xml:space="preserve">-5000m. One of its most characteristic features is an abundance of potato-sized polymetallic nodules that lie on the surface of the </w:t>
      </w:r>
      <w:r w:rsidR="005635ED" w:rsidRPr="00E14EC8">
        <w:rPr>
          <w:szCs w:val="22"/>
        </w:rPr>
        <w:t>sediment</w:t>
      </w:r>
      <w:r w:rsidR="00487F4F" w:rsidRPr="00E14EC8">
        <w:rPr>
          <w:szCs w:val="22"/>
        </w:rPr>
        <w:t xml:space="preserve">, </w:t>
      </w:r>
      <w:r w:rsidR="006459A0">
        <w:rPr>
          <w:szCs w:val="22"/>
        </w:rPr>
        <w:t>which</w:t>
      </w:r>
      <w:r w:rsidR="00487F4F" w:rsidRPr="00E14EC8">
        <w:rPr>
          <w:szCs w:val="22"/>
        </w:rPr>
        <w:t xml:space="preserve"> have been </w:t>
      </w:r>
      <w:r w:rsidR="00E82C99">
        <w:rPr>
          <w:szCs w:val="22"/>
        </w:rPr>
        <w:t>eyed</w:t>
      </w:r>
      <w:r w:rsidR="00487F4F" w:rsidRPr="00E14EC8">
        <w:rPr>
          <w:szCs w:val="22"/>
        </w:rPr>
        <w:t xml:space="preserve"> as a metal resource</w:t>
      </w:r>
      <w:r w:rsidR="00445641" w:rsidRPr="00E14EC8">
        <w:rPr>
          <w:szCs w:val="22"/>
        </w:rPr>
        <w:t xml:space="preserve">, particularly for nickel, </w:t>
      </w:r>
      <w:proofErr w:type="gramStart"/>
      <w:r w:rsidR="00445641" w:rsidRPr="00E14EC8">
        <w:rPr>
          <w:szCs w:val="22"/>
        </w:rPr>
        <w:t>cobalt</w:t>
      </w:r>
      <w:proofErr w:type="gramEnd"/>
      <w:r w:rsidR="00445641" w:rsidRPr="00E14EC8">
        <w:rPr>
          <w:szCs w:val="22"/>
        </w:rPr>
        <w:t xml:space="preserve"> and manganese</w:t>
      </w:r>
      <w:r w:rsidR="00487F4F" w:rsidRPr="00E14EC8">
        <w:rPr>
          <w:szCs w:val="22"/>
        </w:rPr>
        <w:t xml:space="preserve"> for many decades</w:t>
      </w:r>
      <w:r w:rsidR="00785C8A" w:rsidRPr="00E14EC8">
        <w:rPr>
          <w:szCs w:val="22"/>
        </w:rPr>
        <w:t xml:space="preserve"> (Baker &amp; Beaudoin 2013)</w:t>
      </w:r>
      <w:r w:rsidR="00487F4F" w:rsidRPr="00E14EC8">
        <w:rPr>
          <w:szCs w:val="22"/>
        </w:rPr>
        <w:t xml:space="preserve">. </w:t>
      </w:r>
      <w:r w:rsidR="00FB1984">
        <w:rPr>
          <w:szCs w:val="22"/>
        </w:rPr>
        <w:t xml:space="preserve">Nodule density (together with POC flux) is regarded to be a key environmental driver of patterns in diversity and distribution (Washburn et al., 2021). The CCZ is noted to be highly heterogeneous in terms of habitat including in terms of nodule density (Simon-Lledo et al., 2019A, B). </w:t>
      </w:r>
    </w:p>
    <w:p w14:paraId="145BB7B1" w14:textId="77777777" w:rsidR="0011659E" w:rsidRDefault="0011659E" w:rsidP="00487F4F">
      <w:pPr>
        <w:rPr>
          <w:szCs w:val="22"/>
        </w:rPr>
      </w:pPr>
    </w:p>
    <w:p w14:paraId="3F56C6CD" w14:textId="5C85D0CC" w:rsidR="005635ED" w:rsidRPr="00E14EC8" w:rsidRDefault="00487F4F" w:rsidP="00487F4F">
      <w:pPr>
        <w:rPr>
          <w:szCs w:val="22"/>
        </w:rPr>
      </w:pPr>
      <w:r w:rsidRPr="00E14EC8">
        <w:rPr>
          <w:szCs w:val="22"/>
        </w:rPr>
        <w:t xml:space="preserve">Recent years have seen a renewed interest in deep-sea mining in the CCZ owing </w:t>
      </w:r>
      <w:r w:rsidR="006459A0">
        <w:rPr>
          <w:szCs w:val="22"/>
        </w:rPr>
        <w:t xml:space="preserve">in part </w:t>
      </w:r>
      <w:r w:rsidRPr="00E14EC8">
        <w:rPr>
          <w:szCs w:val="22"/>
        </w:rPr>
        <w:t xml:space="preserve">to projected demand for minerals for </w:t>
      </w:r>
      <w:r w:rsidR="00E82C99">
        <w:rPr>
          <w:szCs w:val="22"/>
        </w:rPr>
        <w:t>so-called ‘</w:t>
      </w:r>
      <w:r w:rsidRPr="00E14EC8">
        <w:rPr>
          <w:szCs w:val="22"/>
        </w:rPr>
        <w:t>green-technologies</w:t>
      </w:r>
      <w:r w:rsidR="00E82C99">
        <w:rPr>
          <w:szCs w:val="22"/>
        </w:rPr>
        <w:t>’</w:t>
      </w:r>
      <w:r w:rsidRPr="00E14EC8">
        <w:rPr>
          <w:szCs w:val="22"/>
        </w:rPr>
        <w:t>, such as electric vehicles (Herrington, 2021</w:t>
      </w:r>
      <w:r w:rsidR="00654A4E">
        <w:rPr>
          <w:szCs w:val="22"/>
        </w:rPr>
        <w:t>; The Royal Society, 2017</w:t>
      </w:r>
      <w:r w:rsidRPr="00E14EC8">
        <w:rPr>
          <w:szCs w:val="22"/>
        </w:rPr>
        <w:t>).</w:t>
      </w:r>
      <w:r w:rsidR="0011659E">
        <w:rPr>
          <w:szCs w:val="22"/>
        </w:rPr>
        <w:t xml:space="preserve"> </w:t>
      </w:r>
      <w:r w:rsidR="005635ED" w:rsidRPr="00E14EC8">
        <w:rPr>
          <w:szCs w:val="22"/>
        </w:rPr>
        <w:t>As part of the mineral exploration process, the International Seabed Authority (ISA</w:t>
      </w:r>
      <w:r w:rsidR="003E395A">
        <w:rPr>
          <w:szCs w:val="22"/>
        </w:rPr>
        <w:t>)</w:t>
      </w:r>
      <w:r w:rsidR="005635ED" w:rsidRPr="00E14EC8">
        <w:rPr>
          <w:szCs w:val="22"/>
        </w:rPr>
        <w:t>, reg</w:t>
      </w:r>
      <w:r w:rsidR="005F3EBB">
        <w:rPr>
          <w:szCs w:val="22"/>
        </w:rPr>
        <w:t xml:space="preserve">ulator of </w:t>
      </w:r>
      <w:r w:rsidR="001B0D67">
        <w:rPr>
          <w:szCs w:val="22"/>
        </w:rPr>
        <w:t xml:space="preserve">mineral-related activities on </w:t>
      </w:r>
      <w:r w:rsidR="003E395A">
        <w:rPr>
          <w:szCs w:val="22"/>
        </w:rPr>
        <w:t xml:space="preserve">the </w:t>
      </w:r>
      <w:r w:rsidR="001B0D67">
        <w:rPr>
          <w:szCs w:val="22"/>
        </w:rPr>
        <w:t xml:space="preserve">international </w:t>
      </w:r>
      <w:r w:rsidR="005F3EBB">
        <w:rPr>
          <w:szCs w:val="22"/>
        </w:rPr>
        <w:t xml:space="preserve">seabed </w:t>
      </w:r>
      <w:r w:rsidR="001B0D67">
        <w:rPr>
          <w:szCs w:val="22"/>
        </w:rPr>
        <w:t>area</w:t>
      </w:r>
      <w:r w:rsidR="005C30AB">
        <w:rPr>
          <w:szCs w:val="22"/>
        </w:rPr>
        <w:t>,</w:t>
      </w:r>
      <w:r w:rsidR="001B0D67">
        <w:rPr>
          <w:szCs w:val="22"/>
        </w:rPr>
        <w:t xml:space="preserve"> </w:t>
      </w:r>
      <w:r w:rsidR="005635ED" w:rsidRPr="00E14EC8">
        <w:rPr>
          <w:szCs w:val="22"/>
        </w:rPr>
        <w:t>requires the holders of exploration contracts to collect and make available biological data to improve the understanding of the potential impacts of deep-sea mining. In the early years</w:t>
      </w:r>
      <w:r w:rsidR="00FE1710" w:rsidRPr="00E14EC8">
        <w:rPr>
          <w:szCs w:val="22"/>
        </w:rPr>
        <w:t xml:space="preserve"> of </w:t>
      </w:r>
      <w:r w:rsidR="00DD3F21">
        <w:rPr>
          <w:szCs w:val="22"/>
        </w:rPr>
        <w:t>the ISA</w:t>
      </w:r>
      <w:r w:rsidR="006459A0">
        <w:rPr>
          <w:szCs w:val="22"/>
        </w:rPr>
        <w:t>, data were mostly</w:t>
      </w:r>
      <w:r w:rsidR="005635ED" w:rsidRPr="00E14EC8">
        <w:rPr>
          <w:szCs w:val="22"/>
        </w:rPr>
        <w:t xml:space="preserve"> collected in reports generated by the </w:t>
      </w:r>
      <w:r w:rsidR="006459A0">
        <w:rPr>
          <w:szCs w:val="22"/>
        </w:rPr>
        <w:t>C</w:t>
      </w:r>
      <w:r w:rsidR="005635ED" w:rsidRPr="00E14EC8">
        <w:rPr>
          <w:szCs w:val="22"/>
        </w:rPr>
        <w:t xml:space="preserve">ontractors (holders of mineral exploration contracts). </w:t>
      </w:r>
      <w:r w:rsidR="00DA00BC">
        <w:rPr>
          <w:szCs w:val="22"/>
        </w:rPr>
        <w:t xml:space="preserve">More recent years have seen </w:t>
      </w:r>
      <w:r w:rsidR="00D66CE2" w:rsidRPr="00E14EC8">
        <w:rPr>
          <w:szCs w:val="22"/>
        </w:rPr>
        <w:t xml:space="preserve">an increased emphasis on the publication of </w:t>
      </w:r>
      <w:r w:rsidR="00DA00BC">
        <w:rPr>
          <w:szCs w:val="22"/>
        </w:rPr>
        <w:t xml:space="preserve">biological </w:t>
      </w:r>
      <w:r w:rsidR="00D66CE2" w:rsidRPr="00E14EC8">
        <w:rPr>
          <w:szCs w:val="22"/>
        </w:rPr>
        <w:t xml:space="preserve">data in </w:t>
      </w:r>
      <w:r w:rsidR="00DA00BC">
        <w:rPr>
          <w:szCs w:val="22"/>
        </w:rPr>
        <w:t>the open scientific literature; and in</w:t>
      </w:r>
      <w:r w:rsidR="00DA00BC" w:rsidRPr="00E14EC8">
        <w:rPr>
          <w:szCs w:val="22"/>
        </w:rPr>
        <w:t xml:space="preserve"> globa</w:t>
      </w:r>
      <w:r w:rsidR="00DA00BC">
        <w:rPr>
          <w:szCs w:val="22"/>
        </w:rPr>
        <w:t xml:space="preserve">l scientific databases such as </w:t>
      </w:r>
      <w:r w:rsidR="007D5B4B" w:rsidRPr="00E14EC8">
        <w:rPr>
          <w:szCs w:val="22"/>
        </w:rPr>
        <w:t>OBIS</w:t>
      </w:r>
      <w:r w:rsidR="007D5B4B">
        <w:rPr>
          <w:szCs w:val="22"/>
        </w:rPr>
        <w:t xml:space="preserve">, the </w:t>
      </w:r>
      <w:r w:rsidR="007D5B4B" w:rsidRPr="00E14EC8">
        <w:rPr>
          <w:szCs w:val="22"/>
        </w:rPr>
        <w:t>Ocean Bio</w:t>
      </w:r>
      <w:r w:rsidR="007D5B4B">
        <w:rPr>
          <w:szCs w:val="22"/>
        </w:rPr>
        <w:t>diversity</w:t>
      </w:r>
      <w:r w:rsidR="007D5B4B" w:rsidRPr="00E14EC8">
        <w:rPr>
          <w:szCs w:val="22"/>
        </w:rPr>
        <w:t xml:space="preserve"> Information System </w:t>
      </w:r>
      <w:r w:rsidR="00775D60">
        <w:rPr>
          <w:szCs w:val="22"/>
        </w:rPr>
        <w:t>(</w:t>
      </w:r>
      <w:hyperlink r:id="rId15" w:history="1">
        <w:r w:rsidR="00775D60" w:rsidRPr="00B30A52">
          <w:rPr>
            <w:rStyle w:val="Hyperlink"/>
            <w:szCs w:val="22"/>
          </w:rPr>
          <w:t>www.obis.org</w:t>
        </w:r>
      </w:hyperlink>
      <w:r w:rsidR="00775D60">
        <w:rPr>
          <w:szCs w:val="22"/>
        </w:rPr>
        <w:t xml:space="preserve">; </w:t>
      </w:r>
      <w:r w:rsidR="00F928CB">
        <w:rPr>
          <w:szCs w:val="22"/>
        </w:rPr>
        <w:t>OBIS, 2021</w:t>
      </w:r>
      <w:r w:rsidR="00775D60">
        <w:rPr>
          <w:szCs w:val="22"/>
        </w:rPr>
        <w:t xml:space="preserve">) </w:t>
      </w:r>
      <w:r w:rsidR="00AD70B3">
        <w:rPr>
          <w:szCs w:val="22"/>
        </w:rPr>
        <w:t>a</w:t>
      </w:r>
      <w:r w:rsidR="007D5B4B" w:rsidRPr="00E14EC8">
        <w:rPr>
          <w:szCs w:val="22"/>
        </w:rPr>
        <w:t xml:space="preserve">nd </w:t>
      </w:r>
      <w:r w:rsidR="007D5B4B">
        <w:rPr>
          <w:szCs w:val="22"/>
        </w:rPr>
        <w:t xml:space="preserve">GBIF, the </w:t>
      </w:r>
      <w:r w:rsidR="007D5B4B" w:rsidRPr="00E14EC8">
        <w:rPr>
          <w:szCs w:val="22"/>
        </w:rPr>
        <w:t>Global Biodiversity Information Facility</w:t>
      </w:r>
      <w:r w:rsidR="00DA00BC" w:rsidRPr="00E14EC8">
        <w:rPr>
          <w:szCs w:val="22"/>
        </w:rPr>
        <w:t>, in particular</w:t>
      </w:r>
      <w:r w:rsidR="00A345B8">
        <w:rPr>
          <w:szCs w:val="22"/>
        </w:rPr>
        <w:t xml:space="preserve"> </w:t>
      </w:r>
      <w:r w:rsidR="00DA00BC" w:rsidRPr="00E14EC8">
        <w:rPr>
          <w:szCs w:val="22"/>
        </w:rPr>
        <w:t>biodiversity information such as species records.</w:t>
      </w:r>
      <w:r w:rsidR="00DA00BC">
        <w:rPr>
          <w:szCs w:val="22"/>
        </w:rPr>
        <w:t xml:space="preserve"> Most recently, data have been published </w:t>
      </w:r>
      <w:r w:rsidR="00D66CE2" w:rsidRPr="00E14EC8">
        <w:rPr>
          <w:szCs w:val="22"/>
        </w:rPr>
        <w:t xml:space="preserve">by the ISA itself through </w:t>
      </w:r>
      <w:r w:rsidR="00A10135">
        <w:rPr>
          <w:szCs w:val="22"/>
        </w:rPr>
        <w:t>the</w:t>
      </w:r>
      <w:r w:rsidR="00D66CE2" w:rsidRPr="00E14EC8">
        <w:rPr>
          <w:szCs w:val="22"/>
        </w:rPr>
        <w:t xml:space="preserve"> </w:t>
      </w:r>
      <w:r w:rsidR="00A10135" w:rsidRPr="003F135A">
        <w:rPr>
          <w:szCs w:val="22"/>
        </w:rPr>
        <w:t>“ISA Deep Seabed and Ocean</w:t>
      </w:r>
      <w:r w:rsidR="00A10135" w:rsidRPr="00E14EC8">
        <w:rPr>
          <w:szCs w:val="22"/>
        </w:rPr>
        <w:t xml:space="preserve"> </w:t>
      </w:r>
      <w:r w:rsidR="00A10135">
        <w:rPr>
          <w:szCs w:val="22"/>
        </w:rPr>
        <w:t>D</w:t>
      </w:r>
      <w:r w:rsidR="00D66CE2" w:rsidRPr="00E14EC8">
        <w:rPr>
          <w:szCs w:val="22"/>
        </w:rPr>
        <w:t>atabase</w:t>
      </w:r>
      <w:r w:rsidR="00A10135">
        <w:rPr>
          <w:szCs w:val="22"/>
        </w:rPr>
        <w:t>”</w:t>
      </w:r>
      <w:r w:rsidR="00D66CE2" w:rsidRPr="00E14EC8">
        <w:rPr>
          <w:szCs w:val="22"/>
        </w:rPr>
        <w:t xml:space="preserve">, DeepData. </w:t>
      </w:r>
    </w:p>
    <w:p w14:paraId="0DB9863F" w14:textId="77777777" w:rsidR="005635ED" w:rsidRPr="00E14EC8" w:rsidRDefault="005635ED" w:rsidP="00487F4F">
      <w:pPr>
        <w:rPr>
          <w:szCs w:val="22"/>
        </w:rPr>
      </w:pPr>
    </w:p>
    <w:p w14:paraId="61FECA40" w14:textId="79E45C8B" w:rsidR="00487F4F" w:rsidRPr="00E14EC8" w:rsidRDefault="005635ED" w:rsidP="00487F4F">
      <w:pPr>
        <w:rPr>
          <w:color w:val="000000"/>
          <w:szCs w:val="22"/>
        </w:rPr>
      </w:pPr>
      <w:r w:rsidRPr="00E14EC8">
        <w:rPr>
          <w:szCs w:val="22"/>
        </w:rPr>
        <w:t>Although the CCZ has been intensively explored for mineral resources</w:t>
      </w:r>
      <w:r w:rsidR="00F073A9">
        <w:rPr>
          <w:szCs w:val="22"/>
        </w:rPr>
        <w:t>,</w:t>
      </w:r>
      <w:r w:rsidRPr="00E14EC8">
        <w:rPr>
          <w:szCs w:val="22"/>
        </w:rPr>
        <w:t xml:space="preserve"> there has been relatively little synthesis of biological data across the region</w:t>
      </w:r>
      <w:r w:rsidR="00F073A9">
        <w:rPr>
          <w:szCs w:val="22"/>
        </w:rPr>
        <w:t xml:space="preserve"> </w:t>
      </w:r>
      <w:r w:rsidR="00F073A9" w:rsidRPr="00E14EC8">
        <w:rPr>
          <w:szCs w:val="22"/>
        </w:rPr>
        <w:t>to date</w:t>
      </w:r>
      <w:r w:rsidRPr="00E14EC8">
        <w:rPr>
          <w:szCs w:val="22"/>
        </w:rPr>
        <w:t>, mainly owing to a lack of data availability</w:t>
      </w:r>
      <w:r w:rsidR="00F073A9">
        <w:rPr>
          <w:szCs w:val="22"/>
        </w:rPr>
        <w:t xml:space="preserve">, </w:t>
      </w:r>
      <w:r w:rsidR="00DA00BC">
        <w:rPr>
          <w:szCs w:val="22"/>
        </w:rPr>
        <w:t>but also</w:t>
      </w:r>
      <w:r w:rsidR="00F073A9">
        <w:rPr>
          <w:szCs w:val="22"/>
        </w:rPr>
        <w:t xml:space="preserve"> </w:t>
      </w:r>
      <w:r w:rsidR="00A345B8">
        <w:rPr>
          <w:szCs w:val="22"/>
        </w:rPr>
        <w:t xml:space="preserve">a lack of </w:t>
      </w:r>
      <w:r w:rsidR="00F073A9">
        <w:rPr>
          <w:szCs w:val="22"/>
        </w:rPr>
        <w:t xml:space="preserve">comparability across datasets </w:t>
      </w:r>
      <w:r w:rsidR="00A345B8">
        <w:rPr>
          <w:szCs w:val="22"/>
        </w:rPr>
        <w:t xml:space="preserve">arising from different sampling methods </w:t>
      </w:r>
      <w:r w:rsidR="00F073A9">
        <w:rPr>
          <w:szCs w:val="22"/>
        </w:rPr>
        <w:t>(</w:t>
      </w:r>
      <w:r w:rsidR="00864CB4">
        <w:rPr>
          <w:szCs w:val="22"/>
        </w:rPr>
        <w:t>Mincks &amp; Smith, 2006</w:t>
      </w:r>
      <w:r w:rsidR="00F073A9">
        <w:rPr>
          <w:szCs w:val="22"/>
        </w:rPr>
        <w:t>)</w:t>
      </w:r>
      <w:r w:rsidRPr="00E14EC8">
        <w:rPr>
          <w:szCs w:val="22"/>
        </w:rPr>
        <w:t>.</w:t>
      </w:r>
      <w:r w:rsidR="00445641" w:rsidRPr="00E14EC8">
        <w:rPr>
          <w:szCs w:val="22"/>
        </w:rPr>
        <w:t xml:space="preserve"> These baseline data are </w:t>
      </w:r>
      <w:r w:rsidR="00B24853" w:rsidRPr="00E14EC8">
        <w:rPr>
          <w:szCs w:val="22"/>
        </w:rPr>
        <w:t>critical</w:t>
      </w:r>
      <w:r w:rsidR="00445641" w:rsidRPr="00E14EC8">
        <w:rPr>
          <w:szCs w:val="22"/>
        </w:rPr>
        <w:t xml:space="preserve"> as they will form the basis of </w:t>
      </w:r>
      <w:r w:rsidR="00F073A9">
        <w:rPr>
          <w:szCs w:val="22"/>
        </w:rPr>
        <w:t>C</w:t>
      </w:r>
      <w:r w:rsidR="00F073A9" w:rsidRPr="00E14EC8">
        <w:rPr>
          <w:szCs w:val="22"/>
        </w:rPr>
        <w:t>ontractor’s</w:t>
      </w:r>
      <w:r w:rsidR="00445641" w:rsidRPr="00E14EC8">
        <w:rPr>
          <w:szCs w:val="22"/>
        </w:rPr>
        <w:t xml:space="preserve"> potential environmental impact assessments for future exploitation contracts. </w:t>
      </w:r>
      <w:r w:rsidRPr="00E14EC8">
        <w:rPr>
          <w:szCs w:val="22"/>
        </w:rPr>
        <w:t xml:space="preserve"> In this report, we have collected, </w:t>
      </w:r>
      <w:proofErr w:type="gramStart"/>
      <w:r w:rsidRPr="00E14EC8">
        <w:rPr>
          <w:szCs w:val="22"/>
        </w:rPr>
        <w:t>processed</w:t>
      </w:r>
      <w:proofErr w:type="gramEnd"/>
      <w:r w:rsidRPr="00E14EC8">
        <w:rPr>
          <w:szCs w:val="22"/>
        </w:rPr>
        <w:t xml:space="preserve"> and analysed </w:t>
      </w:r>
      <w:r w:rsidR="00445641" w:rsidRPr="00E14EC8">
        <w:rPr>
          <w:szCs w:val="22"/>
        </w:rPr>
        <w:t xml:space="preserve">all </w:t>
      </w:r>
      <w:r w:rsidR="001E1FA5">
        <w:rPr>
          <w:szCs w:val="22"/>
        </w:rPr>
        <w:t xml:space="preserve">benthic </w:t>
      </w:r>
      <w:r w:rsidR="00445641" w:rsidRPr="00E14EC8">
        <w:rPr>
          <w:szCs w:val="22"/>
        </w:rPr>
        <w:t xml:space="preserve">metazoan species data available on the DeepData database, alongside searches of online databases and published literature to provide </w:t>
      </w:r>
      <w:r w:rsidR="00785C8A" w:rsidRPr="00E14EC8">
        <w:rPr>
          <w:szCs w:val="22"/>
        </w:rPr>
        <w:t>the first</w:t>
      </w:r>
      <w:r w:rsidR="00445641" w:rsidRPr="00E14EC8">
        <w:rPr>
          <w:szCs w:val="22"/>
        </w:rPr>
        <w:t xml:space="preserve"> comprehensive synthesis of current knowledge on CCZ </w:t>
      </w:r>
      <w:r w:rsidR="001E1FA5">
        <w:rPr>
          <w:szCs w:val="22"/>
        </w:rPr>
        <w:t xml:space="preserve">benthic </w:t>
      </w:r>
      <w:r w:rsidR="009B1C97">
        <w:rPr>
          <w:szCs w:val="22"/>
        </w:rPr>
        <w:t xml:space="preserve">metazoan </w:t>
      </w:r>
      <w:r w:rsidR="00445641" w:rsidRPr="00E14EC8">
        <w:rPr>
          <w:szCs w:val="22"/>
        </w:rPr>
        <w:t>biodiversity. We have also reviewed the structure and fu</w:t>
      </w:r>
      <w:r w:rsidR="00F073A9">
        <w:rPr>
          <w:szCs w:val="22"/>
        </w:rPr>
        <w:t>nction of the DeepData database, to help inform</w:t>
      </w:r>
      <w:r w:rsidR="00445641" w:rsidRPr="00E14EC8">
        <w:rPr>
          <w:szCs w:val="22"/>
        </w:rPr>
        <w:t xml:space="preserve"> its future development, and </w:t>
      </w:r>
      <w:r w:rsidR="009B1C97">
        <w:rPr>
          <w:szCs w:val="22"/>
        </w:rPr>
        <w:t xml:space="preserve">provide recommendations based on this </w:t>
      </w:r>
      <w:r w:rsidR="001B0D67">
        <w:rPr>
          <w:szCs w:val="22"/>
        </w:rPr>
        <w:t>review</w:t>
      </w:r>
      <w:r w:rsidR="00445641" w:rsidRPr="00E14EC8">
        <w:rPr>
          <w:szCs w:val="22"/>
        </w:rPr>
        <w:t>.</w:t>
      </w:r>
    </w:p>
    <w:p w14:paraId="0B65116D" w14:textId="77777777" w:rsidR="00487F4F" w:rsidRPr="00E14EC8" w:rsidRDefault="00487F4F" w:rsidP="00487F4F">
      <w:pPr>
        <w:rPr>
          <w:color w:val="000000"/>
          <w:szCs w:val="22"/>
        </w:rPr>
      </w:pPr>
    </w:p>
    <w:p w14:paraId="107BE0B1" w14:textId="25707362" w:rsidR="00067929" w:rsidRPr="00E14EC8" w:rsidRDefault="00445641" w:rsidP="00B24853">
      <w:pPr>
        <w:pStyle w:val="Heading2"/>
      </w:pPr>
      <w:bookmarkStart w:id="17" w:name="_Toc101879380"/>
      <w:r w:rsidRPr="00E14EC8">
        <w:t>The International Seabed Authority</w:t>
      </w:r>
      <w:r w:rsidR="00785C8A" w:rsidRPr="00E14EC8">
        <w:t xml:space="preserve"> and Environmental</w:t>
      </w:r>
      <w:r w:rsidR="00A91ED7">
        <w:t xml:space="preserve"> </w:t>
      </w:r>
      <w:r w:rsidR="00785C8A" w:rsidRPr="00E14EC8">
        <w:t>Data</w:t>
      </w:r>
      <w:bookmarkEnd w:id="17"/>
    </w:p>
    <w:p w14:paraId="5A0DB7C8" w14:textId="5B5057AF" w:rsidR="00445641" w:rsidRDefault="00445641" w:rsidP="00445641"/>
    <w:p w14:paraId="5370A629" w14:textId="09C6B4A8" w:rsidR="00BA6C80" w:rsidRDefault="00445641" w:rsidP="00445641">
      <w:pPr>
        <w:rPr>
          <w:szCs w:val="22"/>
        </w:rPr>
      </w:pPr>
      <w:r w:rsidRPr="00E14EC8">
        <w:rPr>
          <w:szCs w:val="22"/>
        </w:rPr>
        <w:t xml:space="preserve">The ISA is mandated under the UN Convention on the Law of the Sea (UNCLOS) to </w:t>
      </w:r>
      <w:r w:rsidR="003E395A" w:rsidRPr="00E14EC8">
        <w:rPr>
          <w:szCs w:val="22"/>
        </w:rPr>
        <w:t>organi</w:t>
      </w:r>
      <w:r w:rsidR="003E395A">
        <w:rPr>
          <w:szCs w:val="22"/>
        </w:rPr>
        <w:t>s</w:t>
      </w:r>
      <w:r w:rsidR="003E395A" w:rsidRPr="00E14EC8">
        <w:rPr>
          <w:szCs w:val="22"/>
        </w:rPr>
        <w:t>e</w:t>
      </w:r>
      <w:r w:rsidRPr="00E14EC8">
        <w:rPr>
          <w:szCs w:val="22"/>
        </w:rPr>
        <w:t xml:space="preserve">, </w:t>
      </w:r>
      <w:proofErr w:type="gramStart"/>
      <w:r w:rsidRPr="00E14EC8">
        <w:rPr>
          <w:szCs w:val="22"/>
        </w:rPr>
        <w:t>regulate</w:t>
      </w:r>
      <w:proofErr w:type="gramEnd"/>
      <w:r w:rsidRPr="00E14EC8">
        <w:rPr>
          <w:szCs w:val="22"/>
        </w:rPr>
        <w:t xml:space="preserve"> and </w:t>
      </w:r>
      <w:r w:rsidR="003E395A">
        <w:rPr>
          <w:szCs w:val="22"/>
        </w:rPr>
        <w:t>oversee</w:t>
      </w:r>
      <w:r w:rsidR="003E395A" w:rsidRPr="00E14EC8">
        <w:rPr>
          <w:szCs w:val="22"/>
        </w:rPr>
        <w:t xml:space="preserve"> </w:t>
      </w:r>
      <w:r w:rsidRPr="00E14EC8">
        <w:rPr>
          <w:szCs w:val="22"/>
        </w:rPr>
        <w:t xml:space="preserve">all mineral-related activities in </w:t>
      </w:r>
      <w:r w:rsidR="00931946">
        <w:rPr>
          <w:szCs w:val="22"/>
        </w:rPr>
        <w:t>‘</w:t>
      </w:r>
      <w:r w:rsidRPr="00216E4A">
        <w:rPr>
          <w:szCs w:val="22"/>
        </w:rPr>
        <w:t>the Area</w:t>
      </w:r>
      <w:r w:rsidR="00931946">
        <w:rPr>
          <w:szCs w:val="22"/>
        </w:rPr>
        <w:t>’</w:t>
      </w:r>
      <w:r w:rsidRPr="00216E4A">
        <w:rPr>
          <w:szCs w:val="22"/>
        </w:rPr>
        <w:t xml:space="preserve"> </w:t>
      </w:r>
      <w:r w:rsidR="00785C8A" w:rsidRPr="00216E4A">
        <w:rPr>
          <w:szCs w:val="22"/>
        </w:rPr>
        <w:t>(</w:t>
      </w:r>
      <w:r w:rsidR="001B0D67">
        <w:rPr>
          <w:szCs w:val="22"/>
        </w:rPr>
        <w:t>‘</w:t>
      </w:r>
      <w:r w:rsidR="00785C8A" w:rsidRPr="00216E4A">
        <w:rPr>
          <w:szCs w:val="22"/>
        </w:rPr>
        <w:t xml:space="preserve">the region of seabed </w:t>
      </w:r>
      <w:r w:rsidR="001B0D67">
        <w:rPr>
          <w:szCs w:val="22"/>
        </w:rPr>
        <w:t>and ocean floor and subsoil thereof, beyond the limits of national jurisdiction</w:t>
      </w:r>
      <w:r w:rsidR="00AD70B3">
        <w:rPr>
          <w:szCs w:val="22"/>
        </w:rPr>
        <w:t>’</w:t>
      </w:r>
      <w:r w:rsidR="00785C8A" w:rsidRPr="00E14EC8">
        <w:rPr>
          <w:szCs w:val="22"/>
        </w:rPr>
        <w:t xml:space="preserve">). </w:t>
      </w:r>
      <w:r w:rsidR="003A2904">
        <w:rPr>
          <w:szCs w:val="22"/>
        </w:rPr>
        <w:t>The ISA</w:t>
      </w:r>
      <w:r w:rsidR="00785C8A" w:rsidRPr="00E14EC8">
        <w:rPr>
          <w:szCs w:val="22"/>
        </w:rPr>
        <w:t xml:space="preserve"> currently issues </w:t>
      </w:r>
      <w:r w:rsidR="00DA00BC">
        <w:rPr>
          <w:szCs w:val="22"/>
        </w:rPr>
        <w:t xml:space="preserve">exploration </w:t>
      </w:r>
      <w:r w:rsidR="003A2904">
        <w:rPr>
          <w:szCs w:val="22"/>
        </w:rPr>
        <w:t>contracts</w:t>
      </w:r>
      <w:r w:rsidR="003A2904" w:rsidRPr="003A2904">
        <w:rPr>
          <w:szCs w:val="22"/>
        </w:rPr>
        <w:t xml:space="preserve"> </w:t>
      </w:r>
      <w:proofErr w:type="spellStart"/>
      <w:r w:rsidR="003A2904">
        <w:rPr>
          <w:szCs w:val="22"/>
        </w:rPr>
        <w:t>contracts</w:t>
      </w:r>
      <w:proofErr w:type="spellEnd"/>
      <w:r w:rsidR="003A2904" w:rsidRPr="00E14EC8">
        <w:rPr>
          <w:szCs w:val="22"/>
        </w:rPr>
        <w:t xml:space="preserve"> </w:t>
      </w:r>
      <w:r w:rsidR="003A2904">
        <w:rPr>
          <w:szCs w:val="22"/>
        </w:rPr>
        <w:t xml:space="preserve">to member States (a nation state, signatory to UNCLOS) or private </w:t>
      </w:r>
      <w:proofErr w:type="spellStart"/>
      <w:r w:rsidR="003A2904">
        <w:rPr>
          <w:szCs w:val="22"/>
        </w:rPr>
        <w:t>entites</w:t>
      </w:r>
      <w:proofErr w:type="spellEnd"/>
      <w:r w:rsidR="003A2904">
        <w:rPr>
          <w:szCs w:val="22"/>
        </w:rPr>
        <w:t xml:space="preserve"> sponsored by a member State, referred to as ‘Contractors’,</w:t>
      </w:r>
      <w:r w:rsidR="00785C8A" w:rsidRPr="00E14EC8">
        <w:rPr>
          <w:szCs w:val="22"/>
        </w:rPr>
        <w:t xml:space="preserve"> to undertake survey and exploration activities in contracted areas. The CCZ is the most active region under the control of the ISA, with 17 contracts issued</w:t>
      </w:r>
      <w:r w:rsidR="001E1FA5">
        <w:rPr>
          <w:szCs w:val="22"/>
        </w:rPr>
        <w:t xml:space="preserve"> to date</w:t>
      </w:r>
      <w:r w:rsidR="00785C8A" w:rsidRPr="00E14EC8">
        <w:rPr>
          <w:szCs w:val="22"/>
        </w:rPr>
        <w:t xml:space="preserve">. </w:t>
      </w:r>
      <w:r w:rsidR="00BA6C80" w:rsidRPr="00216E4A">
        <w:rPr>
          <w:szCs w:val="22"/>
        </w:rPr>
        <w:t xml:space="preserve">The ISA also </w:t>
      </w:r>
      <w:r w:rsidR="00BA6C80" w:rsidRPr="00B32304">
        <w:rPr>
          <w:szCs w:val="22"/>
        </w:rPr>
        <w:t xml:space="preserve">oversees areas </w:t>
      </w:r>
      <w:proofErr w:type="spellStart"/>
      <w:r w:rsidR="00BA6C80" w:rsidRPr="00B32304">
        <w:rPr>
          <w:szCs w:val="22"/>
        </w:rPr>
        <w:t>Areas</w:t>
      </w:r>
      <w:proofErr w:type="spellEnd"/>
      <w:r w:rsidR="00BA6C80" w:rsidRPr="00B32304">
        <w:rPr>
          <w:szCs w:val="22"/>
        </w:rPr>
        <w:t xml:space="preserve"> of Particular Environmental Interest</w:t>
      </w:r>
      <w:r w:rsidR="00A345B8">
        <w:rPr>
          <w:szCs w:val="22"/>
        </w:rPr>
        <w:t xml:space="preserve"> (APEIs)</w:t>
      </w:r>
      <w:r w:rsidR="00BA6C80" w:rsidRPr="00B32304">
        <w:rPr>
          <w:szCs w:val="22"/>
        </w:rPr>
        <w:t xml:space="preserve">, </w:t>
      </w:r>
      <w:r w:rsidR="004B063D" w:rsidRPr="00B32304">
        <w:t>regions designated by the ISA as potential regional conservation zones</w:t>
      </w:r>
      <w:r w:rsidR="003A2904">
        <w:t>,</w:t>
      </w:r>
      <w:r w:rsidR="004B063D" w:rsidRPr="00B32304">
        <w:rPr>
          <w:szCs w:val="22"/>
        </w:rPr>
        <w:t xml:space="preserve"> </w:t>
      </w:r>
      <w:r w:rsidR="003A2904">
        <w:rPr>
          <w:szCs w:val="22"/>
        </w:rPr>
        <w:t>which are</w:t>
      </w:r>
      <w:r w:rsidR="004B063D" w:rsidRPr="00B32304">
        <w:rPr>
          <w:szCs w:val="22"/>
        </w:rPr>
        <w:t xml:space="preserve"> </w:t>
      </w:r>
      <w:r w:rsidR="00BA6C80" w:rsidRPr="00B32304">
        <w:rPr>
          <w:szCs w:val="22"/>
        </w:rPr>
        <w:t>protected</w:t>
      </w:r>
      <w:r w:rsidR="00BA6C80" w:rsidRPr="00216E4A">
        <w:rPr>
          <w:szCs w:val="22"/>
        </w:rPr>
        <w:t xml:space="preserve"> from mining activities. </w:t>
      </w:r>
      <w:r w:rsidR="00B32304">
        <w:rPr>
          <w:szCs w:val="22"/>
        </w:rPr>
        <w:t>Nine areas were</w:t>
      </w:r>
      <w:r w:rsidR="00BA6C80" w:rsidRPr="00216E4A">
        <w:rPr>
          <w:szCs w:val="22"/>
        </w:rPr>
        <w:t xml:space="preserve"> established in 2013 (Wedding, 2013), </w:t>
      </w:r>
      <w:r w:rsidR="00B32304">
        <w:rPr>
          <w:szCs w:val="22"/>
        </w:rPr>
        <w:t>but with concerns over representativeness</w:t>
      </w:r>
      <w:r w:rsidR="00A345B8">
        <w:rPr>
          <w:szCs w:val="22"/>
        </w:rPr>
        <w:t xml:space="preserve"> and placement,</w:t>
      </w:r>
      <w:r w:rsidR="00B32304">
        <w:rPr>
          <w:szCs w:val="22"/>
        </w:rPr>
        <w:t xml:space="preserve"> </w:t>
      </w:r>
      <w:r w:rsidR="00BA6C80" w:rsidRPr="00216E4A">
        <w:rPr>
          <w:szCs w:val="22"/>
        </w:rPr>
        <w:t xml:space="preserve">a further </w:t>
      </w:r>
      <w:r w:rsidR="00647CDA">
        <w:rPr>
          <w:szCs w:val="22"/>
        </w:rPr>
        <w:t>four</w:t>
      </w:r>
      <w:r w:rsidR="00647CDA" w:rsidRPr="00216E4A">
        <w:rPr>
          <w:szCs w:val="22"/>
        </w:rPr>
        <w:t xml:space="preserve"> </w:t>
      </w:r>
      <w:r w:rsidR="00FF1D73">
        <w:rPr>
          <w:szCs w:val="22"/>
        </w:rPr>
        <w:lastRenderedPageBreak/>
        <w:t>were proposed in 2019</w:t>
      </w:r>
      <w:r w:rsidR="0049121F">
        <w:rPr>
          <w:szCs w:val="22"/>
        </w:rPr>
        <w:t xml:space="preserve"> </w:t>
      </w:r>
      <w:r w:rsidR="00FF1D73">
        <w:rPr>
          <w:szCs w:val="22"/>
        </w:rPr>
        <w:t>(Deep CCZ workshop report</w:t>
      </w:r>
      <w:r w:rsidR="00B32304">
        <w:rPr>
          <w:szCs w:val="22"/>
        </w:rPr>
        <w:t xml:space="preserve">, 2019; </w:t>
      </w:r>
      <w:r w:rsidR="00FF1D73">
        <w:rPr>
          <w:szCs w:val="22"/>
        </w:rPr>
        <w:t>McQuaid et al., 2020</w:t>
      </w:r>
      <w:r w:rsidR="00BA6C80" w:rsidRPr="00216E4A">
        <w:rPr>
          <w:szCs w:val="22"/>
        </w:rPr>
        <w:t>)</w:t>
      </w:r>
      <w:r w:rsidR="00B32304">
        <w:rPr>
          <w:szCs w:val="22"/>
        </w:rPr>
        <w:t xml:space="preserve">, </w:t>
      </w:r>
      <w:r w:rsidR="00A345B8">
        <w:rPr>
          <w:szCs w:val="22"/>
        </w:rPr>
        <w:t xml:space="preserve">and </w:t>
      </w:r>
      <w:r w:rsidR="00216E4A">
        <w:rPr>
          <w:szCs w:val="22"/>
        </w:rPr>
        <w:t xml:space="preserve">accepted by the </w:t>
      </w:r>
      <w:r w:rsidR="00B32304">
        <w:rPr>
          <w:szCs w:val="22"/>
        </w:rPr>
        <w:t>LTC in December 2021</w:t>
      </w:r>
      <w:r w:rsidR="00B32304">
        <w:rPr>
          <w:rStyle w:val="FootnoteReference"/>
          <w:szCs w:val="22"/>
        </w:rPr>
        <w:footnoteReference w:id="8"/>
      </w:r>
      <w:r w:rsidR="00BA6C80" w:rsidRPr="00216E4A">
        <w:rPr>
          <w:szCs w:val="22"/>
        </w:rPr>
        <w:t>.</w:t>
      </w:r>
    </w:p>
    <w:p w14:paraId="58401F6D" w14:textId="77777777" w:rsidR="0057682C" w:rsidRDefault="0057682C" w:rsidP="00445641">
      <w:pPr>
        <w:rPr>
          <w:szCs w:val="22"/>
        </w:rPr>
      </w:pPr>
    </w:p>
    <w:p w14:paraId="51E8383E" w14:textId="7A39FCFC" w:rsidR="00542A5E" w:rsidRPr="00E14EC8" w:rsidRDefault="003A2904" w:rsidP="00445641">
      <w:pPr>
        <w:rPr>
          <w:szCs w:val="22"/>
        </w:rPr>
      </w:pPr>
      <w:r>
        <w:rPr>
          <w:szCs w:val="22"/>
        </w:rPr>
        <w:t xml:space="preserve">Contractors, as part of their exploration contracts, are required to </w:t>
      </w:r>
      <w:r w:rsidRPr="00E14EC8">
        <w:rPr>
          <w:szCs w:val="22"/>
        </w:rPr>
        <w:t>submi</w:t>
      </w:r>
      <w:r>
        <w:rPr>
          <w:szCs w:val="22"/>
        </w:rPr>
        <w:t>t their environmental</w:t>
      </w:r>
      <w:r w:rsidRPr="00E14EC8">
        <w:rPr>
          <w:szCs w:val="22"/>
        </w:rPr>
        <w:t xml:space="preserve"> </w:t>
      </w:r>
      <w:r w:rsidR="00785C8A" w:rsidRPr="00E14EC8">
        <w:rPr>
          <w:szCs w:val="22"/>
        </w:rPr>
        <w:t>data to the ISA</w:t>
      </w:r>
      <w:r>
        <w:rPr>
          <w:szCs w:val="22"/>
        </w:rPr>
        <w:t>,</w:t>
      </w:r>
      <w:r w:rsidR="00785C8A" w:rsidRPr="00E14EC8">
        <w:rPr>
          <w:szCs w:val="22"/>
        </w:rPr>
        <w:t xml:space="preserve"> using a data template, first introduced in 2015. </w:t>
      </w:r>
      <w:r w:rsidR="00E3199E">
        <w:rPr>
          <w:rFonts w:cs="Arial"/>
          <w:color w:val="000000" w:themeColor="text1"/>
          <w:szCs w:val="22"/>
        </w:rPr>
        <w:t xml:space="preserve">‘Environmental data’ is something of an umbrella term in the ISA regulations that covers both </w:t>
      </w:r>
      <w:r w:rsidR="005C4D00" w:rsidRPr="266652B6">
        <w:rPr>
          <w:rFonts w:cs="Arial"/>
          <w:color w:val="000000" w:themeColor="text1"/>
        </w:rPr>
        <w:t>abiotic (physical/chemical/geologic parameters</w:t>
      </w:r>
      <w:r w:rsidR="005C4D00">
        <w:rPr>
          <w:rFonts w:cs="Arial"/>
          <w:color w:val="000000" w:themeColor="text1"/>
        </w:rPr>
        <w:t>)</w:t>
      </w:r>
      <w:r w:rsidR="00E3199E">
        <w:rPr>
          <w:rFonts w:cs="Arial"/>
          <w:color w:val="000000" w:themeColor="text1"/>
          <w:szCs w:val="22"/>
        </w:rPr>
        <w:t xml:space="preserve">, and biological data. </w:t>
      </w:r>
      <w:r w:rsidR="00785C8A" w:rsidRPr="00E14EC8">
        <w:rPr>
          <w:szCs w:val="22"/>
        </w:rPr>
        <w:t xml:space="preserve">These data templates, </w:t>
      </w:r>
      <w:r w:rsidR="005C4D00">
        <w:rPr>
          <w:szCs w:val="22"/>
        </w:rPr>
        <w:t xml:space="preserve">which are </w:t>
      </w:r>
      <w:r w:rsidR="00E82C99">
        <w:rPr>
          <w:szCs w:val="22"/>
        </w:rPr>
        <w:t>regularly</w:t>
      </w:r>
      <w:r w:rsidR="00E82C99" w:rsidRPr="00E14EC8">
        <w:rPr>
          <w:szCs w:val="22"/>
        </w:rPr>
        <w:t xml:space="preserve"> </w:t>
      </w:r>
      <w:r w:rsidR="00785C8A" w:rsidRPr="00E14EC8">
        <w:rPr>
          <w:szCs w:val="22"/>
        </w:rPr>
        <w:t xml:space="preserve">being updated, have allowed the ISA to create its first </w:t>
      </w:r>
      <w:r>
        <w:rPr>
          <w:szCs w:val="22"/>
        </w:rPr>
        <w:t xml:space="preserve">publicly </w:t>
      </w:r>
      <w:r w:rsidR="00785C8A" w:rsidRPr="00E14EC8">
        <w:rPr>
          <w:szCs w:val="22"/>
        </w:rPr>
        <w:t>accessible database, DeepData</w:t>
      </w:r>
      <w:r w:rsidR="006E6196" w:rsidRPr="00E14EC8">
        <w:rPr>
          <w:szCs w:val="22"/>
        </w:rPr>
        <w:t xml:space="preserve"> (</w:t>
      </w:r>
      <w:hyperlink r:id="rId16" w:history="1">
        <w:r w:rsidR="006E6196" w:rsidRPr="00E14EC8">
          <w:rPr>
            <w:rStyle w:val="Hyperlink"/>
            <w:szCs w:val="22"/>
          </w:rPr>
          <w:t>https://www.isa.org.jm/deepdata</w:t>
        </w:r>
      </w:hyperlink>
      <w:r w:rsidR="006E6196" w:rsidRPr="00E14EC8">
        <w:rPr>
          <w:szCs w:val="22"/>
        </w:rPr>
        <w:t>)</w:t>
      </w:r>
      <w:r w:rsidR="00785C8A" w:rsidRPr="00E14EC8">
        <w:rPr>
          <w:szCs w:val="22"/>
        </w:rPr>
        <w:t xml:space="preserve">. </w:t>
      </w:r>
      <w:r w:rsidR="005C4D00" w:rsidRPr="266652B6">
        <w:t xml:space="preserve">Environmental data reporting is required for all size classes of fauna: </w:t>
      </w:r>
      <w:r w:rsidR="005C30AB" w:rsidRPr="00694457">
        <w:t>microfauna</w:t>
      </w:r>
      <w:r w:rsidR="005C30AB">
        <w:t xml:space="preserve">, </w:t>
      </w:r>
      <w:r w:rsidR="005C4D00" w:rsidRPr="266652B6">
        <w:rPr>
          <w:rFonts w:cs="Arial"/>
        </w:rPr>
        <w:t>meiofauna, macrofauna, and megafauna</w:t>
      </w:r>
      <w:r w:rsidR="002A7B54" w:rsidRPr="002A7B54">
        <w:rPr>
          <w:rStyle w:val="FootnoteReference"/>
          <w:rFonts w:cs="Arial"/>
          <w:color w:val="000000" w:themeColor="text1"/>
          <w:szCs w:val="22"/>
        </w:rPr>
        <w:footnoteReference w:id="9"/>
      </w:r>
      <w:r w:rsidR="002A7B54" w:rsidRPr="002A7B54">
        <w:rPr>
          <w:rFonts w:cs="Arial"/>
          <w:color w:val="000000" w:themeColor="text1"/>
          <w:szCs w:val="22"/>
        </w:rPr>
        <w:t>.</w:t>
      </w:r>
      <w:r w:rsidR="005E55CA">
        <w:rPr>
          <w:rFonts w:cs="Arial"/>
          <w:color w:val="000000" w:themeColor="text1"/>
          <w:szCs w:val="22"/>
        </w:rPr>
        <w:t xml:space="preserve"> </w:t>
      </w:r>
      <w:r w:rsidR="006E6196" w:rsidRPr="00E14EC8">
        <w:rPr>
          <w:szCs w:val="22"/>
        </w:rPr>
        <w:t xml:space="preserve">Alongside the development of the data templates and DeepData the ISA has </w:t>
      </w:r>
      <w:r w:rsidR="00FE1710" w:rsidRPr="00E14EC8">
        <w:rPr>
          <w:szCs w:val="22"/>
        </w:rPr>
        <w:t>also contributed to</w:t>
      </w:r>
      <w:r w:rsidR="006E6196" w:rsidRPr="00E14EC8">
        <w:rPr>
          <w:szCs w:val="22"/>
        </w:rPr>
        <w:t xml:space="preserve"> the development of sampling and data standardisation, particularly for taxonomy through a long series of workshops and reports (ISA, 2020). Data standards </w:t>
      </w:r>
      <w:r>
        <w:rPr>
          <w:szCs w:val="22"/>
        </w:rPr>
        <w:t xml:space="preserve">however </w:t>
      </w:r>
      <w:r w:rsidR="006E6196" w:rsidRPr="00E14EC8">
        <w:rPr>
          <w:szCs w:val="22"/>
        </w:rPr>
        <w:t>remain a long-stan</w:t>
      </w:r>
      <w:r w:rsidR="00542A5E">
        <w:rPr>
          <w:szCs w:val="22"/>
        </w:rPr>
        <w:t>ding issue in biodiversity data,</w:t>
      </w:r>
      <w:r w:rsidR="006E6196" w:rsidRPr="00E14EC8">
        <w:rPr>
          <w:szCs w:val="22"/>
        </w:rPr>
        <w:t xml:space="preserve"> coupled with the traditional challenges of taxonomy in an environment where </w:t>
      </w:r>
      <w:proofErr w:type="gramStart"/>
      <w:r w:rsidR="006E6196" w:rsidRPr="00E14EC8">
        <w:rPr>
          <w:szCs w:val="22"/>
        </w:rPr>
        <w:t>the majority of</w:t>
      </w:r>
      <w:proofErr w:type="gramEnd"/>
      <w:r w:rsidR="006E6196" w:rsidRPr="00E14EC8">
        <w:rPr>
          <w:szCs w:val="22"/>
        </w:rPr>
        <w:t xml:space="preserve"> species are still undescribed</w:t>
      </w:r>
      <w:r w:rsidR="009B1C97">
        <w:rPr>
          <w:szCs w:val="22"/>
        </w:rPr>
        <w:t xml:space="preserve"> (</w:t>
      </w:r>
      <w:r w:rsidR="00542A5E" w:rsidRPr="00542A5E">
        <w:rPr>
          <w:szCs w:val="22"/>
        </w:rPr>
        <w:t>Glover et al., 2018</w:t>
      </w:r>
      <w:r w:rsidR="00542A5E">
        <w:rPr>
          <w:szCs w:val="22"/>
        </w:rPr>
        <w:t>; Poore et al., 2015;</w:t>
      </w:r>
      <w:r w:rsidR="006E6196" w:rsidRPr="00E14EC8">
        <w:rPr>
          <w:szCs w:val="22"/>
        </w:rPr>
        <w:t xml:space="preserve"> </w:t>
      </w:r>
      <w:r w:rsidR="00542A5E">
        <w:rPr>
          <w:szCs w:val="22"/>
        </w:rPr>
        <w:t>Higgs &amp; Attrill, 2015</w:t>
      </w:r>
      <w:r w:rsidR="00050B01">
        <w:rPr>
          <w:szCs w:val="22"/>
        </w:rPr>
        <w:t>; Horton et al., 2021</w:t>
      </w:r>
      <w:r w:rsidR="00542A5E">
        <w:rPr>
          <w:szCs w:val="22"/>
        </w:rPr>
        <w:t>).</w:t>
      </w:r>
    </w:p>
    <w:p w14:paraId="408B3593" w14:textId="568DB183" w:rsidR="00067929" w:rsidRPr="00F44037" w:rsidRDefault="00067929" w:rsidP="00067929">
      <w:pPr>
        <w:rPr>
          <w:rStyle w:val="LineNumber"/>
          <w:rFonts w:cs="Arial"/>
          <w:b/>
          <w:sz w:val="24"/>
        </w:rPr>
      </w:pPr>
    </w:p>
    <w:p w14:paraId="37932145" w14:textId="04483465" w:rsidR="00067929" w:rsidRPr="00067929" w:rsidRDefault="00487F4F" w:rsidP="00067929">
      <w:pPr>
        <w:pStyle w:val="Heading2"/>
        <w:rPr>
          <w:rStyle w:val="LineNumber"/>
          <w:sz w:val="26"/>
        </w:rPr>
      </w:pPr>
      <w:bookmarkStart w:id="18" w:name="_Toc101879381"/>
      <w:r>
        <w:rPr>
          <w:rStyle w:val="LineNumber"/>
          <w:sz w:val="26"/>
        </w:rPr>
        <w:t>The DeepData database</w:t>
      </w:r>
      <w:bookmarkEnd w:id="18"/>
    </w:p>
    <w:p w14:paraId="1A2343BB" w14:textId="77777777" w:rsidR="00B24853" w:rsidRDefault="00B24853" w:rsidP="00067929">
      <w:pPr>
        <w:rPr>
          <w:rFonts w:cs="Arial"/>
          <w:i/>
          <w:color w:val="FF0000"/>
        </w:rPr>
      </w:pPr>
    </w:p>
    <w:p w14:paraId="618C0C4B" w14:textId="39FD5E63" w:rsidR="00EA4A20" w:rsidRDefault="00EA4A20" w:rsidP="00067929">
      <w:pPr>
        <w:rPr>
          <w:rFonts w:cs="Arial"/>
          <w:szCs w:val="22"/>
        </w:rPr>
      </w:pPr>
      <w:r>
        <w:rPr>
          <w:rFonts w:cs="Arial"/>
          <w:szCs w:val="22"/>
        </w:rPr>
        <w:t>ISA mandate to support MSR in the area</w:t>
      </w:r>
    </w:p>
    <w:p w14:paraId="0107912C" w14:textId="1BB2CFC9" w:rsidR="00EA4A20" w:rsidRDefault="00EA4A20" w:rsidP="00067929">
      <w:pPr>
        <w:rPr>
          <w:rFonts w:cs="Arial"/>
          <w:szCs w:val="22"/>
        </w:rPr>
      </w:pPr>
      <w:r>
        <w:rPr>
          <w:rFonts w:cs="Arial"/>
          <w:szCs w:val="22"/>
        </w:rPr>
        <w:t>mention confidentiality of data</w:t>
      </w:r>
    </w:p>
    <w:p w14:paraId="1F10C671" w14:textId="77777777" w:rsidR="00EA4A20" w:rsidRDefault="00EA4A20" w:rsidP="00067929">
      <w:pPr>
        <w:rPr>
          <w:rFonts w:cs="Arial"/>
          <w:szCs w:val="22"/>
        </w:rPr>
      </w:pPr>
    </w:p>
    <w:p w14:paraId="3C7A3AF9" w14:textId="027D516F" w:rsidR="00D2797F" w:rsidRPr="00FC57B3" w:rsidRDefault="00996A97" w:rsidP="00067929">
      <w:pPr>
        <w:rPr>
          <w:rFonts w:ascii="Times New Roman" w:hAnsi="Times New Roman" w:cs="Times New Roman"/>
          <w:sz w:val="24"/>
          <w:lang w:eastAsia="en-GB"/>
        </w:rPr>
      </w:pPr>
      <w:r w:rsidRPr="00E14EC8">
        <w:rPr>
          <w:rFonts w:cs="Arial"/>
          <w:szCs w:val="22"/>
        </w:rPr>
        <w:t xml:space="preserve">The need for a central ISA database was formally identified by the Legal and Technical Commission (LTC) of the ISA in 2002, and DeepData was developed as a further iteration of the previous Central Data Repository (primarily focussed on </w:t>
      </w:r>
      <w:r w:rsidR="00533529">
        <w:rPr>
          <w:rFonts w:cs="Arial"/>
          <w:szCs w:val="22"/>
        </w:rPr>
        <w:t xml:space="preserve">mineral </w:t>
      </w:r>
      <w:r w:rsidRPr="00E14EC8">
        <w:rPr>
          <w:rFonts w:cs="Arial"/>
          <w:szCs w:val="22"/>
        </w:rPr>
        <w:t>resources). Several LTC recommendations were made during the period of 2002-2019</w:t>
      </w:r>
      <w:r w:rsidRPr="00E14EC8">
        <w:rPr>
          <w:rStyle w:val="FootnoteReference"/>
          <w:rFonts w:cs="Arial"/>
          <w:szCs w:val="22"/>
        </w:rPr>
        <w:footnoteReference w:id="10"/>
      </w:r>
      <w:r w:rsidR="00A345B8">
        <w:rPr>
          <w:rFonts w:cs="Arial"/>
          <w:szCs w:val="22"/>
        </w:rPr>
        <w:t>,</w:t>
      </w:r>
      <w:r w:rsidRPr="00E14EC8">
        <w:rPr>
          <w:rFonts w:cs="Arial"/>
          <w:szCs w:val="22"/>
        </w:rPr>
        <w:t xml:space="preserve"> and </w:t>
      </w:r>
      <w:r w:rsidR="00A10135">
        <w:rPr>
          <w:rFonts w:cs="Arial"/>
          <w:szCs w:val="22"/>
        </w:rPr>
        <w:t xml:space="preserve">on the </w:t>
      </w:r>
      <w:proofErr w:type="gramStart"/>
      <w:r w:rsidR="00A10135">
        <w:rPr>
          <w:szCs w:val="22"/>
        </w:rPr>
        <w:t>28</w:t>
      </w:r>
      <w:r w:rsidR="00A10135" w:rsidRPr="00381FD2">
        <w:rPr>
          <w:szCs w:val="22"/>
          <w:vertAlign w:val="superscript"/>
        </w:rPr>
        <w:t>th</w:t>
      </w:r>
      <w:proofErr w:type="gramEnd"/>
      <w:r w:rsidR="00A10135">
        <w:rPr>
          <w:szCs w:val="22"/>
        </w:rPr>
        <w:t xml:space="preserve"> August </w:t>
      </w:r>
      <w:r w:rsidR="00067929" w:rsidRPr="00E14EC8">
        <w:rPr>
          <w:rFonts w:cs="Arial"/>
          <w:szCs w:val="22"/>
        </w:rPr>
        <w:t xml:space="preserve">2019, the ISA launched DeepData as a central repository of deep-seabed related data collected </w:t>
      </w:r>
      <w:r w:rsidR="00B65357" w:rsidRPr="00931946">
        <w:rPr>
          <w:rFonts w:cs="Arial"/>
          <w:szCs w:val="22"/>
        </w:rPr>
        <w:t xml:space="preserve">by Contractors and related parties (e.g. research organisations conducting surveys) </w:t>
      </w:r>
      <w:r w:rsidR="00067929" w:rsidRPr="00931946">
        <w:rPr>
          <w:rFonts w:cs="Arial"/>
          <w:szCs w:val="22"/>
        </w:rPr>
        <w:t xml:space="preserve">in </w:t>
      </w:r>
      <w:r w:rsidR="00931946" w:rsidRPr="00931946">
        <w:rPr>
          <w:rFonts w:cs="Arial"/>
          <w:szCs w:val="22"/>
        </w:rPr>
        <w:t>the Area</w:t>
      </w:r>
      <w:r w:rsidR="00067929" w:rsidRPr="00E14EC8">
        <w:rPr>
          <w:rFonts w:cs="Arial"/>
          <w:szCs w:val="22"/>
        </w:rPr>
        <w:t xml:space="preserve">. In its current state, it features an interactive map with searchable data points, such as the biological, </w:t>
      </w:r>
      <w:proofErr w:type="gramStart"/>
      <w:r w:rsidR="00067929" w:rsidRPr="00E14EC8">
        <w:rPr>
          <w:rFonts w:cs="Arial"/>
          <w:szCs w:val="22"/>
        </w:rPr>
        <w:t>physical</w:t>
      </w:r>
      <w:proofErr w:type="gramEnd"/>
      <w:r w:rsidR="00067929" w:rsidRPr="00E14EC8">
        <w:rPr>
          <w:rFonts w:cs="Arial"/>
          <w:szCs w:val="22"/>
        </w:rPr>
        <w:t xml:space="preserve"> and geochemical parameters of the marine ecosystems from the seabed to the o</w:t>
      </w:r>
      <w:r w:rsidR="00E3199E">
        <w:rPr>
          <w:rFonts w:cs="Arial"/>
          <w:szCs w:val="22"/>
        </w:rPr>
        <w:t>cean surface, submitted by all C</w:t>
      </w:r>
      <w:r w:rsidR="00067929" w:rsidRPr="00E14EC8">
        <w:rPr>
          <w:rFonts w:cs="Arial"/>
          <w:szCs w:val="22"/>
        </w:rPr>
        <w:t xml:space="preserve">ontractors and covering approximately </w:t>
      </w:r>
      <w:r w:rsidR="00FC57B3">
        <w:rPr>
          <w:rFonts w:cs="Arial"/>
          <w:szCs w:val="22"/>
        </w:rPr>
        <w:t xml:space="preserve">1% of the </w:t>
      </w:r>
      <w:r w:rsidR="00694457">
        <w:rPr>
          <w:rFonts w:cs="Arial"/>
          <w:szCs w:val="22"/>
        </w:rPr>
        <w:t>CCZ</w:t>
      </w:r>
      <w:r w:rsidR="00A10135">
        <w:rPr>
          <w:rStyle w:val="FootnoteReference"/>
          <w:rFonts w:cs="Arial"/>
          <w:szCs w:val="22"/>
        </w:rPr>
        <w:footnoteReference w:id="11"/>
      </w:r>
      <w:r w:rsidR="00067929" w:rsidRPr="00E14EC8">
        <w:rPr>
          <w:rFonts w:cs="Arial"/>
          <w:szCs w:val="22"/>
        </w:rPr>
        <w:t xml:space="preserve">. </w:t>
      </w:r>
      <w:r w:rsidR="00B65357">
        <w:rPr>
          <w:rFonts w:cs="Arial"/>
          <w:szCs w:val="22"/>
        </w:rPr>
        <w:t>For</w:t>
      </w:r>
      <w:r w:rsidR="00B65357" w:rsidRPr="00E14EC8">
        <w:rPr>
          <w:rFonts w:cs="Arial"/>
          <w:szCs w:val="22"/>
        </w:rPr>
        <w:t xml:space="preserve"> </w:t>
      </w:r>
      <w:r w:rsidR="00067929" w:rsidRPr="00E14EC8">
        <w:rPr>
          <w:rFonts w:cs="Arial"/>
          <w:szCs w:val="22"/>
        </w:rPr>
        <w:t xml:space="preserve">the CCZ, the ISA DeepData website provides map-based data </w:t>
      </w:r>
      <w:r w:rsidR="005E55CA" w:rsidRPr="00E14EC8">
        <w:rPr>
          <w:rFonts w:cs="Arial"/>
          <w:szCs w:val="22"/>
        </w:rPr>
        <w:t xml:space="preserve">collated </w:t>
      </w:r>
      <w:r w:rsidR="00067929" w:rsidRPr="00E14EC8">
        <w:rPr>
          <w:rFonts w:cs="Arial"/>
          <w:szCs w:val="22"/>
        </w:rPr>
        <w:t xml:space="preserve">from previous </w:t>
      </w:r>
      <w:r w:rsidR="00E3199E">
        <w:rPr>
          <w:rFonts w:cs="Arial"/>
          <w:szCs w:val="22"/>
        </w:rPr>
        <w:t>offshore campaigns arranged by C</w:t>
      </w:r>
      <w:r w:rsidR="00067929" w:rsidRPr="00E14EC8">
        <w:rPr>
          <w:rFonts w:cs="Arial"/>
          <w:szCs w:val="22"/>
        </w:rPr>
        <w:t>ontractors</w:t>
      </w:r>
      <w:r w:rsidR="00B65357">
        <w:rPr>
          <w:rFonts w:cs="Arial"/>
          <w:szCs w:val="22"/>
        </w:rPr>
        <w:t xml:space="preserve"> for the CCZ and other exploration regions</w:t>
      </w:r>
      <w:r w:rsidR="00067929" w:rsidRPr="00E14EC8">
        <w:rPr>
          <w:rFonts w:cs="Arial"/>
          <w:szCs w:val="22"/>
        </w:rPr>
        <w:t xml:space="preserve">. </w:t>
      </w:r>
    </w:p>
    <w:p w14:paraId="56AAE098" w14:textId="77777777" w:rsidR="00D2797F" w:rsidRPr="00E14EC8" w:rsidRDefault="00D2797F" w:rsidP="00067929">
      <w:pPr>
        <w:rPr>
          <w:rFonts w:cs="Arial"/>
          <w:szCs w:val="22"/>
        </w:rPr>
      </w:pPr>
    </w:p>
    <w:p w14:paraId="19C85659" w14:textId="4B5A2BE6" w:rsidR="00D2797F" w:rsidRPr="00E14EC8" w:rsidRDefault="00067929" w:rsidP="00067929">
      <w:pPr>
        <w:rPr>
          <w:rFonts w:cs="Arial"/>
          <w:szCs w:val="22"/>
        </w:rPr>
      </w:pPr>
      <w:r w:rsidRPr="00E14EC8">
        <w:rPr>
          <w:rFonts w:cs="Arial"/>
          <w:szCs w:val="22"/>
        </w:rPr>
        <w:t xml:space="preserve">The map-based interface includes boundary data for the </w:t>
      </w:r>
      <w:r w:rsidR="00333D1E" w:rsidRPr="266652B6">
        <w:rPr>
          <w:rFonts w:cs="Arial"/>
        </w:rPr>
        <w:t>APEIs</w:t>
      </w:r>
      <w:r w:rsidRPr="00E14EC8">
        <w:rPr>
          <w:rFonts w:cs="Arial"/>
          <w:szCs w:val="22"/>
        </w:rPr>
        <w:t xml:space="preserve">, contract areas and </w:t>
      </w:r>
      <w:r w:rsidR="00333D1E" w:rsidRPr="266652B6">
        <w:rPr>
          <w:rFonts w:cs="Arial"/>
        </w:rPr>
        <w:t>reserved sites</w:t>
      </w:r>
      <w:r w:rsidRPr="00E14EC8">
        <w:rPr>
          <w:rFonts w:cs="Arial"/>
          <w:szCs w:val="22"/>
        </w:rPr>
        <w:t xml:space="preserve">, and point data for research samples. The sample data currently held in the database </w:t>
      </w:r>
      <w:proofErr w:type="gramStart"/>
      <w:r w:rsidRPr="00E14EC8">
        <w:rPr>
          <w:rFonts w:cs="Arial"/>
          <w:szCs w:val="22"/>
        </w:rPr>
        <w:t>include</w:t>
      </w:r>
      <w:r w:rsidR="00FC57B3">
        <w:rPr>
          <w:rFonts w:cs="Arial"/>
          <w:szCs w:val="22"/>
        </w:rPr>
        <w:t>s</w:t>
      </w:r>
      <w:r w:rsidRPr="00E14EC8">
        <w:rPr>
          <w:rFonts w:cs="Arial"/>
          <w:szCs w:val="22"/>
        </w:rPr>
        <w:t>:</w:t>
      </w:r>
      <w:proofErr w:type="gramEnd"/>
      <w:r w:rsidRPr="00E14EC8">
        <w:rPr>
          <w:rFonts w:cs="Arial"/>
          <w:szCs w:val="22"/>
        </w:rPr>
        <w:t xml:space="preserve"> analyses conducted from </w:t>
      </w:r>
      <w:r w:rsidR="005E55CA">
        <w:rPr>
          <w:rFonts w:cs="Arial"/>
          <w:szCs w:val="22"/>
        </w:rPr>
        <w:t>biological</w:t>
      </w:r>
      <w:r w:rsidR="00BB76CE">
        <w:rPr>
          <w:rStyle w:val="FootnoteReference"/>
          <w:rFonts w:cs="Arial"/>
          <w:szCs w:val="22"/>
        </w:rPr>
        <w:footnoteReference w:id="12"/>
      </w:r>
      <w:r w:rsidR="005E55CA">
        <w:rPr>
          <w:rFonts w:cs="Arial"/>
          <w:szCs w:val="22"/>
        </w:rPr>
        <w:t xml:space="preserve"> samples collected from </w:t>
      </w:r>
      <w:r w:rsidRPr="00E14EC8">
        <w:rPr>
          <w:rFonts w:cs="Arial"/>
          <w:szCs w:val="22"/>
        </w:rPr>
        <w:t>box corer</w:t>
      </w:r>
      <w:r w:rsidR="005E55CA">
        <w:rPr>
          <w:rFonts w:cs="Arial"/>
          <w:szCs w:val="22"/>
        </w:rPr>
        <w:t>s</w:t>
      </w:r>
      <w:r w:rsidRPr="00E14EC8">
        <w:rPr>
          <w:rFonts w:cs="Arial"/>
          <w:szCs w:val="22"/>
        </w:rPr>
        <w:t>; epibenthic sledge</w:t>
      </w:r>
      <w:r w:rsidR="005E55CA">
        <w:rPr>
          <w:rFonts w:cs="Arial"/>
          <w:szCs w:val="22"/>
        </w:rPr>
        <w:t>s</w:t>
      </w:r>
      <w:r w:rsidR="00E3199E">
        <w:rPr>
          <w:rFonts w:cs="Arial"/>
          <w:szCs w:val="22"/>
        </w:rPr>
        <w:t xml:space="preserve">; </w:t>
      </w:r>
      <w:r w:rsidRPr="00E14EC8">
        <w:rPr>
          <w:rFonts w:cs="Arial"/>
          <w:szCs w:val="22"/>
        </w:rPr>
        <w:t>multiple corer</w:t>
      </w:r>
      <w:r w:rsidR="00E3199E">
        <w:rPr>
          <w:rFonts w:cs="Arial"/>
          <w:szCs w:val="22"/>
        </w:rPr>
        <w:t>s</w:t>
      </w:r>
      <w:r w:rsidRPr="00E14EC8">
        <w:rPr>
          <w:rFonts w:cs="Arial"/>
          <w:szCs w:val="22"/>
        </w:rPr>
        <w:t xml:space="preserve">; </w:t>
      </w:r>
      <w:r w:rsidR="004B2C0B">
        <w:rPr>
          <w:rFonts w:cs="Arial"/>
          <w:szCs w:val="22"/>
        </w:rPr>
        <w:t xml:space="preserve">ROVs </w:t>
      </w:r>
      <w:r w:rsidR="00BB76CE">
        <w:rPr>
          <w:rFonts w:cs="Arial"/>
          <w:szCs w:val="22"/>
        </w:rPr>
        <w:t xml:space="preserve">and benthic trawls; </w:t>
      </w:r>
      <w:r w:rsidR="00E3199E">
        <w:rPr>
          <w:rFonts w:cs="Arial"/>
          <w:szCs w:val="22"/>
        </w:rPr>
        <w:t xml:space="preserve">also </w:t>
      </w:r>
      <w:r w:rsidRPr="00E14EC8">
        <w:rPr>
          <w:rFonts w:cs="Arial"/>
          <w:szCs w:val="22"/>
        </w:rPr>
        <w:t>data from bathymetric seabed mapping; navigational information for offshore campaigns; data from current meter recordings; data from CTD water column measurements</w:t>
      </w:r>
      <w:r w:rsidR="00E3199E">
        <w:rPr>
          <w:rFonts w:cs="Arial"/>
          <w:szCs w:val="22"/>
        </w:rPr>
        <w:t xml:space="preserve"> and water sampling deployments</w:t>
      </w:r>
      <w:r w:rsidRPr="00E14EC8">
        <w:rPr>
          <w:rFonts w:cs="Arial"/>
          <w:szCs w:val="22"/>
        </w:rPr>
        <w:t xml:space="preserve">. </w:t>
      </w:r>
    </w:p>
    <w:p w14:paraId="42B9C047" w14:textId="77777777" w:rsidR="00D2797F" w:rsidRPr="00E14EC8" w:rsidRDefault="00D2797F" w:rsidP="00067929">
      <w:pPr>
        <w:rPr>
          <w:rFonts w:cs="Arial"/>
          <w:szCs w:val="22"/>
        </w:rPr>
      </w:pPr>
    </w:p>
    <w:p w14:paraId="4150D4FA" w14:textId="54D6E217" w:rsidR="00067929" w:rsidRPr="00246FA8" w:rsidRDefault="00D2797F" w:rsidP="00067929">
      <w:pPr>
        <w:rPr>
          <w:rFonts w:cs="Arial"/>
          <w:szCs w:val="22"/>
        </w:rPr>
      </w:pPr>
      <w:r w:rsidRPr="00E14EC8">
        <w:rPr>
          <w:rFonts w:cs="Arial"/>
          <w:szCs w:val="22"/>
        </w:rPr>
        <w:t xml:space="preserve">DeepData has a wide potential user community. This includes a range of stakeholders </w:t>
      </w:r>
      <w:r w:rsidR="00A345B8">
        <w:rPr>
          <w:rFonts w:cs="Arial"/>
          <w:szCs w:val="22"/>
        </w:rPr>
        <w:t>encompass</w:t>
      </w:r>
      <w:r w:rsidR="00A345B8" w:rsidRPr="00E14EC8">
        <w:rPr>
          <w:rFonts w:cs="Arial"/>
          <w:szCs w:val="22"/>
        </w:rPr>
        <w:t xml:space="preserve">ing </w:t>
      </w:r>
      <w:r w:rsidRPr="00E14EC8">
        <w:rPr>
          <w:rFonts w:cs="Arial"/>
          <w:szCs w:val="22"/>
        </w:rPr>
        <w:t xml:space="preserve">Contractors, Policymakers, Government Scientists, Academic Scientists, NGOs and the broader research community </w:t>
      </w:r>
      <w:r w:rsidR="00013AA0">
        <w:rPr>
          <w:rFonts w:cs="Arial"/>
          <w:szCs w:val="22"/>
        </w:rPr>
        <w:t xml:space="preserve">investigating </w:t>
      </w:r>
      <w:r w:rsidR="00176F79">
        <w:rPr>
          <w:rFonts w:cs="Arial"/>
          <w:szCs w:val="22"/>
        </w:rPr>
        <w:t xml:space="preserve">a range of research </w:t>
      </w:r>
      <w:r w:rsidR="00013AA0">
        <w:rPr>
          <w:rFonts w:cs="Arial"/>
          <w:szCs w:val="22"/>
        </w:rPr>
        <w:t>questions</w:t>
      </w:r>
      <w:r w:rsidR="00A345B8">
        <w:rPr>
          <w:rFonts w:cs="Arial"/>
          <w:szCs w:val="22"/>
        </w:rPr>
        <w:t>;</w:t>
      </w:r>
      <w:r w:rsidR="00013AA0">
        <w:rPr>
          <w:rFonts w:cs="Arial"/>
          <w:szCs w:val="22"/>
        </w:rPr>
        <w:t xml:space="preserve"> </w:t>
      </w:r>
      <w:r w:rsidR="00176F79">
        <w:rPr>
          <w:rFonts w:cs="Arial"/>
          <w:szCs w:val="22"/>
        </w:rPr>
        <w:t xml:space="preserve">for </w:t>
      </w:r>
      <w:proofErr w:type="gramStart"/>
      <w:r w:rsidR="00176F79">
        <w:rPr>
          <w:rFonts w:cs="Arial"/>
          <w:szCs w:val="22"/>
        </w:rPr>
        <w:t>example</w:t>
      </w:r>
      <w:proofErr w:type="gramEnd"/>
      <w:r w:rsidR="00176F79">
        <w:rPr>
          <w:rFonts w:cs="Arial"/>
          <w:szCs w:val="22"/>
        </w:rPr>
        <w:t xml:space="preserve"> </w:t>
      </w:r>
      <w:r w:rsidR="00013AA0">
        <w:rPr>
          <w:rFonts w:cs="Arial"/>
          <w:szCs w:val="22"/>
        </w:rPr>
        <w:t xml:space="preserve">on </w:t>
      </w:r>
      <w:r w:rsidR="00013AA0" w:rsidRPr="00246FA8">
        <w:rPr>
          <w:rFonts w:cs="Arial"/>
          <w:szCs w:val="22"/>
        </w:rPr>
        <w:t xml:space="preserve">deep-sea biology </w:t>
      </w:r>
      <w:r w:rsidR="00176F79">
        <w:rPr>
          <w:rFonts w:cs="Arial"/>
          <w:szCs w:val="22"/>
        </w:rPr>
        <w:t>and</w:t>
      </w:r>
      <w:r w:rsidR="00013AA0" w:rsidRPr="00246FA8">
        <w:rPr>
          <w:rFonts w:cs="Arial"/>
          <w:szCs w:val="22"/>
        </w:rPr>
        <w:t xml:space="preserve"> ecology</w:t>
      </w:r>
      <w:r w:rsidR="00A345B8">
        <w:rPr>
          <w:rFonts w:cs="Arial"/>
          <w:szCs w:val="22"/>
        </w:rPr>
        <w:t>,</w:t>
      </w:r>
      <w:r w:rsidR="00013AA0" w:rsidRPr="00246FA8">
        <w:rPr>
          <w:rFonts w:cs="Arial"/>
          <w:szCs w:val="22"/>
        </w:rPr>
        <w:t xml:space="preserve"> </w:t>
      </w:r>
      <w:r w:rsidRPr="00246FA8">
        <w:rPr>
          <w:rFonts w:cs="Arial"/>
          <w:szCs w:val="22"/>
        </w:rPr>
        <w:t>global-scale oceanographic changes</w:t>
      </w:r>
      <w:r w:rsidR="00A345B8">
        <w:rPr>
          <w:rFonts w:cs="Arial"/>
          <w:szCs w:val="22"/>
        </w:rPr>
        <w:t>,</w:t>
      </w:r>
      <w:r w:rsidRPr="00246FA8">
        <w:rPr>
          <w:rFonts w:cs="Arial"/>
          <w:szCs w:val="22"/>
        </w:rPr>
        <w:t xml:space="preserve"> or </w:t>
      </w:r>
      <w:r w:rsidR="0017716D">
        <w:rPr>
          <w:rFonts w:cs="Arial"/>
          <w:szCs w:val="22"/>
        </w:rPr>
        <w:t xml:space="preserve">biochemical investigations </w:t>
      </w:r>
      <w:r w:rsidRPr="00246FA8">
        <w:rPr>
          <w:rFonts w:cs="Arial"/>
          <w:szCs w:val="22"/>
        </w:rPr>
        <w:t>exploring potential marine genetic resources.</w:t>
      </w:r>
    </w:p>
    <w:p w14:paraId="5507442D" w14:textId="19A8BACA" w:rsidR="00067929" w:rsidRPr="00246FA8" w:rsidRDefault="00067929" w:rsidP="00067929">
      <w:pPr>
        <w:rPr>
          <w:rStyle w:val="LineNumber"/>
          <w:rFonts w:cs="Arial"/>
          <w:sz w:val="24"/>
        </w:rPr>
      </w:pPr>
    </w:p>
    <w:p w14:paraId="6CD53F91" w14:textId="5CCD2ABF" w:rsidR="0064372E" w:rsidRPr="00246FA8" w:rsidRDefault="004F0D69" w:rsidP="00067929">
      <w:pPr>
        <w:pStyle w:val="Heading2"/>
        <w:rPr>
          <w:rStyle w:val="LineNumber"/>
          <w:sz w:val="26"/>
        </w:rPr>
      </w:pPr>
      <w:bookmarkStart w:id="19" w:name="_Toc101879382"/>
      <w:r w:rsidRPr="00246FA8">
        <w:t>Other Data Sources</w:t>
      </w:r>
      <w:r w:rsidR="00203811" w:rsidRPr="00246FA8">
        <w:t xml:space="preserve">: databases and the </w:t>
      </w:r>
      <w:r w:rsidR="00A91ED7" w:rsidRPr="00246FA8">
        <w:t>l</w:t>
      </w:r>
      <w:r w:rsidRPr="00246FA8">
        <w:t>iterature</w:t>
      </w:r>
      <w:bookmarkEnd w:id="19"/>
    </w:p>
    <w:p w14:paraId="0D077D88" w14:textId="5C8AAF2E" w:rsidR="00202AD7" w:rsidRPr="00246FA8" w:rsidRDefault="00202AD7" w:rsidP="0055449D">
      <w:pPr>
        <w:rPr>
          <w:rStyle w:val="LineNumber"/>
          <w:rFonts w:cs="Arial"/>
          <w:sz w:val="22"/>
          <w:szCs w:val="22"/>
        </w:rPr>
      </w:pPr>
    </w:p>
    <w:p w14:paraId="6C8B8BC7" w14:textId="52AC7A33" w:rsidR="00CC2FCE" w:rsidRDefault="008A4CBD" w:rsidP="008A4CBD">
      <w:pPr>
        <w:rPr>
          <w:rStyle w:val="LineNumber"/>
          <w:rFonts w:cs="Arial"/>
          <w:color w:val="000000" w:themeColor="text1"/>
          <w:sz w:val="22"/>
          <w:szCs w:val="22"/>
        </w:rPr>
      </w:pPr>
      <w:r w:rsidRPr="00246FA8">
        <w:rPr>
          <w:rStyle w:val="LineNumber"/>
          <w:rFonts w:cs="Arial"/>
          <w:sz w:val="22"/>
          <w:szCs w:val="22"/>
        </w:rPr>
        <w:t>B</w:t>
      </w:r>
      <w:r w:rsidR="00202AD7" w:rsidRPr="00246FA8">
        <w:rPr>
          <w:rStyle w:val="LineNumber"/>
          <w:rFonts w:cs="Arial"/>
          <w:sz w:val="22"/>
          <w:szCs w:val="22"/>
        </w:rPr>
        <w:t>iological</w:t>
      </w:r>
      <w:r w:rsidR="00202AD7">
        <w:rPr>
          <w:rStyle w:val="LineNumber"/>
          <w:rFonts w:cs="Arial"/>
          <w:sz w:val="22"/>
          <w:szCs w:val="22"/>
        </w:rPr>
        <w:t xml:space="preserve"> data for the CCZ are </w:t>
      </w:r>
      <w:r>
        <w:rPr>
          <w:rStyle w:val="LineNumber"/>
          <w:rFonts w:cs="Arial"/>
          <w:sz w:val="22"/>
          <w:szCs w:val="22"/>
        </w:rPr>
        <w:t xml:space="preserve">also </w:t>
      </w:r>
      <w:r w:rsidR="00202AD7">
        <w:rPr>
          <w:rStyle w:val="LineNumber"/>
          <w:rFonts w:cs="Arial"/>
          <w:sz w:val="22"/>
          <w:szCs w:val="22"/>
        </w:rPr>
        <w:t>available</w:t>
      </w:r>
      <w:r w:rsidR="009B1C97">
        <w:rPr>
          <w:rStyle w:val="LineNumber"/>
          <w:rFonts w:cs="Arial"/>
          <w:sz w:val="22"/>
          <w:szCs w:val="22"/>
        </w:rPr>
        <w:t xml:space="preserve"> </w:t>
      </w:r>
      <w:r>
        <w:rPr>
          <w:rStyle w:val="LineNumber"/>
          <w:rFonts w:cs="Arial"/>
          <w:sz w:val="22"/>
          <w:szCs w:val="22"/>
        </w:rPr>
        <w:t>in</w:t>
      </w:r>
      <w:r w:rsidR="00202AD7">
        <w:rPr>
          <w:rStyle w:val="LineNumber"/>
          <w:rFonts w:cs="Arial"/>
          <w:sz w:val="22"/>
          <w:szCs w:val="22"/>
        </w:rPr>
        <w:t xml:space="preserve"> </w:t>
      </w:r>
      <w:r>
        <w:rPr>
          <w:rStyle w:val="LineNumber"/>
          <w:rFonts w:cs="Arial"/>
          <w:sz w:val="22"/>
          <w:szCs w:val="22"/>
        </w:rPr>
        <w:t xml:space="preserve">other </w:t>
      </w:r>
      <w:r w:rsidR="00202AD7">
        <w:rPr>
          <w:rStyle w:val="LineNumber"/>
          <w:rFonts w:cs="Arial"/>
          <w:sz w:val="22"/>
          <w:szCs w:val="22"/>
        </w:rPr>
        <w:t>databases and the published</w:t>
      </w:r>
      <w:r>
        <w:rPr>
          <w:rStyle w:val="LineNumber"/>
          <w:rFonts w:cs="Arial"/>
          <w:sz w:val="22"/>
          <w:szCs w:val="22"/>
        </w:rPr>
        <w:t xml:space="preserve"> literature. </w:t>
      </w:r>
      <w:r w:rsidR="00CC2FCE">
        <w:rPr>
          <w:rFonts w:cs="Arial"/>
          <w:color w:val="3E3D40"/>
          <w:szCs w:val="22"/>
        </w:rPr>
        <w:t>R</w:t>
      </w:r>
      <w:r w:rsidR="00202AD7">
        <w:rPr>
          <w:rFonts w:cs="Arial"/>
          <w:color w:val="3E3D40"/>
          <w:szCs w:val="22"/>
        </w:rPr>
        <w:t xml:space="preserve">elevant </w:t>
      </w:r>
      <w:r w:rsidR="00202AD7" w:rsidRPr="00EC60F0">
        <w:rPr>
          <w:rFonts w:cs="Arial"/>
          <w:color w:val="3E3D40"/>
          <w:szCs w:val="22"/>
        </w:rPr>
        <w:t xml:space="preserve">databases </w:t>
      </w:r>
      <w:r w:rsidR="00CC2FCE">
        <w:rPr>
          <w:rFonts w:cs="Arial"/>
          <w:color w:val="3E3D40"/>
          <w:szCs w:val="22"/>
        </w:rPr>
        <w:t xml:space="preserve">here have </w:t>
      </w:r>
      <w:r w:rsidR="00202AD7" w:rsidRPr="00EC60F0">
        <w:rPr>
          <w:rFonts w:cs="Arial"/>
          <w:color w:val="3E3D40"/>
          <w:szCs w:val="22"/>
        </w:rPr>
        <w:t>differing applications, focuss</w:t>
      </w:r>
      <w:r w:rsidR="00E3199E">
        <w:rPr>
          <w:rFonts w:cs="Arial"/>
          <w:color w:val="3E3D40"/>
          <w:szCs w:val="22"/>
        </w:rPr>
        <w:t xml:space="preserve">ed </w:t>
      </w:r>
      <w:r w:rsidR="00DE2D6E">
        <w:rPr>
          <w:rFonts w:cs="Arial"/>
          <w:color w:val="3E3D40"/>
          <w:szCs w:val="22"/>
        </w:rPr>
        <w:t xml:space="preserve">on different types of data, such as </w:t>
      </w:r>
      <w:r w:rsidR="005F3EBB">
        <w:rPr>
          <w:rFonts w:cs="Arial"/>
          <w:szCs w:val="22"/>
        </w:rPr>
        <w:t>distributional records o</w:t>
      </w:r>
      <w:r w:rsidR="0017716D">
        <w:rPr>
          <w:rFonts w:cs="Arial"/>
          <w:szCs w:val="22"/>
        </w:rPr>
        <w:t>f</w:t>
      </w:r>
      <w:r w:rsidR="005F3EBB">
        <w:rPr>
          <w:rFonts w:cs="Arial"/>
          <w:szCs w:val="22"/>
        </w:rPr>
        <w:t xml:space="preserve"> species or taxa (occurrences);</w:t>
      </w:r>
      <w:r w:rsidRPr="00CC2FCE">
        <w:rPr>
          <w:rFonts w:cs="Arial"/>
          <w:szCs w:val="22"/>
        </w:rPr>
        <w:t xml:space="preserve"> </w:t>
      </w:r>
      <w:r w:rsidR="009B1C97">
        <w:rPr>
          <w:rFonts w:cs="Arial"/>
          <w:szCs w:val="22"/>
        </w:rPr>
        <w:t>genetic or genomic datasets (</w:t>
      </w:r>
      <w:r w:rsidR="00BE1710">
        <w:rPr>
          <w:rFonts w:cs="Arial"/>
          <w:szCs w:val="22"/>
        </w:rPr>
        <w:t>primarily</w:t>
      </w:r>
      <w:r w:rsidR="00A345B8">
        <w:rPr>
          <w:rFonts w:cs="Arial"/>
          <w:szCs w:val="22"/>
        </w:rPr>
        <w:t xml:space="preserve"> in the form of</w:t>
      </w:r>
      <w:r w:rsidR="00BE1710">
        <w:rPr>
          <w:rFonts w:cs="Arial"/>
          <w:szCs w:val="22"/>
        </w:rPr>
        <w:t xml:space="preserve"> </w:t>
      </w:r>
      <w:r w:rsidRPr="00CC2FCE">
        <w:rPr>
          <w:rFonts w:cs="Arial"/>
          <w:szCs w:val="22"/>
        </w:rPr>
        <w:t>sequence data</w:t>
      </w:r>
      <w:r w:rsidR="009B1C97">
        <w:rPr>
          <w:rFonts w:cs="Arial"/>
          <w:szCs w:val="22"/>
        </w:rPr>
        <w:t>)</w:t>
      </w:r>
      <w:r w:rsidR="005F3EBB">
        <w:rPr>
          <w:rFonts w:cs="Arial"/>
          <w:szCs w:val="22"/>
        </w:rPr>
        <w:t>;</w:t>
      </w:r>
      <w:r w:rsidRPr="00CC2FCE">
        <w:rPr>
          <w:rFonts w:cs="Arial"/>
          <w:szCs w:val="22"/>
        </w:rPr>
        <w:t xml:space="preserve"> or taxonomic </w:t>
      </w:r>
      <w:r w:rsidRPr="008A56BC">
        <w:rPr>
          <w:rFonts w:cs="Arial"/>
          <w:szCs w:val="22"/>
        </w:rPr>
        <w:t>information</w:t>
      </w:r>
      <w:r w:rsidR="00DE2D6E">
        <w:rPr>
          <w:rFonts w:cs="Arial"/>
          <w:szCs w:val="22"/>
        </w:rPr>
        <w:t xml:space="preserve"> </w:t>
      </w:r>
      <w:r w:rsidR="00DE2D6E">
        <w:rPr>
          <w:rStyle w:val="LineNumber"/>
          <w:rFonts w:cs="Arial"/>
          <w:sz w:val="22"/>
          <w:szCs w:val="22"/>
        </w:rPr>
        <w:t>(Fig. 1)</w:t>
      </w:r>
      <w:r w:rsidR="00202AD7" w:rsidRPr="008A56BC">
        <w:rPr>
          <w:rFonts w:cs="Arial"/>
          <w:szCs w:val="22"/>
        </w:rPr>
        <w:t xml:space="preserve">. </w:t>
      </w:r>
      <w:r w:rsidR="00E3199E">
        <w:rPr>
          <w:rStyle w:val="LineNumber"/>
          <w:rFonts w:cs="Arial"/>
          <w:sz w:val="22"/>
          <w:szCs w:val="22"/>
        </w:rPr>
        <w:t>The databases described here</w:t>
      </w:r>
      <w:r w:rsidR="005F3EBB" w:rsidRPr="00246FA8">
        <w:rPr>
          <w:rStyle w:val="LineNumber"/>
          <w:rFonts w:cs="Arial"/>
          <w:sz w:val="22"/>
          <w:szCs w:val="22"/>
        </w:rPr>
        <w:t xml:space="preserve"> compile (or </w:t>
      </w:r>
      <w:r w:rsidR="00574D15">
        <w:rPr>
          <w:rStyle w:val="LineNumber"/>
          <w:rFonts w:cs="Arial"/>
          <w:sz w:val="22"/>
          <w:szCs w:val="22"/>
        </w:rPr>
        <w:t>‘</w:t>
      </w:r>
      <w:r w:rsidR="005F3EBB" w:rsidRPr="00246FA8">
        <w:rPr>
          <w:rStyle w:val="LineNumber"/>
          <w:rFonts w:cs="Arial"/>
          <w:sz w:val="22"/>
          <w:szCs w:val="22"/>
        </w:rPr>
        <w:t>aggreg</w:t>
      </w:r>
      <w:r w:rsidR="00574D15">
        <w:rPr>
          <w:rStyle w:val="LineNumber"/>
          <w:rFonts w:cs="Arial"/>
          <w:sz w:val="22"/>
          <w:szCs w:val="22"/>
        </w:rPr>
        <w:t>ate’) records</w:t>
      </w:r>
      <w:r w:rsidR="005F3EBB" w:rsidRPr="00246FA8">
        <w:rPr>
          <w:rStyle w:val="LineNumber"/>
          <w:rFonts w:cs="Arial"/>
          <w:sz w:val="22"/>
          <w:szCs w:val="22"/>
        </w:rPr>
        <w:t xml:space="preserve"> from a variety of sources</w:t>
      </w:r>
      <w:r w:rsidR="00E3199E">
        <w:rPr>
          <w:rStyle w:val="LineNumber"/>
          <w:rFonts w:cs="Arial"/>
          <w:sz w:val="22"/>
          <w:szCs w:val="22"/>
        </w:rPr>
        <w:t>,</w:t>
      </w:r>
      <w:r w:rsidR="005F3EBB" w:rsidRPr="00246FA8">
        <w:rPr>
          <w:rStyle w:val="LineNumber"/>
          <w:rFonts w:cs="Arial"/>
          <w:sz w:val="22"/>
          <w:szCs w:val="22"/>
        </w:rPr>
        <w:t xml:space="preserve"> including other databases, </w:t>
      </w:r>
      <w:r w:rsidR="00574D15">
        <w:rPr>
          <w:rStyle w:val="LineNumber"/>
          <w:rFonts w:cs="Arial"/>
          <w:sz w:val="22"/>
          <w:szCs w:val="22"/>
        </w:rPr>
        <w:t xml:space="preserve">and </w:t>
      </w:r>
      <w:r w:rsidR="005F3EBB">
        <w:rPr>
          <w:rStyle w:val="LineNumber"/>
          <w:rFonts w:cs="Arial"/>
          <w:sz w:val="22"/>
          <w:szCs w:val="22"/>
        </w:rPr>
        <w:t xml:space="preserve">as such </w:t>
      </w:r>
      <w:r w:rsidR="005F3EBB" w:rsidRPr="00246FA8">
        <w:rPr>
          <w:rStyle w:val="LineNumber"/>
          <w:rFonts w:cs="Arial"/>
          <w:sz w:val="22"/>
          <w:szCs w:val="22"/>
        </w:rPr>
        <w:t xml:space="preserve">they cover much of the </w:t>
      </w:r>
      <w:r w:rsidR="005F3EBB">
        <w:rPr>
          <w:rStyle w:val="LineNumber"/>
          <w:rFonts w:cs="Arial"/>
          <w:sz w:val="22"/>
          <w:szCs w:val="22"/>
        </w:rPr>
        <w:t>available published information</w:t>
      </w:r>
      <w:r w:rsidR="005F3EBB" w:rsidRPr="002A7B54">
        <w:rPr>
          <w:rStyle w:val="LineNumber"/>
          <w:rFonts w:cs="Arial"/>
          <w:color w:val="000000" w:themeColor="text1"/>
          <w:sz w:val="22"/>
          <w:szCs w:val="22"/>
        </w:rPr>
        <w:t>.</w:t>
      </w:r>
      <w:r w:rsidR="00DE2D6E">
        <w:rPr>
          <w:rStyle w:val="LineNumber"/>
          <w:rFonts w:cs="Arial"/>
          <w:color w:val="000000" w:themeColor="text1"/>
          <w:sz w:val="22"/>
          <w:szCs w:val="22"/>
        </w:rPr>
        <w:t xml:space="preserve"> Other data categories or types</w:t>
      </w:r>
      <w:r w:rsidR="00CB7698">
        <w:rPr>
          <w:rStyle w:val="LineNumber"/>
          <w:rFonts w:cs="Arial"/>
          <w:color w:val="000000" w:themeColor="text1"/>
          <w:sz w:val="22"/>
          <w:szCs w:val="22"/>
        </w:rPr>
        <w:t xml:space="preserve"> relevant but not covered here include</w:t>
      </w:r>
      <w:r w:rsidR="00DE2D6E">
        <w:rPr>
          <w:rStyle w:val="LineNumber"/>
          <w:rFonts w:cs="Arial"/>
          <w:color w:val="000000" w:themeColor="text1"/>
          <w:sz w:val="22"/>
          <w:szCs w:val="22"/>
        </w:rPr>
        <w:t xml:space="preserve"> acoustic data, imagery data for example from seabed imagery surveys, </w:t>
      </w:r>
      <w:r w:rsidR="004B2C0B">
        <w:rPr>
          <w:rStyle w:val="LineNumber"/>
          <w:rFonts w:cs="Arial"/>
          <w:color w:val="000000" w:themeColor="text1"/>
          <w:sz w:val="22"/>
          <w:szCs w:val="22"/>
        </w:rPr>
        <w:t xml:space="preserve">which may be available through annotation platforms, such as the </w:t>
      </w:r>
      <w:r w:rsidR="004B2C0B" w:rsidRPr="004E2A51">
        <w:rPr>
          <w:rStyle w:val="LineNumber"/>
          <w:rFonts w:cs="Arial"/>
          <w:color w:val="000000" w:themeColor="text1"/>
          <w:sz w:val="22"/>
          <w:szCs w:val="22"/>
        </w:rPr>
        <w:t xml:space="preserve">Bio-Image Indexing and Graphical Labelling Environment </w:t>
      </w:r>
      <w:r w:rsidR="004B2C0B">
        <w:rPr>
          <w:rStyle w:val="LineNumber"/>
          <w:rFonts w:cs="Arial"/>
          <w:color w:val="000000" w:themeColor="text1"/>
          <w:sz w:val="22"/>
          <w:szCs w:val="22"/>
        </w:rPr>
        <w:t>(</w:t>
      </w:r>
      <w:r w:rsidR="00DE2D6E">
        <w:rPr>
          <w:rStyle w:val="LineNumber"/>
          <w:rFonts w:cs="Arial"/>
          <w:color w:val="000000" w:themeColor="text1"/>
          <w:sz w:val="22"/>
          <w:szCs w:val="22"/>
        </w:rPr>
        <w:t>BIIGLE</w:t>
      </w:r>
      <w:r w:rsidR="00A345B8">
        <w:rPr>
          <w:rStyle w:val="LineNumber"/>
          <w:rFonts w:cs="Arial"/>
          <w:color w:val="000000" w:themeColor="text1"/>
          <w:sz w:val="22"/>
          <w:szCs w:val="22"/>
        </w:rPr>
        <w:t xml:space="preserve"> (</w:t>
      </w:r>
      <w:proofErr w:type="spellStart"/>
      <w:r w:rsidR="00B13410">
        <w:rPr>
          <w:rStyle w:val="LineNumber"/>
          <w:rFonts w:cs="Arial"/>
          <w:color w:val="000000" w:themeColor="text1"/>
          <w:sz w:val="22"/>
          <w:szCs w:val="22"/>
        </w:rPr>
        <w:t>Langenkämper</w:t>
      </w:r>
      <w:proofErr w:type="spellEnd"/>
      <w:r w:rsidR="00B13410">
        <w:rPr>
          <w:rStyle w:val="LineNumber"/>
          <w:rFonts w:cs="Arial"/>
          <w:color w:val="000000" w:themeColor="text1"/>
          <w:sz w:val="22"/>
          <w:szCs w:val="22"/>
        </w:rPr>
        <w:t xml:space="preserve"> et al., 2018)</w:t>
      </w:r>
      <w:r w:rsidR="005C30AB">
        <w:rPr>
          <w:rStyle w:val="LineNumber"/>
          <w:rFonts w:cs="Arial"/>
          <w:color w:val="000000" w:themeColor="text1"/>
          <w:sz w:val="22"/>
          <w:szCs w:val="22"/>
        </w:rPr>
        <w:t xml:space="preserve">, and more recently on </w:t>
      </w:r>
      <w:proofErr w:type="spellStart"/>
      <w:r w:rsidR="005C30AB">
        <w:rPr>
          <w:rStyle w:val="LineNumber"/>
          <w:rFonts w:cs="Arial"/>
          <w:color w:val="000000" w:themeColor="text1"/>
          <w:sz w:val="22"/>
          <w:szCs w:val="22"/>
        </w:rPr>
        <w:t>FathomNet</w:t>
      </w:r>
      <w:proofErr w:type="spellEnd"/>
      <w:r w:rsidR="005C30AB">
        <w:rPr>
          <w:rStyle w:val="LineNumber"/>
          <w:rFonts w:cs="Arial"/>
          <w:color w:val="000000" w:themeColor="text1"/>
          <w:sz w:val="22"/>
          <w:szCs w:val="22"/>
        </w:rPr>
        <w:t xml:space="preserve"> (</w:t>
      </w:r>
      <w:r w:rsidR="005C30AB" w:rsidRPr="005C30AB">
        <w:rPr>
          <w:rStyle w:val="LineNumber"/>
          <w:rFonts w:cs="Arial"/>
          <w:color w:val="000000" w:themeColor="text1"/>
          <w:sz w:val="22"/>
          <w:szCs w:val="22"/>
        </w:rPr>
        <w:t>http://fathomnet.org/</w:t>
      </w:r>
      <w:r w:rsidR="005C30AB">
        <w:rPr>
          <w:rStyle w:val="LineNumber"/>
          <w:rFonts w:cs="Arial"/>
          <w:color w:val="000000" w:themeColor="text1"/>
          <w:sz w:val="22"/>
          <w:szCs w:val="22"/>
        </w:rPr>
        <w:t xml:space="preserve">). </w:t>
      </w:r>
      <w:r w:rsidR="00243E8A">
        <w:rPr>
          <w:rStyle w:val="LineNumber"/>
          <w:rFonts w:cs="Arial"/>
          <w:color w:val="000000" w:themeColor="text1"/>
          <w:sz w:val="22"/>
          <w:szCs w:val="22"/>
        </w:rPr>
        <w:t>However</w:t>
      </w:r>
      <w:r w:rsidR="00AD70B3">
        <w:rPr>
          <w:rStyle w:val="LineNumber"/>
          <w:rFonts w:cs="Arial"/>
          <w:color w:val="000000" w:themeColor="text1"/>
          <w:sz w:val="22"/>
          <w:szCs w:val="22"/>
        </w:rPr>
        <w:t>,</w:t>
      </w:r>
      <w:r w:rsidR="00243E8A">
        <w:rPr>
          <w:rStyle w:val="LineNumber"/>
          <w:rFonts w:cs="Arial"/>
          <w:color w:val="000000" w:themeColor="text1"/>
          <w:sz w:val="22"/>
          <w:szCs w:val="22"/>
        </w:rPr>
        <w:t xml:space="preserve"> </w:t>
      </w:r>
      <w:proofErr w:type="gramStart"/>
      <w:r w:rsidR="00243E8A">
        <w:rPr>
          <w:rStyle w:val="LineNumber"/>
          <w:rFonts w:cs="Arial"/>
          <w:color w:val="000000" w:themeColor="text1"/>
          <w:sz w:val="22"/>
          <w:szCs w:val="22"/>
        </w:rPr>
        <w:t>the majority of</w:t>
      </w:r>
      <w:proofErr w:type="gramEnd"/>
      <w:r w:rsidR="00A345B8">
        <w:rPr>
          <w:rStyle w:val="LineNumber"/>
          <w:rFonts w:cs="Arial"/>
          <w:color w:val="000000" w:themeColor="text1"/>
          <w:sz w:val="22"/>
          <w:szCs w:val="22"/>
        </w:rPr>
        <w:t xml:space="preserve"> imagery records are not public and not sea</w:t>
      </w:r>
      <w:r w:rsidR="00AD70B3">
        <w:rPr>
          <w:rStyle w:val="LineNumber"/>
          <w:rFonts w:cs="Arial"/>
          <w:color w:val="000000" w:themeColor="text1"/>
          <w:sz w:val="22"/>
          <w:szCs w:val="22"/>
        </w:rPr>
        <w:t>rchable (Daniel Jones, pers. co</w:t>
      </w:r>
      <w:r w:rsidR="00A345B8">
        <w:rPr>
          <w:rStyle w:val="LineNumber"/>
          <w:rFonts w:cs="Arial"/>
          <w:color w:val="000000" w:themeColor="text1"/>
          <w:sz w:val="22"/>
          <w:szCs w:val="22"/>
        </w:rPr>
        <w:t>m</w:t>
      </w:r>
      <w:r w:rsidR="00AD70B3">
        <w:rPr>
          <w:rStyle w:val="LineNumber"/>
          <w:rFonts w:cs="Arial"/>
          <w:color w:val="000000" w:themeColor="text1"/>
          <w:sz w:val="22"/>
          <w:szCs w:val="22"/>
        </w:rPr>
        <w:t>m.</w:t>
      </w:r>
      <w:r w:rsidR="00A345B8">
        <w:rPr>
          <w:rStyle w:val="LineNumber"/>
          <w:rFonts w:cs="Arial"/>
          <w:color w:val="000000" w:themeColor="text1"/>
          <w:sz w:val="22"/>
          <w:szCs w:val="22"/>
        </w:rPr>
        <w:t>)</w:t>
      </w:r>
      <w:r w:rsidR="00DE2D6E">
        <w:rPr>
          <w:rStyle w:val="LineNumber"/>
          <w:rFonts w:cs="Arial"/>
          <w:color w:val="000000" w:themeColor="text1"/>
          <w:sz w:val="22"/>
          <w:szCs w:val="22"/>
        </w:rPr>
        <w:t>.</w:t>
      </w:r>
    </w:p>
    <w:p w14:paraId="092B190C" w14:textId="77777777" w:rsidR="0017716D" w:rsidRDefault="0017716D" w:rsidP="008A4CBD">
      <w:pPr>
        <w:rPr>
          <w:rStyle w:val="LineNumber"/>
          <w:rFonts w:cs="Arial"/>
          <w:color w:val="000000" w:themeColor="text1"/>
          <w:sz w:val="22"/>
          <w:szCs w:val="22"/>
        </w:rPr>
      </w:pPr>
    </w:p>
    <w:p w14:paraId="76A80BD1" w14:textId="4E47BB7D" w:rsidR="00D36553" w:rsidRDefault="00D36553" w:rsidP="00D36553">
      <w:pPr>
        <w:rPr>
          <w:rFonts w:cs="Arial"/>
          <w:color w:val="FF0000"/>
        </w:rPr>
      </w:pPr>
    </w:p>
    <w:p w14:paraId="27DA36D4" w14:textId="77777777" w:rsidR="00D36553" w:rsidRDefault="00D36553" w:rsidP="00D36553">
      <w:pPr>
        <w:rPr>
          <w:rFonts w:cs="Arial"/>
          <w:color w:val="FF0000"/>
        </w:rPr>
      </w:pPr>
    </w:p>
    <w:p w14:paraId="2980D2AE" w14:textId="2EC3FDCC" w:rsidR="00D36553" w:rsidRPr="00D36553" w:rsidRDefault="00F928CB" w:rsidP="008A4CBD">
      <w:pPr>
        <w:rPr>
          <w:rFonts w:cs="Arial"/>
          <w:sz w:val="20"/>
          <w:szCs w:val="21"/>
        </w:rPr>
      </w:pPr>
      <w:r>
        <w:rPr>
          <w:rFonts w:cs="Arial"/>
          <w:noProof/>
          <w:sz w:val="20"/>
          <w:szCs w:val="21"/>
          <w:lang w:eastAsia="en-GB"/>
        </w:rPr>
        <w:drawing>
          <wp:inline distT="0" distB="0" distL="0" distR="0" wp14:anchorId="7E55DEC9" wp14:editId="2FEC5746">
            <wp:extent cx="5925820" cy="36810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Z DATA LANDSCAPE_2022-04-22.png"/>
                    <pic:cNvPicPr/>
                  </pic:nvPicPr>
                  <pic:blipFill>
                    <a:blip r:embed="rId17">
                      <a:extLst>
                        <a:ext uri="{28A0092B-C50C-407E-A947-70E740481C1C}">
                          <a14:useLocalDpi xmlns:a14="http://schemas.microsoft.com/office/drawing/2010/main" val="0"/>
                        </a:ext>
                      </a:extLst>
                    </a:blip>
                    <a:stretch>
                      <a:fillRect/>
                    </a:stretch>
                  </pic:blipFill>
                  <pic:spPr>
                    <a:xfrm>
                      <a:off x="0" y="0"/>
                      <a:ext cx="5925820" cy="3681095"/>
                    </a:xfrm>
                    <a:prstGeom prst="rect">
                      <a:avLst/>
                    </a:prstGeom>
                  </pic:spPr>
                </pic:pic>
              </a:graphicData>
            </a:graphic>
          </wp:inline>
        </w:drawing>
      </w:r>
      <w:r w:rsidR="00D36553" w:rsidRPr="00D36553">
        <w:rPr>
          <w:rFonts w:cs="Arial"/>
          <w:sz w:val="20"/>
          <w:szCs w:val="21"/>
        </w:rPr>
        <w:t>Fig. 1</w:t>
      </w:r>
      <w:r w:rsidR="00D36553" w:rsidRPr="00D36553">
        <w:rPr>
          <w:rFonts w:cs="Arial"/>
          <w:color w:val="FF0000"/>
          <w:sz w:val="20"/>
          <w:szCs w:val="21"/>
        </w:rPr>
        <w:t xml:space="preserve"> </w:t>
      </w:r>
      <w:r w:rsidR="00D36553" w:rsidRPr="00D36553">
        <w:rPr>
          <w:rFonts w:cs="Arial"/>
          <w:sz w:val="20"/>
          <w:szCs w:val="21"/>
        </w:rPr>
        <w:t>The Clarion Clipperton Zone biodiversity data landscape, as both outlined and discussed in this report</w:t>
      </w:r>
      <w:r w:rsidR="009E7A88">
        <w:rPr>
          <w:rFonts w:cs="Arial"/>
          <w:sz w:val="20"/>
          <w:szCs w:val="21"/>
        </w:rPr>
        <w:t>. With thanks to the Nautilus Biodiversity Data Working Group for elements that contributed to the figure</w:t>
      </w:r>
    </w:p>
    <w:p w14:paraId="1C65FFD3" w14:textId="77777777" w:rsidR="00CC2FCE" w:rsidRDefault="00CC2FCE" w:rsidP="008A4CBD">
      <w:pPr>
        <w:rPr>
          <w:rFonts w:cs="Arial"/>
          <w:szCs w:val="22"/>
        </w:rPr>
      </w:pPr>
    </w:p>
    <w:p w14:paraId="57B1402E" w14:textId="75327B09" w:rsidR="00CC2FCE" w:rsidRDefault="003A2904" w:rsidP="008A4CBD">
      <w:pPr>
        <w:rPr>
          <w:rStyle w:val="LineNumber"/>
          <w:rFonts w:cs="Arial"/>
          <w:sz w:val="22"/>
          <w:szCs w:val="22"/>
        </w:rPr>
      </w:pPr>
      <w:r>
        <w:rPr>
          <w:rStyle w:val="LineNumber"/>
          <w:rFonts w:cs="Arial"/>
          <w:sz w:val="22"/>
          <w:szCs w:val="22"/>
        </w:rPr>
        <w:t>For</w:t>
      </w:r>
      <w:r w:rsidR="008A4CBD" w:rsidRPr="00CC2FCE">
        <w:rPr>
          <w:rStyle w:val="LineNumber"/>
          <w:rFonts w:cs="Arial"/>
          <w:sz w:val="22"/>
          <w:szCs w:val="22"/>
        </w:rPr>
        <w:t xml:space="preserve"> </w:t>
      </w:r>
      <w:r w:rsidR="00356F71">
        <w:rPr>
          <w:rStyle w:val="LineNumber"/>
          <w:rFonts w:cs="Arial"/>
          <w:sz w:val="22"/>
          <w:szCs w:val="22"/>
        </w:rPr>
        <w:t xml:space="preserve">species </w:t>
      </w:r>
      <w:r w:rsidR="008A4CBD" w:rsidRPr="00CC2FCE">
        <w:rPr>
          <w:rStyle w:val="LineNumber"/>
          <w:rFonts w:cs="Arial"/>
          <w:sz w:val="22"/>
          <w:szCs w:val="22"/>
        </w:rPr>
        <w:t>occurrence</w:t>
      </w:r>
      <w:r w:rsidR="00356F71">
        <w:rPr>
          <w:rStyle w:val="LineNumber"/>
          <w:rFonts w:cs="Arial"/>
          <w:sz w:val="22"/>
          <w:szCs w:val="22"/>
        </w:rPr>
        <w:t>s</w:t>
      </w:r>
      <w:r w:rsidR="008A4CBD" w:rsidRPr="00CC2FCE">
        <w:rPr>
          <w:rStyle w:val="LineNumber"/>
          <w:rFonts w:cs="Arial"/>
          <w:sz w:val="22"/>
          <w:szCs w:val="22"/>
        </w:rPr>
        <w:t xml:space="preserve">, records are </w:t>
      </w:r>
      <w:r w:rsidR="00356F71">
        <w:rPr>
          <w:rStyle w:val="LineNumber"/>
          <w:rFonts w:cs="Arial"/>
          <w:sz w:val="22"/>
          <w:szCs w:val="22"/>
        </w:rPr>
        <w:t>made available by global data aggregator</w:t>
      </w:r>
      <w:r w:rsidR="00574D15">
        <w:rPr>
          <w:rStyle w:val="LineNumber"/>
          <w:rFonts w:cs="Arial"/>
          <w:sz w:val="22"/>
          <w:szCs w:val="22"/>
        </w:rPr>
        <w:t xml:space="preserve">s which compile </w:t>
      </w:r>
      <w:r w:rsidR="003B40DE">
        <w:rPr>
          <w:rStyle w:val="LineNumber"/>
          <w:rFonts w:cs="Arial"/>
          <w:sz w:val="22"/>
          <w:szCs w:val="22"/>
        </w:rPr>
        <w:t>data</w:t>
      </w:r>
      <w:r w:rsidR="00356F71">
        <w:rPr>
          <w:rStyle w:val="LineNumber"/>
          <w:rFonts w:cs="Arial"/>
          <w:sz w:val="22"/>
          <w:szCs w:val="22"/>
        </w:rPr>
        <w:t xml:space="preserve"> </w:t>
      </w:r>
      <w:r w:rsidR="008A4CBD" w:rsidRPr="00CC2FCE">
        <w:rPr>
          <w:rStyle w:val="LineNumber"/>
          <w:rFonts w:cs="Arial"/>
          <w:sz w:val="22"/>
          <w:szCs w:val="22"/>
        </w:rPr>
        <w:t>from</w:t>
      </w:r>
      <w:r w:rsidR="00004307">
        <w:rPr>
          <w:rStyle w:val="LineNumber"/>
          <w:rFonts w:cs="Arial"/>
          <w:sz w:val="22"/>
          <w:szCs w:val="22"/>
        </w:rPr>
        <w:t xml:space="preserve"> multiple sources, generally academic and g</w:t>
      </w:r>
      <w:r w:rsidR="008A4CBD" w:rsidRPr="00CC2FCE">
        <w:rPr>
          <w:rStyle w:val="LineNumber"/>
          <w:rFonts w:cs="Arial"/>
          <w:sz w:val="22"/>
          <w:szCs w:val="22"/>
        </w:rPr>
        <w:t>overnment research institute databases</w:t>
      </w:r>
      <w:r w:rsidR="00094E03">
        <w:rPr>
          <w:rStyle w:val="LineNumber"/>
          <w:rFonts w:cs="Arial"/>
          <w:sz w:val="22"/>
          <w:szCs w:val="22"/>
        </w:rPr>
        <w:t xml:space="preserve">, such as </w:t>
      </w:r>
      <w:r w:rsidR="000F6C05">
        <w:rPr>
          <w:rStyle w:val="LineNumber"/>
          <w:rFonts w:cs="Arial"/>
          <w:sz w:val="22"/>
          <w:szCs w:val="22"/>
        </w:rPr>
        <w:t>those housing museum specimen record</w:t>
      </w:r>
      <w:r w:rsidR="00094E03" w:rsidRPr="009B1C97">
        <w:rPr>
          <w:rStyle w:val="LineNumber"/>
          <w:rFonts w:cs="Arial"/>
          <w:sz w:val="22"/>
          <w:szCs w:val="22"/>
        </w:rPr>
        <w:t>s</w:t>
      </w:r>
      <w:r w:rsidR="008A4CBD" w:rsidRPr="009B1C97">
        <w:rPr>
          <w:rStyle w:val="LineNumber"/>
          <w:rFonts w:cs="Arial"/>
          <w:sz w:val="22"/>
          <w:szCs w:val="22"/>
        </w:rPr>
        <w:t xml:space="preserve"> (Collins </w:t>
      </w:r>
      <w:r w:rsidR="008A4CBD" w:rsidRPr="00D50CAF">
        <w:rPr>
          <w:rStyle w:val="LineNumber"/>
          <w:rFonts w:cs="Arial"/>
          <w:sz w:val="22"/>
          <w:szCs w:val="22"/>
        </w:rPr>
        <w:t xml:space="preserve">et al., 2020). </w:t>
      </w:r>
      <w:r w:rsidR="00356F71">
        <w:rPr>
          <w:rStyle w:val="LineNumber"/>
          <w:rFonts w:cs="Arial"/>
          <w:sz w:val="22"/>
          <w:szCs w:val="22"/>
        </w:rPr>
        <w:t>Two k</w:t>
      </w:r>
      <w:r w:rsidR="000F6C05">
        <w:rPr>
          <w:rStyle w:val="LineNumber"/>
          <w:rFonts w:cs="Arial"/>
          <w:sz w:val="22"/>
          <w:szCs w:val="22"/>
        </w:rPr>
        <w:t>ey databases for species occurrences</w:t>
      </w:r>
      <w:r w:rsidR="00D50CAF">
        <w:rPr>
          <w:rStyle w:val="LineNumber"/>
          <w:rFonts w:cs="Arial"/>
          <w:sz w:val="22"/>
          <w:szCs w:val="22"/>
        </w:rPr>
        <w:t xml:space="preserve"> are</w:t>
      </w:r>
      <w:r w:rsidR="008A4CBD" w:rsidRPr="0064372E">
        <w:rPr>
          <w:rStyle w:val="LineNumber"/>
          <w:rFonts w:cs="Arial"/>
          <w:sz w:val="22"/>
          <w:szCs w:val="22"/>
        </w:rPr>
        <w:t xml:space="preserve"> </w:t>
      </w:r>
      <w:r w:rsidR="00DF59EE">
        <w:rPr>
          <w:rStyle w:val="LineNumber"/>
          <w:rFonts w:cs="Arial"/>
          <w:sz w:val="22"/>
          <w:szCs w:val="22"/>
        </w:rPr>
        <w:t xml:space="preserve">the </w:t>
      </w:r>
      <w:r w:rsidR="00C405AD" w:rsidRPr="0064372E">
        <w:rPr>
          <w:rStyle w:val="LineNumber"/>
          <w:rFonts w:cs="Arial"/>
          <w:sz w:val="22"/>
          <w:szCs w:val="22"/>
        </w:rPr>
        <w:t>Ocean Biodiversity Information System</w:t>
      </w:r>
      <w:r w:rsidR="00C405AD">
        <w:t xml:space="preserve">, </w:t>
      </w:r>
      <w:hyperlink r:id="rId18" w:history="1">
        <w:r w:rsidR="00C405AD" w:rsidRPr="0064372E">
          <w:rPr>
            <w:rStyle w:val="Hyperlink"/>
            <w:rFonts w:cs="Arial"/>
            <w:szCs w:val="22"/>
          </w:rPr>
          <w:t>OBIS</w:t>
        </w:r>
      </w:hyperlink>
      <w:r w:rsidR="00C405AD" w:rsidRPr="0064372E">
        <w:rPr>
          <w:rStyle w:val="LineNumber"/>
          <w:rFonts w:cs="Arial"/>
          <w:sz w:val="22"/>
          <w:szCs w:val="22"/>
        </w:rPr>
        <w:t xml:space="preserve">; and </w:t>
      </w:r>
      <w:r w:rsidR="00C405AD">
        <w:rPr>
          <w:rStyle w:val="LineNumber"/>
          <w:rFonts w:cs="Arial"/>
          <w:sz w:val="22"/>
          <w:szCs w:val="22"/>
        </w:rPr>
        <w:t xml:space="preserve">the </w:t>
      </w:r>
      <w:r w:rsidR="00C405AD" w:rsidRPr="0064372E">
        <w:rPr>
          <w:rStyle w:val="LineNumber"/>
          <w:rFonts w:cs="Arial"/>
          <w:sz w:val="22"/>
          <w:szCs w:val="22"/>
        </w:rPr>
        <w:t>Global Biodiversity Information Facility</w:t>
      </w:r>
      <w:r w:rsidR="00DF59EE">
        <w:t xml:space="preserve">, </w:t>
      </w:r>
      <w:hyperlink r:id="rId19" w:history="1">
        <w:r w:rsidR="008A4CBD" w:rsidRPr="0064372E">
          <w:rPr>
            <w:rStyle w:val="Hyperlink"/>
            <w:rFonts w:cs="Arial"/>
            <w:szCs w:val="22"/>
          </w:rPr>
          <w:t>GBIF</w:t>
        </w:r>
      </w:hyperlink>
      <w:r w:rsidR="008A4CBD" w:rsidRPr="0064372E">
        <w:rPr>
          <w:rStyle w:val="LineNumber"/>
          <w:rFonts w:cs="Arial"/>
          <w:sz w:val="22"/>
          <w:szCs w:val="22"/>
        </w:rPr>
        <w:t>.</w:t>
      </w:r>
      <w:r w:rsidR="008A4CBD">
        <w:rPr>
          <w:rStyle w:val="LineNumber"/>
          <w:rFonts w:cs="Arial"/>
          <w:sz w:val="22"/>
          <w:szCs w:val="22"/>
        </w:rPr>
        <w:t xml:space="preserve"> While similar in scope, these databases have a different focus.</w:t>
      </w:r>
      <w:r w:rsidR="008A4CBD" w:rsidRPr="0064372E">
        <w:rPr>
          <w:rStyle w:val="LineNumber"/>
          <w:rFonts w:cs="Arial"/>
          <w:sz w:val="22"/>
          <w:szCs w:val="22"/>
        </w:rPr>
        <w:t xml:space="preserve"> </w:t>
      </w:r>
      <w:r w:rsidR="00356F71">
        <w:rPr>
          <w:rStyle w:val="LineNumber"/>
          <w:rFonts w:cs="Arial"/>
          <w:sz w:val="22"/>
          <w:szCs w:val="22"/>
        </w:rPr>
        <w:t xml:space="preserve">Both utilise the global biodiversity data standard, </w:t>
      </w:r>
      <w:hyperlink r:id="rId20" w:history="1">
        <w:r w:rsidR="003B40DE" w:rsidRPr="003222FF">
          <w:rPr>
            <w:rStyle w:val="Hyperlink"/>
            <w:rFonts w:cs="Arial"/>
            <w:szCs w:val="22"/>
          </w:rPr>
          <w:t>Darwin Core</w:t>
        </w:r>
      </w:hyperlink>
      <w:r w:rsidR="00356F71">
        <w:rPr>
          <w:rStyle w:val="LineNumber"/>
          <w:rFonts w:cs="Arial"/>
          <w:sz w:val="22"/>
          <w:szCs w:val="22"/>
        </w:rPr>
        <w:t xml:space="preserve">, administered by TDWG, the Taxonomic Databases Working Group. Usage of this standard allows for </w:t>
      </w:r>
      <w:r w:rsidR="003B40DE">
        <w:rPr>
          <w:rStyle w:val="LineNumber"/>
          <w:rFonts w:cs="Arial"/>
          <w:sz w:val="22"/>
          <w:szCs w:val="22"/>
        </w:rPr>
        <w:t>interoperability</w:t>
      </w:r>
      <w:r w:rsidR="00356F71">
        <w:rPr>
          <w:rStyle w:val="LineNumber"/>
          <w:rFonts w:cs="Arial"/>
          <w:sz w:val="22"/>
          <w:szCs w:val="22"/>
        </w:rPr>
        <w:t xml:space="preserve"> and comparison of data and communication between databases</w:t>
      </w:r>
      <w:r w:rsidR="00356F71">
        <w:rPr>
          <w:rStyle w:val="FootnoteReference"/>
          <w:rFonts w:cs="Arial"/>
          <w:szCs w:val="22"/>
        </w:rPr>
        <w:footnoteReference w:id="13"/>
      </w:r>
      <w:r w:rsidR="00356F71">
        <w:rPr>
          <w:rStyle w:val="LineNumber"/>
          <w:rFonts w:cs="Arial"/>
          <w:sz w:val="22"/>
          <w:szCs w:val="22"/>
        </w:rPr>
        <w:t xml:space="preserve">. </w:t>
      </w:r>
      <w:r w:rsidR="00CC2FCE">
        <w:rPr>
          <w:rStyle w:val="LineNumber"/>
          <w:rFonts w:cs="Arial"/>
          <w:sz w:val="22"/>
          <w:szCs w:val="22"/>
        </w:rPr>
        <w:t xml:space="preserve">GBIF houses </w:t>
      </w:r>
      <w:r w:rsidR="00574D15">
        <w:rPr>
          <w:rStyle w:val="LineNumber"/>
          <w:rFonts w:cs="Arial"/>
          <w:sz w:val="22"/>
          <w:szCs w:val="22"/>
        </w:rPr>
        <w:t xml:space="preserve">both </w:t>
      </w:r>
      <w:r w:rsidR="00CC2FCE" w:rsidRPr="0064372E">
        <w:rPr>
          <w:rStyle w:val="LineNumber"/>
          <w:rFonts w:cs="Arial"/>
          <w:sz w:val="22"/>
          <w:szCs w:val="22"/>
        </w:rPr>
        <w:t xml:space="preserve">marine and </w:t>
      </w:r>
      <w:r w:rsidR="00CC2FCE" w:rsidRPr="0064372E">
        <w:rPr>
          <w:rStyle w:val="LineNumber"/>
          <w:rFonts w:cs="Arial"/>
          <w:sz w:val="22"/>
          <w:szCs w:val="22"/>
        </w:rPr>
        <w:lastRenderedPageBreak/>
        <w:t>terrestrial</w:t>
      </w:r>
      <w:r w:rsidR="00DF59EE">
        <w:rPr>
          <w:rStyle w:val="LineNumber"/>
          <w:rFonts w:cs="Arial"/>
          <w:sz w:val="22"/>
          <w:szCs w:val="22"/>
        </w:rPr>
        <w:t xml:space="preserve"> biodiversity records;</w:t>
      </w:r>
      <w:r w:rsidR="00CC2FCE" w:rsidRPr="003C4E41">
        <w:rPr>
          <w:rStyle w:val="LineNumber"/>
          <w:rFonts w:cs="Arial"/>
          <w:sz w:val="22"/>
          <w:szCs w:val="22"/>
        </w:rPr>
        <w:t xml:space="preserve"> </w:t>
      </w:r>
      <w:r w:rsidR="008A4CBD">
        <w:rPr>
          <w:rStyle w:val="LineNumber"/>
          <w:rFonts w:cs="Arial"/>
          <w:sz w:val="22"/>
          <w:szCs w:val="22"/>
        </w:rPr>
        <w:t xml:space="preserve">OBIS houses </w:t>
      </w:r>
      <w:r w:rsidR="008A4CBD" w:rsidRPr="0064372E">
        <w:rPr>
          <w:rStyle w:val="LineNumber"/>
          <w:rFonts w:cs="Arial"/>
          <w:sz w:val="22"/>
          <w:szCs w:val="22"/>
        </w:rPr>
        <w:t xml:space="preserve">marine biodiversity </w:t>
      </w:r>
      <w:r w:rsidR="00DF59EE">
        <w:rPr>
          <w:rStyle w:val="LineNumber"/>
          <w:rFonts w:cs="Arial"/>
          <w:sz w:val="22"/>
          <w:szCs w:val="22"/>
        </w:rPr>
        <w:t>records</w:t>
      </w:r>
      <w:r w:rsidR="00CC2FCE" w:rsidRPr="00CC2FCE">
        <w:rPr>
          <w:rStyle w:val="LineNumber"/>
          <w:rFonts w:cs="Arial"/>
          <w:sz w:val="22"/>
          <w:szCs w:val="22"/>
        </w:rPr>
        <w:t xml:space="preserve">, </w:t>
      </w:r>
      <w:r w:rsidR="008A4CBD" w:rsidRPr="00CC2FCE">
        <w:rPr>
          <w:rStyle w:val="LineNumber"/>
          <w:rFonts w:cs="Arial"/>
          <w:sz w:val="22"/>
          <w:szCs w:val="22"/>
        </w:rPr>
        <w:t xml:space="preserve">and </w:t>
      </w:r>
      <w:r w:rsidR="00DF59EE">
        <w:rPr>
          <w:rStyle w:val="LineNumber"/>
          <w:rFonts w:cs="Arial"/>
          <w:sz w:val="22"/>
          <w:szCs w:val="22"/>
        </w:rPr>
        <w:t xml:space="preserve">also includes environmental data, </w:t>
      </w:r>
      <w:proofErr w:type="gramStart"/>
      <w:r w:rsidR="00DF59EE">
        <w:rPr>
          <w:rStyle w:val="LineNumber"/>
          <w:rFonts w:cs="Arial"/>
          <w:sz w:val="22"/>
          <w:szCs w:val="22"/>
        </w:rPr>
        <w:t>e.g.</w:t>
      </w:r>
      <w:proofErr w:type="gramEnd"/>
      <w:r w:rsidR="00DF59EE">
        <w:rPr>
          <w:rStyle w:val="LineNumber"/>
          <w:rFonts w:cs="Arial"/>
          <w:sz w:val="22"/>
          <w:szCs w:val="22"/>
        </w:rPr>
        <w:t xml:space="preserve"> oceanographic measurements. Recent development of </w:t>
      </w:r>
      <w:r w:rsidR="003B40DE">
        <w:rPr>
          <w:rStyle w:val="LineNumber"/>
          <w:rFonts w:cs="Arial"/>
          <w:sz w:val="22"/>
          <w:szCs w:val="22"/>
        </w:rPr>
        <w:t>Darwin Core</w:t>
      </w:r>
      <w:r w:rsidR="00DF59EE">
        <w:rPr>
          <w:rStyle w:val="LineNumber"/>
          <w:rFonts w:cs="Arial"/>
          <w:sz w:val="22"/>
          <w:szCs w:val="22"/>
        </w:rPr>
        <w:t xml:space="preserve"> terms by OBIS</w:t>
      </w:r>
      <w:r w:rsidR="00333D1E">
        <w:rPr>
          <w:rStyle w:val="FootnoteReference"/>
          <w:rFonts w:cs="Arial"/>
          <w:szCs w:val="22"/>
        </w:rPr>
        <w:footnoteReference w:id="14"/>
      </w:r>
      <w:r w:rsidR="00256A32">
        <w:rPr>
          <w:rStyle w:val="LineNumber"/>
          <w:rFonts w:cs="Arial"/>
          <w:sz w:val="22"/>
          <w:szCs w:val="22"/>
        </w:rPr>
        <w:t xml:space="preserve"> using the Darwin Core</w:t>
      </w:r>
      <w:r w:rsidR="00DF59EE">
        <w:rPr>
          <w:rStyle w:val="LineNumber"/>
          <w:rFonts w:cs="Arial"/>
          <w:sz w:val="22"/>
          <w:szCs w:val="22"/>
        </w:rPr>
        <w:t xml:space="preserve"> (</w:t>
      </w:r>
      <w:proofErr w:type="spellStart"/>
      <w:r w:rsidR="00DF59EE">
        <w:rPr>
          <w:rStyle w:val="LineNumber"/>
          <w:rFonts w:cs="Arial"/>
          <w:sz w:val="22"/>
          <w:szCs w:val="22"/>
        </w:rPr>
        <w:t>extendedMeasurementOrFact</w:t>
      </w:r>
      <w:proofErr w:type="spellEnd"/>
      <w:r w:rsidR="00DF59EE">
        <w:rPr>
          <w:rStyle w:val="LineNumber"/>
          <w:rFonts w:cs="Arial"/>
          <w:sz w:val="22"/>
          <w:szCs w:val="22"/>
        </w:rPr>
        <w:t>) has allowed for i</w:t>
      </w:r>
      <w:r w:rsidR="00DF59EE" w:rsidRPr="00DF59EE">
        <w:rPr>
          <w:rStyle w:val="LineNumber"/>
          <w:rFonts w:cs="Arial"/>
          <w:sz w:val="22"/>
          <w:szCs w:val="22"/>
        </w:rPr>
        <w:t xml:space="preserve">ntegration of </w:t>
      </w:r>
      <w:r w:rsidR="00333D1E">
        <w:rPr>
          <w:rStyle w:val="LineNumber"/>
          <w:rFonts w:cs="Arial"/>
          <w:sz w:val="22"/>
          <w:szCs w:val="22"/>
        </w:rPr>
        <w:t xml:space="preserve">abiotic </w:t>
      </w:r>
      <w:r w:rsidR="00DF59EE" w:rsidRPr="00DF59EE">
        <w:rPr>
          <w:rStyle w:val="LineNumber"/>
          <w:rFonts w:cs="Arial"/>
          <w:sz w:val="22"/>
          <w:szCs w:val="22"/>
        </w:rPr>
        <w:t xml:space="preserve">environmental/oceanographic data with </w:t>
      </w:r>
      <w:r w:rsidR="00333D1E">
        <w:rPr>
          <w:rStyle w:val="LineNumber"/>
          <w:rFonts w:cs="Arial"/>
          <w:sz w:val="22"/>
          <w:szCs w:val="22"/>
        </w:rPr>
        <w:t xml:space="preserve">biological </w:t>
      </w:r>
      <w:r w:rsidR="00DF59EE" w:rsidRPr="00DF59EE">
        <w:rPr>
          <w:rStyle w:val="LineNumber"/>
          <w:rFonts w:cs="Arial"/>
          <w:sz w:val="22"/>
          <w:szCs w:val="22"/>
        </w:rPr>
        <w:t>occurrence records (Klein et al., 2019).</w:t>
      </w:r>
      <w:r w:rsidR="00574D15">
        <w:rPr>
          <w:rStyle w:val="LineNumber"/>
          <w:rFonts w:cs="Arial"/>
          <w:sz w:val="22"/>
          <w:szCs w:val="22"/>
        </w:rPr>
        <w:t xml:space="preserve"> Both databases</w:t>
      </w:r>
      <w:r w:rsidR="00DF59EE">
        <w:rPr>
          <w:rStyle w:val="LineNumber"/>
          <w:rFonts w:cs="Arial"/>
          <w:sz w:val="22"/>
          <w:szCs w:val="22"/>
        </w:rPr>
        <w:t xml:space="preserve"> can be interrogated for occurrences or taxonomic </w:t>
      </w:r>
      <w:r w:rsidR="00DF59EE" w:rsidRPr="003C4E41">
        <w:rPr>
          <w:rStyle w:val="LineNumber"/>
          <w:rFonts w:cs="Arial"/>
          <w:sz w:val="22"/>
          <w:szCs w:val="22"/>
        </w:rPr>
        <w:t>information</w:t>
      </w:r>
      <w:r w:rsidR="00DF59EE">
        <w:rPr>
          <w:rStyle w:val="LineNumber"/>
          <w:rFonts w:cs="Arial"/>
          <w:sz w:val="22"/>
          <w:szCs w:val="22"/>
        </w:rPr>
        <w:t xml:space="preserve">, </w:t>
      </w:r>
      <w:proofErr w:type="gramStart"/>
      <w:r w:rsidR="00DF59EE">
        <w:rPr>
          <w:rStyle w:val="LineNumber"/>
          <w:rFonts w:cs="Arial"/>
          <w:sz w:val="22"/>
          <w:szCs w:val="22"/>
        </w:rPr>
        <w:t>e.g.</w:t>
      </w:r>
      <w:proofErr w:type="gramEnd"/>
      <w:r w:rsidR="00DF59EE">
        <w:rPr>
          <w:rStyle w:val="LineNumber"/>
          <w:rFonts w:cs="Arial"/>
          <w:sz w:val="22"/>
          <w:szCs w:val="22"/>
        </w:rPr>
        <w:t xml:space="preserve"> species names</w:t>
      </w:r>
      <w:r w:rsidR="00574D15">
        <w:rPr>
          <w:rStyle w:val="LineNumber"/>
          <w:rFonts w:cs="Arial"/>
          <w:sz w:val="22"/>
          <w:szCs w:val="22"/>
        </w:rPr>
        <w:t>.</w:t>
      </w:r>
      <w:r w:rsidR="00CB7698">
        <w:rPr>
          <w:rStyle w:val="LineNumber"/>
          <w:rFonts w:cs="Arial"/>
          <w:sz w:val="22"/>
          <w:szCs w:val="22"/>
        </w:rPr>
        <w:t xml:space="preserve"> Several other data</w:t>
      </w:r>
      <w:r w:rsidR="00C405AD">
        <w:rPr>
          <w:rStyle w:val="LineNumber"/>
          <w:rFonts w:cs="Arial"/>
          <w:sz w:val="22"/>
          <w:szCs w:val="22"/>
        </w:rPr>
        <w:t xml:space="preserve"> repositorie</w:t>
      </w:r>
      <w:r w:rsidR="00CB7698">
        <w:rPr>
          <w:rStyle w:val="LineNumber"/>
          <w:rFonts w:cs="Arial"/>
          <w:sz w:val="22"/>
          <w:szCs w:val="22"/>
        </w:rPr>
        <w:t xml:space="preserve">s also house environmental and occurrence data, for example, </w:t>
      </w:r>
      <w:hyperlink r:id="rId21" w:history="1">
        <w:r w:rsidR="00CB7698" w:rsidRPr="0045530F">
          <w:rPr>
            <w:rStyle w:val="Hyperlink"/>
            <w:rFonts w:cs="Arial"/>
            <w:szCs w:val="22"/>
          </w:rPr>
          <w:t>PANGAEA</w:t>
        </w:r>
      </w:hyperlink>
      <w:r w:rsidR="00CB7698">
        <w:rPr>
          <w:rStyle w:val="LineNumber"/>
          <w:rFonts w:cs="Arial"/>
          <w:sz w:val="22"/>
          <w:szCs w:val="22"/>
        </w:rPr>
        <w:t>.</w:t>
      </w:r>
    </w:p>
    <w:p w14:paraId="1E61C320" w14:textId="77777777" w:rsidR="00DF59EE" w:rsidRDefault="00DF59EE" w:rsidP="008A4CBD">
      <w:pPr>
        <w:rPr>
          <w:rStyle w:val="LineNumber"/>
          <w:rFonts w:cs="Arial"/>
          <w:sz w:val="22"/>
          <w:szCs w:val="22"/>
        </w:rPr>
      </w:pPr>
    </w:p>
    <w:p w14:paraId="2D656ACC" w14:textId="7E2A7E39" w:rsidR="008A4CBD" w:rsidRPr="0064372E" w:rsidRDefault="00CC2FCE" w:rsidP="008A4CBD">
      <w:pPr>
        <w:rPr>
          <w:rStyle w:val="LineNumber"/>
          <w:rFonts w:cs="Arial"/>
          <w:sz w:val="22"/>
          <w:szCs w:val="22"/>
        </w:rPr>
      </w:pPr>
      <w:r>
        <w:rPr>
          <w:rStyle w:val="LineNumber"/>
          <w:rFonts w:cs="Arial"/>
          <w:sz w:val="22"/>
          <w:szCs w:val="22"/>
        </w:rPr>
        <w:t>The primary source of taxonomic information is</w:t>
      </w:r>
      <w:r w:rsidR="002A7B54">
        <w:rPr>
          <w:rStyle w:val="LineNumber"/>
          <w:rFonts w:cs="Arial"/>
          <w:sz w:val="22"/>
          <w:szCs w:val="22"/>
        </w:rPr>
        <w:t xml:space="preserve"> the</w:t>
      </w:r>
      <w:r>
        <w:rPr>
          <w:rStyle w:val="LineNumber"/>
          <w:rFonts w:cs="Arial"/>
          <w:sz w:val="22"/>
          <w:szCs w:val="22"/>
        </w:rPr>
        <w:t xml:space="preserve"> </w:t>
      </w:r>
      <w:r w:rsidR="008A4CBD" w:rsidRPr="003C4E41">
        <w:rPr>
          <w:rFonts w:cs="Arial"/>
          <w:szCs w:val="22"/>
        </w:rPr>
        <w:t>Worl</w:t>
      </w:r>
      <w:r w:rsidR="00C6660C">
        <w:rPr>
          <w:rFonts w:cs="Arial"/>
          <w:szCs w:val="22"/>
        </w:rPr>
        <w:t>d Register of Marine Species (</w:t>
      </w:r>
      <w:hyperlink r:id="rId22" w:history="1">
        <w:r w:rsidR="00C6660C" w:rsidRPr="00C6660C">
          <w:rPr>
            <w:rStyle w:val="Hyperlink"/>
            <w:rFonts w:cs="Arial"/>
            <w:szCs w:val="22"/>
          </w:rPr>
          <w:t>Wo</w:t>
        </w:r>
        <w:r w:rsidR="008A4CBD" w:rsidRPr="00C6660C">
          <w:rPr>
            <w:rStyle w:val="Hyperlink"/>
            <w:rFonts w:cs="Arial"/>
            <w:szCs w:val="22"/>
          </w:rPr>
          <w:t>RMS</w:t>
        </w:r>
      </w:hyperlink>
      <w:r w:rsidR="008A4CBD" w:rsidRPr="003C4E41">
        <w:rPr>
          <w:rFonts w:cs="Arial"/>
          <w:szCs w:val="22"/>
        </w:rPr>
        <w:t>)</w:t>
      </w:r>
      <w:r w:rsidR="008A56BC">
        <w:rPr>
          <w:rFonts w:cs="Arial"/>
          <w:szCs w:val="22"/>
        </w:rPr>
        <w:t xml:space="preserve">, </w:t>
      </w:r>
      <w:r w:rsidR="003B40DE">
        <w:rPr>
          <w:rFonts w:cs="Arial"/>
          <w:szCs w:val="22"/>
        </w:rPr>
        <w:t>a</w:t>
      </w:r>
      <w:r w:rsidR="00DF59EE">
        <w:rPr>
          <w:rFonts w:cs="Arial"/>
          <w:szCs w:val="22"/>
        </w:rPr>
        <w:t xml:space="preserve"> </w:t>
      </w:r>
      <w:r w:rsidR="008A4CBD" w:rsidRPr="001D0B85">
        <w:rPr>
          <w:rFonts w:cs="Arial"/>
          <w:szCs w:val="22"/>
        </w:rPr>
        <w:t>checklist</w:t>
      </w:r>
      <w:r w:rsidR="00605CE7">
        <w:rPr>
          <w:rStyle w:val="FootnoteReference"/>
          <w:rFonts w:cs="Arial"/>
          <w:szCs w:val="22"/>
        </w:rPr>
        <w:footnoteReference w:id="15"/>
      </w:r>
      <w:r w:rsidR="008A4CBD" w:rsidRPr="001D0B85">
        <w:rPr>
          <w:rFonts w:cs="Arial"/>
          <w:szCs w:val="22"/>
        </w:rPr>
        <w:t xml:space="preserve"> </w:t>
      </w:r>
      <w:r w:rsidR="00DF59EE">
        <w:rPr>
          <w:rFonts w:cs="Arial"/>
          <w:szCs w:val="22"/>
        </w:rPr>
        <w:t xml:space="preserve">and classification </w:t>
      </w:r>
      <w:r w:rsidR="008A4CBD" w:rsidRPr="001D0B85">
        <w:rPr>
          <w:rFonts w:cs="Arial"/>
          <w:szCs w:val="22"/>
        </w:rPr>
        <w:t>of marine taxa cu</w:t>
      </w:r>
      <w:r w:rsidR="00043B91" w:rsidRPr="001D0B85">
        <w:rPr>
          <w:rFonts w:cs="Arial"/>
          <w:szCs w:val="22"/>
        </w:rPr>
        <w:t xml:space="preserve">rated by around 300 taxonomic editors </w:t>
      </w:r>
      <w:r w:rsidR="008A4CBD" w:rsidRPr="001D0B85">
        <w:rPr>
          <w:rFonts w:cs="Arial"/>
          <w:szCs w:val="22"/>
        </w:rPr>
        <w:t>(</w:t>
      </w:r>
      <w:r w:rsidR="00203811" w:rsidRPr="001D0B85">
        <w:rPr>
          <w:rFonts w:cs="Arial"/>
          <w:szCs w:val="22"/>
        </w:rPr>
        <w:t>Horton et al., 2021</w:t>
      </w:r>
      <w:r w:rsidR="0001437E">
        <w:rPr>
          <w:rFonts w:cs="Arial"/>
          <w:szCs w:val="22"/>
        </w:rPr>
        <w:t>,</w:t>
      </w:r>
      <w:r w:rsidR="0001437E" w:rsidRPr="001D0B85">
        <w:rPr>
          <w:rFonts w:cs="Arial"/>
          <w:szCs w:val="22"/>
        </w:rPr>
        <w:t xml:space="preserve"> </w:t>
      </w:r>
      <w:r w:rsidR="00004307" w:rsidRPr="001D0B85">
        <w:rPr>
          <w:rFonts w:cs="Arial"/>
          <w:szCs w:val="22"/>
        </w:rPr>
        <w:t xml:space="preserve">2017; </w:t>
      </w:r>
      <w:r w:rsidR="00203811" w:rsidRPr="001D0B85">
        <w:rPr>
          <w:rFonts w:cs="Arial"/>
          <w:szCs w:val="22"/>
        </w:rPr>
        <w:t>Vandepitte et al., 2018</w:t>
      </w:r>
      <w:r w:rsidR="008A4CBD" w:rsidRPr="001D0B85">
        <w:rPr>
          <w:rFonts w:cs="Arial"/>
          <w:szCs w:val="22"/>
        </w:rPr>
        <w:t>)</w:t>
      </w:r>
      <w:r w:rsidR="00043B91" w:rsidRPr="001D0B85">
        <w:rPr>
          <w:rFonts w:cs="Arial"/>
          <w:szCs w:val="22"/>
        </w:rPr>
        <w:t>.</w:t>
      </w:r>
      <w:r w:rsidR="008A4CBD" w:rsidRPr="001D0B85">
        <w:rPr>
          <w:rFonts w:cs="Arial"/>
          <w:szCs w:val="22"/>
        </w:rPr>
        <w:t xml:space="preserve"> </w:t>
      </w:r>
      <w:r w:rsidR="00203811" w:rsidRPr="001D0B85">
        <w:rPr>
          <w:rFonts w:cs="Arial"/>
          <w:szCs w:val="22"/>
        </w:rPr>
        <w:t xml:space="preserve">The database is </w:t>
      </w:r>
      <w:r w:rsidR="00DF59EE">
        <w:rPr>
          <w:rFonts w:cs="Arial"/>
          <w:szCs w:val="22"/>
        </w:rPr>
        <w:t>a</w:t>
      </w:r>
      <w:r w:rsidR="00C6660C">
        <w:rPr>
          <w:rFonts w:cs="Arial"/>
          <w:szCs w:val="22"/>
        </w:rPr>
        <w:t xml:space="preserve"> comprehensive and </w:t>
      </w:r>
      <w:r w:rsidR="00F073A9" w:rsidRPr="001D0B85">
        <w:rPr>
          <w:rFonts w:cs="Arial"/>
          <w:szCs w:val="22"/>
        </w:rPr>
        <w:t>authoritative</w:t>
      </w:r>
      <w:r w:rsidR="008A4CBD" w:rsidRPr="001D0B85">
        <w:rPr>
          <w:rFonts w:cs="Arial"/>
          <w:szCs w:val="22"/>
        </w:rPr>
        <w:t xml:space="preserve"> </w:t>
      </w:r>
      <w:r w:rsidR="008A4CBD" w:rsidRPr="008A56BC">
        <w:rPr>
          <w:rFonts w:cs="Arial"/>
          <w:szCs w:val="22"/>
        </w:rPr>
        <w:t>source of taxonomic information</w:t>
      </w:r>
      <w:r w:rsidR="00043B91" w:rsidRPr="008A56BC">
        <w:rPr>
          <w:rFonts w:cs="Arial"/>
          <w:szCs w:val="22"/>
        </w:rPr>
        <w:t>,</w:t>
      </w:r>
      <w:r w:rsidR="008A4CBD" w:rsidRPr="008A56BC">
        <w:rPr>
          <w:rFonts w:cs="Arial"/>
          <w:szCs w:val="22"/>
        </w:rPr>
        <w:t xml:space="preserve"> and both OBIS and GBIF utilise </w:t>
      </w:r>
      <w:r w:rsidR="008A56BC">
        <w:rPr>
          <w:rFonts w:cs="Arial"/>
          <w:szCs w:val="22"/>
        </w:rPr>
        <w:t>the</w:t>
      </w:r>
      <w:r w:rsidR="008A4CBD" w:rsidRPr="008A56BC">
        <w:rPr>
          <w:rFonts w:cs="Arial"/>
          <w:szCs w:val="22"/>
        </w:rPr>
        <w:t xml:space="preserve"> </w:t>
      </w:r>
      <w:r w:rsidR="00FF58EB">
        <w:rPr>
          <w:rFonts w:cs="Arial"/>
          <w:szCs w:val="22"/>
        </w:rPr>
        <w:t>taxonomic</w:t>
      </w:r>
      <w:r w:rsidR="00FF58EB" w:rsidRPr="008A56BC">
        <w:rPr>
          <w:rFonts w:cs="Arial"/>
          <w:szCs w:val="22"/>
        </w:rPr>
        <w:t xml:space="preserve"> ‘backbone’</w:t>
      </w:r>
      <w:r w:rsidR="00FF58EB">
        <w:rPr>
          <w:rFonts w:cs="Arial"/>
          <w:szCs w:val="22"/>
        </w:rPr>
        <w:t xml:space="preserve"> </w:t>
      </w:r>
      <w:r w:rsidR="00574D15">
        <w:rPr>
          <w:rFonts w:cs="Arial"/>
          <w:szCs w:val="22"/>
        </w:rPr>
        <w:t xml:space="preserve">of WoRMS, </w:t>
      </w:r>
      <w:proofErr w:type="gramStart"/>
      <w:r w:rsidR="00FF58EB">
        <w:rPr>
          <w:rFonts w:cs="Arial"/>
          <w:szCs w:val="22"/>
        </w:rPr>
        <w:t>i.e.</w:t>
      </w:r>
      <w:proofErr w:type="gramEnd"/>
      <w:r w:rsidR="00574D15">
        <w:rPr>
          <w:rFonts w:cs="Arial"/>
          <w:szCs w:val="22"/>
        </w:rPr>
        <w:t xml:space="preserve"> both the checklist and classification (</w:t>
      </w:r>
      <w:r w:rsidR="00574D15" w:rsidRPr="00574D15">
        <w:rPr>
          <w:rFonts w:cs="Arial"/>
          <w:szCs w:val="22"/>
        </w:rPr>
        <w:t xml:space="preserve">and </w:t>
      </w:r>
      <w:r w:rsidR="00574D15">
        <w:rPr>
          <w:rFonts w:cs="Arial"/>
          <w:szCs w:val="22"/>
        </w:rPr>
        <w:t xml:space="preserve">other relevant </w:t>
      </w:r>
      <w:r w:rsidR="00574D15" w:rsidRPr="00574D15">
        <w:rPr>
          <w:rFonts w:cs="Arial"/>
          <w:szCs w:val="22"/>
        </w:rPr>
        <w:t>taxonomic information</w:t>
      </w:r>
      <w:r w:rsidR="00574D15">
        <w:rPr>
          <w:rFonts w:cs="Arial"/>
          <w:szCs w:val="22"/>
        </w:rPr>
        <w:t>)</w:t>
      </w:r>
      <w:r w:rsidR="008A4CBD" w:rsidRPr="003C4E41">
        <w:rPr>
          <w:rFonts w:cs="Arial"/>
          <w:szCs w:val="22"/>
        </w:rPr>
        <w:t>. Other ‘thematic nodes’ of WoRMS are available, a relevant one being the World Register of Deep</w:t>
      </w:r>
      <w:r w:rsidR="008A4CBD" w:rsidRPr="0064372E">
        <w:rPr>
          <w:rFonts w:cs="Arial"/>
          <w:szCs w:val="22"/>
        </w:rPr>
        <w:t>-Sea Species</w:t>
      </w:r>
      <w:r w:rsidR="002A7B54">
        <w:rPr>
          <w:rFonts w:cs="Arial"/>
          <w:szCs w:val="22"/>
        </w:rPr>
        <w:t xml:space="preserve"> (WoRDSS</w:t>
      </w:r>
      <w:r w:rsidR="00F06892">
        <w:rPr>
          <w:rFonts w:cs="Arial"/>
          <w:szCs w:val="22"/>
        </w:rPr>
        <w:t>;</w:t>
      </w:r>
      <w:r w:rsidR="002D438E">
        <w:rPr>
          <w:rFonts w:cs="Arial"/>
          <w:szCs w:val="22"/>
        </w:rPr>
        <w:t xml:space="preserve"> Glover et al., 2021)</w:t>
      </w:r>
      <w:r w:rsidR="002A7B54">
        <w:rPr>
          <w:rFonts w:cs="Arial"/>
          <w:szCs w:val="22"/>
        </w:rPr>
        <w:t>, which is maintained a</w:t>
      </w:r>
      <w:r w:rsidR="009013FB">
        <w:rPr>
          <w:rFonts w:cs="Arial"/>
          <w:szCs w:val="22"/>
        </w:rPr>
        <w:t>s a thematic database with the taxonomic e</w:t>
      </w:r>
      <w:r w:rsidR="002A7B54">
        <w:rPr>
          <w:rFonts w:cs="Arial"/>
          <w:szCs w:val="22"/>
        </w:rPr>
        <w:t>ditors of WoRMS able to tag and un-tag species in WoRMS as being present or absent from the deep sea, with a literature source.</w:t>
      </w:r>
    </w:p>
    <w:p w14:paraId="7C6BF829" w14:textId="37A14566" w:rsidR="006C78F4" w:rsidRPr="0064372E" w:rsidRDefault="006C78F4" w:rsidP="00067929">
      <w:pPr>
        <w:rPr>
          <w:rFonts w:cs="Arial"/>
          <w:szCs w:val="22"/>
        </w:rPr>
      </w:pPr>
    </w:p>
    <w:p w14:paraId="4A55B1B6" w14:textId="0E0555F2" w:rsidR="002A7B54" w:rsidRDefault="002D438E" w:rsidP="00067929">
      <w:pPr>
        <w:rPr>
          <w:rFonts w:cs="Arial"/>
          <w:color w:val="FF0000"/>
          <w:szCs w:val="22"/>
        </w:rPr>
      </w:pPr>
      <w:r w:rsidRPr="002A7B54">
        <w:rPr>
          <w:rFonts w:cs="Arial"/>
          <w:color w:val="000000" w:themeColor="text1"/>
          <w:szCs w:val="22"/>
        </w:rPr>
        <w:t xml:space="preserve">The other </w:t>
      </w:r>
      <w:r w:rsidR="008152B6" w:rsidRPr="002A7B54">
        <w:rPr>
          <w:rFonts w:cs="Arial"/>
          <w:color w:val="000000" w:themeColor="text1"/>
          <w:szCs w:val="22"/>
        </w:rPr>
        <w:t>r</w:t>
      </w:r>
      <w:r w:rsidR="009F6DD2" w:rsidRPr="002A7B54">
        <w:rPr>
          <w:rFonts w:cs="Arial"/>
          <w:color w:val="000000" w:themeColor="text1"/>
          <w:szCs w:val="22"/>
        </w:rPr>
        <w:t xml:space="preserve">elevant data </w:t>
      </w:r>
      <w:r w:rsidR="003B40DE" w:rsidRPr="002A7B54">
        <w:rPr>
          <w:rFonts w:cs="Arial"/>
          <w:color w:val="000000" w:themeColor="text1"/>
          <w:szCs w:val="22"/>
        </w:rPr>
        <w:t>category</w:t>
      </w:r>
      <w:r w:rsidR="009013FB">
        <w:rPr>
          <w:rFonts w:cs="Arial"/>
          <w:color w:val="000000" w:themeColor="text1"/>
          <w:szCs w:val="22"/>
        </w:rPr>
        <w:t xml:space="preserve"> is genetic and </w:t>
      </w:r>
      <w:r w:rsidR="00F073A9" w:rsidRPr="002A7B54">
        <w:rPr>
          <w:rFonts w:cs="Arial"/>
          <w:color w:val="000000" w:themeColor="text1"/>
          <w:szCs w:val="22"/>
        </w:rPr>
        <w:t>genomic</w:t>
      </w:r>
      <w:r w:rsidR="009013FB">
        <w:rPr>
          <w:rFonts w:cs="Arial"/>
          <w:color w:val="000000" w:themeColor="text1"/>
          <w:szCs w:val="22"/>
        </w:rPr>
        <w:t xml:space="preserve"> data,</w:t>
      </w:r>
      <w:r w:rsidRPr="002A7B54">
        <w:rPr>
          <w:rFonts w:cs="Arial"/>
          <w:color w:val="000000" w:themeColor="text1"/>
          <w:szCs w:val="22"/>
        </w:rPr>
        <w:t xml:space="preserve"> primarily in the form of published sequences</w:t>
      </w:r>
      <w:r w:rsidR="009F6DD2" w:rsidRPr="002A7B54">
        <w:rPr>
          <w:rFonts w:cs="Arial"/>
          <w:color w:val="000000" w:themeColor="text1"/>
          <w:szCs w:val="22"/>
        </w:rPr>
        <w:t>.</w:t>
      </w:r>
      <w:r w:rsidR="00043B91" w:rsidRPr="002A7B54">
        <w:rPr>
          <w:rFonts w:cs="Arial"/>
          <w:color w:val="000000" w:themeColor="text1"/>
          <w:szCs w:val="22"/>
        </w:rPr>
        <w:t xml:space="preserve"> </w:t>
      </w:r>
      <w:r w:rsidR="00FE1710" w:rsidRPr="002A7B54">
        <w:rPr>
          <w:rFonts w:cs="Arial"/>
          <w:color w:val="000000" w:themeColor="text1"/>
          <w:szCs w:val="22"/>
        </w:rPr>
        <w:t xml:space="preserve">DNA sequences </w:t>
      </w:r>
      <w:r w:rsidR="00FE1710" w:rsidRPr="0064372E">
        <w:rPr>
          <w:rFonts w:cs="Arial"/>
          <w:szCs w:val="22"/>
        </w:rPr>
        <w:t>are stored in the International Nucleotide Sequence Database Collaboration</w:t>
      </w:r>
      <w:r w:rsidR="00FE1710" w:rsidRPr="0064372E" w:rsidDel="00DC04B4">
        <w:rPr>
          <w:rFonts w:cs="Arial"/>
          <w:szCs w:val="22"/>
        </w:rPr>
        <w:t xml:space="preserve"> </w:t>
      </w:r>
      <w:r w:rsidR="00FE1710" w:rsidRPr="0064372E">
        <w:rPr>
          <w:rFonts w:cs="Arial"/>
          <w:szCs w:val="22"/>
        </w:rPr>
        <w:t>(INSDC) databases</w:t>
      </w:r>
      <w:r w:rsidR="00E268F5" w:rsidRPr="0064372E">
        <w:rPr>
          <w:rFonts w:cs="Arial"/>
          <w:szCs w:val="22"/>
        </w:rPr>
        <w:t>. The INSDC is formed of three international datab</w:t>
      </w:r>
      <w:r w:rsidR="00E57D65" w:rsidRPr="0064372E">
        <w:rPr>
          <w:rFonts w:cs="Arial"/>
          <w:szCs w:val="22"/>
        </w:rPr>
        <w:t>ase</w:t>
      </w:r>
      <w:r w:rsidR="00E268F5" w:rsidRPr="0064372E">
        <w:rPr>
          <w:rFonts w:cs="Arial"/>
          <w:szCs w:val="22"/>
        </w:rPr>
        <w:t>s (US, EU, Japan) that contain millions of DNA and protein sequences and contextual data</w:t>
      </w:r>
      <w:r w:rsidR="00E57D65" w:rsidRPr="0064372E">
        <w:rPr>
          <w:rFonts w:cs="Arial"/>
          <w:szCs w:val="22"/>
        </w:rPr>
        <w:t>:</w:t>
      </w:r>
      <w:r w:rsidR="00F16996" w:rsidRPr="0064372E">
        <w:rPr>
          <w:rFonts w:cs="Arial"/>
          <w:szCs w:val="22"/>
        </w:rPr>
        <w:t xml:space="preserve"> the DNA Data Bank of Japan (</w:t>
      </w:r>
      <w:hyperlink r:id="rId23" w:history="1">
        <w:r w:rsidR="00F16996" w:rsidRPr="0064372E">
          <w:rPr>
            <w:rStyle w:val="Hyperlink"/>
            <w:rFonts w:cs="Arial"/>
            <w:szCs w:val="22"/>
          </w:rPr>
          <w:t>DDBJ</w:t>
        </w:r>
      </w:hyperlink>
      <w:r w:rsidR="00F16996" w:rsidRPr="0064372E">
        <w:rPr>
          <w:rFonts w:cs="Arial"/>
          <w:szCs w:val="22"/>
        </w:rPr>
        <w:t>)</w:t>
      </w:r>
      <w:r w:rsidR="0064372E" w:rsidRPr="0064372E">
        <w:rPr>
          <w:rStyle w:val="FootnoteReference"/>
          <w:rFonts w:cs="Arial"/>
          <w:szCs w:val="22"/>
        </w:rPr>
        <w:footnoteReference w:id="16"/>
      </w:r>
      <w:r w:rsidR="00F16996" w:rsidRPr="0064372E">
        <w:rPr>
          <w:rFonts w:cs="Arial"/>
          <w:szCs w:val="22"/>
        </w:rPr>
        <w:t>; the European Nucleotide Archive</w:t>
      </w:r>
      <w:r w:rsidR="00E57D65" w:rsidRPr="0064372E">
        <w:rPr>
          <w:rFonts w:cs="Arial"/>
          <w:szCs w:val="22"/>
        </w:rPr>
        <w:t xml:space="preserve">, </w:t>
      </w:r>
      <w:hyperlink r:id="rId24" w:history="1">
        <w:r w:rsidR="00E57D65" w:rsidRPr="0064372E">
          <w:rPr>
            <w:rStyle w:val="Hyperlink"/>
            <w:rFonts w:cs="Arial"/>
            <w:szCs w:val="22"/>
          </w:rPr>
          <w:t>ENA</w:t>
        </w:r>
      </w:hyperlink>
      <w:r w:rsidR="00E57D65" w:rsidRPr="0064372E">
        <w:rPr>
          <w:rFonts w:cs="Arial"/>
          <w:szCs w:val="22"/>
        </w:rPr>
        <w:t xml:space="preserve"> and </w:t>
      </w:r>
      <w:hyperlink r:id="rId25" w:history="1">
        <w:r w:rsidR="00E57D65" w:rsidRPr="0064372E">
          <w:rPr>
            <w:rStyle w:val="Hyperlink"/>
            <w:rFonts w:cs="Arial"/>
            <w:szCs w:val="22"/>
          </w:rPr>
          <w:t>EBI</w:t>
        </w:r>
      </w:hyperlink>
      <w:r w:rsidR="0064372E" w:rsidRPr="0064372E">
        <w:rPr>
          <w:rStyle w:val="FootnoteReference"/>
          <w:rFonts w:cs="Arial"/>
          <w:szCs w:val="22"/>
        </w:rPr>
        <w:footnoteReference w:id="17"/>
      </w:r>
      <w:r w:rsidR="00F16996" w:rsidRPr="0064372E">
        <w:rPr>
          <w:rFonts w:cs="Arial"/>
          <w:szCs w:val="22"/>
        </w:rPr>
        <w:t xml:space="preserve">; and </w:t>
      </w:r>
      <w:hyperlink r:id="rId26" w:history="1">
        <w:r w:rsidR="00F16996" w:rsidRPr="0064372E">
          <w:rPr>
            <w:rStyle w:val="Hyperlink"/>
            <w:rFonts w:cs="Arial"/>
            <w:szCs w:val="22"/>
          </w:rPr>
          <w:t>GenBank</w:t>
        </w:r>
      </w:hyperlink>
      <w:r w:rsidR="0064372E" w:rsidRPr="0064372E">
        <w:rPr>
          <w:rStyle w:val="FootnoteReference"/>
          <w:rFonts w:cs="Arial"/>
          <w:szCs w:val="22"/>
        </w:rPr>
        <w:footnoteReference w:id="18"/>
      </w:r>
      <w:r w:rsidR="00F16996" w:rsidRPr="0064372E">
        <w:rPr>
          <w:rFonts w:cs="Arial"/>
          <w:szCs w:val="22"/>
        </w:rPr>
        <w:t>)</w:t>
      </w:r>
      <w:r w:rsidR="00E57D65" w:rsidRPr="0064372E">
        <w:rPr>
          <w:rFonts w:cs="Arial"/>
          <w:szCs w:val="22"/>
        </w:rPr>
        <w:t>.</w:t>
      </w:r>
      <w:r w:rsidR="00F97B96">
        <w:rPr>
          <w:rFonts w:cs="Arial"/>
          <w:szCs w:val="22"/>
        </w:rPr>
        <w:t xml:space="preserve"> </w:t>
      </w:r>
      <w:r w:rsidR="00043B91">
        <w:rPr>
          <w:rFonts w:cs="Arial"/>
          <w:szCs w:val="22"/>
        </w:rPr>
        <w:t>These databases</w:t>
      </w:r>
      <w:r w:rsidR="008A56BC">
        <w:rPr>
          <w:rFonts w:cs="Arial"/>
          <w:szCs w:val="22"/>
        </w:rPr>
        <w:t xml:space="preserve"> exchange data daily</w:t>
      </w:r>
      <w:r>
        <w:rPr>
          <w:rFonts w:cs="Arial"/>
          <w:szCs w:val="22"/>
        </w:rPr>
        <w:t>. They</w:t>
      </w:r>
      <w:r w:rsidR="00094E03">
        <w:rPr>
          <w:rFonts w:cs="Arial"/>
          <w:szCs w:val="22"/>
        </w:rPr>
        <w:t xml:space="preserve"> form something of a standalone group, </w:t>
      </w:r>
      <w:r w:rsidR="009013FB">
        <w:rPr>
          <w:rFonts w:cs="Arial"/>
          <w:szCs w:val="22"/>
        </w:rPr>
        <w:t xml:space="preserve">being integrated with each other, but not </w:t>
      </w:r>
      <w:r w:rsidR="00F06892">
        <w:rPr>
          <w:rFonts w:cs="Arial"/>
          <w:szCs w:val="22"/>
        </w:rPr>
        <w:t xml:space="preserve">with </w:t>
      </w:r>
      <w:r w:rsidR="009013FB">
        <w:rPr>
          <w:rFonts w:cs="Arial"/>
          <w:szCs w:val="22"/>
        </w:rPr>
        <w:t xml:space="preserve">the databases above. </w:t>
      </w:r>
    </w:p>
    <w:p w14:paraId="439ADC6A" w14:textId="77777777" w:rsidR="002A7B54" w:rsidRDefault="002A7B54" w:rsidP="00067929">
      <w:pPr>
        <w:rPr>
          <w:rFonts w:cs="Arial"/>
          <w:color w:val="FF0000"/>
          <w:szCs w:val="22"/>
        </w:rPr>
      </w:pPr>
    </w:p>
    <w:p w14:paraId="6A8E6FE0" w14:textId="7D304A2E" w:rsidR="008A56BC" w:rsidRPr="002A7B54" w:rsidRDefault="005F3EBB" w:rsidP="00067929">
      <w:pPr>
        <w:rPr>
          <w:rFonts w:cs="Arial"/>
          <w:color w:val="FF0000"/>
          <w:szCs w:val="22"/>
        </w:rPr>
      </w:pPr>
      <w:r>
        <w:rPr>
          <w:rFonts w:cs="Arial"/>
          <w:color w:val="000000" w:themeColor="text1"/>
          <w:szCs w:val="22"/>
        </w:rPr>
        <w:t>B</w:t>
      </w:r>
      <w:r w:rsidR="008A56BC" w:rsidRPr="002A7B54">
        <w:rPr>
          <w:rStyle w:val="LineNumber"/>
          <w:rFonts w:cs="Arial"/>
          <w:color w:val="000000" w:themeColor="text1"/>
          <w:sz w:val="22"/>
          <w:szCs w:val="22"/>
        </w:rPr>
        <w:t xml:space="preserve">iological </w:t>
      </w:r>
      <w:r w:rsidR="008A56BC">
        <w:rPr>
          <w:rStyle w:val="LineNumber"/>
          <w:rFonts w:cs="Arial"/>
          <w:sz w:val="22"/>
          <w:szCs w:val="22"/>
        </w:rPr>
        <w:t xml:space="preserve">records are </w:t>
      </w:r>
      <w:r w:rsidR="006302E6">
        <w:rPr>
          <w:rStyle w:val="LineNumber"/>
          <w:rFonts w:cs="Arial"/>
          <w:sz w:val="22"/>
          <w:szCs w:val="22"/>
        </w:rPr>
        <w:t>also</w:t>
      </w:r>
      <w:r w:rsidR="00B63EDD">
        <w:rPr>
          <w:rStyle w:val="LineNumber"/>
          <w:rFonts w:cs="Arial"/>
          <w:sz w:val="22"/>
          <w:szCs w:val="22"/>
        </w:rPr>
        <w:t xml:space="preserve"> </w:t>
      </w:r>
      <w:r w:rsidR="008A56BC">
        <w:rPr>
          <w:rStyle w:val="LineNumber"/>
          <w:rFonts w:cs="Arial"/>
          <w:sz w:val="22"/>
          <w:szCs w:val="22"/>
        </w:rPr>
        <w:t>available in the</w:t>
      </w:r>
      <w:r w:rsidR="000F6C05">
        <w:rPr>
          <w:rStyle w:val="LineNumber"/>
          <w:rFonts w:cs="Arial"/>
          <w:sz w:val="22"/>
          <w:szCs w:val="22"/>
        </w:rPr>
        <w:t xml:space="preserve"> peer-reviewed</w:t>
      </w:r>
      <w:r w:rsidR="008A56BC">
        <w:rPr>
          <w:rStyle w:val="LineNumber"/>
          <w:rFonts w:cs="Arial"/>
          <w:sz w:val="22"/>
          <w:szCs w:val="22"/>
        </w:rPr>
        <w:t xml:space="preserve"> </w:t>
      </w:r>
      <w:r w:rsidR="00094E03">
        <w:rPr>
          <w:rStyle w:val="LineNumber"/>
          <w:rFonts w:cs="Arial"/>
          <w:sz w:val="22"/>
          <w:szCs w:val="22"/>
        </w:rPr>
        <w:t>l</w:t>
      </w:r>
      <w:r w:rsidR="008A56BC">
        <w:rPr>
          <w:rStyle w:val="LineNumber"/>
          <w:rFonts w:cs="Arial"/>
          <w:sz w:val="22"/>
          <w:szCs w:val="22"/>
        </w:rPr>
        <w:t>iterature</w:t>
      </w:r>
      <w:r w:rsidR="000F6C05">
        <w:rPr>
          <w:rStyle w:val="LineNumber"/>
          <w:rFonts w:cs="Arial"/>
          <w:sz w:val="22"/>
          <w:szCs w:val="22"/>
        </w:rPr>
        <w:t xml:space="preserve">, </w:t>
      </w:r>
      <w:r w:rsidR="00B63EDD">
        <w:rPr>
          <w:rStyle w:val="LineNumber"/>
          <w:rFonts w:cs="Arial"/>
          <w:sz w:val="22"/>
          <w:szCs w:val="22"/>
        </w:rPr>
        <w:t xml:space="preserve">which is </w:t>
      </w:r>
      <w:r w:rsidR="00574D15">
        <w:rPr>
          <w:rStyle w:val="LineNumber"/>
          <w:rFonts w:cs="Arial"/>
          <w:sz w:val="22"/>
          <w:szCs w:val="22"/>
        </w:rPr>
        <w:t xml:space="preserve">of course considered </w:t>
      </w:r>
      <w:r w:rsidR="00B63EDD">
        <w:rPr>
          <w:rStyle w:val="LineNumber"/>
          <w:rFonts w:cs="Arial"/>
          <w:sz w:val="22"/>
          <w:szCs w:val="22"/>
        </w:rPr>
        <w:t>the primary source</w:t>
      </w:r>
      <w:r w:rsidR="00574D15">
        <w:rPr>
          <w:rStyle w:val="LineNumber"/>
          <w:rFonts w:cs="Arial"/>
          <w:sz w:val="22"/>
          <w:szCs w:val="22"/>
        </w:rPr>
        <w:t xml:space="preserve"> of such datasets</w:t>
      </w:r>
      <w:r w:rsidR="00B63EDD">
        <w:rPr>
          <w:rStyle w:val="LineNumber"/>
          <w:rFonts w:cs="Arial"/>
          <w:sz w:val="22"/>
          <w:szCs w:val="22"/>
        </w:rPr>
        <w:t xml:space="preserve">. </w:t>
      </w:r>
      <w:r w:rsidR="0017716D">
        <w:rPr>
          <w:rStyle w:val="LineNumber"/>
          <w:rFonts w:cs="Arial"/>
          <w:sz w:val="22"/>
          <w:szCs w:val="22"/>
        </w:rPr>
        <w:t>Often</w:t>
      </w:r>
      <w:r w:rsidR="008A56BC">
        <w:rPr>
          <w:rStyle w:val="LineNumber"/>
          <w:rFonts w:cs="Arial"/>
          <w:sz w:val="22"/>
          <w:szCs w:val="22"/>
        </w:rPr>
        <w:t xml:space="preserve"> associated records from the literature will be published on databases </w:t>
      </w:r>
      <w:r w:rsidR="00624B38">
        <w:rPr>
          <w:rStyle w:val="LineNumber"/>
          <w:rFonts w:cs="Arial"/>
          <w:sz w:val="22"/>
          <w:szCs w:val="22"/>
        </w:rPr>
        <w:t>alongside article publication</w:t>
      </w:r>
      <w:r w:rsidR="008A56BC">
        <w:rPr>
          <w:rStyle w:val="LineNumber"/>
          <w:rFonts w:cs="Arial"/>
          <w:sz w:val="22"/>
          <w:szCs w:val="22"/>
        </w:rPr>
        <w:t xml:space="preserve">. </w:t>
      </w:r>
      <w:r w:rsidR="00624B38">
        <w:rPr>
          <w:rStyle w:val="LineNumber"/>
          <w:rFonts w:cs="Arial"/>
          <w:sz w:val="22"/>
          <w:szCs w:val="22"/>
        </w:rPr>
        <w:t xml:space="preserve">For example, </w:t>
      </w:r>
      <w:r w:rsidR="00FC57B3">
        <w:rPr>
          <w:rStyle w:val="LineNumber"/>
          <w:rFonts w:cs="Arial"/>
          <w:sz w:val="22"/>
          <w:szCs w:val="22"/>
        </w:rPr>
        <w:t xml:space="preserve">journals require </w:t>
      </w:r>
      <w:r w:rsidR="00094E03" w:rsidRPr="00B63EDD">
        <w:rPr>
          <w:rStyle w:val="LineNumber"/>
          <w:rFonts w:cs="Arial"/>
          <w:sz w:val="22"/>
          <w:szCs w:val="22"/>
        </w:rPr>
        <w:t xml:space="preserve">sequence data </w:t>
      </w:r>
      <w:r w:rsidR="00FC57B3">
        <w:rPr>
          <w:rStyle w:val="LineNumber"/>
          <w:rFonts w:cs="Arial"/>
          <w:sz w:val="22"/>
          <w:szCs w:val="22"/>
        </w:rPr>
        <w:t>to be</w:t>
      </w:r>
      <w:r w:rsidR="00FC57B3" w:rsidRPr="00614400">
        <w:rPr>
          <w:rStyle w:val="LineNumber"/>
          <w:rFonts w:cs="Arial"/>
          <w:sz w:val="22"/>
          <w:szCs w:val="22"/>
        </w:rPr>
        <w:t xml:space="preserve"> </w:t>
      </w:r>
      <w:r w:rsidR="0017716D" w:rsidRPr="00614400">
        <w:rPr>
          <w:rStyle w:val="LineNumber"/>
          <w:rFonts w:cs="Arial"/>
          <w:sz w:val="22"/>
          <w:szCs w:val="22"/>
        </w:rPr>
        <w:t>published</w:t>
      </w:r>
      <w:r w:rsidR="0017716D">
        <w:rPr>
          <w:rStyle w:val="LineNumber"/>
          <w:rFonts w:cs="Arial"/>
          <w:sz w:val="22"/>
          <w:szCs w:val="22"/>
        </w:rPr>
        <w:t xml:space="preserve"> on</w:t>
      </w:r>
      <w:r w:rsidR="00094E03" w:rsidRPr="00B63EDD">
        <w:rPr>
          <w:rStyle w:val="LineNumber"/>
          <w:rFonts w:cs="Arial"/>
          <w:sz w:val="22"/>
          <w:szCs w:val="22"/>
        </w:rPr>
        <w:t xml:space="preserve"> databases </w:t>
      </w:r>
      <w:r w:rsidR="0017716D">
        <w:rPr>
          <w:rStyle w:val="LineNumber"/>
          <w:rFonts w:cs="Arial"/>
          <w:sz w:val="22"/>
          <w:szCs w:val="22"/>
        </w:rPr>
        <w:t>either prior to</w:t>
      </w:r>
      <w:r w:rsidR="00FC57B3">
        <w:rPr>
          <w:rStyle w:val="LineNumber"/>
          <w:rFonts w:cs="Arial"/>
          <w:sz w:val="22"/>
          <w:szCs w:val="22"/>
        </w:rPr>
        <w:t>;</w:t>
      </w:r>
      <w:r w:rsidR="0017716D">
        <w:rPr>
          <w:rStyle w:val="LineNumber"/>
          <w:rFonts w:cs="Arial"/>
          <w:sz w:val="22"/>
          <w:szCs w:val="22"/>
        </w:rPr>
        <w:t xml:space="preserve"> accompanying</w:t>
      </w:r>
      <w:r w:rsidR="00FC57B3">
        <w:rPr>
          <w:rStyle w:val="LineNumber"/>
          <w:rFonts w:cs="Arial"/>
          <w:sz w:val="22"/>
          <w:szCs w:val="22"/>
        </w:rPr>
        <w:t>; or immediately following</w:t>
      </w:r>
      <w:r w:rsidR="0017716D">
        <w:rPr>
          <w:rStyle w:val="LineNumber"/>
          <w:rFonts w:cs="Arial"/>
          <w:sz w:val="22"/>
          <w:szCs w:val="22"/>
        </w:rPr>
        <w:t xml:space="preserve"> </w:t>
      </w:r>
      <w:r w:rsidR="00DE2D6E">
        <w:rPr>
          <w:rStyle w:val="LineNumber"/>
          <w:rFonts w:cs="Arial"/>
          <w:sz w:val="22"/>
          <w:szCs w:val="22"/>
        </w:rPr>
        <w:t xml:space="preserve">the paper </w:t>
      </w:r>
      <w:r w:rsidR="0017716D">
        <w:rPr>
          <w:rStyle w:val="LineNumber"/>
          <w:rFonts w:cs="Arial"/>
          <w:sz w:val="22"/>
          <w:szCs w:val="22"/>
        </w:rPr>
        <w:t xml:space="preserve">publication </w:t>
      </w:r>
      <w:r w:rsidR="00094E03" w:rsidRPr="00B63EDD">
        <w:rPr>
          <w:rStyle w:val="LineNumber"/>
          <w:rFonts w:cs="Arial"/>
          <w:sz w:val="22"/>
          <w:szCs w:val="22"/>
        </w:rPr>
        <w:t>(Jaspars et al., 2021)</w:t>
      </w:r>
      <w:r w:rsidR="00DE2D6E">
        <w:rPr>
          <w:rStyle w:val="FootnoteReference"/>
          <w:rFonts w:cs="Arial"/>
          <w:szCs w:val="22"/>
        </w:rPr>
        <w:footnoteReference w:id="19"/>
      </w:r>
      <w:r w:rsidR="00094E03" w:rsidRPr="00B63EDD">
        <w:rPr>
          <w:rStyle w:val="LineNumber"/>
          <w:rFonts w:cs="Arial"/>
          <w:sz w:val="22"/>
          <w:szCs w:val="22"/>
        </w:rPr>
        <w:t xml:space="preserve">. </w:t>
      </w:r>
      <w:r w:rsidR="00094E03" w:rsidRPr="003E5FD1">
        <w:rPr>
          <w:rStyle w:val="LineNumber"/>
          <w:rFonts w:cs="Arial"/>
          <w:sz w:val="22"/>
          <w:szCs w:val="22"/>
        </w:rPr>
        <w:t>Taxonomy published in the literature is generally added to the WoRM</w:t>
      </w:r>
      <w:r w:rsidR="00C405AD">
        <w:rPr>
          <w:rStyle w:val="LineNumber"/>
          <w:rFonts w:cs="Arial"/>
          <w:sz w:val="22"/>
          <w:szCs w:val="22"/>
        </w:rPr>
        <w:t>S</w:t>
      </w:r>
      <w:r w:rsidR="00094E03" w:rsidRPr="003E5FD1">
        <w:rPr>
          <w:rStyle w:val="LineNumber"/>
          <w:rFonts w:cs="Arial"/>
          <w:sz w:val="22"/>
          <w:szCs w:val="22"/>
        </w:rPr>
        <w:t xml:space="preserve"> database by </w:t>
      </w:r>
      <w:r w:rsidR="000F6C05" w:rsidRPr="003E5FD1">
        <w:rPr>
          <w:rStyle w:val="LineNumber"/>
          <w:rFonts w:cs="Arial"/>
          <w:sz w:val="22"/>
          <w:szCs w:val="22"/>
        </w:rPr>
        <w:t xml:space="preserve">the </w:t>
      </w:r>
      <w:r w:rsidR="00094E03" w:rsidRPr="003E5FD1">
        <w:rPr>
          <w:rStyle w:val="LineNumber"/>
          <w:rFonts w:cs="Arial"/>
          <w:sz w:val="22"/>
          <w:szCs w:val="22"/>
        </w:rPr>
        <w:t xml:space="preserve">taxonomic editors. </w:t>
      </w:r>
      <w:r w:rsidR="00B63EDD" w:rsidRPr="003E5FD1">
        <w:rPr>
          <w:rStyle w:val="LineNumber"/>
          <w:rFonts w:cs="Arial"/>
          <w:sz w:val="22"/>
          <w:szCs w:val="22"/>
        </w:rPr>
        <w:t xml:space="preserve">In some </w:t>
      </w:r>
      <w:r w:rsidR="003B40DE" w:rsidRPr="003E5FD1">
        <w:rPr>
          <w:rStyle w:val="LineNumber"/>
          <w:rFonts w:cs="Arial"/>
          <w:sz w:val="22"/>
          <w:szCs w:val="22"/>
        </w:rPr>
        <w:t>cases,</w:t>
      </w:r>
      <w:r w:rsidR="00B63EDD" w:rsidRPr="003E5FD1">
        <w:rPr>
          <w:rStyle w:val="LineNumber"/>
          <w:rFonts w:cs="Arial"/>
          <w:sz w:val="22"/>
          <w:szCs w:val="22"/>
        </w:rPr>
        <w:t xml:space="preserve"> occurrence records are harvested by OBIS and GBIF directly from publications </w:t>
      </w:r>
      <w:r w:rsidR="00B63EDD">
        <w:rPr>
          <w:rStyle w:val="LineNumber"/>
          <w:rFonts w:cs="Arial"/>
          <w:sz w:val="22"/>
          <w:szCs w:val="22"/>
        </w:rPr>
        <w:t xml:space="preserve">(see </w:t>
      </w:r>
      <w:hyperlink w:anchor="_Records_in_common" w:history="1">
        <w:r w:rsidR="00DE2D6E" w:rsidRPr="00DE2D6E">
          <w:rPr>
            <w:rStyle w:val="Hyperlink"/>
            <w:rFonts w:cs="Arial"/>
            <w:szCs w:val="22"/>
          </w:rPr>
          <w:t>section 3.3.1</w:t>
        </w:r>
      </w:hyperlink>
      <w:r w:rsidR="00DE2D6E">
        <w:rPr>
          <w:rStyle w:val="LineNumber"/>
          <w:rFonts w:cs="Arial"/>
          <w:sz w:val="22"/>
          <w:szCs w:val="22"/>
        </w:rPr>
        <w:t xml:space="preserve"> &amp; </w:t>
      </w:r>
      <w:r w:rsidR="00583969">
        <w:rPr>
          <w:rStyle w:val="LineNumber"/>
          <w:rFonts w:cs="Arial"/>
          <w:sz w:val="22"/>
          <w:szCs w:val="22"/>
        </w:rPr>
        <w:t>Rabone et al., 2019</w:t>
      </w:r>
      <w:r w:rsidR="00B63EDD" w:rsidRPr="00B63EDD">
        <w:rPr>
          <w:rStyle w:val="LineNumber"/>
          <w:rFonts w:cs="Arial"/>
          <w:sz w:val="22"/>
          <w:szCs w:val="22"/>
        </w:rPr>
        <w:t xml:space="preserve">). </w:t>
      </w:r>
      <w:r w:rsidR="003B40DE" w:rsidRPr="00B63EDD">
        <w:rPr>
          <w:rStyle w:val="LineNumber"/>
          <w:rFonts w:cs="Arial"/>
          <w:sz w:val="22"/>
          <w:szCs w:val="22"/>
        </w:rPr>
        <w:t>Therefore,</w:t>
      </w:r>
      <w:r w:rsidR="00B63EDD" w:rsidRPr="00B63EDD">
        <w:rPr>
          <w:rStyle w:val="LineNumber"/>
          <w:rFonts w:cs="Arial"/>
          <w:sz w:val="22"/>
          <w:szCs w:val="22"/>
        </w:rPr>
        <w:t xml:space="preserve"> while</w:t>
      </w:r>
      <w:r w:rsidR="00624B38" w:rsidRPr="00B63EDD">
        <w:rPr>
          <w:rStyle w:val="LineNumber"/>
          <w:rFonts w:cs="Arial"/>
          <w:sz w:val="22"/>
          <w:szCs w:val="22"/>
        </w:rPr>
        <w:t xml:space="preserve"> literature is</w:t>
      </w:r>
      <w:r w:rsidR="00C477C0" w:rsidRPr="00B63EDD">
        <w:rPr>
          <w:rStyle w:val="LineNumber"/>
          <w:rFonts w:cs="Arial"/>
          <w:sz w:val="22"/>
          <w:szCs w:val="22"/>
        </w:rPr>
        <w:t xml:space="preserve"> </w:t>
      </w:r>
      <w:r w:rsidR="00B63EDD" w:rsidRPr="00B63EDD">
        <w:rPr>
          <w:rStyle w:val="LineNumber"/>
          <w:rFonts w:cs="Arial"/>
          <w:sz w:val="22"/>
          <w:szCs w:val="22"/>
        </w:rPr>
        <w:t xml:space="preserve">the </w:t>
      </w:r>
      <w:r w:rsidR="0038729B">
        <w:rPr>
          <w:rStyle w:val="LineNumber"/>
          <w:rFonts w:cs="Arial"/>
          <w:sz w:val="22"/>
          <w:szCs w:val="22"/>
        </w:rPr>
        <w:t>main</w:t>
      </w:r>
      <w:r w:rsidR="00624B38" w:rsidRPr="00B63EDD">
        <w:rPr>
          <w:rStyle w:val="LineNumber"/>
          <w:rFonts w:cs="Arial"/>
          <w:sz w:val="22"/>
          <w:szCs w:val="22"/>
        </w:rPr>
        <w:t xml:space="preserve"> </w:t>
      </w:r>
      <w:r w:rsidR="00F07A5D" w:rsidRPr="00B63EDD">
        <w:rPr>
          <w:rStyle w:val="LineNumber"/>
          <w:rFonts w:cs="Arial"/>
          <w:sz w:val="22"/>
          <w:szCs w:val="22"/>
        </w:rPr>
        <w:t xml:space="preserve">source of </w:t>
      </w:r>
      <w:r w:rsidR="00B63EDD" w:rsidRPr="00B63EDD">
        <w:rPr>
          <w:rStyle w:val="LineNumber"/>
          <w:rFonts w:cs="Arial"/>
          <w:sz w:val="22"/>
          <w:szCs w:val="22"/>
        </w:rPr>
        <w:t xml:space="preserve">biodiversity data, </w:t>
      </w:r>
      <w:r w:rsidR="00DE2D6E">
        <w:rPr>
          <w:rStyle w:val="LineNumber"/>
          <w:rFonts w:cs="Arial"/>
          <w:sz w:val="22"/>
          <w:szCs w:val="22"/>
        </w:rPr>
        <w:t xml:space="preserve">for many data </w:t>
      </w:r>
      <w:proofErr w:type="gramStart"/>
      <w:r w:rsidR="00DE2D6E">
        <w:rPr>
          <w:rStyle w:val="LineNumber"/>
          <w:rFonts w:cs="Arial"/>
          <w:sz w:val="22"/>
          <w:szCs w:val="22"/>
        </w:rPr>
        <w:t>types</w:t>
      </w:r>
      <w:proofErr w:type="gramEnd"/>
      <w:r w:rsidR="00DE2D6E">
        <w:rPr>
          <w:rStyle w:val="LineNumber"/>
          <w:rFonts w:cs="Arial"/>
          <w:sz w:val="22"/>
          <w:szCs w:val="22"/>
        </w:rPr>
        <w:t xml:space="preserve"> </w:t>
      </w:r>
      <w:r w:rsidR="00B63EDD" w:rsidRPr="00B63EDD">
        <w:rPr>
          <w:rStyle w:val="LineNumber"/>
          <w:rFonts w:cs="Arial"/>
          <w:sz w:val="22"/>
          <w:szCs w:val="22"/>
        </w:rPr>
        <w:t>the records are often available on the databases above.</w:t>
      </w:r>
      <w:r w:rsidR="00F07A5D" w:rsidRPr="00B63EDD">
        <w:rPr>
          <w:rStyle w:val="LineNumber"/>
          <w:rFonts w:cs="Arial"/>
          <w:sz w:val="22"/>
          <w:szCs w:val="22"/>
        </w:rPr>
        <w:t xml:space="preserve"> </w:t>
      </w:r>
    </w:p>
    <w:p w14:paraId="1E7B2197" w14:textId="2D69F97D" w:rsidR="00B63EDD" w:rsidRPr="002A7B54" w:rsidRDefault="00B63EDD" w:rsidP="00067929">
      <w:pPr>
        <w:rPr>
          <w:rFonts w:cs="Arial"/>
          <w:color w:val="FF0000"/>
        </w:rPr>
      </w:pPr>
    </w:p>
    <w:p w14:paraId="6AC3CDB5" w14:textId="49261F5C" w:rsidR="004F0D69" w:rsidRPr="0026014D" w:rsidRDefault="004F0D69" w:rsidP="0026014D">
      <w:pPr>
        <w:pStyle w:val="Heading2"/>
        <w:rPr>
          <w:rStyle w:val="LineNumber"/>
          <w:sz w:val="26"/>
        </w:rPr>
      </w:pPr>
      <w:bookmarkStart w:id="20" w:name="_Toc101879383"/>
      <w:r w:rsidRPr="0026014D">
        <w:rPr>
          <w:rStyle w:val="LineNumber"/>
          <w:sz w:val="26"/>
        </w:rPr>
        <w:t>Rationale for Study and Study Scope</w:t>
      </w:r>
      <w:bookmarkEnd w:id="20"/>
    </w:p>
    <w:p w14:paraId="4176CC0F" w14:textId="77777777" w:rsidR="004F0D69" w:rsidRDefault="004F0D69" w:rsidP="00067929">
      <w:pPr>
        <w:rPr>
          <w:rStyle w:val="LineNumber"/>
          <w:rFonts w:cs="Arial"/>
          <w:sz w:val="24"/>
        </w:rPr>
      </w:pPr>
    </w:p>
    <w:p w14:paraId="52128FE2" w14:textId="362005CB" w:rsidR="008F5664" w:rsidRPr="00E14EC8" w:rsidRDefault="00010163" w:rsidP="00067929">
      <w:pPr>
        <w:keepNext/>
        <w:pBdr>
          <w:top w:val="nil"/>
          <w:left w:val="nil"/>
          <w:bottom w:val="nil"/>
          <w:right w:val="nil"/>
          <w:between w:val="nil"/>
        </w:pBdr>
        <w:contextualSpacing/>
        <w:rPr>
          <w:rFonts w:cs="Arial"/>
          <w:szCs w:val="22"/>
        </w:rPr>
      </w:pPr>
      <w:r w:rsidRPr="00E14EC8">
        <w:rPr>
          <w:rStyle w:val="LineNumber"/>
          <w:rFonts w:cs="Arial"/>
          <w:sz w:val="22"/>
          <w:szCs w:val="22"/>
        </w:rPr>
        <w:t xml:space="preserve">For </w:t>
      </w:r>
      <w:proofErr w:type="gramStart"/>
      <w:r w:rsidRPr="00E14EC8">
        <w:rPr>
          <w:rStyle w:val="LineNumber"/>
          <w:rFonts w:cs="Arial"/>
          <w:sz w:val="22"/>
          <w:szCs w:val="22"/>
        </w:rPr>
        <w:t>a number of</w:t>
      </w:r>
      <w:proofErr w:type="gramEnd"/>
      <w:r w:rsidRPr="00E14EC8">
        <w:rPr>
          <w:rStyle w:val="LineNumber"/>
          <w:rFonts w:cs="Arial"/>
          <w:sz w:val="22"/>
          <w:szCs w:val="22"/>
        </w:rPr>
        <w:t xml:space="preserve"> years, there has been a clear and pressing need for a comprehensive review of available biodiversity data in the CCZ. </w:t>
      </w:r>
      <w:r w:rsidRPr="0038729B">
        <w:rPr>
          <w:rStyle w:val="LineNumber"/>
          <w:rFonts w:cs="Arial"/>
          <w:sz w:val="22"/>
          <w:szCs w:val="22"/>
        </w:rPr>
        <w:t>This is both for individual Contractor regions</w:t>
      </w:r>
      <w:r w:rsidR="00F06892">
        <w:rPr>
          <w:rStyle w:val="LineNumber"/>
          <w:rFonts w:cs="Arial"/>
          <w:sz w:val="22"/>
          <w:szCs w:val="22"/>
        </w:rPr>
        <w:t>,</w:t>
      </w:r>
      <w:r w:rsidRPr="0038729B">
        <w:rPr>
          <w:rStyle w:val="LineNumber"/>
          <w:rFonts w:cs="Arial"/>
          <w:sz w:val="22"/>
          <w:szCs w:val="22"/>
        </w:rPr>
        <w:t xml:space="preserve"> to assist in developing </w:t>
      </w:r>
      <w:r w:rsidR="008F5664" w:rsidRPr="0038729B">
        <w:rPr>
          <w:rStyle w:val="LineNumber"/>
          <w:rFonts w:cs="Arial"/>
          <w:sz w:val="22"/>
          <w:szCs w:val="22"/>
        </w:rPr>
        <w:t xml:space="preserve">future </w:t>
      </w:r>
      <w:r w:rsidR="00F073A9" w:rsidRPr="0038729B">
        <w:rPr>
          <w:rStyle w:val="LineNumber"/>
          <w:rFonts w:cs="Arial"/>
          <w:sz w:val="22"/>
          <w:szCs w:val="22"/>
        </w:rPr>
        <w:t>Environmental Impact Assessments (EIAs</w:t>
      </w:r>
      <w:r w:rsidR="008F5664" w:rsidRPr="0038729B">
        <w:rPr>
          <w:rStyle w:val="LineNumber"/>
          <w:rFonts w:cs="Arial"/>
          <w:sz w:val="22"/>
          <w:szCs w:val="22"/>
        </w:rPr>
        <w:t>)</w:t>
      </w:r>
      <w:r w:rsidR="00F073A9" w:rsidRPr="0038729B">
        <w:rPr>
          <w:rStyle w:val="LineNumber"/>
          <w:rFonts w:cs="Arial"/>
          <w:sz w:val="22"/>
          <w:szCs w:val="22"/>
        </w:rPr>
        <w:t>;</w:t>
      </w:r>
      <w:r w:rsidR="008F5664" w:rsidRPr="0038729B">
        <w:rPr>
          <w:rStyle w:val="LineNumber"/>
          <w:rFonts w:cs="Arial"/>
          <w:sz w:val="22"/>
          <w:szCs w:val="22"/>
        </w:rPr>
        <w:t xml:space="preserve"> </w:t>
      </w:r>
      <w:r w:rsidR="003B40DE" w:rsidRPr="0038729B">
        <w:rPr>
          <w:rStyle w:val="LineNumber"/>
          <w:rFonts w:cs="Arial"/>
          <w:sz w:val="22"/>
          <w:szCs w:val="22"/>
        </w:rPr>
        <w:t>and</w:t>
      </w:r>
      <w:r w:rsidR="008F5664" w:rsidRPr="0038729B">
        <w:rPr>
          <w:rStyle w:val="LineNumber"/>
          <w:rFonts w:cs="Arial"/>
          <w:sz w:val="22"/>
          <w:szCs w:val="22"/>
        </w:rPr>
        <w:t xml:space="preserve"> at a regional level to assist the ISA in developing a Regional Environmental Management Plan (REMP).</w:t>
      </w:r>
      <w:r w:rsidR="008F5664" w:rsidRPr="0038729B">
        <w:rPr>
          <w:rFonts w:cs="Arial"/>
          <w:szCs w:val="22"/>
        </w:rPr>
        <w:t xml:space="preserve"> </w:t>
      </w:r>
      <w:r w:rsidR="00067929" w:rsidRPr="0038729B">
        <w:rPr>
          <w:rFonts w:cs="Arial"/>
          <w:szCs w:val="22"/>
        </w:rPr>
        <w:t xml:space="preserve">Although </w:t>
      </w:r>
      <w:r w:rsidR="002D2839" w:rsidRPr="0038729B">
        <w:rPr>
          <w:rFonts w:cs="Arial"/>
          <w:szCs w:val="22"/>
        </w:rPr>
        <w:t xml:space="preserve">a few recent publications </w:t>
      </w:r>
      <w:r w:rsidR="00067929" w:rsidRPr="0038729B">
        <w:rPr>
          <w:rFonts w:cs="Arial"/>
          <w:szCs w:val="22"/>
        </w:rPr>
        <w:t>have examined</w:t>
      </w:r>
      <w:r w:rsidR="002D2839" w:rsidRPr="0038729B">
        <w:rPr>
          <w:rFonts w:cs="Arial"/>
          <w:szCs w:val="22"/>
        </w:rPr>
        <w:t xml:space="preserve"> findings from multiple studies</w:t>
      </w:r>
      <w:r w:rsidR="006302E6">
        <w:rPr>
          <w:rFonts w:cs="Arial"/>
          <w:szCs w:val="22"/>
        </w:rPr>
        <w:t>,</w:t>
      </w:r>
      <w:r w:rsidR="002D2839" w:rsidRPr="0038729B">
        <w:rPr>
          <w:rFonts w:cs="Arial"/>
          <w:szCs w:val="22"/>
        </w:rPr>
        <w:t xml:space="preserve"> </w:t>
      </w:r>
      <w:r w:rsidR="00067929" w:rsidRPr="0038729B">
        <w:rPr>
          <w:rFonts w:cs="Arial"/>
          <w:szCs w:val="22"/>
        </w:rPr>
        <w:t>these have focussed</w:t>
      </w:r>
      <w:r w:rsidR="002D2839" w:rsidRPr="0038729B">
        <w:rPr>
          <w:rFonts w:cs="Arial"/>
          <w:szCs w:val="22"/>
        </w:rPr>
        <w:t xml:space="preserve"> </w:t>
      </w:r>
      <w:r w:rsidR="00F25428" w:rsidRPr="0038729B">
        <w:rPr>
          <w:rFonts w:cs="Arial"/>
          <w:szCs w:val="22"/>
        </w:rPr>
        <w:t xml:space="preserve">on </w:t>
      </w:r>
      <w:proofErr w:type="gramStart"/>
      <w:r w:rsidR="00F25428" w:rsidRPr="0038729B">
        <w:rPr>
          <w:rFonts w:cs="Arial"/>
          <w:szCs w:val="22"/>
        </w:rPr>
        <w:t>particular regions</w:t>
      </w:r>
      <w:proofErr w:type="gramEnd"/>
      <w:r w:rsidR="00CB7698">
        <w:rPr>
          <w:rFonts w:cs="Arial"/>
          <w:szCs w:val="22"/>
        </w:rPr>
        <w:t>-</w:t>
      </w:r>
      <w:r w:rsidR="00F25428" w:rsidRPr="0038729B">
        <w:rPr>
          <w:rFonts w:cs="Arial"/>
          <w:szCs w:val="22"/>
        </w:rPr>
        <w:t xml:space="preserve"> </w:t>
      </w:r>
      <w:r w:rsidR="00CB7698">
        <w:rPr>
          <w:rFonts w:cs="Arial"/>
          <w:szCs w:val="22"/>
        </w:rPr>
        <w:t xml:space="preserve">generally </w:t>
      </w:r>
      <w:r w:rsidR="00F25428" w:rsidRPr="0038729B">
        <w:rPr>
          <w:rFonts w:cs="Arial"/>
          <w:szCs w:val="22"/>
        </w:rPr>
        <w:t xml:space="preserve">the eastern </w:t>
      </w:r>
      <w:r w:rsidR="00574D15">
        <w:rPr>
          <w:rFonts w:cs="Arial"/>
          <w:szCs w:val="22"/>
        </w:rPr>
        <w:t xml:space="preserve">CCZ </w:t>
      </w:r>
      <w:r w:rsidR="00CB7698">
        <w:rPr>
          <w:rFonts w:cs="Arial"/>
          <w:szCs w:val="22"/>
        </w:rPr>
        <w:t xml:space="preserve">where many more studies have been done; and/or on particular faunal size classes; or on non-metazoans </w:t>
      </w:r>
      <w:r w:rsidR="00574D15">
        <w:rPr>
          <w:rFonts w:cs="Arial"/>
          <w:szCs w:val="22"/>
        </w:rPr>
        <w:t>(Bonifacio et al. 2020</w:t>
      </w:r>
      <w:r w:rsidR="00F25428">
        <w:rPr>
          <w:rFonts w:cs="Arial"/>
          <w:szCs w:val="22"/>
        </w:rPr>
        <w:t xml:space="preserve">, 2021; </w:t>
      </w:r>
      <w:r w:rsidR="005542D1">
        <w:rPr>
          <w:rFonts w:cs="Arial"/>
          <w:szCs w:val="22"/>
        </w:rPr>
        <w:t>Simon-Lled</w:t>
      </w:r>
      <w:r w:rsidR="005542D1" w:rsidRPr="00151F0F">
        <w:rPr>
          <w:rFonts w:cs="Arial"/>
          <w:szCs w:val="22"/>
        </w:rPr>
        <w:t>ó</w:t>
      </w:r>
      <w:r w:rsidR="005542D1">
        <w:rPr>
          <w:rFonts w:cs="Arial"/>
          <w:szCs w:val="22"/>
        </w:rPr>
        <w:t xml:space="preserve"> et al. 2020; </w:t>
      </w:r>
      <w:r w:rsidR="002D2839" w:rsidRPr="002D2839">
        <w:rPr>
          <w:rFonts w:cs="Arial"/>
          <w:szCs w:val="22"/>
        </w:rPr>
        <w:t>Washburn et al., 2021</w:t>
      </w:r>
      <w:r w:rsidR="005542D1">
        <w:rPr>
          <w:rFonts w:cs="Arial"/>
          <w:szCs w:val="22"/>
        </w:rPr>
        <w:t>;</w:t>
      </w:r>
      <w:r w:rsidR="002D2839" w:rsidRPr="002D2839">
        <w:rPr>
          <w:rFonts w:cs="Arial"/>
          <w:szCs w:val="22"/>
        </w:rPr>
        <w:t xml:space="preserve"> Drazen et al., 2021</w:t>
      </w:r>
      <w:r w:rsidR="005542D1">
        <w:rPr>
          <w:rFonts w:cs="Arial"/>
          <w:szCs w:val="22"/>
        </w:rPr>
        <w:t>;</w:t>
      </w:r>
      <w:r w:rsidR="002D2839" w:rsidRPr="002D2839">
        <w:rPr>
          <w:rFonts w:cs="Arial"/>
          <w:szCs w:val="22"/>
        </w:rPr>
        <w:t xml:space="preserve"> Leitner et al., 2021</w:t>
      </w:r>
      <w:r w:rsidR="00CB7698">
        <w:rPr>
          <w:rFonts w:cs="Arial"/>
          <w:szCs w:val="22"/>
        </w:rPr>
        <w:t>;</w:t>
      </w:r>
      <w:r w:rsidR="00C7681D" w:rsidRPr="002D2839">
        <w:rPr>
          <w:rFonts w:cs="Arial"/>
          <w:szCs w:val="22"/>
        </w:rPr>
        <w:t xml:space="preserve"> </w:t>
      </w:r>
      <w:r w:rsidR="002D2839" w:rsidRPr="002D2839">
        <w:rPr>
          <w:rFonts w:cs="Arial"/>
          <w:szCs w:val="22"/>
        </w:rPr>
        <w:lastRenderedPageBreak/>
        <w:t xml:space="preserve">Gooday </w:t>
      </w:r>
      <w:r w:rsidR="002D2839">
        <w:rPr>
          <w:rFonts w:cs="Arial"/>
          <w:szCs w:val="22"/>
        </w:rPr>
        <w:t>et al., 2021)</w:t>
      </w:r>
      <w:r w:rsidR="00F25428">
        <w:rPr>
          <w:rFonts w:cs="Arial"/>
          <w:szCs w:val="22"/>
        </w:rPr>
        <w:t xml:space="preserve">. </w:t>
      </w:r>
      <w:r w:rsidR="002D2839">
        <w:rPr>
          <w:rFonts w:cs="Arial"/>
          <w:szCs w:val="22"/>
        </w:rPr>
        <w:t xml:space="preserve">Sub-selection of studies has </w:t>
      </w:r>
      <w:r w:rsidR="00CB7698">
        <w:rPr>
          <w:rFonts w:cs="Arial"/>
          <w:szCs w:val="22"/>
        </w:rPr>
        <w:t xml:space="preserve">also </w:t>
      </w:r>
      <w:r w:rsidR="002D2839">
        <w:rPr>
          <w:rFonts w:cs="Arial"/>
          <w:szCs w:val="22"/>
        </w:rPr>
        <w:t xml:space="preserve">been necessary in </w:t>
      </w:r>
      <w:r w:rsidR="00201249">
        <w:rPr>
          <w:rFonts w:cs="Arial"/>
          <w:szCs w:val="22"/>
        </w:rPr>
        <w:t xml:space="preserve">some </w:t>
      </w:r>
      <w:r w:rsidR="002D2839">
        <w:rPr>
          <w:rFonts w:cs="Arial"/>
          <w:szCs w:val="22"/>
        </w:rPr>
        <w:t>cases given the variability of sampling and the challenges of pooling findings from disparate studies (Washburn et al., 2021).</w:t>
      </w:r>
    </w:p>
    <w:p w14:paraId="52E85291" w14:textId="77777777" w:rsidR="008F5664" w:rsidRPr="0038729B" w:rsidRDefault="008F5664" w:rsidP="00067929">
      <w:pPr>
        <w:keepNext/>
        <w:pBdr>
          <w:top w:val="nil"/>
          <w:left w:val="nil"/>
          <w:bottom w:val="nil"/>
          <w:right w:val="nil"/>
          <w:between w:val="nil"/>
        </w:pBdr>
        <w:contextualSpacing/>
        <w:rPr>
          <w:rFonts w:cs="Arial"/>
          <w:szCs w:val="22"/>
        </w:rPr>
      </w:pPr>
    </w:p>
    <w:p w14:paraId="10125ACF" w14:textId="188835A0" w:rsidR="008F5664" w:rsidRPr="00E14EC8" w:rsidRDefault="008F5664" w:rsidP="00067929">
      <w:pPr>
        <w:keepNext/>
        <w:pBdr>
          <w:top w:val="nil"/>
          <w:left w:val="nil"/>
          <w:bottom w:val="nil"/>
          <w:right w:val="nil"/>
          <w:between w:val="nil"/>
        </w:pBdr>
        <w:contextualSpacing/>
        <w:rPr>
          <w:rFonts w:cs="Arial"/>
          <w:szCs w:val="22"/>
        </w:rPr>
      </w:pPr>
      <w:r w:rsidRPr="0038729B">
        <w:rPr>
          <w:rFonts w:cs="Arial"/>
          <w:szCs w:val="22"/>
        </w:rPr>
        <w:t xml:space="preserve">This report is </w:t>
      </w:r>
      <w:r w:rsidR="0038729B" w:rsidRPr="0038729B">
        <w:rPr>
          <w:rFonts w:cs="Arial"/>
          <w:szCs w:val="22"/>
        </w:rPr>
        <w:t xml:space="preserve">particularly </w:t>
      </w:r>
      <w:r w:rsidRPr="0038729B">
        <w:rPr>
          <w:rFonts w:cs="Arial"/>
          <w:szCs w:val="22"/>
        </w:rPr>
        <w:t xml:space="preserve">timely as </w:t>
      </w:r>
      <w:r w:rsidR="00067929" w:rsidRPr="0038729B">
        <w:rPr>
          <w:rFonts w:cs="Arial"/>
          <w:szCs w:val="22"/>
        </w:rPr>
        <w:t>DeepData has n</w:t>
      </w:r>
      <w:r w:rsidR="0038729B">
        <w:rPr>
          <w:rFonts w:cs="Arial"/>
          <w:szCs w:val="22"/>
        </w:rPr>
        <w:t>ow been operational for 2 years;</w:t>
      </w:r>
      <w:r w:rsidRPr="0038729B">
        <w:rPr>
          <w:rFonts w:cs="Arial"/>
          <w:szCs w:val="22"/>
        </w:rPr>
        <w:t xml:space="preserve"> </w:t>
      </w:r>
      <w:r w:rsidR="00067929" w:rsidRPr="0038729B">
        <w:rPr>
          <w:rFonts w:cs="Arial"/>
          <w:szCs w:val="22"/>
        </w:rPr>
        <w:t xml:space="preserve">a significant </w:t>
      </w:r>
      <w:r w:rsidR="00067929" w:rsidRPr="00E14EC8">
        <w:rPr>
          <w:rFonts w:cs="Arial"/>
          <w:szCs w:val="22"/>
        </w:rPr>
        <w:t xml:space="preserve">body of literature from the CCZ </w:t>
      </w:r>
      <w:r w:rsidRPr="00E14EC8">
        <w:rPr>
          <w:rFonts w:cs="Arial"/>
          <w:szCs w:val="22"/>
        </w:rPr>
        <w:t>has</w:t>
      </w:r>
      <w:r w:rsidR="00067929" w:rsidRPr="00E14EC8">
        <w:rPr>
          <w:rFonts w:cs="Arial"/>
          <w:szCs w:val="22"/>
        </w:rPr>
        <w:t xml:space="preserve"> recently been published</w:t>
      </w:r>
      <w:r w:rsidR="0038729B">
        <w:rPr>
          <w:rFonts w:cs="Arial"/>
          <w:szCs w:val="22"/>
        </w:rPr>
        <w:t>;</w:t>
      </w:r>
      <w:r w:rsidRPr="00E14EC8">
        <w:rPr>
          <w:rFonts w:cs="Arial"/>
          <w:szCs w:val="22"/>
        </w:rPr>
        <w:t xml:space="preserve"> and associated reco</w:t>
      </w:r>
      <w:r w:rsidR="009F6DD2">
        <w:rPr>
          <w:rFonts w:cs="Arial"/>
          <w:szCs w:val="22"/>
        </w:rPr>
        <w:t>rds are now being actively pu</w:t>
      </w:r>
      <w:r w:rsidRPr="00E14EC8">
        <w:rPr>
          <w:rFonts w:cs="Arial"/>
          <w:szCs w:val="22"/>
        </w:rPr>
        <w:t xml:space="preserve">shed onto global data aggregators such as OBIS, GBIF and </w:t>
      </w:r>
      <w:r w:rsidR="0038729B">
        <w:rPr>
          <w:rFonts w:cs="Arial"/>
          <w:szCs w:val="22"/>
        </w:rPr>
        <w:t>INSDC</w:t>
      </w:r>
      <w:r w:rsidRPr="00E14EC8">
        <w:rPr>
          <w:rFonts w:cs="Arial"/>
          <w:szCs w:val="22"/>
        </w:rPr>
        <w:t xml:space="preserve">. </w:t>
      </w:r>
      <w:r w:rsidR="00067929" w:rsidRPr="00E14EC8">
        <w:rPr>
          <w:rFonts w:cs="Arial"/>
          <w:szCs w:val="22"/>
        </w:rPr>
        <w:t xml:space="preserve">It is </w:t>
      </w:r>
      <w:r w:rsidR="0038729B">
        <w:rPr>
          <w:rFonts w:cs="Arial"/>
          <w:szCs w:val="22"/>
        </w:rPr>
        <w:t>important therefore</w:t>
      </w:r>
      <w:r w:rsidR="00067929" w:rsidRPr="00E14EC8">
        <w:rPr>
          <w:rFonts w:cs="Arial"/>
          <w:szCs w:val="22"/>
        </w:rPr>
        <w:t xml:space="preserve"> to </w:t>
      </w:r>
      <w:r w:rsidRPr="00E14EC8">
        <w:rPr>
          <w:rFonts w:cs="Arial"/>
          <w:szCs w:val="22"/>
        </w:rPr>
        <w:t>assess both the data holdings and potential of DeepData for research and environmental management</w:t>
      </w:r>
      <w:r w:rsidR="00E63844">
        <w:rPr>
          <w:rFonts w:cs="Arial"/>
          <w:szCs w:val="22"/>
        </w:rPr>
        <w:t xml:space="preserve"> applications</w:t>
      </w:r>
      <w:r w:rsidRPr="00E14EC8">
        <w:rPr>
          <w:rFonts w:cs="Arial"/>
          <w:szCs w:val="22"/>
        </w:rPr>
        <w:t xml:space="preserve">, alongside comparisons with other published data. </w:t>
      </w:r>
      <w:r w:rsidR="0038729B">
        <w:rPr>
          <w:rFonts w:cs="Arial"/>
          <w:szCs w:val="22"/>
        </w:rPr>
        <w:t>Such</w:t>
      </w:r>
      <w:r w:rsidRPr="00E14EC8">
        <w:rPr>
          <w:rFonts w:cs="Arial"/>
          <w:szCs w:val="22"/>
        </w:rPr>
        <w:t xml:space="preserve"> syntheses are essential to </w:t>
      </w:r>
      <w:r w:rsidR="00CB7698">
        <w:rPr>
          <w:rFonts w:cs="Arial"/>
          <w:szCs w:val="22"/>
        </w:rPr>
        <w:t xml:space="preserve">the </w:t>
      </w:r>
      <w:r w:rsidRPr="00E14EC8">
        <w:rPr>
          <w:rFonts w:cs="Arial"/>
          <w:szCs w:val="22"/>
        </w:rPr>
        <w:t xml:space="preserve">sound environmental management of the CCZ. </w:t>
      </w:r>
    </w:p>
    <w:p w14:paraId="6A24A001" w14:textId="77777777" w:rsidR="008F5664" w:rsidRPr="00E14EC8" w:rsidRDefault="008F5664" w:rsidP="00067929">
      <w:pPr>
        <w:keepNext/>
        <w:pBdr>
          <w:top w:val="nil"/>
          <w:left w:val="nil"/>
          <w:bottom w:val="nil"/>
          <w:right w:val="nil"/>
          <w:between w:val="nil"/>
        </w:pBdr>
        <w:contextualSpacing/>
        <w:rPr>
          <w:rFonts w:cs="Arial"/>
          <w:szCs w:val="22"/>
        </w:rPr>
      </w:pPr>
    </w:p>
    <w:p w14:paraId="029D9578" w14:textId="2E9CAE10" w:rsidR="008F5664" w:rsidRPr="00E14EC8" w:rsidRDefault="008F5664" w:rsidP="008F5664">
      <w:pPr>
        <w:keepNext/>
        <w:pBdr>
          <w:top w:val="nil"/>
          <w:left w:val="nil"/>
          <w:bottom w:val="nil"/>
          <w:right w:val="nil"/>
          <w:between w:val="nil"/>
        </w:pBdr>
        <w:contextualSpacing/>
        <w:rPr>
          <w:rFonts w:cs="Arial"/>
          <w:color w:val="000000"/>
          <w:szCs w:val="22"/>
        </w:rPr>
      </w:pPr>
      <w:r w:rsidRPr="00E14EC8">
        <w:rPr>
          <w:rFonts w:cs="Arial"/>
          <w:szCs w:val="22"/>
        </w:rPr>
        <w:t xml:space="preserve">The specific scope of this study </w:t>
      </w:r>
      <w:r w:rsidR="00CB7698">
        <w:rPr>
          <w:rFonts w:cs="Arial"/>
          <w:szCs w:val="22"/>
        </w:rPr>
        <w:t>i</w:t>
      </w:r>
      <w:r w:rsidR="00CB7698" w:rsidRPr="00E14EC8">
        <w:rPr>
          <w:rFonts w:cs="Arial"/>
          <w:szCs w:val="22"/>
        </w:rPr>
        <w:t xml:space="preserve">s </w:t>
      </w:r>
      <w:r w:rsidRPr="00E14EC8">
        <w:rPr>
          <w:rFonts w:cs="Arial"/>
          <w:szCs w:val="22"/>
        </w:rPr>
        <w:t xml:space="preserve">to </w:t>
      </w:r>
      <w:r w:rsidR="00067929" w:rsidRPr="00E14EC8">
        <w:rPr>
          <w:rFonts w:cs="Arial"/>
          <w:szCs w:val="22"/>
        </w:rPr>
        <w:t xml:space="preserve">examine all published biodiversity data for benthic metazoans from the CCZ (meiofauna, macrofauna, and megafauna). We </w:t>
      </w:r>
      <w:r w:rsidR="00067929" w:rsidRPr="00E14EC8">
        <w:rPr>
          <w:rFonts w:cs="Arial"/>
          <w:color w:val="000000"/>
          <w:szCs w:val="22"/>
        </w:rPr>
        <w:t xml:space="preserve">present the first systematic review </w:t>
      </w:r>
      <w:r w:rsidR="009F6DD2">
        <w:rPr>
          <w:rFonts w:cs="Arial"/>
          <w:color w:val="000000"/>
          <w:szCs w:val="22"/>
        </w:rPr>
        <w:t xml:space="preserve">of taxonomic information </w:t>
      </w:r>
      <w:r w:rsidR="00E63844">
        <w:rPr>
          <w:rFonts w:cs="Arial"/>
          <w:color w:val="000000"/>
          <w:szCs w:val="22"/>
        </w:rPr>
        <w:t>attempted for the CCZ,</w:t>
      </w:r>
      <w:r w:rsidR="00067929" w:rsidRPr="00E14EC8">
        <w:rPr>
          <w:rFonts w:cs="Arial"/>
          <w:color w:val="000000"/>
          <w:szCs w:val="22"/>
        </w:rPr>
        <w:t xml:space="preserve"> synthesis</w:t>
      </w:r>
      <w:r w:rsidR="00FF58EB">
        <w:rPr>
          <w:rFonts w:cs="Arial"/>
          <w:color w:val="000000"/>
          <w:szCs w:val="22"/>
        </w:rPr>
        <w:t>ing</w:t>
      </w:r>
      <w:r w:rsidR="00067929" w:rsidRPr="00E14EC8">
        <w:rPr>
          <w:rFonts w:cs="Arial"/>
          <w:color w:val="000000"/>
          <w:szCs w:val="22"/>
        </w:rPr>
        <w:t xml:space="preserve"> biodiversity knowledge </w:t>
      </w:r>
      <w:r w:rsidR="00170C25">
        <w:rPr>
          <w:rFonts w:cs="Arial"/>
          <w:color w:val="000000"/>
          <w:szCs w:val="22"/>
        </w:rPr>
        <w:t>from</w:t>
      </w:r>
      <w:r w:rsidR="00170C25" w:rsidRPr="00E14EC8">
        <w:rPr>
          <w:rFonts w:cs="Arial"/>
          <w:color w:val="000000"/>
          <w:szCs w:val="22"/>
        </w:rPr>
        <w:t xml:space="preserve"> </w:t>
      </w:r>
      <w:r w:rsidR="00067929" w:rsidRPr="00E14EC8">
        <w:rPr>
          <w:rFonts w:cs="Arial"/>
          <w:color w:val="000000"/>
          <w:szCs w:val="22"/>
        </w:rPr>
        <w:t xml:space="preserve">published sources, the literature, the ISA database DeepData and other </w:t>
      </w:r>
      <w:r w:rsidR="00E63844">
        <w:rPr>
          <w:rFonts w:cs="Arial"/>
          <w:color w:val="000000"/>
          <w:szCs w:val="22"/>
        </w:rPr>
        <w:t>database</w:t>
      </w:r>
      <w:r w:rsidR="0001437E">
        <w:rPr>
          <w:rFonts w:cs="Arial"/>
          <w:color w:val="000000"/>
          <w:szCs w:val="22"/>
        </w:rPr>
        <w:t>s</w:t>
      </w:r>
      <w:r w:rsidR="008205FB">
        <w:rPr>
          <w:rFonts w:cs="Arial"/>
          <w:color w:val="000000"/>
          <w:szCs w:val="22"/>
        </w:rPr>
        <w:t>,</w:t>
      </w:r>
      <w:r w:rsidR="00067929" w:rsidRPr="00E14EC8">
        <w:rPr>
          <w:rFonts w:cs="Arial"/>
          <w:color w:val="000000"/>
          <w:szCs w:val="22"/>
        </w:rPr>
        <w:t xml:space="preserve"> to help </w:t>
      </w:r>
      <w:r w:rsidR="00170C25">
        <w:rPr>
          <w:rFonts w:cs="Arial"/>
          <w:color w:val="000000"/>
          <w:szCs w:val="22"/>
        </w:rPr>
        <w:t xml:space="preserve">identify and </w:t>
      </w:r>
      <w:r w:rsidR="00067929" w:rsidRPr="00E14EC8">
        <w:rPr>
          <w:rFonts w:cs="Arial"/>
          <w:color w:val="000000"/>
          <w:szCs w:val="22"/>
        </w:rPr>
        <w:t xml:space="preserve">address </w:t>
      </w:r>
      <w:r w:rsidR="00170C25">
        <w:rPr>
          <w:rFonts w:cs="Arial"/>
          <w:color w:val="000000"/>
          <w:szCs w:val="22"/>
        </w:rPr>
        <w:t xml:space="preserve">existing </w:t>
      </w:r>
      <w:r w:rsidR="00067929" w:rsidRPr="00E14EC8">
        <w:rPr>
          <w:rFonts w:cs="Arial"/>
          <w:color w:val="000000"/>
          <w:szCs w:val="22"/>
        </w:rPr>
        <w:t>knowledge gaps</w:t>
      </w:r>
      <w:r w:rsidR="00170C25">
        <w:rPr>
          <w:rFonts w:cs="Arial"/>
          <w:color w:val="000000"/>
          <w:szCs w:val="22"/>
        </w:rPr>
        <w:t xml:space="preserve"> </w:t>
      </w:r>
      <w:r w:rsidR="00170C25" w:rsidRPr="00813584">
        <w:rPr>
          <w:rFonts w:cs="Arial"/>
          <w:color w:val="000000" w:themeColor="text1"/>
        </w:rPr>
        <w:t xml:space="preserve">for managing </w:t>
      </w:r>
      <w:r w:rsidR="00820F8D">
        <w:rPr>
          <w:rFonts w:cs="Arial"/>
          <w:color w:val="000000" w:themeColor="text1"/>
        </w:rPr>
        <w:t xml:space="preserve">any potential </w:t>
      </w:r>
      <w:r w:rsidR="00170C25" w:rsidRPr="00813584">
        <w:rPr>
          <w:rFonts w:cs="Arial"/>
          <w:color w:val="000000" w:themeColor="text1"/>
        </w:rPr>
        <w:t xml:space="preserve">deep-sea mining </w:t>
      </w:r>
      <w:r w:rsidR="00CF248E">
        <w:rPr>
          <w:rFonts w:cs="Arial"/>
          <w:color w:val="000000" w:themeColor="text1"/>
        </w:rPr>
        <w:t xml:space="preserve">activities, should they occur, </w:t>
      </w:r>
      <w:r w:rsidR="00170C25" w:rsidRPr="00813584">
        <w:rPr>
          <w:rFonts w:cs="Arial"/>
          <w:color w:val="000000" w:themeColor="text1"/>
        </w:rPr>
        <w:t>and ensuring the protection of the marine environment</w:t>
      </w:r>
      <w:r w:rsidR="00067929" w:rsidRPr="00E14EC8">
        <w:rPr>
          <w:rFonts w:cs="Arial"/>
          <w:color w:val="000000"/>
          <w:szCs w:val="22"/>
        </w:rPr>
        <w:t>.</w:t>
      </w:r>
      <w:r w:rsidRPr="00E14EC8">
        <w:rPr>
          <w:rFonts w:cs="Arial"/>
          <w:color w:val="000000"/>
          <w:szCs w:val="22"/>
        </w:rPr>
        <w:t xml:space="preserve"> </w:t>
      </w:r>
    </w:p>
    <w:p w14:paraId="239C8439" w14:textId="77777777" w:rsidR="0001437E" w:rsidRDefault="0001437E" w:rsidP="008F5664">
      <w:pPr>
        <w:keepNext/>
        <w:pBdr>
          <w:top w:val="nil"/>
          <w:left w:val="nil"/>
          <w:bottom w:val="nil"/>
          <w:right w:val="nil"/>
          <w:between w:val="nil"/>
        </w:pBdr>
        <w:contextualSpacing/>
        <w:rPr>
          <w:rFonts w:cs="Arial"/>
          <w:color w:val="000000"/>
        </w:rPr>
      </w:pPr>
    </w:p>
    <w:p w14:paraId="7A283FF1" w14:textId="4C2D3C8C" w:rsidR="008F5664" w:rsidRDefault="0026014D" w:rsidP="0026014D">
      <w:pPr>
        <w:pStyle w:val="Heading3"/>
      </w:pPr>
      <w:bookmarkStart w:id="21" w:name="_Toc101879384"/>
      <w:r w:rsidRPr="0026014D">
        <w:t>Main study objectives</w:t>
      </w:r>
      <w:bookmarkEnd w:id="21"/>
    </w:p>
    <w:p w14:paraId="7E789861" w14:textId="18D3F9C2" w:rsidR="0026014D" w:rsidRDefault="0026014D" w:rsidP="0026014D"/>
    <w:p w14:paraId="17214632" w14:textId="2828471A" w:rsidR="0026014D" w:rsidRPr="00E14EC8" w:rsidRDefault="0026014D" w:rsidP="003E0E24">
      <w:pPr>
        <w:rPr>
          <w:szCs w:val="22"/>
        </w:rPr>
      </w:pPr>
      <w:r w:rsidRPr="00E14EC8">
        <w:rPr>
          <w:szCs w:val="22"/>
        </w:rPr>
        <w:t>The main objectives as defined in the Scope of Work 34394 (Client: Pew Charitable Trusts) were:</w:t>
      </w:r>
    </w:p>
    <w:p w14:paraId="7C4A65C8" w14:textId="77777777" w:rsidR="00067929" w:rsidRPr="00E14EC8" w:rsidRDefault="00067929" w:rsidP="003E0E24">
      <w:pPr>
        <w:rPr>
          <w:szCs w:val="22"/>
        </w:rPr>
      </w:pPr>
    </w:p>
    <w:p w14:paraId="506F8DA7" w14:textId="450800C4" w:rsidR="003E0E24" w:rsidRPr="00E14EC8" w:rsidRDefault="003E0E24" w:rsidP="003E0E24">
      <w:pPr>
        <w:pStyle w:val="ListParagraph"/>
        <w:numPr>
          <w:ilvl w:val="0"/>
          <w:numId w:val="20"/>
        </w:numPr>
        <w:rPr>
          <w:rFonts w:ascii="Arial" w:hAnsi="Arial" w:cs="Arial"/>
        </w:rPr>
      </w:pPr>
      <w:r w:rsidRPr="00E14EC8">
        <w:rPr>
          <w:rFonts w:ascii="Arial" w:hAnsi="Arial" w:cs="Arial"/>
        </w:rPr>
        <w:t xml:space="preserve">A review of taxonomic data found in </w:t>
      </w:r>
      <w:proofErr w:type="gramStart"/>
      <w:r w:rsidRPr="00E14EC8">
        <w:rPr>
          <w:rFonts w:ascii="Arial" w:hAnsi="Arial" w:cs="Arial"/>
        </w:rPr>
        <w:t>DeepDa</w:t>
      </w:r>
      <w:r w:rsidRPr="00D36553">
        <w:rPr>
          <w:rFonts w:ascii="Arial" w:hAnsi="Arial" w:cs="Arial"/>
        </w:rPr>
        <w:t>t</w:t>
      </w:r>
      <w:r w:rsidRPr="00CF0271">
        <w:rPr>
          <w:rFonts w:ascii="Arial" w:hAnsi="Arial" w:cs="Arial"/>
          <w:color w:val="000000" w:themeColor="text1"/>
        </w:rPr>
        <w:t>a</w:t>
      </w:r>
      <w:proofErr w:type="gramEnd"/>
      <w:r w:rsidRPr="00CF0271">
        <w:rPr>
          <w:rFonts w:ascii="Arial" w:hAnsi="Arial" w:cs="Arial"/>
          <w:color w:val="000000" w:themeColor="text1"/>
        </w:rPr>
        <w:t xml:space="preserve"> and a subset analysis of data collected by recipients of deep-sea exploration contracts (Contractors); </w:t>
      </w:r>
    </w:p>
    <w:p w14:paraId="629A1755" w14:textId="4147E8AF" w:rsidR="003E0E24" w:rsidRPr="00E14EC8" w:rsidRDefault="003E0E24" w:rsidP="003E0E24">
      <w:pPr>
        <w:pStyle w:val="ListParagraph"/>
        <w:numPr>
          <w:ilvl w:val="0"/>
          <w:numId w:val="20"/>
        </w:numPr>
        <w:rPr>
          <w:rFonts w:ascii="Arial" w:hAnsi="Arial" w:cs="Arial"/>
        </w:rPr>
      </w:pPr>
      <w:r w:rsidRPr="00E14EC8">
        <w:rPr>
          <w:rFonts w:ascii="Arial" w:hAnsi="Arial" w:cs="Arial"/>
        </w:rPr>
        <w:t>A comparison of biological data of the CCZ available in DeepData and data published on global data aggregators including the Ocean Biodiversity Information System (OBIS) and the Global Biodiversity Information</w:t>
      </w:r>
      <w:r w:rsidR="00CF7A2B">
        <w:rPr>
          <w:rFonts w:ascii="Arial" w:hAnsi="Arial" w:cs="Arial"/>
        </w:rPr>
        <w:t xml:space="preserve"> Facility (GBIF), and on the IN</w:t>
      </w:r>
      <w:r w:rsidRPr="00E14EC8">
        <w:rPr>
          <w:rFonts w:ascii="Arial" w:hAnsi="Arial" w:cs="Arial"/>
        </w:rPr>
        <w:t>S</w:t>
      </w:r>
      <w:r w:rsidR="00CF7A2B">
        <w:rPr>
          <w:rFonts w:ascii="Arial" w:hAnsi="Arial" w:cs="Arial"/>
        </w:rPr>
        <w:t>D</w:t>
      </w:r>
      <w:r w:rsidRPr="00E14EC8">
        <w:rPr>
          <w:rFonts w:ascii="Arial" w:hAnsi="Arial" w:cs="Arial"/>
        </w:rPr>
        <w:t>C sequence databases (International Nucleotide Sequence Database Collaboration: GenBank, EMBL and others), World Register of Marine Species (</w:t>
      </w:r>
      <w:r w:rsidR="00C405AD" w:rsidRPr="00E14EC8">
        <w:rPr>
          <w:rFonts w:ascii="Arial" w:hAnsi="Arial" w:cs="Arial"/>
        </w:rPr>
        <w:t>W</w:t>
      </w:r>
      <w:r w:rsidR="00C405AD">
        <w:rPr>
          <w:rFonts w:ascii="Arial" w:hAnsi="Arial" w:cs="Arial"/>
        </w:rPr>
        <w:t>o</w:t>
      </w:r>
      <w:r w:rsidR="00C405AD" w:rsidRPr="00E14EC8">
        <w:rPr>
          <w:rFonts w:ascii="Arial" w:hAnsi="Arial" w:cs="Arial"/>
        </w:rPr>
        <w:t>RMS</w:t>
      </w:r>
      <w:r w:rsidRPr="00E14EC8">
        <w:rPr>
          <w:rFonts w:ascii="Arial" w:hAnsi="Arial" w:cs="Arial"/>
        </w:rPr>
        <w:t xml:space="preserve">) and in relevant peer reviewed </w:t>
      </w:r>
      <w:proofErr w:type="gramStart"/>
      <w:r w:rsidRPr="00E14EC8">
        <w:rPr>
          <w:rFonts w:ascii="Arial" w:hAnsi="Arial" w:cs="Arial"/>
        </w:rPr>
        <w:t>literature;</w:t>
      </w:r>
      <w:proofErr w:type="gramEnd"/>
      <w:r w:rsidRPr="00E14EC8">
        <w:rPr>
          <w:rFonts w:ascii="Arial" w:hAnsi="Arial" w:cs="Arial"/>
        </w:rPr>
        <w:t xml:space="preserve"> </w:t>
      </w:r>
    </w:p>
    <w:p w14:paraId="4C7E05A6" w14:textId="7F105B82" w:rsidR="003E0E24" w:rsidRPr="00E14EC8" w:rsidRDefault="003E0E24" w:rsidP="003E0E24">
      <w:pPr>
        <w:pStyle w:val="ListParagraph"/>
        <w:numPr>
          <w:ilvl w:val="0"/>
          <w:numId w:val="20"/>
        </w:numPr>
        <w:rPr>
          <w:rFonts w:ascii="Arial" w:hAnsi="Arial" w:cs="Arial"/>
        </w:rPr>
      </w:pPr>
      <w:r w:rsidRPr="00E14EC8">
        <w:rPr>
          <w:rFonts w:ascii="Arial" w:hAnsi="Arial" w:cs="Arial"/>
        </w:rPr>
        <w:t xml:space="preserve">Analysis of the current taxonomic data structures in DeepData, including what biological data is currently captured, how it is structured in Contractor data templates, and how it is represented on the online </w:t>
      </w:r>
      <w:proofErr w:type="gramStart"/>
      <w:r w:rsidRPr="00E14EC8">
        <w:rPr>
          <w:rFonts w:ascii="Arial" w:hAnsi="Arial" w:cs="Arial"/>
        </w:rPr>
        <w:t>database;</w:t>
      </w:r>
      <w:proofErr w:type="gramEnd"/>
      <w:r w:rsidRPr="00E14EC8">
        <w:rPr>
          <w:rFonts w:ascii="Arial" w:hAnsi="Arial" w:cs="Arial"/>
        </w:rPr>
        <w:t xml:space="preserve"> </w:t>
      </w:r>
    </w:p>
    <w:p w14:paraId="19AB8F1E" w14:textId="19D465C2" w:rsidR="003E0E24" w:rsidRPr="00E14EC8" w:rsidRDefault="003E0E24" w:rsidP="003E0E24">
      <w:pPr>
        <w:pStyle w:val="ListParagraph"/>
        <w:numPr>
          <w:ilvl w:val="0"/>
          <w:numId w:val="20"/>
        </w:numPr>
        <w:rPr>
          <w:rFonts w:ascii="Arial" w:hAnsi="Arial" w:cs="Arial"/>
        </w:rPr>
      </w:pPr>
      <w:r w:rsidRPr="00E14EC8">
        <w:rPr>
          <w:rFonts w:ascii="Arial" w:hAnsi="Arial" w:cs="Arial"/>
        </w:rPr>
        <w:t xml:space="preserve">Analysis of ongoing CCZ taxonomic work within the last five (5) years in peer-reviewed literature and the degree to which this is represented by DeepData, OBIS and </w:t>
      </w:r>
      <w:proofErr w:type="gramStart"/>
      <w:r w:rsidRPr="00E14EC8">
        <w:rPr>
          <w:rFonts w:ascii="Arial" w:hAnsi="Arial" w:cs="Arial"/>
        </w:rPr>
        <w:t>GBIF;</w:t>
      </w:r>
      <w:proofErr w:type="gramEnd"/>
      <w:r w:rsidRPr="00E14EC8">
        <w:rPr>
          <w:rFonts w:ascii="Arial" w:hAnsi="Arial" w:cs="Arial"/>
        </w:rPr>
        <w:t xml:space="preserve"> </w:t>
      </w:r>
    </w:p>
    <w:p w14:paraId="659E3542" w14:textId="63A9F56E" w:rsidR="003E0E24" w:rsidRPr="00E14EC8" w:rsidRDefault="003E0E24" w:rsidP="003E0E24">
      <w:pPr>
        <w:pStyle w:val="ListParagraph"/>
        <w:numPr>
          <w:ilvl w:val="0"/>
          <w:numId w:val="20"/>
        </w:numPr>
        <w:rPr>
          <w:rFonts w:ascii="Arial" w:hAnsi="Arial" w:cs="Arial"/>
        </w:rPr>
      </w:pPr>
      <w:r w:rsidRPr="00E14EC8">
        <w:rPr>
          <w:rFonts w:ascii="Arial" w:hAnsi="Arial" w:cs="Arial"/>
        </w:rPr>
        <w:t xml:space="preserve">Checklist of named benthic metazoan species represented by DeepData, OBIS and GBIF, and published literature in the last five (5) </w:t>
      </w:r>
      <w:proofErr w:type="gramStart"/>
      <w:r w:rsidRPr="00E14EC8">
        <w:rPr>
          <w:rFonts w:ascii="Arial" w:hAnsi="Arial" w:cs="Arial"/>
        </w:rPr>
        <w:t>years;</w:t>
      </w:r>
      <w:proofErr w:type="gramEnd"/>
      <w:r w:rsidRPr="00E14EC8">
        <w:rPr>
          <w:rFonts w:ascii="Arial" w:hAnsi="Arial" w:cs="Arial"/>
        </w:rPr>
        <w:t xml:space="preserve"> </w:t>
      </w:r>
    </w:p>
    <w:p w14:paraId="016E0A22" w14:textId="4CC6B36F" w:rsidR="003E0E24" w:rsidRPr="00E14EC8" w:rsidRDefault="003E0E24" w:rsidP="003E0E24">
      <w:pPr>
        <w:pStyle w:val="ListParagraph"/>
        <w:numPr>
          <w:ilvl w:val="0"/>
          <w:numId w:val="20"/>
        </w:numPr>
        <w:rPr>
          <w:rFonts w:ascii="Arial" w:hAnsi="Arial" w:cs="Arial"/>
        </w:rPr>
      </w:pPr>
      <w:r w:rsidRPr="00E14EC8">
        <w:rPr>
          <w:rFonts w:ascii="Arial" w:hAnsi="Arial" w:cs="Arial"/>
        </w:rPr>
        <w:t xml:space="preserve">Synthesis of taxonomic data, including identification of taxonomic knowledge </w:t>
      </w:r>
      <w:proofErr w:type="gramStart"/>
      <w:r w:rsidRPr="00E14EC8">
        <w:rPr>
          <w:rFonts w:ascii="Arial" w:hAnsi="Arial" w:cs="Arial"/>
        </w:rPr>
        <w:t>gaps;</w:t>
      </w:r>
      <w:proofErr w:type="gramEnd"/>
    </w:p>
    <w:p w14:paraId="5374C7E3" w14:textId="15AB7EC4" w:rsidR="008205FB" w:rsidRPr="008205FB" w:rsidRDefault="003E0E24" w:rsidP="008205FB">
      <w:pPr>
        <w:pStyle w:val="ListParagraph"/>
        <w:numPr>
          <w:ilvl w:val="0"/>
          <w:numId w:val="20"/>
        </w:numPr>
        <w:rPr>
          <w:rFonts w:ascii="Arial" w:hAnsi="Arial" w:cs="Arial"/>
          <w:sz w:val="24"/>
          <w:szCs w:val="24"/>
        </w:rPr>
      </w:pPr>
      <w:r w:rsidRPr="00E14EC8">
        <w:rPr>
          <w:rFonts w:ascii="Arial" w:hAnsi="Arial" w:cs="Arial"/>
        </w:rPr>
        <w:t xml:space="preserve">Based on the above analyses, recommendations on priorities for taxonomic investigation and standardization in the CCZ, focusing on data requirements; </w:t>
      </w:r>
      <w:proofErr w:type="gramStart"/>
      <w:r w:rsidRPr="00E14EC8">
        <w:rPr>
          <w:rFonts w:ascii="Arial" w:hAnsi="Arial" w:cs="Arial"/>
        </w:rPr>
        <w:t>and also</w:t>
      </w:r>
      <w:proofErr w:type="gramEnd"/>
      <w:r w:rsidRPr="00E14EC8">
        <w:rPr>
          <w:rFonts w:ascii="Arial" w:hAnsi="Arial" w:cs="Arial"/>
        </w:rPr>
        <w:t>, on improvements for DeepData and the International Seabed Authority biological data strategy more widely, including suggestions for data capture and data modelling.</w:t>
      </w:r>
      <w:r w:rsidRPr="0076566E">
        <w:rPr>
          <w:rFonts w:ascii="Arial" w:hAnsi="Arial" w:cs="Arial"/>
          <w:sz w:val="24"/>
          <w:szCs w:val="24"/>
        </w:rPr>
        <w:t xml:space="preserve"> </w:t>
      </w:r>
    </w:p>
    <w:p w14:paraId="6991061C" w14:textId="4E8AF7EA" w:rsidR="003E0E24" w:rsidRPr="0076566E" w:rsidRDefault="003E0E24" w:rsidP="003E0E24">
      <w:pPr>
        <w:pStyle w:val="Heading3"/>
      </w:pPr>
      <w:bookmarkStart w:id="22" w:name="_Toc101879385"/>
      <w:r w:rsidRPr="0076566E">
        <w:t>Alterations to Scope of Work</w:t>
      </w:r>
      <w:bookmarkEnd w:id="22"/>
    </w:p>
    <w:p w14:paraId="4455A53F" w14:textId="3B3AC9C8" w:rsidR="003E0E24" w:rsidRPr="0076566E" w:rsidRDefault="003E0E24" w:rsidP="003E0E24"/>
    <w:p w14:paraId="595BE3A2" w14:textId="1711E611" w:rsidR="003E0E24" w:rsidRPr="00E14EC8" w:rsidRDefault="007F2E70" w:rsidP="003E0E24">
      <w:pPr>
        <w:rPr>
          <w:szCs w:val="22"/>
        </w:rPr>
      </w:pPr>
      <w:r>
        <w:rPr>
          <w:szCs w:val="22"/>
        </w:rPr>
        <w:t xml:space="preserve">The </w:t>
      </w:r>
      <w:r w:rsidR="003E0E24" w:rsidRPr="00E14EC8">
        <w:rPr>
          <w:szCs w:val="22"/>
        </w:rPr>
        <w:t>alterations to the scope are:</w:t>
      </w:r>
    </w:p>
    <w:p w14:paraId="41119C67" w14:textId="1D253F2D" w:rsidR="003E0E24" w:rsidRPr="00E14EC8" w:rsidRDefault="003E0E24" w:rsidP="003E0E24">
      <w:pPr>
        <w:rPr>
          <w:rFonts w:cs="Arial"/>
          <w:szCs w:val="22"/>
        </w:rPr>
      </w:pPr>
    </w:p>
    <w:p w14:paraId="38F55BF1" w14:textId="07F72774" w:rsidR="003E0E24" w:rsidRDefault="003E0E24" w:rsidP="0067640D">
      <w:pPr>
        <w:pStyle w:val="ListParagraph"/>
        <w:numPr>
          <w:ilvl w:val="0"/>
          <w:numId w:val="23"/>
        </w:numPr>
        <w:rPr>
          <w:rFonts w:ascii="Arial" w:hAnsi="Arial" w:cs="Arial"/>
        </w:rPr>
      </w:pPr>
      <w:r w:rsidRPr="00E14EC8">
        <w:rPr>
          <w:rFonts w:ascii="Arial" w:hAnsi="Arial" w:cs="Arial"/>
        </w:rPr>
        <w:t xml:space="preserve">The </w:t>
      </w:r>
      <w:r w:rsidR="00CC0950">
        <w:rPr>
          <w:rFonts w:ascii="Arial" w:hAnsi="Arial" w:cs="Arial"/>
        </w:rPr>
        <w:t xml:space="preserve">systematic </w:t>
      </w:r>
      <w:r w:rsidRPr="00E14EC8">
        <w:rPr>
          <w:rFonts w:ascii="Arial" w:hAnsi="Arial" w:cs="Arial"/>
        </w:rPr>
        <w:t xml:space="preserve">literature review search was expanded from a </w:t>
      </w:r>
      <w:r w:rsidR="00F073A9" w:rsidRPr="00E14EC8">
        <w:rPr>
          <w:rFonts w:ascii="Arial" w:hAnsi="Arial" w:cs="Arial"/>
        </w:rPr>
        <w:t>5-year</w:t>
      </w:r>
      <w:r w:rsidRPr="00E14EC8">
        <w:rPr>
          <w:rFonts w:ascii="Arial" w:hAnsi="Arial" w:cs="Arial"/>
        </w:rPr>
        <w:t xml:space="preserve"> search to a search </w:t>
      </w:r>
      <w:r w:rsidR="00CF248E">
        <w:rPr>
          <w:rFonts w:ascii="Arial" w:hAnsi="Arial" w:cs="Arial"/>
        </w:rPr>
        <w:t xml:space="preserve">without time-bounds </w:t>
      </w:r>
      <w:r w:rsidRPr="00E14EC8">
        <w:rPr>
          <w:rFonts w:ascii="Arial" w:hAnsi="Arial" w:cs="Arial"/>
        </w:rPr>
        <w:t xml:space="preserve">to make data capture more </w:t>
      </w:r>
      <w:proofErr w:type="gramStart"/>
      <w:r w:rsidRPr="00E14EC8">
        <w:rPr>
          <w:rFonts w:ascii="Arial" w:hAnsi="Arial" w:cs="Arial"/>
        </w:rPr>
        <w:t>comprehensive</w:t>
      </w:r>
      <w:r w:rsidR="00CC0950">
        <w:rPr>
          <w:rFonts w:ascii="Arial" w:hAnsi="Arial" w:cs="Arial"/>
        </w:rPr>
        <w:t>,</w:t>
      </w:r>
      <w:r w:rsidR="00CB7698">
        <w:rPr>
          <w:rFonts w:ascii="Arial" w:hAnsi="Arial" w:cs="Arial"/>
        </w:rPr>
        <w:t xml:space="preserve"> and</w:t>
      </w:r>
      <w:proofErr w:type="gramEnd"/>
      <w:r w:rsidR="00CB7698">
        <w:rPr>
          <w:rFonts w:ascii="Arial" w:hAnsi="Arial" w:cs="Arial"/>
        </w:rPr>
        <w:t xml:space="preserve"> provide context to recent studies</w:t>
      </w:r>
      <w:r w:rsidR="00CC0950">
        <w:rPr>
          <w:rFonts w:ascii="Arial" w:hAnsi="Arial" w:cs="Arial"/>
        </w:rPr>
        <w:t xml:space="preserve"> and </w:t>
      </w:r>
      <w:r w:rsidR="001324AA">
        <w:rPr>
          <w:rFonts w:ascii="Arial" w:hAnsi="Arial" w:cs="Arial"/>
        </w:rPr>
        <w:t>compare recent with legacy literature</w:t>
      </w:r>
      <w:r w:rsidR="00CC0950">
        <w:rPr>
          <w:rFonts w:ascii="Arial" w:hAnsi="Arial" w:cs="Arial"/>
        </w:rPr>
        <w:t xml:space="preserve">. </w:t>
      </w:r>
    </w:p>
    <w:p w14:paraId="6E42CC54" w14:textId="31E8A971" w:rsidR="0076566E" w:rsidRDefault="0076566E" w:rsidP="0067640D">
      <w:pPr>
        <w:pStyle w:val="ListParagraph"/>
        <w:numPr>
          <w:ilvl w:val="0"/>
          <w:numId w:val="23"/>
        </w:numPr>
        <w:rPr>
          <w:rFonts w:ascii="Arial" w:hAnsi="Arial" w:cs="Arial"/>
        </w:rPr>
      </w:pPr>
      <w:r w:rsidRPr="00E14EC8">
        <w:rPr>
          <w:rFonts w:ascii="Arial" w:hAnsi="Arial" w:cs="Arial"/>
        </w:rPr>
        <w:lastRenderedPageBreak/>
        <w:t>Additional analyses were conducted of the DeepData records that had been uploaded to OBIS by the ISA</w:t>
      </w:r>
      <w:r w:rsidR="00467281">
        <w:rPr>
          <w:rFonts w:ascii="Arial" w:hAnsi="Arial" w:cs="Arial"/>
        </w:rPr>
        <w:t xml:space="preserve"> in June 2021</w:t>
      </w:r>
    </w:p>
    <w:p w14:paraId="434E6EFC" w14:textId="63B16986" w:rsidR="001462F4" w:rsidRDefault="001462F4" w:rsidP="001462F4">
      <w:pPr>
        <w:pStyle w:val="ListParagraph"/>
        <w:rPr>
          <w:rFonts w:ascii="Arial" w:hAnsi="Arial" w:cs="Arial"/>
        </w:rPr>
      </w:pPr>
    </w:p>
    <w:p w14:paraId="282A225B" w14:textId="130DADB1" w:rsidR="001462F4" w:rsidRDefault="001462F4" w:rsidP="001462F4">
      <w:pPr>
        <w:pStyle w:val="ListParagraph"/>
        <w:rPr>
          <w:rFonts w:ascii="Arial" w:hAnsi="Arial" w:cs="Arial"/>
        </w:rPr>
      </w:pPr>
    </w:p>
    <w:p w14:paraId="0ECD0DE9" w14:textId="77777777" w:rsidR="001462F4" w:rsidRPr="00E14EC8" w:rsidRDefault="001462F4" w:rsidP="001462F4">
      <w:pPr>
        <w:pStyle w:val="ListParagraph"/>
        <w:rPr>
          <w:rFonts w:ascii="Arial" w:hAnsi="Arial" w:cs="Arial"/>
        </w:rPr>
      </w:pPr>
    </w:p>
    <w:p w14:paraId="2B0054A8" w14:textId="741CB878" w:rsidR="007422BF" w:rsidRPr="00F44037" w:rsidRDefault="00D36553" w:rsidP="00067929">
      <w:pPr>
        <w:rPr>
          <w:rStyle w:val="LineNumber"/>
          <w:rFonts w:cs="Arial"/>
          <w:sz w:val="24"/>
        </w:rPr>
      </w:pPr>
      <w:r>
        <w:rPr>
          <w:rStyle w:val="LineNumber"/>
          <w:rFonts w:cs="Arial"/>
          <w:sz w:val="24"/>
        </w:rPr>
        <w:br w:type="page"/>
      </w:r>
    </w:p>
    <w:p w14:paraId="7204930E" w14:textId="1210259F" w:rsidR="00067929" w:rsidRPr="004F0D69" w:rsidRDefault="00067929" w:rsidP="004F0D69">
      <w:pPr>
        <w:pStyle w:val="Heading1"/>
      </w:pPr>
      <w:bookmarkStart w:id="23" w:name="_Toc101879386"/>
      <w:r w:rsidRPr="004F0D69">
        <w:lastRenderedPageBreak/>
        <w:t>M</w:t>
      </w:r>
      <w:r w:rsidR="000A433C">
        <w:t>ATERIALS AND METHODS</w:t>
      </w:r>
      <w:bookmarkEnd w:id="23"/>
      <w:r w:rsidRPr="004F0D69">
        <w:t xml:space="preserve"> </w:t>
      </w:r>
    </w:p>
    <w:p w14:paraId="348A62B1" w14:textId="77777777" w:rsidR="00067929" w:rsidRPr="00F44037" w:rsidRDefault="00067929" w:rsidP="00067929">
      <w:pPr>
        <w:rPr>
          <w:rFonts w:cs="Arial"/>
        </w:rPr>
      </w:pPr>
    </w:p>
    <w:p w14:paraId="71E47EC4" w14:textId="42CA47E4" w:rsidR="007C6343" w:rsidRPr="00E14EC8" w:rsidRDefault="007C6343" w:rsidP="007C6343">
      <w:pPr>
        <w:rPr>
          <w:rFonts w:cs="Arial"/>
          <w:szCs w:val="22"/>
        </w:rPr>
      </w:pPr>
      <w:r w:rsidRPr="00E14EC8">
        <w:rPr>
          <w:rFonts w:cs="Arial"/>
          <w:szCs w:val="22"/>
        </w:rPr>
        <w:t>All data were analysed</w:t>
      </w:r>
      <w:r>
        <w:rPr>
          <w:rFonts w:cs="Arial"/>
          <w:szCs w:val="22"/>
        </w:rPr>
        <w:t xml:space="preserve"> and processed</w:t>
      </w:r>
      <w:r w:rsidRPr="00E14EC8">
        <w:rPr>
          <w:rFonts w:cs="Arial"/>
          <w:szCs w:val="22"/>
        </w:rPr>
        <w:t xml:space="preserve"> in R, version 4.0.2 (2020-06-22) "Taking Off Again" (R Core Team, 2020), and Microsoft Excel 365. </w:t>
      </w:r>
      <w:r w:rsidR="007F49B5">
        <w:rPr>
          <w:rFonts w:cs="Arial"/>
          <w:szCs w:val="22"/>
        </w:rPr>
        <w:t xml:space="preserve">A full list of R packages used in analysis is detailed in the first lines of the R script, </w:t>
      </w:r>
      <w:hyperlink w:anchor="_Supplementary_File_2" w:history="1">
        <w:r w:rsidR="007F49B5" w:rsidRPr="007F49B5">
          <w:rPr>
            <w:rStyle w:val="Hyperlink"/>
            <w:rFonts w:cs="Arial"/>
            <w:szCs w:val="22"/>
          </w:rPr>
          <w:t>SF2</w:t>
        </w:r>
      </w:hyperlink>
      <w:r w:rsidR="007F49B5">
        <w:rPr>
          <w:rFonts w:cs="Arial"/>
          <w:szCs w:val="22"/>
        </w:rPr>
        <w:t xml:space="preserve">. </w:t>
      </w:r>
      <w:r w:rsidRPr="00E14EC8">
        <w:rPr>
          <w:rFonts w:cs="Arial"/>
          <w:szCs w:val="22"/>
        </w:rPr>
        <w:t>All mapping was done in R and in Quantum GIS (QGIS), version 3.10, Coruña (QGIS.org, 2020).</w:t>
      </w:r>
    </w:p>
    <w:p w14:paraId="59DA862A" w14:textId="77777777" w:rsidR="00067929" w:rsidRPr="00F44037" w:rsidRDefault="00067929" w:rsidP="00067929">
      <w:pPr>
        <w:rPr>
          <w:rFonts w:cs="Arial"/>
        </w:rPr>
      </w:pPr>
    </w:p>
    <w:p w14:paraId="2F59CCF4" w14:textId="32330794" w:rsidR="00067929" w:rsidRPr="004B76CC" w:rsidRDefault="00067929" w:rsidP="004F0D69">
      <w:pPr>
        <w:pStyle w:val="Heading2"/>
      </w:pPr>
      <w:bookmarkStart w:id="24" w:name="_Toc101879387"/>
      <w:r w:rsidRPr="004B76CC">
        <w:t>Data Collection</w:t>
      </w:r>
      <w:bookmarkEnd w:id="24"/>
    </w:p>
    <w:p w14:paraId="2318825C" w14:textId="77777777" w:rsidR="00067929" w:rsidRPr="004B76CC" w:rsidRDefault="00067929" w:rsidP="00067929">
      <w:pPr>
        <w:rPr>
          <w:rFonts w:cs="Arial"/>
        </w:rPr>
      </w:pPr>
    </w:p>
    <w:p w14:paraId="49F1A5D8" w14:textId="1721ECAE" w:rsidR="008C6321" w:rsidRPr="004B76CC" w:rsidRDefault="00067929" w:rsidP="008C6321">
      <w:pPr>
        <w:pStyle w:val="Heading3"/>
      </w:pPr>
      <w:bookmarkStart w:id="25" w:name="_DeepData_1"/>
      <w:bookmarkStart w:id="26" w:name="_Toc101879388"/>
      <w:bookmarkEnd w:id="25"/>
      <w:r w:rsidRPr="004B76CC">
        <w:t>DeepData</w:t>
      </w:r>
      <w:bookmarkEnd w:id="26"/>
    </w:p>
    <w:p w14:paraId="0B817D38" w14:textId="77777777" w:rsidR="0076566E" w:rsidRPr="0076566E" w:rsidRDefault="0076566E" w:rsidP="0076566E"/>
    <w:p w14:paraId="6FFD0C55" w14:textId="556457F3" w:rsidR="00DF25CC" w:rsidRPr="00E70C59" w:rsidRDefault="00703512" w:rsidP="00067929">
      <w:pPr>
        <w:rPr>
          <w:rFonts w:cs="Arial"/>
          <w:szCs w:val="22"/>
        </w:rPr>
      </w:pPr>
      <w:r w:rsidRPr="00E14EC8">
        <w:rPr>
          <w:rFonts w:cs="Arial"/>
          <w:szCs w:val="22"/>
        </w:rPr>
        <w:t>The DeepData web interface</w:t>
      </w:r>
      <w:r w:rsidR="00067929" w:rsidRPr="00E14EC8">
        <w:rPr>
          <w:rFonts w:cs="Arial"/>
          <w:szCs w:val="22"/>
        </w:rPr>
        <w:t xml:space="preserve"> </w:t>
      </w:r>
      <w:r w:rsidRPr="00E14EC8">
        <w:rPr>
          <w:rFonts w:cs="Arial"/>
          <w:szCs w:val="22"/>
        </w:rPr>
        <w:t>has</w:t>
      </w:r>
      <w:r w:rsidR="007152AA" w:rsidRPr="00E14EC8">
        <w:rPr>
          <w:rFonts w:cs="Arial"/>
          <w:szCs w:val="22"/>
        </w:rPr>
        <w:t xml:space="preserve"> </w:t>
      </w:r>
      <w:r w:rsidR="0001437E">
        <w:rPr>
          <w:rFonts w:cs="Arial"/>
          <w:szCs w:val="22"/>
        </w:rPr>
        <w:t>two</w:t>
      </w:r>
      <w:r w:rsidR="0001437E" w:rsidRPr="00E14EC8">
        <w:rPr>
          <w:rFonts w:cs="Arial"/>
          <w:szCs w:val="22"/>
        </w:rPr>
        <w:t xml:space="preserve"> </w:t>
      </w:r>
      <w:r w:rsidR="007152AA" w:rsidRPr="00E14EC8">
        <w:rPr>
          <w:rFonts w:cs="Arial"/>
          <w:szCs w:val="22"/>
        </w:rPr>
        <w:t>windows,</w:t>
      </w:r>
      <w:r w:rsidR="00067929" w:rsidRPr="00E14EC8">
        <w:rPr>
          <w:rFonts w:cs="Arial"/>
          <w:szCs w:val="22"/>
        </w:rPr>
        <w:t xml:space="preserve"> ‘</w:t>
      </w:r>
      <w:r w:rsidR="007152AA" w:rsidRPr="00E14EC8">
        <w:rPr>
          <w:rFonts w:cs="Arial"/>
          <w:szCs w:val="22"/>
        </w:rPr>
        <w:t>HOME</w:t>
      </w:r>
      <w:r w:rsidR="00067929" w:rsidRPr="00E14EC8">
        <w:rPr>
          <w:rFonts w:cs="Arial"/>
          <w:szCs w:val="22"/>
        </w:rPr>
        <w:t xml:space="preserve">’ with a map view, and </w:t>
      </w:r>
      <w:r w:rsidR="007152AA" w:rsidRPr="00E14EC8">
        <w:rPr>
          <w:rFonts w:cs="Arial"/>
          <w:szCs w:val="22"/>
        </w:rPr>
        <w:t>‘MAP OPTIONS</w:t>
      </w:r>
      <w:r w:rsidR="00067929" w:rsidRPr="00E14EC8">
        <w:rPr>
          <w:rFonts w:cs="Arial"/>
          <w:szCs w:val="22"/>
        </w:rPr>
        <w:t>’, with 6 tabs: ‘Layers, ‘Search’ ‘CTD’, ’Photo/Video Gallery’, ‘Library’, and ‘Docs’</w:t>
      </w:r>
      <w:r w:rsidRPr="00E14EC8">
        <w:rPr>
          <w:rFonts w:cs="Arial"/>
          <w:szCs w:val="22"/>
        </w:rPr>
        <w:t xml:space="preserve"> </w:t>
      </w:r>
      <w:bookmarkStart w:id="27" w:name="_Hlk105414502"/>
      <w:r w:rsidRPr="00E14EC8">
        <w:rPr>
          <w:rFonts w:cs="Arial"/>
          <w:szCs w:val="22"/>
        </w:rPr>
        <w:t>(</w:t>
      </w:r>
      <w:hyperlink r:id="rId27" w:history="1">
        <w:r w:rsidRPr="00E14EC8">
          <w:rPr>
            <w:rStyle w:val="Hyperlink"/>
            <w:rFonts w:cs="Arial"/>
            <w:szCs w:val="22"/>
          </w:rPr>
          <w:t>https://data.isa.org.jm/isa/map/</w:t>
        </w:r>
      </w:hyperlink>
      <w:r w:rsidRPr="00E14EC8">
        <w:rPr>
          <w:rFonts w:cs="Arial"/>
          <w:szCs w:val="22"/>
        </w:rPr>
        <w:t>)</w:t>
      </w:r>
      <w:bookmarkEnd w:id="27"/>
      <w:r w:rsidR="00E46A23" w:rsidRPr="00E14EC8">
        <w:rPr>
          <w:rFonts w:cs="Arial"/>
          <w:szCs w:val="22"/>
        </w:rPr>
        <w:t>. O</w:t>
      </w:r>
      <w:r w:rsidR="00067929" w:rsidRPr="00E14EC8">
        <w:rPr>
          <w:rFonts w:cs="Arial"/>
          <w:szCs w:val="22"/>
        </w:rPr>
        <w:t xml:space="preserve">ptions to </w:t>
      </w:r>
      <w:r w:rsidR="00DF25CC" w:rsidRPr="00E14EC8">
        <w:rPr>
          <w:rFonts w:cs="Arial"/>
          <w:szCs w:val="22"/>
        </w:rPr>
        <w:t xml:space="preserve">select </w:t>
      </w:r>
      <w:r w:rsidR="00B6239B" w:rsidRPr="00E14EC8">
        <w:rPr>
          <w:rFonts w:cs="Arial"/>
          <w:szCs w:val="22"/>
        </w:rPr>
        <w:t>biologica</w:t>
      </w:r>
      <w:r w:rsidR="00E46A23" w:rsidRPr="00E14EC8">
        <w:rPr>
          <w:rFonts w:cs="Arial"/>
          <w:szCs w:val="22"/>
        </w:rPr>
        <w:t xml:space="preserve">l </w:t>
      </w:r>
      <w:r w:rsidRPr="00E14EC8">
        <w:rPr>
          <w:rFonts w:cs="Arial"/>
          <w:szCs w:val="22"/>
        </w:rPr>
        <w:t xml:space="preserve">data </w:t>
      </w:r>
      <w:r w:rsidR="00DF25CC" w:rsidRPr="00E14EC8">
        <w:rPr>
          <w:rFonts w:cs="Arial"/>
          <w:szCs w:val="22"/>
        </w:rPr>
        <w:t xml:space="preserve">by category </w:t>
      </w:r>
      <w:r w:rsidRPr="00E14EC8">
        <w:rPr>
          <w:rFonts w:cs="Arial"/>
          <w:szCs w:val="22"/>
        </w:rPr>
        <w:t xml:space="preserve">are on the </w:t>
      </w:r>
      <w:r w:rsidR="00DF25CC" w:rsidRPr="00E14EC8">
        <w:rPr>
          <w:rFonts w:cs="Arial"/>
          <w:szCs w:val="22"/>
        </w:rPr>
        <w:t xml:space="preserve">‘MAP OPTIONS’ </w:t>
      </w:r>
      <w:r w:rsidR="00067929" w:rsidRPr="00E14EC8">
        <w:rPr>
          <w:rFonts w:cs="Arial"/>
          <w:szCs w:val="22"/>
        </w:rPr>
        <w:t>window</w:t>
      </w:r>
      <w:r w:rsidR="00E46A23" w:rsidRPr="00E14EC8">
        <w:rPr>
          <w:rFonts w:cs="Arial"/>
          <w:szCs w:val="22"/>
        </w:rPr>
        <w:t>, ‘</w:t>
      </w:r>
      <w:r w:rsidR="00E46A23" w:rsidRPr="00E70C59">
        <w:rPr>
          <w:rFonts w:cs="Arial"/>
          <w:szCs w:val="22"/>
        </w:rPr>
        <w:t>Layers’ tab, and include:</w:t>
      </w:r>
      <w:r w:rsidR="007152AA" w:rsidRPr="00E70C59">
        <w:rPr>
          <w:rFonts w:cs="Arial"/>
          <w:szCs w:val="22"/>
        </w:rPr>
        <w:t xml:space="preserve"> ‘Contractors - Mineral Type’</w:t>
      </w:r>
      <w:r w:rsidR="007152AA" w:rsidRPr="00E70C59">
        <w:rPr>
          <w:rStyle w:val="FootnoteReference"/>
          <w:rFonts w:cs="Arial"/>
          <w:szCs w:val="22"/>
        </w:rPr>
        <w:footnoteReference w:id="20"/>
      </w:r>
      <w:r w:rsidR="00067929" w:rsidRPr="00E70C59">
        <w:rPr>
          <w:rFonts w:cs="Arial"/>
          <w:szCs w:val="22"/>
        </w:rPr>
        <w:t xml:space="preserve">; ‘Contract Status’ (all/active/extended), </w:t>
      </w:r>
      <w:r w:rsidR="008205FB" w:rsidRPr="00E70C59">
        <w:rPr>
          <w:rFonts w:cs="Arial"/>
          <w:szCs w:val="22"/>
        </w:rPr>
        <w:t>‘</w:t>
      </w:r>
      <w:r w:rsidR="00067929" w:rsidRPr="00E70C59">
        <w:rPr>
          <w:rFonts w:cs="Arial"/>
          <w:szCs w:val="22"/>
        </w:rPr>
        <w:t>Sponsoring State’; ‘Mineral Type’ (Cobalt Rich Ferromanganese Crust (CRFC); Polymetallic Nodules (PMN); Polymetalli</w:t>
      </w:r>
      <w:r w:rsidR="007152AA" w:rsidRPr="00E70C59">
        <w:rPr>
          <w:rFonts w:cs="Arial"/>
          <w:szCs w:val="22"/>
        </w:rPr>
        <w:t>c Sulphides (PMS)</w:t>
      </w:r>
      <w:r w:rsidR="00E46A23" w:rsidRPr="00E70C59">
        <w:rPr>
          <w:rFonts w:cs="Arial"/>
          <w:szCs w:val="22"/>
        </w:rPr>
        <w:t>)</w:t>
      </w:r>
      <w:r w:rsidR="007152AA" w:rsidRPr="00E70C59">
        <w:rPr>
          <w:rFonts w:cs="Arial"/>
          <w:szCs w:val="22"/>
        </w:rPr>
        <w:t>; and ‘Location’</w:t>
      </w:r>
      <w:r w:rsidR="007152AA" w:rsidRPr="00E70C59">
        <w:rPr>
          <w:rStyle w:val="FootnoteReference"/>
          <w:rFonts w:cs="Arial"/>
          <w:szCs w:val="22"/>
        </w:rPr>
        <w:footnoteReference w:id="21"/>
      </w:r>
      <w:r w:rsidR="00067929" w:rsidRPr="00E70C59">
        <w:rPr>
          <w:rFonts w:cs="Arial"/>
          <w:szCs w:val="22"/>
        </w:rPr>
        <w:t>.</w:t>
      </w:r>
      <w:r w:rsidR="00DF25CC" w:rsidRPr="00E70C59">
        <w:rPr>
          <w:rFonts w:cs="Arial"/>
          <w:szCs w:val="22"/>
        </w:rPr>
        <w:t xml:space="preserve"> </w:t>
      </w:r>
    </w:p>
    <w:p w14:paraId="2821D060" w14:textId="77777777" w:rsidR="00DF25CC" w:rsidRPr="00E14EC8" w:rsidRDefault="00DF25CC" w:rsidP="00067929">
      <w:pPr>
        <w:rPr>
          <w:rFonts w:cs="Arial"/>
          <w:szCs w:val="22"/>
        </w:rPr>
      </w:pPr>
    </w:p>
    <w:p w14:paraId="0B033277" w14:textId="2923A76A" w:rsidR="00067929" w:rsidRPr="00E14EC8" w:rsidRDefault="00DF25CC" w:rsidP="00067929">
      <w:pPr>
        <w:rPr>
          <w:rFonts w:cs="Arial"/>
          <w:szCs w:val="22"/>
        </w:rPr>
      </w:pPr>
      <w:r w:rsidRPr="00E14EC8">
        <w:rPr>
          <w:rFonts w:cs="Arial"/>
          <w:szCs w:val="22"/>
        </w:rPr>
        <w:t>Options to search and download data are on the adjacent ‘S</w:t>
      </w:r>
      <w:r w:rsidR="00067929" w:rsidRPr="00E14EC8">
        <w:rPr>
          <w:rFonts w:cs="Arial"/>
          <w:szCs w:val="22"/>
        </w:rPr>
        <w:t xml:space="preserve">earch’ tab, </w:t>
      </w:r>
      <w:r w:rsidR="00750A9D">
        <w:rPr>
          <w:rFonts w:cs="Arial"/>
          <w:szCs w:val="22"/>
        </w:rPr>
        <w:t xml:space="preserve">and </w:t>
      </w:r>
      <w:r w:rsidR="00067929" w:rsidRPr="00E14EC8">
        <w:rPr>
          <w:rFonts w:cs="Arial"/>
          <w:szCs w:val="22"/>
        </w:rPr>
        <w:t xml:space="preserve">under ‘filter by data type’ is </w:t>
      </w:r>
      <w:r w:rsidR="008205FB">
        <w:rPr>
          <w:rFonts w:cs="Arial"/>
          <w:szCs w:val="22"/>
        </w:rPr>
        <w:t>a dropdown menu</w:t>
      </w:r>
      <w:r w:rsidRPr="00E14EC8">
        <w:rPr>
          <w:rFonts w:cs="Arial"/>
          <w:szCs w:val="22"/>
        </w:rPr>
        <w:t xml:space="preserve"> to select data type 1: ‘Biological’, or ‘Environmental Chemistry’, and sample type 2: ‘Point’, or ‘Trawl L</w:t>
      </w:r>
      <w:r w:rsidR="00067929" w:rsidRPr="00E14EC8">
        <w:rPr>
          <w:rFonts w:cs="Arial"/>
          <w:szCs w:val="22"/>
        </w:rPr>
        <w:t>in</w:t>
      </w:r>
      <w:r w:rsidR="00750A9D">
        <w:rPr>
          <w:rFonts w:cs="Arial"/>
          <w:szCs w:val="22"/>
        </w:rPr>
        <w:t>e’, with ‘P</w:t>
      </w:r>
      <w:r w:rsidR="00067929" w:rsidRPr="00E14EC8">
        <w:rPr>
          <w:rFonts w:cs="Arial"/>
          <w:szCs w:val="22"/>
        </w:rPr>
        <w:t xml:space="preserve">oints’ </w:t>
      </w:r>
      <w:r w:rsidRPr="00E14EC8">
        <w:rPr>
          <w:rFonts w:cs="Arial"/>
          <w:szCs w:val="22"/>
        </w:rPr>
        <w:t>being</w:t>
      </w:r>
      <w:r w:rsidR="00067929" w:rsidRPr="00E14EC8">
        <w:rPr>
          <w:rFonts w:cs="Arial"/>
          <w:szCs w:val="22"/>
        </w:rPr>
        <w:t xml:space="preserve"> sampling events tied to a particular point in space and time e.g. a box core; </w:t>
      </w:r>
      <w:r w:rsidR="00750A9D">
        <w:rPr>
          <w:rFonts w:cs="Arial"/>
          <w:szCs w:val="22"/>
        </w:rPr>
        <w:t>and ‘T</w:t>
      </w:r>
      <w:r w:rsidRPr="00E14EC8">
        <w:rPr>
          <w:rFonts w:cs="Arial"/>
          <w:szCs w:val="22"/>
        </w:rPr>
        <w:t>rawl</w:t>
      </w:r>
      <w:r w:rsidR="00750A9D">
        <w:rPr>
          <w:rFonts w:cs="Arial"/>
          <w:szCs w:val="22"/>
        </w:rPr>
        <w:t xml:space="preserve"> lines’ being continuous</w:t>
      </w:r>
      <w:r w:rsidR="00067929" w:rsidRPr="00E14EC8">
        <w:rPr>
          <w:rFonts w:cs="Arial"/>
          <w:szCs w:val="22"/>
        </w:rPr>
        <w:t xml:space="preserve"> sampling between two points, e.g. a Brenk</w:t>
      </w:r>
      <w:r w:rsidRPr="00E14EC8">
        <w:rPr>
          <w:rFonts w:cs="Arial"/>
          <w:szCs w:val="22"/>
        </w:rPr>
        <w:t>e Epibenthic Sled trawl</w:t>
      </w:r>
      <w:r w:rsidR="00067929" w:rsidRPr="00E14EC8">
        <w:rPr>
          <w:rFonts w:cs="Arial"/>
          <w:szCs w:val="22"/>
        </w:rPr>
        <w:t>.</w:t>
      </w:r>
    </w:p>
    <w:p w14:paraId="14B3B901" w14:textId="37B25529" w:rsidR="00067929" w:rsidRPr="00E14EC8" w:rsidRDefault="00067929" w:rsidP="00067929">
      <w:pPr>
        <w:rPr>
          <w:rFonts w:cs="Arial"/>
          <w:szCs w:val="22"/>
        </w:rPr>
      </w:pPr>
    </w:p>
    <w:p w14:paraId="4DCD1090" w14:textId="47779ACF" w:rsidR="00067929" w:rsidRPr="00E14EC8" w:rsidRDefault="00B6239B" w:rsidP="00067929">
      <w:pPr>
        <w:rPr>
          <w:rFonts w:cs="Arial"/>
          <w:szCs w:val="22"/>
        </w:rPr>
      </w:pPr>
      <w:r w:rsidRPr="00E14EC8">
        <w:rPr>
          <w:rFonts w:cs="Arial"/>
          <w:szCs w:val="22"/>
        </w:rPr>
        <w:t xml:space="preserve">Biological data were downloaded from the DeepData database web portal </w:t>
      </w:r>
      <w:r w:rsidR="005A29F1" w:rsidRPr="00E14EC8">
        <w:rPr>
          <w:rFonts w:cs="Arial"/>
          <w:szCs w:val="22"/>
        </w:rPr>
        <w:t>(</w:t>
      </w:r>
      <w:hyperlink r:id="rId28" w:history="1">
        <w:r w:rsidR="005A29F1" w:rsidRPr="00E14EC8">
          <w:rPr>
            <w:rStyle w:val="Hyperlink"/>
            <w:rFonts w:cs="Arial"/>
            <w:szCs w:val="22"/>
          </w:rPr>
          <w:t>https://data.isa.org.jm/isa/map/</w:t>
        </w:r>
      </w:hyperlink>
      <w:r w:rsidR="005A29F1" w:rsidRPr="00E14EC8">
        <w:rPr>
          <w:rFonts w:cs="Arial"/>
          <w:szCs w:val="22"/>
        </w:rPr>
        <w:t>)</w:t>
      </w:r>
      <w:r w:rsidR="005A29F1">
        <w:rPr>
          <w:rFonts w:cs="Arial"/>
          <w:szCs w:val="22"/>
        </w:rPr>
        <w:t xml:space="preserve"> </w:t>
      </w:r>
      <w:r w:rsidRPr="00E14EC8">
        <w:rPr>
          <w:rFonts w:cs="Arial"/>
          <w:szCs w:val="22"/>
        </w:rPr>
        <w:t>on the 2</w:t>
      </w:r>
      <w:r w:rsidRPr="00E14EC8">
        <w:rPr>
          <w:rFonts w:cs="Arial"/>
          <w:szCs w:val="22"/>
          <w:vertAlign w:val="superscript"/>
        </w:rPr>
        <w:t>nd</w:t>
      </w:r>
      <w:r w:rsidRPr="00E14EC8">
        <w:rPr>
          <w:rFonts w:cs="Arial"/>
          <w:szCs w:val="22"/>
        </w:rPr>
        <w:t xml:space="preserve"> of </w:t>
      </w:r>
      <w:proofErr w:type="gramStart"/>
      <w:r w:rsidRPr="00E14EC8">
        <w:rPr>
          <w:rFonts w:cs="Arial"/>
          <w:szCs w:val="22"/>
        </w:rPr>
        <w:t>February</w:t>
      </w:r>
      <w:r w:rsidR="00E14EC8" w:rsidRPr="00E14EC8">
        <w:rPr>
          <w:rFonts w:cs="Arial"/>
          <w:szCs w:val="22"/>
        </w:rPr>
        <w:t>,</w:t>
      </w:r>
      <w:proofErr w:type="gramEnd"/>
      <w:r w:rsidR="00E14EC8" w:rsidRPr="00E14EC8">
        <w:rPr>
          <w:rFonts w:cs="Arial"/>
          <w:szCs w:val="22"/>
        </w:rPr>
        <w:t xml:space="preserve"> 2021</w:t>
      </w:r>
      <w:r w:rsidR="00AA0729">
        <w:rPr>
          <w:rFonts w:cs="Arial"/>
          <w:szCs w:val="22"/>
        </w:rPr>
        <w:t>. The data selection was as f</w:t>
      </w:r>
      <w:r w:rsidR="00AA0729" w:rsidRPr="00E70C59">
        <w:rPr>
          <w:rFonts w:cs="Arial"/>
          <w:szCs w:val="22"/>
        </w:rPr>
        <w:t xml:space="preserve">ollows: </w:t>
      </w:r>
      <w:r w:rsidR="00E70C59" w:rsidRPr="00E70C59">
        <w:rPr>
          <w:rFonts w:cs="Arial"/>
          <w:szCs w:val="22"/>
        </w:rPr>
        <w:t>‘</w:t>
      </w:r>
      <w:r w:rsidR="00AA0729" w:rsidRPr="00E70C59">
        <w:rPr>
          <w:rFonts w:cs="Arial"/>
          <w:szCs w:val="22"/>
        </w:rPr>
        <w:t>Layers</w:t>
      </w:r>
      <w:r w:rsidR="00E70C59" w:rsidRPr="00E70C59">
        <w:rPr>
          <w:rFonts w:cs="Arial"/>
          <w:szCs w:val="22"/>
        </w:rPr>
        <w:t>’</w:t>
      </w:r>
      <w:r w:rsidR="00AA0729" w:rsidRPr="00E70C59">
        <w:rPr>
          <w:rFonts w:cs="Arial"/>
          <w:szCs w:val="22"/>
        </w:rPr>
        <w:t xml:space="preserve"> tab, </w:t>
      </w:r>
      <w:r w:rsidR="00E70C59" w:rsidRPr="00E70C59">
        <w:rPr>
          <w:rFonts w:cs="Arial"/>
          <w:szCs w:val="22"/>
        </w:rPr>
        <w:t>‘</w:t>
      </w:r>
      <w:r w:rsidRPr="00E70C59">
        <w:rPr>
          <w:rFonts w:cs="Arial"/>
          <w:szCs w:val="22"/>
        </w:rPr>
        <w:t>Mineral Type</w:t>
      </w:r>
      <w:r w:rsidR="00E70C59" w:rsidRPr="00E70C59">
        <w:rPr>
          <w:rFonts w:cs="Arial"/>
          <w:szCs w:val="22"/>
        </w:rPr>
        <w:t>’</w:t>
      </w:r>
      <w:r w:rsidRPr="00E70C59">
        <w:rPr>
          <w:rFonts w:cs="Arial"/>
          <w:szCs w:val="22"/>
        </w:rPr>
        <w:t xml:space="preserve">: </w:t>
      </w:r>
      <w:r w:rsidR="00E70C59" w:rsidRPr="00E70C59">
        <w:rPr>
          <w:rFonts w:cs="Arial"/>
          <w:szCs w:val="22"/>
        </w:rPr>
        <w:t>‘</w:t>
      </w:r>
      <w:r w:rsidRPr="00E70C59">
        <w:rPr>
          <w:rFonts w:cs="Arial"/>
          <w:szCs w:val="22"/>
        </w:rPr>
        <w:t>Polymetallic Nodules</w:t>
      </w:r>
      <w:r w:rsidR="00E70C59" w:rsidRPr="00E70C59">
        <w:rPr>
          <w:rFonts w:cs="Arial"/>
          <w:szCs w:val="22"/>
        </w:rPr>
        <w:t>’</w:t>
      </w:r>
      <w:r w:rsidRPr="00E70C59">
        <w:rPr>
          <w:rFonts w:cs="Arial"/>
          <w:szCs w:val="22"/>
        </w:rPr>
        <w:t xml:space="preserve"> and </w:t>
      </w:r>
      <w:r w:rsidR="00E70C59" w:rsidRPr="00E70C59">
        <w:rPr>
          <w:rFonts w:cs="Arial"/>
          <w:szCs w:val="22"/>
        </w:rPr>
        <w:t>‘</w:t>
      </w:r>
      <w:r w:rsidRPr="00E70C59">
        <w:rPr>
          <w:rFonts w:cs="Arial"/>
          <w:szCs w:val="22"/>
        </w:rPr>
        <w:t>Location</w:t>
      </w:r>
      <w:r w:rsidR="00E70C59" w:rsidRPr="00E70C59">
        <w:rPr>
          <w:rFonts w:cs="Arial"/>
          <w:szCs w:val="22"/>
        </w:rPr>
        <w:t>’</w:t>
      </w:r>
      <w:r w:rsidRPr="00E70C59">
        <w:rPr>
          <w:rFonts w:cs="Arial"/>
          <w:szCs w:val="22"/>
        </w:rPr>
        <w:t xml:space="preserve">: </w:t>
      </w:r>
      <w:r w:rsidR="00E70C59" w:rsidRPr="00E70C59">
        <w:rPr>
          <w:rFonts w:cs="Arial"/>
          <w:szCs w:val="22"/>
        </w:rPr>
        <w:t>‘</w:t>
      </w:r>
      <w:r w:rsidRPr="00E70C59">
        <w:rPr>
          <w:rFonts w:cs="Arial"/>
          <w:szCs w:val="22"/>
        </w:rPr>
        <w:t>Clarion Clipperton Fracture Zone</w:t>
      </w:r>
      <w:r w:rsidR="00E70C59" w:rsidRPr="00E70C59">
        <w:rPr>
          <w:rFonts w:cs="Arial"/>
          <w:szCs w:val="22"/>
        </w:rPr>
        <w:t>’</w:t>
      </w:r>
      <w:r w:rsidRPr="00E70C59">
        <w:rPr>
          <w:rFonts w:cs="Arial"/>
          <w:szCs w:val="22"/>
        </w:rPr>
        <w:t xml:space="preserve">, and on the Search tab, </w:t>
      </w:r>
      <w:r w:rsidR="00E70C59" w:rsidRPr="00E70C59">
        <w:rPr>
          <w:rFonts w:cs="Arial"/>
          <w:szCs w:val="22"/>
        </w:rPr>
        <w:t>‘</w:t>
      </w:r>
      <w:r w:rsidRPr="00E70C59">
        <w:rPr>
          <w:rFonts w:cs="Arial"/>
          <w:szCs w:val="22"/>
        </w:rPr>
        <w:t>Biological data</w:t>
      </w:r>
      <w:r w:rsidR="00E70C59" w:rsidRPr="00E70C59">
        <w:rPr>
          <w:rFonts w:cs="Arial"/>
          <w:szCs w:val="22"/>
        </w:rPr>
        <w:t>’</w:t>
      </w:r>
      <w:r w:rsidRPr="00E70C59">
        <w:rPr>
          <w:rFonts w:cs="Arial"/>
          <w:szCs w:val="22"/>
        </w:rPr>
        <w:t xml:space="preserve"> for</w:t>
      </w:r>
      <w:r w:rsidR="009D09CB">
        <w:rPr>
          <w:rFonts w:cs="Arial"/>
          <w:szCs w:val="22"/>
        </w:rPr>
        <w:t xml:space="preserve"> both</w:t>
      </w:r>
      <w:r w:rsidRPr="00E70C59">
        <w:rPr>
          <w:rFonts w:cs="Arial"/>
          <w:szCs w:val="22"/>
        </w:rPr>
        <w:t xml:space="preserve"> </w:t>
      </w:r>
      <w:r w:rsidR="00E70C59" w:rsidRPr="00E70C59">
        <w:rPr>
          <w:rFonts w:cs="Arial"/>
          <w:szCs w:val="22"/>
        </w:rPr>
        <w:t>‘</w:t>
      </w:r>
      <w:r w:rsidRPr="00E70C59">
        <w:rPr>
          <w:rFonts w:cs="Arial"/>
          <w:szCs w:val="22"/>
        </w:rPr>
        <w:t>Point</w:t>
      </w:r>
      <w:r w:rsidR="00E70C59" w:rsidRPr="00E70C59">
        <w:rPr>
          <w:rFonts w:cs="Arial"/>
          <w:szCs w:val="22"/>
        </w:rPr>
        <w:t>’</w:t>
      </w:r>
      <w:r w:rsidR="00E14EC8" w:rsidRPr="00E70C59">
        <w:rPr>
          <w:rFonts w:cs="Arial"/>
          <w:szCs w:val="22"/>
        </w:rPr>
        <w:t>,</w:t>
      </w:r>
      <w:r w:rsidRPr="00E70C59">
        <w:rPr>
          <w:rFonts w:cs="Arial"/>
          <w:szCs w:val="22"/>
        </w:rPr>
        <w:t xml:space="preserve"> and </w:t>
      </w:r>
      <w:r w:rsidR="00E70C59" w:rsidRPr="00E70C59">
        <w:rPr>
          <w:rFonts w:cs="Arial"/>
          <w:szCs w:val="22"/>
        </w:rPr>
        <w:t>‘</w:t>
      </w:r>
      <w:r w:rsidRPr="00E70C59">
        <w:rPr>
          <w:rFonts w:cs="Arial"/>
          <w:szCs w:val="22"/>
        </w:rPr>
        <w:t>Trawl line</w:t>
      </w:r>
      <w:r w:rsidR="00E70C59" w:rsidRPr="00E70C59">
        <w:rPr>
          <w:rFonts w:cs="Arial"/>
          <w:szCs w:val="22"/>
        </w:rPr>
        <w:t>’</w:t>
      </w:r>
      <w:r w:rsidR="009D09CB">
        <w:rPr>
          <w:rFonts w:cs="Arial"/>
          <w:szCs w:val="22"/>
        </w:rPr>
        <w:t xml:space="preserve"> as above</w:t>
      </w:r>
      <w:r w:rsidR="00E14EC8" w:rsidRPr="00E14EC8">
        <w:rPr>
          <w:rFonts w:cs="Arial"/>
          <w:szCs w:val="22"/>
        </w:rPr>
        <w:t xml:space="preserve">. </w:t>
      </w:r>
      <w:r w:rsidR="00067929" w:rsidRPr="00E14EC8">
        <w:rPr>
          <w:rFonts w:cs="Arial"/>
          <w:szCs w:val="22"/>
        </w:rPr>
        <w:t>After data collection and processing</w:t>
      </w:r>
      <w:r w:rsidR="00E14EC8" w:rsidRPr="00E14EC8">
        <w:rPr>
          <w:rFonts w:cs="Arial"/>
          <w:szCs w:val="22"/>
        </w:rPr>
        <w:t>,</w:t>
      </w:r>
      <w:r w:rsidR="00067929" w:rsidRPr="00E14EC8">
        <w:rPr>
          <w:rFonts w:cs="Arial"/>
          <w:szCs w:val="22"/>
        </w:rPr>
        <w:t xml:space="preserve"> it was ascertained that records on the database totalled 2465 and not all </w:t>
      </w:r>
      <w:r w:rsidR="009D09CB">
        <w:rPr>
          <w:rFonts w:cs="Arial"/>
          <w:szCs w:val="22"/>
        </w:rPr>
        <w:t>C</w:t>
      </w:r>
      <w:r w:rsidR="009D09CB" w:rsidRPr="00E14EC8">
        <w:rPr>
          <w:rFonts w:cs="Arial"/>
          <w:szCs w:val="22"/>
        </w:rPr>
        <w:t xml:space="preserve">ontractors </w:t>
      </w:r>
      <w:r w:rsidR="00067929" w:rsidRPr="00E14EC8">
        <w:rPr>
          <w:rFonts w:cs="Arial"/>
          <w:szCs w:val="22"/>
        </w:rPr>
        <w:t>were represented, with</w:t>
      </w:r>
      <w:r w:rsidR="00750A9D">
        <w:rPr>
          <w:rFonts w:cs="Arial"/>
          <w:szCs w:val="22"/>
        </w:rPr>
        <w:t xml:space="preserve"> records from</w:t>
      </w:r>
      <w:r w:rsidR="00067929" w:rsidRPr="00E14EC8">
        <w:rPr>
          <w:rFonts w:cs="Arial"/>
          <w:szCs w:val="22"/>
        </w:rPr>
        <w:t xml:space="preserve"> 6 </w:t>
      </w:r>
      <w:r w:rsidR="003A2904">
        <w:rPr>
          <w:rFonts w:cs="Arial"/>
          <w:szCs w:val="22"/>
        </w:rPr>
        <w:t xml:space="preserve">out of the 16 CCZ </w:t>
      </w:r>
      <w:r w:rsidR="00467281">
        <w:rPr>
          <w:rFonts w:cs="Arial"/>
          <w:szCs w:val="22"/>
        </w:rPr>
        <w:t xml:space="preserve">Contractors </w:t>
      </w:r>
      <w:r w:rsidR="00067929" w:rsidRPr="00E14EC8">
        <w:rPr>
          <w:rFonts w:cs="Arial"/>
          <w:szCs w:val="22"/>
        </w:rPr>
        <w:t xml:space="preserve">in total. </w:t>
      </w:r>
    </w:p>
    <w:p w14:paraId="5C8C3D2B" w14:textId="77777777" w:rsidR="0076566E" w:rsidRPr="00E14EC8" w:rsidRDefault="0076566E" w:rsidP="0076566E">
      <w:pPr>
        <w:rPr>
          <w:rFonts w:cs="Arial"/>
          <w:szCs w:val="22"/>
        </w:rPr>
      </w:pPr>
    </w:p>
    <w:p w14:paraId="3A2DFD4F" w14:textId="7B2D5E83" w:rsidR="00AA0319" w:rsidRDefault="00067929" w:rsidP="00AA0319">
      <w:pPr>
        <w:rPr>
          <w:rFonts w:cs="Arial"/>
          <w:szCs w:val="22"/>
        </w:rPr>
      </w:pPr>
      <w:r w:rsidRPr="00E14EC8">
        <w:rPr>
          <w:rFonts w:cs="Arial"/>
          <w:szCs w:val="22"/>
        </w:rPr>
        <w:t xml:space="preserve">Following communications from ISA to check data availability on the database web interface, data were re-downloaded from DeepData on the </w:t>
      </w:r>
      <w:proofErr w:type="gramStart"/>
      <w:r w:rsidRPr="00E14EC8">
        <w:rPr>
          <w:rFonts w:cs="Arial"/>
          <w:szCs w:val="22"/>
        </w:rPr>
        <w:t>28</w:t>
      </w:r>
      <w:r w:rsidRPr="00E14EC8">
        <w:rPr>
          <w:rFonts w:cs="Arial"/>
          <w:szCs w:val="22"/>
          <w:vertAlign w:val="superscript"/>
        </w:rPr>
        <w:t>th</w:t>
      </w:r>
      <w:proofErr w:type="gramEnd"/>
      <w:r w:rsidRPr="00E14EC8">
        <w:rPr>
          <w:rFonts w:cs="Arial"/>
          <w:szCs w:val="22"/>
        </w:rPr>
        <w:t xml:space="preserve"> May. </w:t>
      </w:r>
      <w:proofErr w:type="gramStart"/>
      <w:r w:rsidR="00C477C0">
        <w:rPr>
          <w:rFonts w:cs="Arial"/>
          <w:szCs w:val="22"/>
        </w:rPr>
        <w:t>Subsequent to</w:t>
      </w:r>
      <w:proofErr w:type="gramEnd"/>
      <w:r w:rsidR="00C477C0">
        <w:rPr>
          <w:rFonts w:cs="Arial"/>
          <w:szCs w:val="22"/>
        </w:rPr>
        <w:t xml:space="preserve"> that, the </w:t>
      </w:r>
      <w:r w:rsidR="0006059A">
        <w:rPr>
          <w:rFonts w:cs="Arial"/>
          <w:szCs w:val="22"/>
        </w:rPr>
        <w:t xml:space="preserve">DeepData records were published on </w:t>
      </w:r>
      <w:r w:rsidR="003B40DE">
        <w:rPr>
          <w:rFonts w:cs="Arial"/>
          <w:szCs w:val="22"/>
        </w:rPr>
        <w:t xml:space="preserve">OBIS </w:t>
      </w:r>
      <w:r w:rsidR="0006059A">
        <w:rPr>
          <w:rFonts w:cs="Arial"/>
          <w:szCs w:val="22"/>
        </w:rPr>
        <w:t>on the newly operational ‘ISA node’.</w:t>
      </w:r>
      <w:r w:rsidR="00C477C0">
        <w:rPr>
          <w:rFonts w:cs="Arial"/>
          <w:szCs w:val="22"/>
        </w:rPr>
        <w:t xml:space="preserve"> </w:t>
      </w:r>
      <w:r w:rsidR="0006059A">
        <w:rPr>
          <w:rFonts w:cs="Arial"/>
          <w:szCs w:val="22"/>
        </w:rPr>
        <w:t>A</w:t>
      </w:r>
      <w:r w:rsidR="0006059A" w:rsidRPr="00E14EC8">
        <w:rPr>
          <w:rFonts w:cs="Arial"/>
          <w:szCs w:val="22"/>
        </w:rPr>
        <w:t xml:space="preserve">s </w:t>
      </w:r>
      <w:r w:rsidRPr="00E14EC8">
        <w:rPr>
          <w:rFonts w:cs="Arial"/>
          <w:szCs w:val="22"/>
        </w:rPr>
        <w:t xml:space="preserve">a </w:t>
      </w:r>
      <w:r w:rsidR="00F073A9" w:rsidRPr="00E14EC8">
        <w:rPr>
          <w:rFonts w:cs="Arial"/>
          <w:szCs w:val="22"/>
        </w:rPr>
        <w:t>result,</w:t>
      </w:r>
      <w:r w:rsidRPr="00E14EC8">
        <w:rPr>
          <w:rFonts w:cs="Arial"/>
          <w:szCs w:val="22"/>
        </w:rPr>
        <w:t xml:space="preserve"> the decision was made to re</w:t>
      </w:r>
      <w:r w:rsidR="009D09CB">
        <w:rPr>
          <w:rFonts w:cs="Arial"/>
          <w:szCs w:val="22"/>
        </w:rPr>
        <w:t>-</w:t>
      </w:r>
      <w:r w:rsidRPr="00E14EC8">
        <w:rPr>
          <w:rFonts w:cs="Arial"/>
          <w:szCs w:val="22"/>
        </w:rPr>
        <w:t>download all biological data records from DeepData, as well as OBIS and GBIF, on the 12</w:t>
      </w:r>
      <w:r w:rsidRPr="00E14EC8">
        <w:rPr>
          <w:rFonts w:cs="Arial"/>
          <w:szCs w:val="22"/>
          <w:vertAlign w:val="superscript"/>
        </w:rPr>
        <w:t>th</w:t>
      </w:r>
      <w:r w:rsidRPr="00E14EC8">
        <w:rPr>
          <w:rFonts w:cs="Arial"/>
          <w:szCs w:val="22"/>
        </w:rPr>
        <w:t xml:space="preserve"> of July, to have the same timepoint for all databases and ensure consistency in comparisons.</w:t>
      </w:r>
      <w:r w:rsidR="00AA0319">
        <w:rPr>
          <w:rFonts w:cs="Arial"/>
          <w:szCs w:val="22"/>
        </w:rPr>
        <w:t xml:space="preserve"> </w:t>
      </w:r>
    </w:p>
    <w:p w14:paraId="58C31EEF" w14:textId="77777777" w:rsidR="00AA0319" w:rsidRDefault="00AA0319" w:rsidP="00AA0319">
      <w:pPr>
        <w:rPr>
          <w:rFonts w:cs="Arial"/>
          <w:szCs w:val="22"/>
        </w:rPr>
      </w:pPr>
    </w:p>
    <w:p w14:paraId="65E94561" w14:textId="301F4DE3" w:rsidR="00A91ED7" w:rsidRDefault="00AA0319" w:rsidP="00067929">
      <w:pPr>
        <w:rPr>
          <w:rFonts w:cs="Arial"/>
          <w:szCs w:val="22"/>
        </w:rPr>
      </w:pPr>
      <w:r w:rsidRPr="009132E2">
        <w:rPr>
          <w:rFonts w:cs="Arial"/>
          <w:szCs w:val="22"/>
        </w:rPr>
        <w:t>The download of DeepData from the 12</w:t>
      </w:r>
      <w:r w:rsidRPr="009132E2">
        <w:rPr>
          <w:rFonts w:cs="Arial"/>
          <w:szCs w:val="22"/>
          <w:vertAlign w:val="superscript"/>
        </w:rPr>
        <w:t>th</w:t>
      </w:r>
      <w:r>
        <w:rPr>
          <w:rFonts w:cs="Arial"/>
          <w:szCs w:val="22"/>
        </w:rPr>
        <w:t xml:space="preserve"> of July of </w:t>
      </w:r>
      <w:r w:rsidRPr="009132E2">
        <w:rPr>
          <w:rFonts w:cs="Arial"/>
          <w:szCs w:val="22"/>
        </w:rPr>
        <w:t xml:space="preserve">biological ‘Point’ data </w:t>
      </w:r>
      <w:r>
        <w:rPr>
          <w:rFonts w:cs="Arial"/>
          <w:szCs w:val="22"/>
        </w:rPr>
        <w:t>(</w:t>
      </w:r>
      <w:r w:rsidRPr="009132E2">
        <w:rPr>
          <w:rFonts w:cs="Arial"/>
          <w:szCs w:val="22"/>
        </w:rPr>
        <w:t>as designated in the database</w:t>
      </w:r>
      <w:r>
        <w:rPr>
          <w:rFonts w:cs="Arial"/>
          <w:szCs w:val="22"/>
        </w:rPr>
        <w:t xml:space="preserve"> and described above</w:t>
      </w:r>
      <w:r w:rsidRPr="009132E2">
        <w:rPr>
          <w:rFonts w:cs="Arial"/>
          <w:szCs w:val="22"/>
        </w:rPr>
        <w:t xml:space="preserve">) </w:t>
      </w:r>
      <w:r w:rsidR="0006059A">
        <w:rPr>
          <w:rFonts w:cs="Arial"/>
          <w:szCs w:val="22"/>
        </w:rPr>
        <w:t>consisted of a</w:t>
      </w:r>
      <w:r w:rsidRPr="009132E2">
        <w:rPr>
          <w:rFonts w:cs="Arial"/>
          <w:szCs w:val="22"/>
        </w:rPr>
        <w:t xml:space="preserve"> dataset</w:t>
      </w:r>
      <w:r>
        <w:rPr>
          <w:rFonts w:cs="Arial"/>
          <w:szCs w:val="22"/>
        </w:rPr>
        <w:t xml:space="preserve"> of</w:t>
      </w:r>
      <w:r w:rsidR="0006059A">
        <w:rPr>
          <w:rFonts w:cs="Arial"/>
          <w:szCs w:val="22"/>
        </w:rPr>
        <w:t xml:space="preserve"> dimensions:</w:t>
      </w:r>
      <w:r>
        <w:rPr>
          <w:rFonts w:cs="Arial"/>
          <w:szCs w:val="22"/>
        </w:rPr>
        <w:t xml:space="preserve"> 981483 rows, 48 columns</w:t>
      </w:r>
      <w:r w:rsidR="0006059A">
        <w:rPr>
          <w:rFonts w:cs="Arial"/>
          <w:szCs w:val="22"/>
        </w:rPr>
        <w:t>; with t</w:t>
      </w:r>
      <w:r w:rsidRPr="009132E2">
        <w:rPr>
          <w:rFonts w:cs="Arial"/>
          <w:szCs w:val="22"/>
        </w:rPr>
        <w:t>he</w:t>
      </w:r>
      <w:r>
        <w:rPr>
          <w:rFonts w:cs="Arial"/>
          <w:szCs w:val="22"/>
        </w:rPr>
        <w:t xml:space="preserve"> </w:t>
      </w:r>
      <w:r w:rsidRPr="009132E2">
        <w:rPr>
          <w:rFonts w:cs="Arial"/>
          <w:szCs w:val="22"/>
        </w:rPr>
        <w:t>database download output of ‘Trawl Line’</w:t>
      </w:r>
      <w:r>
        <w:rPr>
          <w:rFonts w:cs="Arial"/>
          <w:szCs w:val="22"/>
        </w:rPr>
        <w:t xml:space="preserve"> data</w:t>
      </w:r>
      <w:r w:rsidR="0006059A">
        <w:rPr>
          <w:rFonts w:cs="Arial"/>
          <w:szCs w:val="22"/>
        </w:rPr>
        <w:t>,</w:t>
      </w:r>
      <w:r>
        <w:rPr>
          <w:rFonts w:cs="Arial"/>
          <w:szCs w:val="22"/>
        </w:rPr>
        <w:t xml:space="preserve"> a </w:t>
      </w:r>
      <w:r w:rsidRPr="009132E2">
        <w:rPr>
          <w:rFonts w:cs="Arial"/>
          <w:szCs w:val="22"/>
        </w:rPr>
        <w:t>data</w:t>
      </w:r>
      <w:r>
        <w:rPr>
          <w:rFonts w:cs="Arial"/>
          <w:szCs w:val="22"/>
        </w:rPr>
        <w:t>set of 941 rows and 49 columns.</w:t>
      </w:r>
      <w:r w:rsidR="000F640B">
        <w:rPr>
          <w:rFonts w:cs="Arial"/>
          <w:szCs w:val="22"/>
        </w:rPr>
        <w:t xml:space="preserve"> </w:t>
      </w:r>
      <w:r w:rsidR="009E7FFB">
        <w:rPr>
          <w:rFonts w:cs="Arial"/>
          <w:szCs w:val="22"/>
        </w:rPr>
        <w:t>A</w:t>
      </w:r>
      <w:r w:rsidR="009E7FFB" w:rsidRPr="00E14EC8">
        <w:rPr>
          <w:rFonts w:cs="Arial"/>
          <w:szCs w:val="22"/>
        </w:rPr>
        <w:t>dditional biological datasets were requested from the ISA secretariat</w:t>
      </w:r>
      <w:r w:rsidR="009E7FFB">
        <w:rPr>
          <w:rFonts w:cs="Arial"/>
          <w:szCs w:val="22"/>
        </w:rPr>
        <w:t xml:space="preserve"> to assess state of datasets prior to processing</w:t>
      </w:r>
      <w:r w:rsidR="009E7FFB" w:rsidRPr="00E14EC8">
        <w:rPr>
          <w:rFonts w:cs="Arial"/>
          <w:szCs w:val="22"/>
        </w:rPr>
        <w:t xml:space="preserve">. A subset of the annual </w:t>
      </w:r>
      <w:r w:rsidR="009E7FFB">
        <w:rPr>
          <w:rFonts w:cs="Arial"/>
          <w:szCs w:val="22"/>
        </w:rPr>
        <w:t xml:space="preserve">biological data submissions </w:t>
      </w:r>
      <w:r w:rsidR="009E7FFB" w:rsidRPr="00E14EC8">
        <w:rPr>
          <w:rFonts w:cs="Arial"/>
          <w:szCs w:val="22"/>
        </w:rPr>
        <w:t>from 10 C</w:t>
      </w:r>
      <w:r w:rsidR="009E7FFB">
        <w:rPr>
          <w:rFonts w:cs="Arial"/>
          <w:szCs w:val="22"/>
        </w:rPr>
        <w:t>ontractors were provided</w:t>
      </w:r>
      <w:r w:rsidR="009E7FFB" w:rsidRPr="00E14EC8">
        <w:rPr>
          <w:rFonts w:cs="Arial"/>
          <w:szCs w:val="22"/>
        </w:rPr>
        <w:t xml:space="preserve">. These files were pre-processed biological data from annual reporting submissions, </w:t>
      </w:r>
      <w:r w:rsidR="009E7FFB">
        <w:rPr>
          <w:rFonts w:cs="Arial"/>
          <w:szCs w:val="22"/>
        </w:rPr>
        <w:t xml:space="preserve">and while </w:t>
      </w:r>
      <w:r w:rsidR="009E7FFB" w:rsidRPr="00E14EC8">
        <w:rPr>
          <w:rFonts w:cs="Arial"/>
          <w:szCs w:val="22"/>
        </w:rPr>
        <w:t>not yet published on the webs</w:t>
      </w:r>
      <w:r w:rsidR="009E7FFB">
        <w:rPr>
          <w:rFonts w:cs="Arial"/>
          <w:szCs w:val="22"/>
        </w:rPr>
        <w:t xml:space="preserve">ite, the data were </w:t>
      </w:r>
      <w:r w:rsidR="009E7FFB" w:rsidRPr="00E14EC8">
        <w:rPr>
          <w:rFonts w:cs="Arial"/>
          <w:szCs w:val="22"/>
        </w:rPr>
        <w:t xml:space="preserve">classed as </w:t>
      </w:r>
      <w:r w:rsidR="009E7FFB">
        <w:rPr>
          <w:rFonts w:cs="Arial"/>
          <w:szCs w:val="22"/>
        </w:rPr>
        <w:t>‘unstructured data’</w:t>
      </w:r>
      <w:r w:rsidR="009E7FFB" w:rsidRPr="00E14EC8">
        <w:rPr>
          <w:rFonts w:cs="Arial"/>
          <w:szCs w:val="22"/>
        </w:rPr>
        <w:t xml:space="preserve"> by the ISA as </w:t>
      </w:r>
      <w:r w:rsidR="009E7FFB">
        <w:rPr>
          <w:rFonts w:cs="Arial"/>
          <w:szCs w:val="22"/>
        </w:rPr>
        <w:t xml:space="preserve">to be added to DeepData once data processing </w:t>
      </w:r>
      <w:r w:rsidR="009E7FFB" w:rsidRPr="00E14EC8">
        <w:rPr>
          <w:rFonts w:cs="Arial"/>
          <w:szCs w:val="22"/>
        </w:rPr>
        <w:t>completed.</w:t>
      </w:r>
    </w:p>
    <w:p w14:paraId="11D0E482" w14:textId="77777777" w:rsidR="009E7FFB" w:rsidRPr="00F44037" w:rsidRDefault="009E7FFB" w:rsidP="00067929">
      <w:pPr>
        <w:rPr>
          <w:rFonts w:cs="Arial"/>
        </w:rPr>
      </w:pPr>
    </w:p>
    <w:p w14:paraId="29D6B277" w14:textId="2A5A3A8B" w:rsidR="00067929" w:rsidRPr="008D3D45" w:rsidRDefault="00067929" w:rsidP="004F0D69">
      <w:pPr>
        <w:pStyle w:val="Heading3"/>
      </w:pPr>
      <w:bookmarkStart w:id="28" w:name="_OBIS_and_GBIF"/>
      <w:bookmarkStart w:id="29" w:name="_Toc101879389"/>
      <w:bookmarkEnd w:id="28"/>
      <w:r w:rsidRPr="008D3D45">
        <w:lastRenderedPageBreak/>
        <w:t>OBIS and GBIF</w:t>
      </w:r>
      <w:bookmarkEnd w:id="29"/>
    </w:p>
    <w:p w14:paraId="6284AECD" w14:textId="77777777" w:rsidR="004F0D69" w:rsidRPr="008D3D45" w:rsidRDefault="004F0D69" w:rsidP="004F0D69"/>
    <w:p w14:paraId="258B96F9" w14:textId="5C84F2B8" w:rsidR="0006059A" w:rsidRDefault="00C477C0" w:rsidP="00067929">
      <w:pPr>
        <w:rPr>
          <w:rFonts w:cs="Arial"/>
          <w:szCs w:val="22"/>
        </w:rPr>
      </w:pPr>
      <w:r>
        <w:rPr>
          <w:rFonts w:cs="Arial"/>
          <w:szCs w:val="22"/>
        </w:rPr>
        <w:t>The first step in data acquisition was to create a</w:t>
      </w:r>
      <w:r w:rsidR="00067929" w:rsidRPr="008D3D45">
        <w:rPr>
          <w:rFonts w:cs="Arial"/>
          <w:szCs w:val="22"/>
        </w:rPr>
        <w:t xml:space="preserve"> search area </w:t>
      </w:r>
      <w:r w:rsidR="006D7DAB" w:rsidRPr="00F073A9">
        <w:rPr>
          <w:rFonts w:cs="Arial"/>
          <w:szCs w:val="22"/>
        </w:rPr>
        <w:t>covering</w:t>
      </w:r>
      <w:r w:rsidR="00067929" w:rsidRPr="00F073A9">
        <w:rPr>
          <w:rFonts w:cs="Arial"/>
          <w:szCs w:val="22"/>
        </w:rPr>
        <w:t xml:space="preserve"> </w:t>
      </w:r>
      <w:r w:rsidR="00F073A9" w:rsidRPr="00F073A9">
        <w:rPr>
          <w:rFonts w:cs="Arial"/>
          <w:szCs w:val="22"/>
        </w:rPr>
        <w:t>the</w:t>
      </w:r>
      <w:r>
        <w:rPr>
          <w:rFonts w:cs="Arial"/>
          <w:szCs w:val="22"/>
        </w:rPr>
        <w:t xml:space="preserve"> entire</w:t>
      </w:r>
      <w:r w:rsidR="00F073A9" w:rsidRPr="00F073A9">
        <w:rPr>
          <w:rFonts w:cs="Arial"/>
          <w:szCs w:val="22"/>
        </w:rPr>
        <w:t xml:space="preserve"> </w:t>
      </w:r>
      <w:r w:rsidR="00067929" w:rsidRPr="00F073A9">
        <w:rPr>
          <w:rFonts w:cs="Arial"/>
          <w:szCs w:val="22"/>
        </w:rPr>
        <w:t>CCZ region</w:t>
      </w:r>
      <w:r>
        <w:rPr>
          <w:rFonts w:cs="Arial"/>
          <w:szCs w:val="22"/>
        </w:rPr>
        <w:t xml:space="preserve">. </w:t>
      </w:r>
      <w:r w:rsidR="00067929" w:rsidRPr="00F073A9">
        <w:rPr>
          <w:rFonts w:cs="Arial"/>
          <w:szCs w:val="22"/>
        </w:rPr>
        <w:t>To ensure the entire region was covere</w:t>
      </w:r>
      <w:r w:rsidR="00DD7C7F" w:rsidRPr="00F073A9">
        <w:rPr>
          <w:rFonts w:cs="Arial"/>
          <w:szCs w:val="22"/>
        </w:rPr>
        <w:t xml:space="preserve">d, all </w:t>
      </w:r>
      <w:r w:rsidR="00D14F68">
        <w:rPr>
          <w:rFonts w:cs="Arial"/>
          <w:szCs w:val="22"/>
        </w:rPr>
        <w:t>c</w:t>
      </w:r>
      <w:r w:rsidR="00067929" w:rsidRPr="00F073A9">
        <w:rPr>
          <w:rFonts w:cs="Arial"/>
          <w:szCs w:val="22"/>
        </w:rPr>
        <w:t>ontract area</w:t>
      </w:r>
      <w:r w:rsidR="00DD7C7F" w:rsidRPr="00F073A9">
        <w:rPr>
          <w:rFonts w:cs="Arial"/>
          <w:szCs w:val="22"/>
        </w:rPr>
        <w:t>s, both active and reserved,</w:t>
      </w:r>
      <w:r w:rsidR="00067929" w:rsidRPr="00F073A9">
        <w:rPr>
          <w:rFonts w:cs="Arial"/>
          <w:szCs w:val="22"/>
        </w:rPr>
        <w:t xml:space="preserve"> and APEI shapefiles were downloaded from the ISA database</w:t>
      </w:r>
      <w:r>
        <w:rPr>
          <w:rStyle w:val="FootnoteReference"/>
          <w:rFonts w:cs="Arial"/>
          <w:szCs w:val="22"/>
        </w:rPr>
        <w:footnoteReference w:id="22"/>
      </w:r>
      <w:r w:rsidR="00067929" w:rsidRPr="008D3D45">
        <w:rPr>
          <w:rFonts w:cs="Arial"/>
          <w:szCs w:val="22"/>
        </w:rPr>
        <w:t xml:space="preserve">. These were combined into one shapefile in QGIS; and </w:t>
      </w:r>
      <w:r w:rsidR="004F2259">
        <w:rPr>
          <w:rFonts w:cs="Arial"/>
          <w:szCs w:val="22"/>
        </w:rPr>
        <w:t xml:space="preserve">coordinates for </w:t>
      </w:r>
      <w:r w:rsidR="00067929" w:rsidRPr="008D3D45">
        <w:rPr>
          <w:rFonts w:cs="Arial"/>
          <w:szCs w:val="22"/>
        </w:rPr>
        <w:t xml:space="preserve">a polygon covering the entire CCZ including the combined shapefile was </w:t>
      </w:r>
      <w:r w:rsidR="004F2259">
        <w:rPr>
          <w:rFonts w:cs="Arial"/>
          <w:szCs w:val="22"/>
        </w:rPr>
        <w:t>established</w:t>
      </w:r>
      <w:r w:rsidR="009D09CB">
        <w:rPr>
          <w:rFonts w:cs="Arial"/>
          <w:szCs w:val="22"/>
        </w:rPr>
        <w:t xml:space="preserve"> with the following coordinates</w:t>
      </w:r>
      <w:r w:rsidR="00330E31">
        <w:rPr>
          <w:rFonts w:cs="Arial"/>
          <w:szCs w:val="22"/>
        </w:rPr>
        <w:t xml:space="preserve"> (in decimal degrees, longitude/latitude)</w:t>
      </w:r>
      <w:r w:rsidR="009D09CB">
        <w:rPr>
          <w:rFonts w:cs="Arial"/>
          <w:szCs w:val="22"/>
        </w:rPr>
        <w:t xml:space="preserve">: </w:t>
      </w:r>
      <w:r w:rsidR="00467281">
        <w:rPr>
          <w:rFonts w:cs="Arial"/>
          <w:szCs w:val="22"/>
        </w:rPr>
        <w:t>northwest</w:t>
      </w:r>
      <w:r w:rsidR="00531EAF">
        <w:rPr>
          <w:rFonts w:cs="Arial"/>
          <w:szCs w:val="22"/>
        </w:rPr>
        <w:t xml:space="preserve"> </w:t>
      </w:r>
      <w:r w:rsidR="00BA7F84">
        <w:rPr>
          <w:rFonts w:cs="Arial"/>
          <w:szCs w:val="22"/>
        </w:rPr>
        <w:t>-</w:t>
      </w:r>
      <w:r w:rsidR="009D09CB" w:rsidRPr="008D3D45">
        <w:rPr>
          <w:rFonts w:cs="Arial"/>
          <w:szCs w:val="22"/>
        </w:rPr>
        <w:t>164.01462</w:t>
      </w:r>
      <w:r w:rsidR="00531EAF">
        <w:rPr>
          <w:rFonts w:cs="Arial"/>
          <w:szCs w:val="22"/>
        </w:rPr>
        <w:t xml:space="preserve">, 15.70629; </w:t>
      </w:r>
      <w:r w:rsidR="00467281">
        <w:rPr>
          <w:rFonts w:cs="Arial"/>
          <w:szCs w:val="22"/>
        </w:rPr>
        <w:t>southwest</w:t>
      </w:r>
      <w:r w:rsidR="00531EAF">
        <w:rPr>
          <w:rFonts w:cs="Arial"/>
          <w:szCs w:val="22"/>
        </w:rPr>
        <w:t xml:space="preserve"> -155.04998 -5.51238;</w:t>
      </w:r>
      <w:r w:rsidR="009D09CB" w:rsidRPr="008D3D45">
        <w:rPr>
          <w:rFonts w:cs="Arial"/>
          <w:szCs w:val="22"/>
        </w:rPr>
        <w:t xml:space="preserve"> </w:t>
      </w:r>
      <w:r w:rsidR="00467281">
        <w:rPr>
          <w:rFonts w:cs="Arial"/>
          <w:szCs w:val="22"/>
        </w:rPr>
        <w:t>southeast</w:t>
      </w:r>
      <w:r w:rsidR="00531EAF">
        <w:rPr>
          <w:rFonts w:cs="Arial"/>
          <w:szCs w:val="22"/>
        </w:rPr>
        <w:t xml:space="preserve"> -101.9181 6.05623; </w:t>
      </w:r>
      <w:r w:rsidR="00467281">
        <w:rPr>
          <w:rFonts w:cs="Arial"/>
          <w:szCs w:val="22"/>
        </w:rPr>
        <w:t>northeast</w:t>
      </w:r>
      <w:r w:rsidR="00531EAF">
        <w:rPr>
          <w:rFonts w:cs="Arial"/>
          <w:szCs w:val="22"/>
        </w:rPr>
        <w:t xml:space="preserve"> </w:t>
      </w:r>
      <w:r w:rsidR="009D09CB" w:rsidRPr="008D3D45">
        <w:rPr>
          <w:rFonts w:cs="Arial"/>
          <w:szCs w:val="22"/>
        </w:rPr>
        <w:t>-11</w:t>
      </w:r>
      <w:r w:rsidR="00531EAF">
        <w:rPr>
          <w:rFonts w:cs="Arial"/>
          <w:szCs w:val="22"/>
        </w:rPr>
        <w:t>7.66088 23.72549</w:t>
      </w:r>
      <w:r w:rsidR="00067929" w:rsidRPr="008D3D45">
        <w:rPr>
          <w:rFonts w:cs="Arial"/>
          <w:szCs w:val="22"/>
        </w:rPr>
        <w:t xml:space="preserve">. </w:t>
      </w:r>
    </w:p>
    <w:p w14:paraId="74426AD5" w14:textId="77777777" w:rsidR="0006059A" w:rsidRDefault="0006059A" w:rsidP="00067929">
      <w:pPr>
        <w:rPr>
          <w:rFonts w:cs="Arial"/>
          <w:szCs w:val="22"/>
        </w:rPr>
      </w:pPr>
    </w:p>
    <w:p w14:paraId="2C8946CA" w14:textId="0A90E8DF" w:rsidR="00067929" w:rsidRPr="008D3D45" w:rsidRDefault="00067929" w:rsidP="00067929">
      <w:pPr>
        <w:rPr>
          <w:rFonts w:cs="Arial"/>
          <w:szCs w:val="22"/>
        </w:rPr>
      </w:pPr>
      <w:r w:rsidRPr="008D3D45">
        <w:rPr>
          <w:rFonts w:cs="Arial"/>
          <w:szCs w:val="22"/>
        </w:rPr>
        <w:t xml:space="preserve">GBIF occurrence data were downloaded as a </w:t>
      </w:r>
      <w:r w:rsidR="003B40DE">
        <w:rPr>
          <w:rFonts w:cs="Arial"/>
          <w:szCs w:val="22"/>
        </w:rPr>
        <w:t>Darwin Core</w:t>
      </w:r>
      <w:r w:rsidRPr="008D3D45">
        <w:rPr>
          <w:rFonts w:cs="Arial"/>
          <w:szCs w:val="22"/>
        </w:rPr>
        <w:t xml:space="preserve"> archive from the web portal on the 12</w:t>
      </w:r>
      <w:r w:rsidRPr="008D3D45">
        <w:rPr>
          <w:rFonts w:cs="Arial"/>
          <w:szCs w:val="22"/>
          <w:vertAlign w:val="superscript"/>
        </w:rPr>
        <w:t>th</w:t>
      </w:r>
      <w:r w:rsidRPr="008D3D45">
        <w:rPr>
          <w:rFonts w:cs="Arial"/>
          <w:szCs w:val="22"/>
        </w:rPr>
        <w:t xml:space="preserve"> of July</w:t>
      </w:r>
      <w:r w:rsidR="0022049C">
        <w:rPr>
          <w:rFonts w:cs="Arial"/>
          <w:szCs w:val="22"/>
        </w:rPr>
        <w:t xml:space="preserve">, </w:t>
      </w:r>
      <w:r w:rsidR="007D5B4B">
        <w:rPr>
          <w:rFonts w:cs="Arial"/>
          <w:szCs w:val="22"/>
        </w:rPr>
        <w:t>from all depths</w:t>
      </w:r>
      <w:r w:rsidR="0022049C">
        <w:rPr>
          <w:rFonts w:cs="Arial"/>
          <w:szCs w:val="22"/>
        </w:rPr>
        <w:t>,</w:t>
      </w:r>
      <w:r w:rsidRPr="008D3D45">
        <w:rPr>
          <w:rFonts w:cs="Arial"/>
          <w:szCs w:val="22"/>
        </w:rPr>
        <w:t xml:space="preserve"> using the JSON polygon search function</w:t>
      </w:r>
      <w:r w:rsidR="009D09CB">
        <w:rPr>
          <w:rFonts w:cs="Arial"/>
          <w:szCs w:val="22"/>
        </w:rPr>
        <w:t>,</w:t>
      </w:r>
      <w:r w:rsidRPr="008D3D45">
        <w:rPr>
          <w:rFonts w:cs="Arial"/>
          <w:szCs w:val="22"/>
        </w:rPr>
        <w:t xml:space="preserve"> with the </w:t>
      </w:r>
      <w:r w:rsidR="006D7DAB" w:rsidRPr="008D3D45">
        <w:rPr>
          <w:rFonts w:cs="Arial"/>
          <w:szCs w:val="22"/>
        </w:rPr>
        <w:t xml:space="preserve">CCZ polygon </w:t>
      </w:r>
      <w:r w:rsidR="0022049C">
        <w:rPr>
          <w:rFonts w:cs="Arial"/>
          <w:szCs w:val="22"/>
        </w:rPr>
        <w:t xml:space="preserve">coordinates as </w:t>
      </w:r>
      <w:r w:rsidR="009D09CB">
        <w:rPr>
          <w:rFonts w:cs="Arial"/>
          <w:szCs w:val="22"/>
        </w:rPr>
        <w:t>above</w:t>
      </w:r>
      <w:r w:rsidR="00965F3F">
        <w:rPr>
          <w:rStyle w:val="FootnoteReference"/>
          <w:rFonts w:cs="Arial"/>
          <w:szCs w:val="22"/>
        </w:rPr>
        <w:footnoteReference w:id="23"/>
      </w:r>
      <w:r w:rsidRPr="008D3D45">
        <w:rPr>
          <w:rFonts w:cs="Arial"/>
          <w:szCs w:val="22"/>
        </w:rPr>
        <w:t xml:space="preserve">). OBIS occurrence data were downloaded </w:t>
      </w:r>
      <w:r w:rsidR="006D7DAB" w:rsidRPr="008D3D45">
        <w:rPr>
          <w:rFonts w:cs="Arial"/>
          <w:szCs w:val="22"/>
        </w:rPr>
        <w:t xml:space="preserve">(as </w:t>
      </w:r>
      <w:r w:rsidR="003B40DE">
        <w:rPr>
          <w:rFonts w:cs="Arial"/>
          <w:szCs w:val="22"/>
        </w:rPr>
        <w:t>Darwin Core</w:t>
      </w:r>
      <w:r w:rsidR="006D7DAB" w:rsidRPr="008D3D45">
        <w:rPr>
          <w:rFonts w:cs="Arial"/>
          <w:szCs w:val="22"/>
        </w:rPr>
        <w:t xml:space="preserve">) </w:t>
      </w:r>
      <w:r w:rsidRPr="008D3D45">
        <w:rPr>
          <w:rFonts w:cs="Arial"/>
          <w:szCs w:val="22"/>
        </w:rPr>
        <w:t>on the 12</w:t>
      </w:r>
      <w:r w:rsidRPr="008D3D45">
        <w:rPr>
          <w:rFonts w:cs="Arial"/>
          <w:szCs w:val="22"/>
          <w:vertAlign w:val="superscript"/>
        </w:rPr>
        <w:t>th</w:t>
      </w:r>
      <w:r w:rsidRPr="008D3D45">
        <w:rPr>
          <w:rFonts w:cs="Arial"/>
          <w:szCs w:val="22"/>
        </w:rPr>
        <w:t xml:space="preserve"> of July from within the R environment using the ‘occurrence’ function in the </w:t>
      </w:r>
      <w:proofErr w:type="spellStart"/>
      <w:r w:rsidRPr="008D3D45">
        <w:rPr>
          <w:rFonts w:cs="Arial"/>
          <w:szCs w:val="22"/>
        </w:rPr>
        <w:t>robis</w:t>
      </w:r>
      <w:proofErr w:type="spellEnd"/>
      <w:r w:rsidRPr="008D3D45">
        <w:rPr>
          <w:rFonts w:cs="Arial"/>
          <w:szCs w:val="22"/>
        </w:rPr>
        <w:t xml:space="preserve"> package</w:t>
      </w:r>
      <w:r w:rsidR="004F2259">
        <w:rPr>
          <w:rFonts w:cs="Arial"/>
          <w:szCs w:val="22"/>
        </w:rPr>
        <w:t xml:space="preserve"> (</w:t>
      </w:r>
      <w:r w:rsidR="003E5FD1">
        <w:rPr>
          <w:rFonts w:cs="Arial"/>
          <w:szCs w:val="22"/>
        </w:rPr>
        <w:t>Provoost &amp; Bosch, 2017</w:t>
      </w:r>
      <w:r w:rsidR="004F2259">
        <w:rPr>
          <w:rFonts w:cs="Arial"/>
          <w:szCs w:val="22"/>
        </w:rPr>
        <w:t>)</w:t>
      </w:r>
      <w:r w:rsidRPr="008D3D45">
        <w:rPr>
          <w:rStyle w:val="FootnoteReference"/>
          <w:rFonts w:cs="Arial"/>
          <w:szCs w:val="22"/>
        </w:rPr>
        <w:footnoteReference w:id="24"/>
      </w:r>
      <w:r w:rsidRPr="008D3D45">
        <w:rPr>
          <w:rFonts w:cs="Arial"/>
          <w:szCs w:val="22"/>
        </w:rPr>
        <w:t xml:space="preserve">; </w:t>
      </w:r>
      <w:r w:rsidR="00E57F7D">
        <w:rPr>
          <w:rFonts w:cs="Arial"/>
          <w:szCs w:val="22"/>
        </w:rPr>
        <w:t xml:space="preserve">also with all depths and </w:t>
      </w:r>
      <w:r w:rsidRPr="008D3D45">
        <w:rPr>
          <w:rFonts w:cs="Arial"/>
          <w:szCs w:val="22"/>
        </w:rPr>
        <w:t xml:space="preserve">with the same search polygon. </w:t>
      </w:r>
    </w:p>
    <w:p w14:paraId="10B0DD80" w14:textId="71C7ABDE" w:rsidR="00067929" w:rsidRPr="008D3D45" w:rsidRDefault="00067929" w:rsidP="00067929">
      <w:pPr>
        <w:rPr>
          <w:rFonts w:cs="Arial"/>
        </w:rPr>
      </w:pPr>
    </w:p>
    <w:p w14:paraId="6C2E3550" w14:textId="1790865E" w:rsidR="00067929" w:rsidRPr="008D3D45" w:rsidRDefault="00067929" w:rsidP="004F0D69">
      <w:pPr>
        <w:pStyle w:val="Heading3"/>
      </w:pPr>
      <w:bookmarkStart w:id="30" w:name="_Toc101879390"/>
      <w:r w:rsidRPr="008D3D45">
        <w:t>Published Literature</w:t>
      </w:r>
      <w:r w:rsidR="00467281">
        <w:t xml:space="preserve"> and INSDC</w:t>
      </w:r>
      <w:bookmarkEnd w:id="30"/>
    </w:p>
    <w:p w14:paraId="47FB8600" w14:textId="77777777" w:rsidR="004F0D69" w:rsidRDefault="004F0D69" w:rsidP="00067929">
      <w:pPr>
        <w:rPr>
          <w:rFonts w:cs="Arial"/>
        </w:rPr>
      </w:pPr>
    </w:p>
    <w:p w14:paraId="43C038A5" w14:textId="2DF059F4" w:rsidR="00067929" w:rsidRPr="00E14EC8" w:rsidRDefault="00067929" w:rsidP="00067929">
      <w:pPr>
        <w:rPr>
          <w:rFonts w:cs="Arial"/>
          <w:szCs w:val="22"/>
        </w:rPr>
      </w:pPr>
      <w:r w:rsidRPr="00E14EC8">
        <w:rPr>
          <w:rFonts w:cs="Arial"/>
          <w:szCs w:val="22"/>
        </w:rPr>
        <w:t xml:space="preserve">A systematic review was undertaken according to the </w:t>
      </w:r>
      <w:r w:rsidRPr="00965F3F">
        <w:rPr>
          <w:rFonts w:cs="Arial"/>
          <w:szCs w:val="22"/>
        </w:rPr>
        <w:t>guidelines of PRISMA</w:t>
      </w:r>
      <w:r w:rsidR="00B13517" w:rsidRPr="00965F3F">
        <w:rPr>
          <w:rFonts w:cs="Arial"/>
          <w:szCs w:val="22"/>
        </w:rPr>
        <w:t xml:space="preserve"> </w:t>
      </w:r>
      <w:r w:rsidRPr="00965F3F">
        <w:rPr>
          <w:rFonts w:cs="Arial"/>
          <w:szCs w:val="22"/>
        </w:rPr>
        <w:t>(</w:t>
      </w:r>
      <w:r w:rsidR="00703512" w:rsidRPr="00965F3F">
        <w:rPr>
          <w:rFonts w:cs="Arial"/>
          <w:szCs w:val="22"/>
        </w:rPr>
        <w:t>Moher et al., 2009</w:t>
      </w:r>
      <w:r w:rsidRPr="00965F3F">
        <w:rPr>
          <w:rFonts w:cs="Arial"/>
          <w:szCs w:val="22"/>
        </w:rPr>
        <w:t>)</w:t>
      </w:r>
      <w:r w:rsidRPr="00E14EC8">
        <w:rPr>
          <w:rFonts w:cs="Arial"/>
          <w:szCs w:val="22"/>
        </w:rPr>
        <w:t xml:space="preserve">. </w:t>
      </w:r>
      <w:r w:rsidR="00B13517" w:rsidRPr="00E14EC8">
        <w:rPr>
          <w:rFonts w:cs="Arial"/>
          <w:szCs w:val="22"/>
        </w:rPr>
        <w:t xml:space="preserve">The </w:t>
      </w:r>
      <w:r w:rsidR="00B13517" w:rsidRPr="005542D1">
        <w:rPr>
          <w:rFonts w:cs="Arial"/>
          <w:i/>
          <w:szCs w:val="22"/>
        </w:rPr>
        <w:t>a priori</w:t>
      </w:r>
      <w:r w:rsidR="00B13517" w:rsidRPr="00E14EC8">
        <w:rPr>
          <w:rFonts w:cs="Arial"/>
          <w:szCs w:val="22"/>
        </w:rPr>
        <w:t xml:space="preserve"> research question </w:t>
      </w:r>
      <w:r w:rsidR="00703512" w:rsidRPr="00E14EC8">
        <w:rPr>
          <w:rFonts w:cs="Arial"/>
          <w:szCs w:val="22"/>
        </w:rPr>
        <w:t>was as follows</w:t>
      </w:r>
      <w:r w:rsidR="00B13517" w:rsidRPr="00E14EC8">
        <w:rPr>
          <w:rFonts w:cs="Arial"/>
          <w:szCs w:val="22"/>
        </w:rPr>
        <w:t xml:space="preserve">: </w:t>
      </w:r>
      <w:r w:rsidR="00B13517" w:rsidRPr="00E14EC8">
        <w:rPr>
          <w:rFonts w:cs="Arial"/>
          <w:i/>
          <w:szCs w:val="22"/>
        </w:rPr>
        <w:t xml:space="preserve">what taxonomic information is available for </w:t>
      </w:r>
      <w:r w:rsidR="00E63844" w:rsidRPr="00E14EC8">
        <w:rPr>
          <w:rFonts w:cs="Arial"/>
          <w:i/>
          <w:szCs w:val="22"/>
        </w:rPr>
        <w:t xml:space="preserve">benthic metazoans </w:t>
      </w:r>
      <w:r w:rsidR="00E63844">
        <w:rPr>
          <w:rFonts w:cs="Arial"/>
          <w:i/>
          <w:szCs w:val="22"/>
        </w:rPr>
        <w:t>in th</w:t>
      </w:r>
      <w:r w:rsidR="00B13517" w:rsidRPr="00E14EC8">
        <w:rPr>
          <w:rFonts w:cs="Arial"/>
          <w:i/>
          <w:szCs w:val="22"/>
        </w:rPr>
        <w:t>e CCZ</w:t>
      </w:r>
      <w:r w:rsidR="00703512" w:rsidRPr="00E14EC8">
        <w:rPr>
          <w:rFonts w:cs="Arial"/>
          <w:i/>
          <w:szCs w:val="22"/>
        </w:rPr>
        <w:t>?</w:t>
      </w:r>
    </w:p>
    <w:p w14:paraId="0A9B01D4" w14:textId="77777777" w:rsidR="009275AD" w:rsidRPr="00E14EC8" w:rsidRDefault="009275AD" w:rsidP="00067929">
      <w:pPr>
        <w:rPr>
          <w:rFonts w:cs="Arial"/>
          <w:szCs w:val="22"/>
        </w:rPr>
      </w:pPr>
    </w:p>
    <w:p w14:paraId="4049F213" w14:textId="78B79F2F" w:rsidR="00067929" w:rsidRDefault="00067929" w:rsidP="00067929">
      <w:pPr>
        <w:rPr>
          <w:rFonts w:cs="Arial"/>
          <w:szCs w:val="22"/>
        </w:rPr>
      </w:pPr>
      <w:r w:rsidRPr="00E14EC8">
        <w:rPr>
          <w:rFonts w:cs="Arial"/>
          <w:szCs w:val="22"/>
        </w:rPr>
        <w:t xml:space="preserve">Online databases were searched for publications through the Natural History Museum (NHM) London library, </w:t>
      </w:r>
      <w:proofErr w:type="gramStart"/>
      <w:r w:rsidRPr="00E14EC8">
        <w:rPr>
          <w:rFonts w:cs="Arial"/>
          <w:szCs w:val="22"/>
        </w:rPr>
        <w:t>including:</w:t>
      </w:r>
      <w:proofErr w:type="gramEnd"/>
      <w:r w:rsidRPr="00E14EC8">
        <w:rPr>
          <w:rFonts w:cs="Arial"/>
          <w:szCs w:val="22"/>
        </w:rPr>
        <w:t xml:space="preserve"> Google Scholar, Scopus, ScienceD</w:t>
      </w:r>
      <w:r w:rsidR="004540D0">
        <w:rPr>
          <w:rFonts w:cs="Arial"/>
          <w:szCs w:val="22"/>
        </w:rPr>
        <w:t>irect, and Web of Science. C</w:t>
      </w:r>
      <w:r w:rsidRPr="00E14EC8">
        <w:rPr>
          <w:rFonts w:cs="Arial"/>
          <w:szCs w:val="22"/>
        </w:rPr>
        <w:t xml:space="preserve">itations </w:t>
      </w:r>
      <w:r w:rsidR="004540D0">
        <w:rPr>
          <w:rFonts w:cs="Arial"/>
          <w:szCs w:val="22"/>
        </w:rPr>
        <w:t>were</w:t>
      </w:r>
      <w:r w:rsidRPr="00E14EC8">
        <w:rPr>
          <w:rFonts w:cs="Arial"/>
          <w:szCs w:val="22"/>
        </w:rPr>
        <w:t xml:space="preserve"> checked, and any additional relevant publicati</w:t>
      </w:r>
      <w:r w:rsidR="00933BA2">
        <w:rPr>
          <w:rFonts w:cs="Arial"/>
          <w:szCs w:val="22"/>
        </w:rPr>
        <w:t xml:space="preserve">ons identified </w:t>
      </w:r>
      <w:r w:rsidRPr="00E14EC8">
        <w:rPr>
          <w:rFonts w:cs="Arial"/>
          <w:szCs w:val="22"/>
        </w:rPr>
        <w:t>were included. Ref</w:t>
      </w:r>
      <w:r w:rsidR="00933BA2">
        <w:rPr>
          <w:rFonts w:cs="Arial"/>
          <w:szCs w:val="22"/>
        </w:rPr>
        <w:t xml:space="preserve">erences of all papers were </w:t>
      </w:r>
      <w:r w:rsidRPr="00E14EC8">
        <w:rPr>
          <w:rFonts w:cs="Arial"/>
          <w:szCs w:val="22"/>
        </w:rPr>
        <w:t xml:space="preserve">systematically checked and added if they also had not previously been identified through database searches. The review was carried out </w:t>
      </w:r>
      <w:r w:rsidR="00E57F7D">
        <w:rPr>
          <w:rFonts w:cs="Arial"/>
          <w:szCs w:val="22"/>
        </w:rPr>
        <w:t>primarily from</w:t>
      </w:r>
      <w:r w:rsidR="00E57F7D" w:rsidRPr="00E14EC8">
        <w:rPr>
          <w:rFonts w:cs="Arial"/>
          <w:szCs w:val="22"/>
        </w:rPr>
        <w:t xml:space="preserve"> </w:t>
      </w:r>
      <w:r w:rsidR="00E57F7D">
        <w:rPr>
          <w:rFonts w:cs="Arial"/>
          <w:szCs w:val="22"/>
        </w:rPr>
        <w:t>2</w:t>
      </w:r>
      <w:r w:rsidR="00E57F7D" w:rsidRPr="00614400">
        <w:rPr>
          <w:rFonts w:cs="Arial"/>
          <w:szCs w:val="22"/>
          <w:vertAlign w:val="superscript"/>
        </w:rPr>
        <w:t>nd</w:t>
      </w:r>
      <w:r w:rsidR="00E57F7D">
        <w:rPr>
          <w:rFonts w:cs="Arial"/>
          <w:szCs w:val="22"/>
        </w:rPr>
        <w:t xml:space="preserve"> </w:t>
      </w:r>
      <w:r w:rsidRPr="00E14EC8">
        <w:rPr>
          <w:rFonts w:cs="Arial"/>
          <w:szCs w:val="22"/>
        </w:rPr>
        <w:t>February</w:t>
      </w:r>
      <w:r w:rsidR="00E57F7D">
        <w:rPr>
          <w:rFonts w:cs="Arial"/>
          <w:szCs w:val="22"/>
        </w:rPr>
        <w:t xml:space="preserve"> to</w:t>
      </w:r>
      <w:r w:rsidRPr="00E14EC8">
        <w:rPr>
          <w:rFonts w:cs="Arial"/>
          <w:szCs w:val="22"/>
        </w:rPr>
        <w:t xml:space="preserve"> </w:t>
      </w:r>
      <w:r w:rsidR="00E57F7D">
        <w:rPr>
          <w:rFonts w:cs="Arial"/>
          <w:szCs w:val="22"/>
        </w:rPr>
        <w:t>20</w:t>
      </w:r>
      <w:r w:rsidR="00E57F7D" w:rsidRPr="00614400">
        <w:rPr>
          <w:rFonts w:cs="Arial"/>
          <w:szCs w:val="22"/>
          <w:vertAlign w:val="superscript"/>
        </w:rPr>
        <w:t>th</w:t>
      </w:r>
      <w:r w:rsidR="00E57F7D">
        <w:rPr>
          <w:rFonts w:cs="Arial"/>
          <w:szCs w:val="22"/>
        </w:rPr>
        <w:t xml:space="preserve"> </w:t>
      </w:r>
      <w:r w:rsidRPr="00E14EC8">
        <w:rPr>
          <w:rFonts w:cs="Arial"/>
          <w:szCs w:val="22"/>
        </w:rPr>
        <w:t>August</w:t>
      </w:r>
      <w:r w:rsidR="00035E7C">
        <w:rPr>
          <w:rFonts w:cs="Arial"/>
          <w:szCs w:val="22"/>
        </w:rPr>
        <w:t xml:space="preserve"> 2021</w:t>
      </w:r>
      <w:r w:rsidR="00E57F7D">
        <w:rPr>
          <w:rFonts w:cs="Arial"/>
          <w:szCs w:val="22"/>
        </w:rPr>
        <w:t>,</w:t>
      </w:r>
      <w:r w:rsidRPr="00E14EC8">
        <w:rPr>
          <w:rFonts w:cs="Arial"/>
          <w:szCs w:val="22"/>
        </w:rPr>
        <w:t xml:space="preserve"> </w:t>
      </w:r>
      <w:r w:rsidR="00E57F7D">
        <w:rPr>
          <w:rFonts w:cs="Arial"/>
          <w:szCs w:val="22"/>
        </w:rPr>
        <w:t>with</w:t>
      </w:r>
      <w:r w:rsidR="00E57F7D" w:rsidRPr="00E14EC8">
        <w:rPr>
          <w:rFonts w:cs="Arial"/>
          <w:szCs w:val="22"/>
        </w:rPr>
        <w:t xml:space="preserve"> </w:t>
      </w:r>
      <w:r w:rsidRPr="00E14EC8">
        <w:rPr>
          <w:rFonts w:cs="Arial"/>
          <w:szCs w:val="22"/>
        </w:rPr>
        <w:t xml:space="preserve">the date of last search was the </w:t>
      </w:r>
      <w:r w:rsidR="00201249">
        <w:rPr>
          <w:rFonts w:cs="Arial"/>
          <w:szCs w:val="22"/>
        </w:rPr>
        <w:t>1</w:t>
      </w:r>
      <w:r w:rsidR="00201249" w:rsidRPr="00201249">
        <w:rPr>
          <w:rFonts w:cs="Arial"/>
          <w:szCs w:val="22"/>
          <w:vertAlign w:val="superscript"/>
        </w:rPr>
        <w:t>st</w:t>
      </w:r>
      <w:r w:rsidR="00201249">
        <w:rPr>
          <w:rFonts w:cs="Arial"/>
          <w:szCs w:val="22"/>
        </w:rPr>
        <w:t xml:space="preserve"> </w:t>
      </w:r>
      <w:r w:rsidRPr="00E14EC8">
        <w:rPr>
          <w:rFonts w:cs="Arial"/>
          <w:szCs w:val="22"/>
        </w:rPr>
        <w:t xml:space="preserve">of </w:t>
      </w:r>
      <w:proofErr w:type="gramStart"/>
      <w:r w:rsidR="00201249">
        <w:rPr>
          <w:rFonts w:cs="Arial"/>
          <w:szCs w:val="22"/>
        </w:rPr>
        <w:t>April</w:t>
      </w:r>
      <w:r w:rsidRPr="00E14EC8">
        <w:rPr>
          <w:rFonts w:cs="Arial"/>
          <w:szCs w:val="22"/>
        </w:rPr>
        <w:t>,</w:t>
      </w:r>
      <w:proofErr w:type="gramEnd"/>
      <w:r w:rsidRPr="00E14EC8">
        <w:rPr>
          <w:rFonts w:cs="Arial"/>
          <w:szCs w:val="22"/>
        </w:rPr>
        <w:t xml:space="preserve"> 202</w:t>
      </w:r>
      <w:r w:rsidR="00035E7C">
        <w:rPr>
          <w:rFonts w:cs="Arial"/>
          <w:szCs w:val="22"/>
        </w:rPr>
        <w:t>2</w:t>
      </w:r>
      <w:r w:rsidRPr="00E14EC8">
        <w:rPr>
          <w:rFonts w:cs="Arial"/>
          <w:szCs w:val="22"/>
        </w:rPr>
        <w:t xml:space="preserve">. </w:t>
      </w:r>
      <w:r w:rsidR="00330E31" w:rsidRPr="00E14EC8">
        <w:rPr>
          <w:rFonts w:cs="Arial"/>
          <w:szCs w:val="22"/>
        </w:rPr>
        <w:t>Search terms</w:t>
      </w:r>
      <w:r w:rsidRPr="00E14EC8">
        <w:rPr>
          <w:rFonts w:cs="Arial"/>
          <w:szCs w:val="22"/>
        </w:rPr>
        <w:t xml:space="preserve"> included: “Clarion Clipperton (Fracture) Zone”; “Cent</w:t>
      </w:r>
      <w:r w:rsidR="004540D0">
        <w:rPr>
          <w:rFonts w:cs="Arial"/>
          <w:szCs w:val="22"/>
        </w:rPr>
        <w:t>ral”</w:t>
      </w:r>
      <w:proofErr w:type="gramStart"/>
      <w:r w:rsidR="004540D0">
        <w:rPr>
          <w:rFonts w:cs="Arial"/>
          <w:szCs w:val="22"/>
        </w:rPr>
        <w:t>/”East</w:t>
      </w:r>
      <w:proofErr w:type="gramEnd"/>
      <w:r w:rsidR="004540D0">
        <w:rPr>
          <w:rFonts w:cs="Arial"/>
          <w:szCs w:val="22"/>
        </w:rPr>
        <w:t>”/”Pacific”; “new”/“species”/</w:t>
      </w:r>
      <w:r w:rsidR="007C78F9">
        <w:rPr>
          <w:rFonts w:cs="Arial"/>
          <w:szCs w:val="22"/>
        </w:rPr>
        <w:t>”genera”/”genus”</w:t>
      </w:r>
      <w:r w:rsidR="004540D0">
        <w:rPr>
          <w:rFonts w:cs="Arial"/>
          <w:szCs w:val="22"/>
        </w:rPr>
        <w:t>/</w:t>
      </w:r>
      <w:r w:rsidR="007C78F9">
        <w:rPr>
          <w:rFonts w:cs="Arial"/>
          <w:szCs w:val="22"/>
        </w:rPr>
        <w:t>”</w:t>
      </w:r>
      <w:r w:rsidR="004540D0">
        <w:rPr>
          <w:rFonts w:cs="Arial"/>
          <w:szCs w:val="22"/>
        </w:rPr>
        <w:t>family”/description”;</w:t>
      </w:r>
      <w:r w:rsidR="007C78F9">
        <w:rPr>
          <w:rFonts w:cs="Arial"/>
          <w:szCs w:val="22"/>
        </w:rPr>
        <w:t xml:space="preserve"> “biodiversity”; “megafauna”; “macrofauna”; “meiofauna”; “community”/”</w:t>
      </w:r>
      <w:r w:rsidRPr="00E14EC8">
        <w:rPr>
          <w:rFonts w:cs="Arial"/>
          <w:szCs w:val="22"/>
        </w:rPr>
        <w:t>composition”; “species</w:t>
      </w:r>
      <w:r w:rsidR="004540D0">
        <w:rPr>
          <w:rFonts w:cs="Arial"/>
          <w:szCs w:val="22"/>
        </w:rPr>
        <w:t>”/”</w:t>
      </w:r>
      <w:r w:rsidRPr="00E14EC8">
        <w:rPr>
          <w:rFonts w:cs="Arial"/>
          <w:szCs w:val="22"/>
        </w:rPr>
        <w:t>assemblages”; “taxonomi</w:t>
      </w:r>
      <w:r w:rsidR="004540D0">
        <w:rPr>
          <w:rFonts w:cs="Arial"/>
          <w:szCs w:val="22"/>
        </w:rPr>
        <w:t>c studies”; “ecology”; “genetic</w:t>
      </w:r>
      <w:r w:rsidRPr="00E14EC8">
        <w:rPr>
          <w:rFonts w:cs="Arial"/>
          <w:szCs w:val="22"/>
        </w:rPr>
        <w:t xml:space="preserve">”; </w:t>
      </w:r>
      <w:r w:rsidR="004540D0">
        <w:rPr>
          <w:rFonts w:cs="Arial"/>
          <w:szCs w:val="22"/>
        </w:rPr>
        <w:t xml:space="preserve">“genomic”; </w:t>
      </w:r>
      <w:r w:rsidRPr="00E14EC8">
        <w:rPr>
          <w:rFonts w:cs="Arial"/>
          <w:szCs w:val="22"/>
        </w:rPr>
        <w:t>“polymetallic”/</w:t>
      </w:r>
      <w:r w:rsidR="004540D0">
        <w:rPr>
          <w:rFonts w:cs="Arial"/>
          <w:szCs w:val="22"/>
        </w:rPr>
        <w:t>”manganese”/</w:t>
      </w:r>
      <w:r w:rsidRPr="00E14EC8">
        <w:rPr>
          <w:rFonts w:cs="Arial"/>
          <w:szCs w:val="22"/>
        </w:rPr>
        <w:t xml:space="preserve">”nodule” in combination searches. </w:t>
      </w:r>
      <w:r w:rsidR="003F3CFA">
        <w:rPr>
          <w:rFonts w:cs="Arial"/>
          <w:szCs w:val="22"/>
        </w:rPr>
        <w:t xml:space="preserve">Within-journal searches were also </w:t>
      </w:r>
      <w:r w:rsidR="001F6BCD">
        <w:rPr>
          <w:rFonts w:cs="Arial"/>
          <w:szCs w:val="22"/>
        </w:rPr>
        <w:t>conducted</w:t>
      </w:r>
      <w:r w:rsidR="003F3CFA">
        <w:rPr>
          <w:rFonts w:cs="Arial"/>
          <w:szCs w:val="22"/>
        </w:rPr>
        <w:t xml:space="preserve"> for key journals (</w:t>
      </w:r>
      <w:proofErr w:type="gramStart"/>
      <w:r w:rsidR="003F3CFA">
        <w:rPr>
          <w:rFonts w:cs="Arial"/>
          <w:szCs w:val="22"/>
        </w:rPr>
        <w:t>e.g.</w:t>
      </w:r>
      <w:proofErr w:type="gramEnd"/>
      <w:r w:rsidR="003F3CFA">
        <w:rPr>
          <w:rFonts w:cs="Arial"/>
          <w:szCs w:val="22"/>
        </w:rPr>
        <w:t xml:space="preserve"> </w:t>
      </w:r>
      <w:proofErr w:type="spellStart"/>
      <w:r w:rsidR="003F3CFA">
        <w:rPr>
          <w:rFonts w:cs="Arial"/>
          <w:szCs w:val="22"/>
        </w:rPr>
        <w:t>Zootaxa</w:t>
      </w:r>
      <w:proofErr w:type="spellEnd"/>
      <w:r w:rsidR="003F3CFA">
        <w:rPr>
          <w:rFonts w:cs="Arial"/>
          <w:szCs w:val="22"/>
        </w:rPr>
        <w:t>) using the same search terms.</w:t>
      </w:r>
    </w:p>
    <w:p w14:paraId="3F504756" w14:textId="77777777" w:rsidR="009275AD" w:rsidRPr="00E14EC8" w:rsidRDefault="009275AD" w:rsidP="00067929">
      <w:pPr>
        <w:rPr>
          <w:rFonts w:cs="Arial"/>
          <w:szCs w:val="22"/>
        </w:rPr>
      </w:pPr>
    </w:p>
    <w:p w14:paraId="65587796" w14:textId="4844E97B" w:rsidR="00527E2D" w:rsidRDefault="00067929" w:rsidP="00067929">
      <w:pPr>
        <w:rPr>
          <w:rFonts w:cs="Arial"/>
          <w:szCs w:val="22"/>
        </w:rPr>
      </w:pPr>
      <w:r w:rsidRPr="00E63844">
        <w:rPr>
          <w:rFonts w:cs="Arial"/>
          <w:szCs w:val="22"/>
        </w:rPr>
        <w:t xml:space="preserve">Criteria for inclusion were publications </w:t>
      </w:r>
      <w:r w:rsidR="00806AA4" w:rsidRPr="00E63844">
        <w:rPr>
          <w:rFonts w:cs="Arial"/>
          <w:szCs w:val="22"/>
        </w:rPr>
        <w:t>with</w:t>
      </w:r>
      <w:r w:rsidRPr="00E63844">
        <w:rPr>
          <w:rFonts w:cs="Arial"/>
          <w:szCs w:val="22"/>
        </w:rPr>
        <w:t xml:space="preserve"> records of </w:t>
      </w:r>
      <w:r w:rsidR="00467281">
        <w:rPr>
          <w:rFonts w:cs="Arial"/>
          <w:szCs w:val="22"/>
        </w:rPr>
        <w:t xml:space="preserve">benthic </w:t>
      </w:r>
      <w:r w:rsidR="00806AA4" w:rsidRPr="00E63844">
        <w:rPr>
          <w:rFonts w:cs="Arial"/>
          <w:szCs w:val="22"/>
        </w:rPr>
        <w:t>metazoan taxa</w:t>
      </w:r>
      <w:r w:rsidR="00FE4E1A" w:rsidRPr="00E63844">
        <w:rPr>
          <w:rFonts w:cs="Arial"/>
          <w:szCs w:val="22"/>
        </w:rPr>
        <w:t xml:space="preserve"> including undescribed </w:t>
      </w:r>
      <w:r w:rsidR="00E26808" w:rsidRPr="00E63844">
        <w:rPr>
          <w:rFonts w:cs="Arial"/>
          <w:szCs w:val="22"/>
        </w:rPr>
        <w:t>working</w:t>
      </w:r>
      <w:r w:rsidR="00FE4E1A" w:rsidRPr="00E63844">
        <w:rPr>
          <w:rFonts w:cs="Arial"/>
          <w:szCs w:val="22"/>
        </w:rPr>
        <w:t xml:space="preserve"> s</w:t>
      </w:r>
      <w:r w:rsidR="00E26808" w:rsidRPr="00E63844">
        <w:rPr>
          <w:rFonts w:cs="Arial"/>
          <w:szCs w:val="22"/>
        </w:rPr>
        <w:t xml:space="preserve">pecies names, also known as temporary names, morphospecies, </w:t>
      </w:r>
      <w:r w:rsidR="00E57F7D">
        <w:rPr>
          <w:rFonts w:cs="Arial"/>
          <w:szCs w:val="22"/>
        </w:rPr>
        <w:t xml:space="preserve">morphotypes, </w:t>
      </w:r>
      <w:r w:rsidR="00E26808" w:rsidRPr="00E63844">
        <w:rPr>
          <w:rFonts w:cs="Arial"/>
          <w:szCs w:val="22"/>
        </w:rPr>
        <w:t xml:space="preserve">or </w:t>
      </w:r>
      <w:r w:rsidR="001C75A6" w:rsidRPr="00E63844">
        <w:rPr>
          <w:rFonts w:cs="Arial"/>
          <w:szCs w:val="22"/>
        </w:rPr>
        <w:t xml:space="preserve">Operational Taxonomic </w:t>
      </w:r>
      <w:r w:rsidR="001C75A6">
        <w:rPr>
          <w:rFonts w:cs="Arial"/>
          <w:szCs w:val="22"/>
        </w:rPr>
        <w:t>U</w:t>
      </w:r>
      <w:r w:rsidR="00FE4E1A" w:rsidRPr="00E14EC8">
        <w:rPr>
          <w:rFonts w:cs="Arial"/>
          <w:szCs w:val="22"/>
        </w:rPr>
        <w:t>nits</w:t>
      </w:r>
      <w:r w:rsidR="004540D0">
        <w:rPr>
          <w:rFonts w:cs="Arial"/>
          <w:szCs w:val="22"/>
        </w:rPr>
        <w:t xml:space="preserve"> (</w:t>
      </w:r>
      <w:r w:rsidR="00D36553">
        <w:rPr>
          <w:rFonts w:cs="Arial"/>
          <w:szCs w:val="22"/>
        </w:rPr>
        <w:t>OTUs</w:t>
      </w:r>
      <w:r w:rsidR="00605CE7">
        <w:rPr>
          <w:rFonts w:cs="Arial"/>
          <w:szCs w:val="22"/>
        </w:rPr>
        <w:t xml:space="preserve">, </w:t>
      </w:r>
      <w:hyperlink w:anchor="_The_CCZ_Checklist" w:history="1">
        <w:r w:rsidR="00605CE7" w:rsidRPr="008631CD">
          <w:rPr>
            <w:rStyle w:val="Hyperlink"/>
            <w:rFonts w:cs="Arial"/>
            <w:szCs w:val="22"/>
          </w:rPr>
          <w:t>see section 2.2.4</w:t>
        </w:r>
      </w:hyperlink>
      <w:r w:rsidR="004A500A">
        <w:rPr>
          <w:rFonts w:cs="Arial"/>
          <w:szCs w:val="22"/>
        </w:rPr>
        <w:t>).</w:t>
      </w:r>
      <w:r w:rsidR="00D36553">
        <w:rPr>
          <w:rFonts w:cs="Arial"/>
          <w:szCs w:val="22"/>
        </w:rPr>
        <w:t xml:space="preserve"> </w:t>
      </w:r>
      <w:r w:rsidR="004540D0">
        <w:rPr>
          <w:rFonts w:cs="Arial"/>
          <w:szCs w:val="22"/>
        </w:rPr>
        <w:t xml:space="preserve">Publications in all languages were included. </w:t>
      </w:r>
      <w:r w:rsidR="001C75A6" w:rsidRPr="001E391C">
        <w:rPr>
          <w:rFonts w:cs="Arial"/>
          <w:szCs w:val="22"/>
        </w:rPr>
        <w:t>Records identified from imagery surveys</w:t>
      </w:r>
      <w:r w:rsidR="002C36C1">
        <w:rPr>
          <w:rFonts w:cs="Arial"/>
          <w:szCs w:val="22"/>
        </w:rPr>
        <w:t xml:space="preserve">, </w:t>
      </w:r>
      <w:proofErr w:type="gramStart"/>
      <w:r w:rsidR="002C36C1">
        <w:rPr>
          <w:rFonts w:cs="Arial"/>
          <w:szCs w:val="22"/>
        </w:rPr>
        <w:t>e.g.</w:t>
      </w:r>
      <w:proofErr w:type="gramEnd"/>
      <w:r w:rsidR="002C36C1">
        <w:rPr>
          <w:rFonts w:cs="Arial"/>
          <w:szCs w:val="22"/>
        </w:rPr>
        <w:t xml:space="preserve"> </w:t>
      </w:r>
      <w:r w:rsidR="00330E31">
        <w:rPr>
          <w:rFonts w:cs="Arial"/>
          <w:szCs w:val="22"/>
        </w:rPr>
        <w:t>ROV imagery</w:t>
      </w:r>
      <w:r w:rsidR="00330E31" w:rsidRPr="001E391C">
        <w:rPr>
          <w:rFonts w:cs="Arial"/>
          <w:szCs w:val="22"/>
        </w:rPr>
        <w:t xml:space="preserve"> were included</w:t>
      </w:r>
      <w:r w:rsidR="004540D0">
        <w:rPr>
          <w:rFonts w:cs="Arial"/>
          <w:szCs w:val="22"/>
        </w:rPr>
        <w:t>, e.g. the selection was not restricted to specimen-based studies</w:t>
      </w:r>
      <w:r w:rsidR="001C75A6" w:rsidRPr="001E391C">
        <w:rPr>
          <w:rFonts w:cs="Arial"/>
          <w:szCs w:val="22"/>
        </w:rPr>
        <w:t xml:space="preserve">. </w:t>
      </w:r>
      <w:r w:rsidR="002402FB">
        <w:rPr>
          <w:rFonts w:cs="Arial"/>
          <w:szCs w:val="22"/>
        </w:rPr>
        <w:t>The search was not confined to lower taxonomic levels, with a</w:t>
      </w:r>
      <w:r w:rsidR="000A72FC">
        <w:rPr>
          <w:rFonts w:cs="Arial"/>
          <w:szCs w:val="22"/>
        </w:rPr>
        <w:t>ll records</w:t>
      </w:r>
      <w:r w:rsidR="002402FB">
        <w:rPr>
          <w:rFonts w:cs="Arial"/>
          <w:szCs w:val="22"/>
        </w:rPr>
        <w:t xml:space="preserve"> </w:t>
      </w:r>
      <w:r w:rsidR="000A72FC">
        <w:rPr>
          <w:rFonts w:cs="Arial"/>
          <w:szCs w:val="22"/>
        </w:rPr>
        <w:t xml:space="preserve">included </w:t>
      </w:r>
      <w:r w:rsidR="002402FB">
        <w:rPr>
          <w:rFonts w:cs="Arial"/>
          <w:szCs w:val="22"/>
        </w:rPr>
        <w:t>r</w:t>
      </w:r>
      <w:r w:rsidR="000A72FC">
        <w:rPr>
          <w:rFonts w:cs="Arial"/>
          <w:szCs w:val="22"/>
        </w:rPr>
        <w:t xml:space="preserve">egardless </w:t>
      </w:r>
      <w:r w:rsidR="007061B2">
        <w:rPr>
          <w:rFonts w:cs="Arial"/>
          <w:szCs w:val="22"/>
        </w:rPr>
        <w:t>of</w:t>
      </w:r>
      <w:r w:rsidR="000A72FC">
        <w:rPr>
          <w:rFonts w:cs="Arial"/>
          <w:szCs w:val="22"/>
        </w:rPr>
        <w:t xml:space="preserve"> the taxonomic level</w:t>
      </w:r>
      <w:r w:rsidR="002402FB">
        <w:rPr>
          <w:rFonts w:cs="Arial"/>
          <w:szCs w:val="22"/>
        </w:rPr>
        <w:t xml:space="preserve"> (even if reported only at phylum level)</w:t>
      </w:r>
      <w:r w:rsidR="000A72FC">
        <w:rPr>
          <w:rFonts w:cs="Arial"/>
          <w:szCs w:val="22"/>
        </w:rPr>
        <w:t>, to allow for assessment of taxonomic resolution across datasets</w:t>
      </w:r>
      <w:r w:rsidR="002402FB">
        <w:rPr>
          <w:rFonts w:cs="Arial"/>
          <w:szCs w:val="22"/>
        </w:rPr>
        <w:t xml:space="preserve">. </w:t>
      </w:r>
      <w:r w:rsidRPr="001E391C">
        <w:rPr>
          <w:rFonts w:cs="Arial"/>
          <w:szCs w:val="22"/>
        </w:rPr>
        <w:t xml:space="preserve">Publications with no taxonomic records </w:t>
      </w:r>
      <w:r w:rsidRPr="00E14EC8">
        <w:rPr>
          <w:rFonts w:cs="Arial"/>
          <w:szCs w:val="22"/>
        </w:rPr>
        <w:t xml:space="preserve">were excluded. </w:t>
      </w:r>
      <w:r w:rsidR="00806AA4">
        <w:rPr>
          <w:rFonts w:cs="Arial"/>
          <w:szCs w:val="22"/>
        </w:rPr>
        <w:t xml:space="preserve">As </w:t>
      </w:r>
      <w:r w:rsidR="00E63844">
        <w:rPr>
          <w:rFonts w:cs="Arial"/>
          <w:szCs w:val="22"/>
        </w:rPr>
        <w:t xml:space="preserve">the work focussed on benthic metazoans, </w:t>
      </w:r>
      <w:r w:rsidR="002C36C1">
        <w:rPr>
          <w:rFonts w:cs="Arial"/>
          <w:szCs w:val="22"/>
        </w:rPr>
        <w:t xml:space="preserve">any publications </w:t>
      </w:r>
      <w:r w:rsidR="00C06504">
        <w:rPr>
          <w:rFonts w:cs="Arial"/>
          <w:szCs w:val="22"/>
        </w:rPr>
        <w:t>solely examining</w:t>
      </w:r>
      <w:r w:rsidR="002C36C1">
        <w:rPr>
          <w:rFonts w:cs="Arial"/>
          <w:szCs w:val="22"/>
        </w:rPr>
        <w:t xml:space="preserve"> pelagic taxa</w:t>
      </w:r>
      <w:r w:rsidR="00C06504">
        <w:rPr>
          <w:rFonts w:cs="Arial"/>
          <w:szCs w:val="22"/>
        </w:rPr>
        <w:t>,</w:t>
      </w:r>
      <w:r w:rsidR="002C36C1">
        <w:rPr>
          <w:rFonts w:cs="Arial"/>
          <w:szCs w:val="22"/>
        </w:rPr>
        <w:t xml:space="preserve"> and </w:t>
      </w:r>
      <w:r w:rsidR="001C75A6" w:rsidRPr="00E14EC8">
        <w:rPr>
          <w:rFonts w:cs="Arial"/>
          <w:szCs w:val="22"/>
        </w:rPr>
        <w:t>microbes, foraminifera and xenophyophores were</w:t>
      </w:r>
      <w:r w:rsidR="00467281">
        <w:rPr>
          <w:rFonts w:cs="Arial"/>
          <w:szCs w:val="22"/>
        </w:rPr>
        <w:t xml:space="preserve"> specifically</w:t>
      </w:r>
      <w:r w:rsidR="001C75A6" w:rsidRPr="00E14EC8">
        <w:rPr>
          <w:rFonts w:cs="Arial"/>
          <w:szCs w:val="22"/>
        </w:rPr>
        <w:t xml:space="preserve"> excluded.</w:t>
      </w:r>
      <w:r w:rsidR="001C75A6">
        <w:rPr>
          <w:rFonts w:cs="Arial"/>
          <w:szCs w:val="22"/>
        </w:rPr>
        <w:t xml:space="preserve"> </w:t>
      </w:r>
      <w:r w:rsidRPr="00E14EC8">
        <w:rPr>
          <w:rFonts w:cs="Arial"/>
          <w:szCs w:val="22"/>
        </w:rPr>
        <w:t xml:space="preserve">All </w:t>
      </w:r>
      <w:r w:rsidRPr="004B76CC">
        <w:rPr>
          <w:rFonts w:cs="Arial"/>
          <w:szCs w:val="22"/>
        </w:rPr>
        <w:t>size classes</w:t>
      </w:r>
      <w:r w:rsidR="00FE4E1A" w:rsidRPr="004B76CC">
        <w:rPr>
          <w:rFonts w:cs="Arial"/>
          <w:szCs w:val="22"/>
        </w:rPr>
        <w:t xml:space="preserve"> of metazoan</w:t>
      </w:r>
      <w:r w:rsidR="001C75A6" w:rsidRPr="004B76CC">
        <w:rPr>
          <w:rFonts w:cs="Arial"/>
          <w:szCs w:val="22"/>
        </w:rPr>
        <w:t>s</w:t>
      </w:r>
      <w:r w:rsidRPr="004B76CC">
        <w:rPr>
          <w:rFonts w:cs="Arial"/>
          <w:szCs w:val="22"/>
        </w:rPr>
        <w:t xml:space="preserve"> were included</w:t>
      </w:r>
      <w:r w:rsidR="006D7689" w:rsidRPr="004B76CC">
        <w:rPr>
          <w:rFonts w:cs="Arial"/>
          <w:szCs w:val="22"/>
        </w:rPr>
        <w:t>.</w:t>
      </w:r>
      <w:r w:rsidR="001E391C">
        <w:rPr>
          <w:rFonts w:cs="Arial"/>
          <w:szCs w:val="22"/>
        </w:rPr>
        <w:t xml:space="preserve"> </w:t>
      </w:r>
    </w:p>
    <w:p w14:paraId="786752FC" w14:textId="7E159FA6" w:rsidR="00467281" w:rsidRPr="00527E2D" w:rsidRDefault="00527E2D" w:rsidP="00067929">
      <w:pPr>
        <w:rPr>
          <w:rFonts w:cs="Arial"/>
          <w:szCs w:val="22"/>
        </w:rPr>
      </w:pPr>
      <w:r>
        <w:rPr>
          <w:rFonts w:cs="Arial"/>
          <w:szCs w:val="22"/>
        </w:rPr>
        <w:t>For literature and INSDC/BOLD, relevant data were extracted and records compiled into tables (</w:t>
      </w:r>
      <w:hyperlink w:anchor="_Supplementary_Data_File_4" w:history="1">
        <w:r w:rsidRPr="008C48F7">
          <w:rPr>
            <w:rStyle w:val="Hyperlink"/>
            <w:rFonts w:cs="Arial"/>
            <w:szCs w:val="22"/>
          </w:rPr>
          <w:t>see SDF 4</w:t>
        </w:r>
      </w:hyperlink>
      <w:r>
        <w:rPr>
          <w:rFonts w:cs="Arial"/>
          <w:szCs w:val="22"/>
        </w:rPr>
        <w:t xml:space="preserve">; </w:t>
      </w:r>
      <w:hyperlink w:anchor="_Supplementary_Data_File_3" w:history="1">
        <w:r w:rsidRPr="008C48F7">
          <w:rPr>
            <w:rStyle w:val="Hyperlink"/>
            <w:rFonts w:cs="Arial"/>
            <w:szCs w:val="22"/>
          </w:rPr>
          <w:t>SDF 5</w:t>
        </w:r>
      </w:hyperlink>
      <w:r>
        <w:rPr>
          <w:rFonts w:cs="Arial"/>
          <w:szCs w:val="22"/>
        </w:rPr>
        <w:t>). Relevant information was captured, for example faunal size category, e.g. megafauna; taxonomic information, e.g. scientific name and identification qualifiers; and sampling information, e.g. sampling method, region surveyed, including contract area if recorded, name and year of expedition</w:t>
      </w:r>
      <w:r w:rsidR="000A7807">
        <w:rPr>
          <w:rFonts w:cs="Arial"/>
          <w:szCs w:val="22"/>
        </w:rPr>
        <w:t>, and type locality for new species descriptions</w:t>
      </w:r>
      <w:r>
        <w:rPr>
          <w:rFonts w:cs="Arial"/>
          <w:szCs w:val="22"/>
        </w:rPr>
        <w:t xml:space="preserve"> (</w:t>
      </w:r>
      <w:hyperlink w:anchor="_Supplementary_Data_File_3" w:history="1">
        <w:r w:rsidRPr="00B57621">
          <w:rPr>
            <w:rStyle w:val="Hyperlink"/>
            <w:rFonts w:cs="Arial"/>
            <w:szCs w:val="22"/>
          </w:rPr>
          <w:t xml:space="preserve">see SDF </w:t>
        </w:r>
        <w:r w:rsidRPr="00B57621">
          <w:rPr>
            <w:rStyle w:val="Hyperlink"/>
            <w:rFonts w:cs="Arial"/>
            <w:szCs w:val="22"/>
          </w:rPr>
          <w:lastRenderedPageBreak/>
          <w:t>5</w:t>
        </w:r>
      </w:hyperlink>
      <w:r>
        <w:rPr>
          <w:rFonts w:cs="Arial"/>
          <w:szCs w:val="22"/>
        </w:rPr>
        <w:t xml:space="preserve">). </w:t>
      </w:r>
      <w:r w:rsidR="00467281" w:rsidRPr="00A11DD1">
        <w:rPr>
          <w:rFonts w:cs="Arial"/>
        </w:rPr>
        <w:t>For records held on INSDC databases</w:t>
      </w:r>
      <w:r w:rsidR="0006059A" w:rsidRPr="00A11DD1">
        <w:rPr>
          <w:rFonts w:cs="Arial"/>
        </w:rPr>
        <w:t xml:space="preserve"> (mainly GenBank) and BOLD</w:t>
      </w:r>
      <w:r w:rsidR="00467281" w:rsidRPr="00A11DD1">
        <w:rPr>
          <w:rFonts w:cs="Arial"/>
        </w:rPr>
        <w:t xml:space="preserve">, </w:t>
      </w:r>
      <w:r w:rsidR="0006059A" w:rsidRPr="00A11DD1">
        <w:rPr>
          <w:rFonts w:cs="Arial"/>
        </w:rPr>
        <w:t xml:space="preserve">accession numbers were collated from publications, either from tables within papers or supplementary files, and where key information was missing, </w:t>
      </w:r>
      <w:proofErr w:type="gramStart"/>
      <w:r w:rsidR="0006059A" w:rsidRPr="00A11DD1">
        <w:rPr>
          <w:rFonts w:cs="Arial"/>
        </w:rPr>
        <w:t>e.g.</w:t>
      </w:r>
      <w:proofErr w:type="gramEnd"/>
      <w:r w:rsidR="0006059A" w:rsidRPr="00A11DD1">
        <w:rPr>
          <w:rFonts w:cs="Arial"/>
        </w:rPr>
        <w:t xml:space="preserve"> marker, the databases themselves were cross-referenced.</w:t>
      </w:r>
    </w:p>
    <w:p w14:paraId="754DC57A" w14:textId="77777777" w:rsidR="00467281" w:rsidRPr="004B76CC" w:rsidRDefault="00467281" w:rsidP="00067929">
      <w:pPr>
        <w:rPr>
          <w:rFonts w:cs="Arial"/>
          <w:u w:val="single"/>
        </w:rPr>
      </w:pPr>
    </w:p>
    <w:p w14:paraId="3F20030E" w14:textId="65237A81" w:rsidR="004F7711" w:rsidRDefault="003C3100" w:rsidP="003C3100">
      <w:pPr>
        <w:pStyle w:val="Heading2"/>
      </w:pPr>
      <w:bookmarkStart w:id="31" w:name="_Toc101879391"/>
      <w:r w:rsidRPr="004B76CC">
        <w:t>Data Processing</w:t>
      </w:r>
      <w:bookmarkEnd w:id="31"/>
    </w:p>
    <w:p w14:paraId="1D1FA1E6" w14:textId="77385492" w:rsidR="009579AD" w:rsidRDefault="009579AD" w:rsidP="009579AD"/>
    <w:p w14:paraId="47114D90" w14:textId="76372FFF" w:rsidR="009579AD" w:rsidRPr="009579AD" w:rsidRDefault="009579AD" w:rsidP="009579AD">
      <w:r>
        <w:t xml:space="preserve">Note that all </w:t>
      </w:r>
      <w:r w:rsidR="0006059A">
        <w:t>data files referenced and used in the analysis: ‘</w:t>
      </w:r>
      <w:r>
        <w:t>Supplementary Data</w:t>
      </w:r>
      <w:r w:rsidR="0006059A">
        <w:t>’</w:t>
      </w:r>
      <w:r>
        <w:t xml:space="preserve"> </w:t>
      </w:r>
      <w:r w:rsidR="0006059A">
        <w:t xml:space="preserve">are archived </w:t>
      </w:r>
      <w:r>
        <w:t xml:space="preserve">(available </w:t>
      </w:r>
      <w:hyperlink w:anchor="_SUPPLEMENTARY_DATA" w:history="1">
        <w:r w:rsidRPr="009579AD">
          <w:rPr>
            <w:rStyle w:val="Hyperlink"/>
          </w:rPr>
          <w:t>here</w:t>
        </w:r>
      </w:hyperlink>
      <w:proofErr w:type="gramStart"/>
      <w:r>
        <w:t>)</w:t>
      </w:r>
      <w:r w:rsidR="0006059A">
        <w:t>,</w:t>
      </w:r>
      <w:r>
        <w:t xml:space="preserve"> </w:t>
      </w:r>
      <w:r w:rsidR="0006059A">
        <w:t>and</w:t>
      </w:r>
      <w:proofErr w:type="gramEnd"/>
      <w:r>
        <w:t xml:space="preserve"> referred to as either SDF (Supplementary Data File X)</w:t>
      </w:r>
      <w:r w:rsidR="00B57621">
        <w:t xml:space="preserve"> or STF (Supplementary Table /</w:t>
      </w:r>
      <w:r>
        <w:t xml:space="preserve"> </w:t>
      </w:r>
      <w:r w:rsidR="00B57621">
        <w:t>File</w:t>
      </w:r>
      <w:r>
        <w:t xml:space="preserve">). </w:t>
      </w:r>
    </w:p>
    <w:p w14:paraId="72964741" w14:textId="07253072" w:rsidR="00AA0729" w:rsidRPr="004F54E7" w:rsidRDefault="00AA0729" w:rsidP="004F7711">
      <w:pPr>
        <w:rPr>
          <w:rFonts w:cs="Arial"/>
          <w:b/>
        </w:rPr>
      </w:pPr>
    </w:p>
    <w:p w14:paraId="4A22049B" w14:textId="409C1AEC" w:rsidR="004F7711" w:rsidRPr="004F54E7" w:rsidRDefault="003C3100" w:rsidP="003C3100">
      <w:pPr>
        <w:pStyle w:val="Heading3"/>
      </w:pPr>
      <w:bookmarkStart w:id="32" w:name="_DeepData"/>
      <w:bookmarkStart w:id="33" w:name="_Toc101879392"/>
      <w:bookmarkEnd w:id="32"/>
      <w:r>
        <w:t>DeepData</w:t>
      </w:r>
      <w:bookmarkEnd w:id="33"/>
    </w:p>
    <w:p w14:paraId="161783F4" w14:textId="77777777" w:rsidR="004F7711" w:rsidRPr="004F54E7" w:rsidRDefault="004F7711" w:rsidP="004F7711">
      <w:pPr>
        <w:rPr>
          <w:rFonts w:cs="Arial"/>
          <w:b/>
        </w:rPr>
      </w:pPr>
    </w:p>
    <w:p w14:paraId="41D0E741" w14:textId="262ADB64" w:rsidR="007C78F9" w:rsidRDefault="002754CF" w:rsidP="007C78F9">
      <w:pPr>
        <w:rPr>
          <w:rFonts w:cs="Arial"/>
          <w:i/>
        </w:rPr>
      </w:pPr>
      <w:r>
        <w:rPr>
          <w:rFonts w:cs="Arial"/>
          <w:i/>
        </w:rPr>
        <w:t>D</w:t>
      </w:r>
      <w:r w:rsidR="00F4750D">
        <w:rPr>
          <w:rFonts w:cs="Arial"/>
          <w:i/>
        </w:rPr>
        <w:t>ata restructuring;</w:t>
      </w:r>
      <w:r>
        <w:rPr>
          <w:rFonts w:cs="Arial"/>
          <w:i/>
        </w:rPr>
        <w:t xml:space="preserve"> g</w:t>
      </w:r>
      <w:r w:rsidR="007C78F9" w:rsidRPr="004F54E7">
        <w:rPr>
          <w:rFonts w:cs="Arial"/>
          <w:i/>
        </w:rPr>
        <w:t xml:space="preserve">eneral </w:t>
      </w:r>
      <w:r>
        <w:rPr>
          <w:rFonts w:cs="Arial"/>
          <w:i/>
        </w:rPr>
        <w:t xml:space="preserve">data </w:t>
      </w:r>
      <w:r w:rsidR="007C78F9" w:rsidRPr="004F54E7">
        <w:rPr>
          <w:rFonts w:cs="Arial"/>
          <w:i/>
        </w:rPr>
        <w:t>processing</w:t>
      </w:r>
      <w:r w:rsidR="00F4750D">
        <w:rPr>
          <w:rFonts w:cs="Arial"/>
          <w:i/>
        </w:rPr>
        <w:t xml:space="preserve"> and data selection</w:t>
      </w:r>
    </w:p>
    <w:p w14:paraId="5E5EBAA8" w14:textId="77777777" w:rsidR="00FE4E1A" w:rsidRPr="004F54E7" w:rsidRDefault="00FE4E1A" w:rsidP="004F7711">
      <w:pPr>
        <w:rPr>
          <w:rFonts w:cs="Arial"/>
          <w:i/>
        </w:rPr>
      </w:pPr>
    </w:p>
    <w:p w14:paraId="6DA108FC" w14:textId="216AA7BD" w:rsidR="004F7711" w:rsidRPr="00E14EC8" w:rsidRDefault="00891A36" w:rsidP="004F7711">
      <w:pPr>
        <w:rPr>
          <w:rFonts w:cs="Arial"/>
          <w:szCs w:val="22"/>
        </w:rPr>
      </w:pPr>
      <w:r>
        <w:rPr>
          <w:rFonts w:cs="Arial"/>
          <w:szCs w:val="22"/>
        </w:rPr>
        <w:t>The s</w:t>
      </w:r>
      <w:r w:rsidR="004F7711" w:rsidRPr="00E14EC8">
        <w:rPr>
          <w:rFonts w:cs="Arial"/>
          <w:szCs w:val="22"/>
        </w:rPr>
        <w:t>t</w:t>
      </w:r>
      <w:r w:rsidR="007F2E70">
        <w:rPr>
          <w:rFonts w:cs="Arial"/>
          <w:szCs w:val="22"/>
        </w:rPr>
        <w:t xml:space="preserve">ructure of the </w:t>
      </w:r>
      <w:r w:rsidR="007C78F9">
        <w:rPr>
          <w:rFonts w:cs="Arial"/>
          <w:szCs w:val="22"/>
        </w:rPr>
        <w:t>DeepData download/database output</w:t>
      </w:r>
      <w:r w:rsidRPr="00EC6531">
        <w:rPr>
          <w:rFonts w:cs="Arial"/>
          <w:szCs w:val="22"/>
        </w:rPr>
        <w:t xml:space="preserve"> </w:t>
      </w:r>
      <w:r w:rsidR="00E63844">
        <w:rPr>
          <w:rFonts w:cs="Arial"/>
          <w:szCs w:val="22"/>
        </w:rPr>
        <w:t xml:space="preserve">had </w:t>
      </w:r>
      <w:r w:rsidR="00E63844" w:rsidRPr="00EC6531">
        <w:rPr>
          <w:rFonts w:cs="Arial"/>
          <w:szCs w:val="22"/>
        </w:rPr>
        <w:t xml:space="preserve">observations distributed </w:t>
      </w:r>
      <w:r w:rsidR="00E63844">
        <w:rPr>
          <w:rFonts w:cs="Arial"/>
          <w:szCs w:val="22"/>
        </w:rPr>
        <w:t xml:space="preserve">both </w:t>
      </w:r>
      <w:r w:rsidR="00E63844" w:rsidRPr="00EC6531">
        <w:rPr>
          <w:rFonts w:cs="Arial"/>
          <w:szCs w:val="22"/>
        </w:rPr>
        <w:t>over rows and columns</w:t>
      </w:r>
      <w:r w:rsidR="00E63844">
        <w:rPr>
          <w:rFonts w:cs="Arial"/>
          <w:szCs w:val="22"/>
        </w:rPr>
        <w:t xml:space="preserve">; rather than </w:t>
      </w:r>
      <w:r w:rsidR="007F2E70" w:rsidRPr="00EC6531">
        <w:rPr>
          <w:rFonts w:cs="Arial"/>
          <w:szCs w:val="22"/>
        </w:rPr>
        <w:t>one</w:t>
      </w:r>
      <w:r w:rsidR="00E63844">
        <w:rPr>
          <w:rFonts w:cs="Arial"/>
          <w:szCs w:val="22"/>
        </w:rPr>
        <w:t xml:space="preserve"> observation/record per row</w:t>
      </w:r>
      <w:r w:rsidR="00EC6531">
        <w:rPr>
          <w:rStyle w:val="FootnoteReference"/>
          <w:rFonts w:cs="Arial"/>
          <w:szCs w:val="22"/>
        </w:rPr>
        <w:footnoteReference w:id="25"/>
      </w:r>
      <w:r w:rsidR="007A5237" w:rsidRPr="00EC6531">
        <w:rPr>
          <w:rFonts w:cs="Arial"/>
          <w:szCs w:val="22"/>
        </w:rPr>
        <w:t xml:space="preserve"> (Wickham and Grolemund, 2016).</w:t>
      </w:r>
      <w:r w:rsidR="007F2E70" w:rsidRPr="00EC6531">
        <w:rPr>
          <w:rFonts w:cs="Arial"/>
          <w:szCs w:val="22"/>
        </w:rPr>
        <w:t xml:space="preserve"> </w:t>
      </w:r>
      <w:r w:rsidR="007A5237" w:rsidRPr="00EC6531">
        <w:rPr>
          <w:rFonts w:cs="Arial"/>
          <w:szCs w:val="22"/>
        </w:rPr>
        <w:t xml:space="preserve">It </w:t>
      </w:r>
      <w:r w:rsidR="007A5237">
        <w:rPr>
          <w:rFonts w:cs="Arial"/>
          <w:szCs w:val="22"/>
        </w:rPr>
        <w:t>was therefore necessary to restructure</w:t>
      </w:r>
      <w:r w:rsidR="002C27A7">
        <w:rPr>
          <w:rFonts w:cs="Arial"/>
          <w:szCs w:val="22"/>
        </w:rPr>
        <w:t xml:space="preserve"> the data prior to analysis. This was done</w:t>
      </w:r>
      <w:r w:rsidR="004F7711" w:rsidRPr="00E14EC8">
        <w:rPr>
          <w:rFonts w:cs="Arial"/>
          <w:szCs w:val="22"/>
        </w:rPr>
        <w:t xml:space="preserve"> using the ‘spread’ function </w:t>
      </w:r>
      <w:r w:rsidR="007C78F9">
        <w:rPr>
          <w:rFonts w:cs="Arial"/>
          <w:szCs w:val="22"/>
        </w:rPr>
        <w:t xml:space="preserve">in R </w:t>
      </w:r>
      <w:r w:rsidR="004F7711" w:rsidRPr="00E14EC8">
        <w:rPr>
          <w:rFonts w:cs="Arial"/>
          <w:szCs w:val="22"/>
        </w:rPr>
        <w:t xml:space="preserve">from the tidyverse package </w:t>
      </w:r>
      <w:r>
        <w:rPr>
          <w:rFonts w:cs="Arial"/>
          <w:szCs w:val="22"/>
        </w:rPr>
        <w:t>(</w:t>
      </w:r>
      <w:r w:rsidR="005324FF">
        <w:rPr>
          <w:rFonts w:cs="Arial"/>
          <w:szCs w:val="22"/>
        </w:rPr>
        <w:t>W</w:t>
      </w:r>
      <w:r w:rsidR="0061478A">
        <w:rPr>
          <w:rFonts w:cs="Arial"/>
          <w:szCs w:val="22"/>
        </w:rPr>
        <w:t>ickham et al., 2019</w:t>
      </w:r>
      <w:r>
        <w:rPr>
          <w:rFonts w:cs="Arial"/>
          <w:szCs w:val="22"/>
        </w:rPr>
        <w:t xml:space="preserve">) </w:t>
      </w:r>
      <w:r w:rsidR="004F7711" w:rsidRPr="00E14EC8">
        <w:rPr>
          <w:rFonts w:cs="Arial"/>
          <w:szCs w:val="22"/>
        </w:rPr>
        <w:t>to ‘reshap</w:t>
      </w:r>
      <w:r w:rsidR="007F2E70">
        <w:rPr>
          <w:rFonts w:cs="Arial"/>
          <w:szCs w:val="22"/>
        </w:rPr>
        <w:t xml:space="preserve">e’ the output to one record per row. </w:t>
      </w:r>
      <w:r w:rsidR="004F7711" w:rsidRPr="00E14EC8">
        <w:rPr>
          <w:rFonts w:cs="Arial"/>
          <w:szCs w:val="22"/>
        </w:rPr>
        <w:t xml:space="preserve">This </w:t>
      </w:r>
      <w:r w:rsidR="007F2E70">
        <w:rPr>
          <w:rFonts w:cs="Arial"/>
          <w:szCs w:val="22"/>
        </w:rPr>
        <w:t xml:space="preserve">restructured data </w:t>
      </w:r>
      <w:r w:rsidR="004F7711" w:rsidRPr="00E14EC8">
        <w:rPr>
          <w:rFonts w:cs="Arial"/>
          <w:szCs w:val="22"/>
        </w:rPr>
        <w:t>was outputted as a separate file</w:t>
      </w:r>
      <w:r w:rsidR="007C78F9">
        <w:rPr>
          <w:rFonts w:cs="Arial"/>
          <w:szCs w:val="22"/>
        </w:rPr>
        <w:t xml:space="preserve">; </w:t>
      </w:r>
      <w:r w:rsidR="004F7711" w:rsidRPr="00E14EC8">
        <w:rPr>
          <w:rFonts w:cs="Arial"/>
          <w:szCs w:val="22"/>
        </w:rPr>
        <w:t xml:space="preserve">with the original archived </w:t>
      </w:r>
      <w:r w:rsidR="007C78F9" w:rsidRPr="004A500A">
        <w:rPr>
          <w:rFonts w:cs="Arial"/>
          <w:szCs w:val="22"/>
        </w:rPr>
        <w:t>(</w:t>
      </w:r>
      <w:r w:rsidR="009579AD">
        <w:rPr>
          <w:rFonts w:cs="Arial"/>
          <w:szCs w:val="22"/>
        </w:rPr>
        <w:t xml:space="preserve">see </w:t>
      </w:r>
      <w:hyperlink w:anchor="_Supplementary_Data_File" w:history="1">
        <w:r w:rsidR="009579AD" w:rsidRPr="009579AD">
          <w:rPr>
            <w:rStyle w:val="Hyperlink"/>
            <w:rFonts w:cs="Arial"/>
            <w:szCs w:val="22"/>
          </w:rPr>
          <w:t>SDF 1</w:t>
        </w:r>
      </w:hyperlink>
      <w:r w:rsidR="009579AD">
        <w:rPr>
          <w:rFonts w:cs="Arial"/>
          <w:szCs w:val="22"/>
        </w:rPr>
        <w:t xml:space="preserve">). </w:t>
      </w:r>
    </w:p>
    <w:p w14:paraId="291B485D" w14:textId="75B6B2E4" w:rsidR="00FE4E1A" w:rsidRPr="004F54E7" w:rsidRDefault="00FE4E1A" w:rsidP="004F7711">
      <w:pPr>
        <w:rPr>
          <w:rFonts w:cs="Arial"/>
          <w:i/>
        </w:rPr>
      </w:pPr>
    </w:p>
    <w:p w14:paraId="09F50B2E" w14:textId="3E393216" w:rsidR="004F7711" w:rsidRPr="00E14EC8" w:rsidRDefault="00965F3F" w:rsidP="004F7711">
      <w:pPr>
        <w:rPr>
          <w:rFonts w:cs="Arial"/>
          <w:szCs w:val="22"/>
        </w:rPr>
      </w:pPr>
      <w:r>
        <w:rPr>
          <w:rFonts w:cs="Arial"/>
          <w:szCs w:val="22"/>
        </w:rPr>
        <w:t xml:space="preserve">The </w:t>
      </w:r>
      <w:r w:rsidR="002F46C6">
        <w:rPr>
          <w:rFonts w:cs="Arial"/>
          <w:szCs w:val="22"/>
        </w:rPr>
        <w:t xml:space="preserve">separate </w:t>
      </w:r>
      <w:r>
        <w:rPr>
          <w:rFonts w:cs="Arial"/>
          <w:szCs w:val="22"/>
        </w:rPr>
        <w:t>‘</w:t>
      </w:r>
      <w:r w:rsidR="00E14EC8">
        <w:rPr>
          <w:rFonts w:cs="Arial"/>
          <w:szCs w:val="22"/>
        </w:rPr>
        <w:t>Point</w:t>
      </w:r>
      <w:r>
        <w:rPr>
          <w:rFonts w:cs="Arial"/>
          <w:szCs w:val="22"/>
        </w:rPr>
        <w:t>’</w:t>
      </w:r>
      <w:r w:rsidR="00E14EC8">
        <w:rPr>
          <w:rFonts w:cs="Arial"/>
          <w:szCs w:val="22"/>
        </w:rPr>
        <w:t xml:space="preserve"> and </w:t>
      </w:r>
      <w:r>
        <w:rPr>
          <w:rFonts w:cs="Arial"/>
          <w:szCs w:val="22"/>
        </w:rPr>
        <w:t>‘</w:t>
      </w:r>
      <w:r w:rsidR="00E14EC8">
        <w:rPr>
          <w:rFonts w:cs="Arial"/>
          <w:szCs w:val="22"/>
        </w:rPr>
        <w:t>T</w:t>
      </w:r>
      <w:r w:rsidR="004F7711" w:rsidRPr="00E14EC8">
        <w:rPr>
          <w:rFonts w:cs="Arial"/>
          <w:szCs w:val="22"/>
        </w:rPr>
        <w:t xml:space="preserve">rawl </w:t>
      </w:r>
      <w:r w:rsidR="00E14EC8">
        <w:rPr>
          <w:rFonts w:cs="Arial"/>
          <w:szCs w:val="22"/>
        </w:rPr>
        <w:t>Line</w:t>
      </w:r>
      <w:r>
        <w:rPr>
          <w:rFonts w:cs="Arial"/>
          <w:szCs w:val="22"/>
        </w:rPr>
        <w:t>’</w:t>
      </w:r>
      <w:r w:rsidR="00E14EC8">
        <w:rPr>
          <w:rFonts w:cs="Arial"/>
          <w:szCs w:val="22"/>
        </w:rPr>
        <w:t xml:space="preserve"> </w:t>
      </w:r>
      <w:r w:rsidR="004F7711" w:rsidRPr="00E14EC8">
        <w:rPr>
          <w:rFonts w:cs="Arial"/>
          <w:szCs w:val="22"/>
        </w:rPr>
        <w:t>data</w:t>
      </w:r>
      <w:r>
        <w:rPr>
          <w:rFonts w:cs="Arial"/>
          <w:szCs w:val="22"/>
        </w:rPr>
        <w:t xml:space="preserve"> downloads</w:t>
      </w:r>
      <w:r w:rsidR="004F7711" w:rsidRPr="00E14EC8">
        <w:rPr>
          <w:rFonts w:cs="Arial"/>
          <w:szCs w:val="22"/>
        </w:rPr>
        <w:t xml:space="preserve"> were combined into the same dataset. Data and column headings </w:t>
      </w:r>
      <w:r w:rsidR="00E14EC8">
        <w:rPr>
          <w:rFonts w:cs="Arial"/>
          <w:szCs w:val="22"/>
        </w:rPr>
        <w:t>varied between the</w:t>
      </w:r>
      <w:r w:rsidR="004F7711" w:rsidRPr="00E14EC8">
        <w:rPr>
          <w:rFonts w:cs="Arial"/>
          <w:szCs w:val="22"/>
        </w:rPr>
        <w:t xml:space="preserve"> </w:t>
      </w:r>
      <w:r w:rsidR="002C27A7">
        <w:rPr>
          <w:rFonts w:cs="Arial"/>
          <w:szCs w:val="22"/>
        </w:rPr>
        <w:t xml:space="preserve">two </w:t>
      </w:r>
      <w:r w:rsidR="004F7711" w:rsidRPr="00E14EC8">
        <w:rPr>
          <w:rFonts w:cs="Arial"/>
          <w:szCs w:val="22"/>
        </w:rPr>
        <w:t>dataset</w:t>
      </w:r>
      <w:r w:rsidR="00E14EC8">
        <w:rPr>
          <w:rFonts w:cs="Arial"/>
          <w:szCs w:val="22"/>
        </w:rPr>
        <w:t>s</w:t>
      </w:r>
      <w:r w:rsidR="004F7711" w:rsidRPr="00E14EC8">
        <w:rPr>
          <w:rFonts w:cs="Arial"/>
          <w:szCs w:val="22"/>
        </w:rPr>
        <w:t>,</w:t>
      </w:r>
      <w:r w:rsidR="00E14EC8">
        <w:rPr>
          <w:rFonts w:cs="Arial"/>
          <w:szCs w:val="22"/>
        </w:rPr>
        <w:t xml:space="preserve"> </w:t>
      </w:r>
      <w:proofErr w:type="gramStart"/>
      <w:r w:rsidR="00E14EC8">
        <w:rPr>
          <w:rFonts w:cs="Arial"/>
          <w:szCs w:val="22"/>
        </w:rPr>
        <w:t>e.g.</w:t>
      </w:r>
      <w:proofErr w:type="gramEnd"/>
      <w:r w:rsidR="00E14EC8">
        <w:rPr>
          <w:rFonts w:cs="Arial"/>
          <w:szCs w:val="22"/>
        </w:rPr>
        <w:t xml:space="preserve"> ‘actual latitude’ in the </w:t>
      </w:r>
      <w:r>
        <w:rPr>
          <w:rFonts w:cs="Arial"/>
          <w:szCs w:val="22"/>
        </w:rPr>
        <w:t>‘</w:t>
      </w:r>
      <w:r w:rsidR="00E14EC8">
        <w:rPr>
          <w:rFonts w:cs="Arial"/>
          <w:szCs w:val="22"/>
        </w:rPr>
        <w:t>P</w:t>
      </w:r>
      <w:r w:rsidR="004F7711" w:rsidRPr="00E14EC8">
        <w:rPr>
          <w:rFonts w:cs="Arial"/>
          <w:szCs w:val="22"/>
        </w:rPr>
        <w:t>oint</w:t>
      </w:r>
      <w:r>
        <w:rPr>
          <w:rFonts w:cs="Arial"/>
          <w:szCs w:val="22"/>
        </w:rPr>
        <w:t>’</w:t>
      </w:r>
      <w:r w:rsidR="004F7711" w:rsidRPr="00E14EC8">
        <w:rPr>
          <w:rFonts w:cs="Arial"/>
          <w:szCs w:val="22"/>
        </w:rPr>
        <w:t xml:space="preserve"> data, </w:t>
      </w:r>
      <w:r w:rsidR="00617147">
        <w:rPr>
          <w:rFonts w:cs="Arial"/>
          <w:szCs w:val="22"/>
        </w:rPr>
        <w:t xml:space="preserve">and </w:t>
      </w:r>
      <w:r w:rsidR="004F7711" w:rsidRPr="00E14EC8">
        <w:rPr>
          <w:rFonts w:cs="Arial"/>
          <w:szCs w:val="22"/>
        </w:rPr>
        <w:t>‘start latitude’ and ‘end latitude’</w:t>
      </w:r>
      <w:r w:rsidR="00617147">
        <w:rPr>
          <w:rFonts w:cs="Arial"/>
          <w:szCs w:val="22"/>
        </w:rPr>
        <w:t xml:space="preserve"> in the </w:t>
      </w:r>
      <w:r>
        <w:rPr>
          <w:rFonts w:cs="Arial"/>
          <w:szCs w:val="22"/>
        </w:rPr>
        <w:t>‘</w:t>
      </w:r>
      <w:r w:rsidR="00617147">
        <w:rPr>
          <w:rFonts w:cs="Arial"/>
          <w:szCs w:val="22"/>
        </w:rPr>
        <w:t>Trawl Line</w:t>
      </w:r>
      <w:r>
        <w:rPr>
          <w:rFonts w:cs="Arial"/>
          <w:szCs w:val="22"/>
        </w:rPr>
        <w:t>’</w:t>
      </w:r>
      <w:r w:rsidR="00617147">
        <w:rPr>
          <w:rFonts w:cs="Arial"/>
          <w:szCs w:val="22"/>
        </w:rPr>
        <w:t xml:space="preserve"> data</w:t>
      </w:r>
      <w:r w:rsidR="004F7711" w:rsidRPr="00E14EC8">
        <w:rPr>
          <w:rFonts w:cs="Arial"/>
          <w:szCs w:val="22"/>
        </w:rPr>
        <w:t xml:space="preserve">. Data </w:t>
      </w:r>
      <w:r w:rsidR="00617147">
        <w:rPr>
          <w:rFonts w:cs="Arial"/>
          <w:szCs w:val="22"/>
        </w:rPr>
        <w:t>h</w:t>
      </w:r>
      <w:r w:rsidR="004F7711" w:rsidRPr="00E14EC8">
        <w:rPr>
          <w:rFonts w:cs="Arial"/>
          <w:szCs w:val="22"/>
        </w:rPr>
        <w:t xml:space="preserve">ere harmonised, </w:t>
      </w:r>
      <w:proofErr w:type="gramStart"/>
      <w:r w:rsidR="004F7711" w:rsidRPr="00E14EC8">
        <w:rPr>
          <w:rFonts w:cs="Arial"/>
          <w:szCs w:val="22"/>
        </w:rPr>
        <w:t>e.g.</w:t>
      </w:r>
      <w:proofErr w:type="gramEnd"/>
      <w:r w:rsidR="004F7711" w:rsidRPr="00E14EC8">
        <w:rPr>
          <w:rFonts w:cs="Arial"/>
          <w:szCs w:val="22"/>
        </w:rPr>
        <w:t xml:space="preserve"> for coordinates and depth the end</w:t>
      </w:r>
      <w:r w:rsidR="00AD70B3">
        <w:rPr>
          <w:rFonts w:cs="Arial"/>
          <w:szCs w:val="22"/>
        </w:rPr>
        <w:t>-</w:t>
      </w:r>
      <w:r w:rsidR="004F7711" w:rsidRPr="00E14EC8">
        <w:rPr>
          <w:rFonts w:cs="Arial"/>
          <w:szCs w:val="22"/>
        </w:rPr>
        <w:t>point was used</w:t>
      </w:r>
      <w:r w:rsidR="00617147">
        <w:rPr>
          <w:rFonts w:cs="Arial"/>
          <w:szCs w:val="22"/>
        </w:rPr>
        <w:t xml:space="preserve"> and </w:t>
      </w:r>
      <w:r w:rsidR="00617147" w:rsidRPr="000F640B">
        <w:rPr>
          <w:rFonts w:cs="Arial"/>
          <w:szCs w:val="22"/>
        </w:rPr>
        <w:t xml:space="preserve">additional columns added to the </w:t>
      </w:r>
      <w:r w:rsidRPr="000F640B">
        <w:rPr>
          <w:rFonts w:cs="Arial"/>
          <w:szCs w:val="22"/>
        </w:rPr>
        <w:t>‘</w:t>
      </w:r>
      <w:r w:rsidR="00617147" w:rsidRPr="000F640B">
        <w:rPr>
          <w:rFonts w:cs="Arial"/>
          <w:szCs w:val="22"/>
        </w:rPr>
        <w:t>Point</w:t>
      </w:r>
      <w:r w:rsidRPr="000F640B">
        <w:rPr>
          <w:rFonts w:cs="Arial"/>
          <w:szCs w:val="22"/>
        </w:rPr>
        <w:t>’</w:t>
      </w:r>
      <w:r w:rsidR="00617147" w:rsidRPr="000F640B">
        <w:rPr>
          <w:rFonts w:cs="Arial"/>
          <w:szCs w:val="22"/>
        </w:rPr>
        <w:t xml:space="preserve"> data to allow the datasets to be combined</w:t>
      </w:r>
      <w:r w:rsidR="004F7711" w:rsidRPr="000F640B">
        <w:rPr>
          <w:rFonts w:cs="Arial"/>
          <w:szCs w:val="22"/>
        </w:rPr>
        <w:t>.</w:t>
      </w:r>
      <w:r w:rsidR="00D669DC" w:rsidRPr="000F640B">
        <w:rPr>
          <w:rFonts w:cs="Arial"/>
          <w:szCs w:val="22"/>
        </w:rPr>
        <w:t xml:space="preserve"> A list of the column headings and</w:t>
      </w:r>
      <w:r w:rsidR="00D669DC">
        <w:rPr>
          <w:rFonts w:cs="Arial"/>
          <w:szCs w:val="22"/>
        </w:rPr>
        <w:t xml:space="preserve"> mappings was recorded in the </w:t>
      </w:r>
      <w:r w:rsidR="00D669DC" w:rsidRPr="00AC547A">
        <w:rPr>
          <w:rFonts w:cs="Arial"/>
          <w:szCs w:val="22"/>
        </w:rPr>
        <w:t>metadata</w:t>
      </w:r>
      <w:r w:rsidR="004F7711" w:rsidRPr="00AC547A">
        <w:rPr>
          <w:rFonts w:cs="Arial"/>
          <w:szCs w:val="22"/>
        </w:rPr>
        <w:t xml:space="preserve"> </w:t>
      </w:r>
      <w:r w:rsidR="007C78F9" w:rsidRPr="00AC547A">
        <w:rPr>
          <w:rFonts w:cs="Arial"/>
          <w:szCs w:val="22"/>
        </w:rPr>
        <w:t>(</w:t>
      </w:r>
      <w:hyperlink w:anchor="_Supplementary_Data_File" w:history="1">
        <w:r w:rsidR="00BA10DB" w:rsidRPr="00AC547A">
          <w:rPr>
            <w:rStyle w:val="Hyperlink"/>
            <w:rFonts w:cs="Arial"/>
            <w:szCs w:val="22"/>
          </w:rPr>
          <w:t xml:space="preserve">see </w:t>
        </w:r>
        <w:r w:rsidR="00AC547A" w:rsidRPr="00AC547A">
          <w:rPr>
            <w:rStyle w:val="Hyperlink"/>
            <w:rFonts w:cs="Arial"/>
            <w:szCs w:val="22"/>
          </w:rPr>
          <w:t>SDF 1</w:t>
        </w:r>
      </w:hyperlink>
      <w:r w:rsidR="00AC547A" w:rsidRPr="00AC547A">
        <w:rPr>
          <w:rFonts w:cs="Arial"/>
          <w:szCs w:val="22"/>
        </w:rPr>
        <w:t>)</w:t>
      </w:r>
      <w:r w:rsidR="007C78F9" w:rsidRPr="00AC547A">
        <w:rPr>
          <w:rFonts w:cs="Arial"/>
          <w:szCs w:val="22"/>
        </w:rPr>
        <w:t>.</w:t>
      </w:r>
      <w:r w:rsidR="002C27A7" w:rsidRPr="00AC547A">
        <w:rPr>
          <w:rFonts w:cs="Arial"/>
          <w:szCs w:val="22"/>
        </w:rPr>
        <w:t xml:space="preserve"> </w:t>
      </w:r>
    </w:p>
    <w:p w14:paraId="18BAA8DF" w14:textId="77777777" w:rsidR="004F7711" w:rsidRPr="00E14EC8" w:rsidRDefault="004F7711" w:rsidP="004F7711">
      <w:pPr>
        <w:rPr>
          <w:rFonts w:cs="Arial"/>
          <w:szCs w:val="22"/>
        </w:rPr>
      </w:pPr>
    </w:p>
    <w:p w14:paraId="67AD4FC1" w14:textId="6B54A8A5" w:rsidR="004F7711" w:rsidRPr="00A90C70" w:rsidRDefault="004F7711" w:rsidP="004F7711">
      <w:pPr>
        <w:rPr>
          <w:rFonts w:cs="Arial"/>
          <w:szCs w:val="22"/>
        </w:rPr>
      </w:pPr>
      <w:r w:rsidRPr="00E14EC8">
        <w:rPr>
          <w:rFonts w:cs="Arial"/>
          <w:szCs w:val="22"/>
        </w:rPr>
        <w:t xml:space="preserve">To </w:t>
      </w:r>
      <w:r w:rsidR="002C27A7">
        <w:rPr>
          <w:rFonts w:cs="Arial"/>
          <w:szCs w:val="22"/>
        </w:rPr>
        <w:t xml:space="preserve">examine the </w:t>
      </w:r>
      <w:r w:rsidRPr="00E14EC8">
        <w:rPr>
          <w:rFonts w:cs="Arial"/>
          <w:szCs w:val="22"/>
        </w:rPr>
        <w:t xml:space="preserve">data, first it was necessary to establish a key or a unique identifier to every individual record or row of data in the dataset. In preliminary investigations to ascertain available keys it was found </w:t>
      </w:r>
      <w:r w:rsidR="00965F3F">
        <w:rPr>
          <w:rFonts w:cs="Arial"/>
          <w:szCs w:val="22"/>
        </w:rPr>
        <w:t xml:space="preserve">that </w:t>
      </w:r>
      <w:r w:rsidR="007C78F9">
        <w:rPr>
          <w:rFonts w:cs="Arial"/>
          <w:szCs w:val="22"/>
        </w:rPr>
        <w:t xml:space="preserve">those </w:t>
      </w:r>
      <w:r w:rsidR="00965F3F">
        <w:rPr>
          <w:rFonts w:cs="Arial"/>
          <w:szCs w:val="22"/>
        </w:rPr>
        <w:t>present in t</w:t>
      </w:r>
      <w:r w:rsidR="007C78F9">
        <w:rPr>
          <w:rFonts w:cs="Arial"/>
          <w:szCs w:val="22"/>
        </w:rPr>
        <w:t>he data,</w:t>
      </w:r>
      <w:r w:rsidR="00965F3F">
        <w:rPr>
          <w:rFonts w:cs="Arial"/>
          <w:szCs w:val="22"/>
        </w:rPr>
        <w:t xml:space="preserve"> ‘T</w:t>
      </w:r>
      <w:r w:rsidRPr="00E14EC8">
        <w:rPr>
          <w:rFonts w:cs="Arial"/>
          <w:szCs w:val="22"/>
        </w:rPr>
        <w:t>axaID</w:t>
      </w:r>
      <w:r w:rsidR="00965F3F">
        <w:rPr>
          <w:rFonts w:cs="Arial"/>
          <w:szCs w:val="22"/>
        </w:rPr>
        <w:t>’</w:t>
      </w:r>
      <w:r w:rsidRPr="00E14EC8">
        <w:rPr>
          <w:rFonts w:cs="Arial"/>
          <w:szCs w:val="22"/>
        </w:rPr>
        <w:t xml:space="preserve">, and </w:t>
      </w:r>
      <w:r w:rsidR="00965F3F">
        <w:rPr>
          <w:rFonts w:cs="Arial"/>
          <w:szCs w:val="22"/>
        </w:rPr>
        <w:t>‘</w:t>
      </w:r>
      <w:r w:rsidRPr="00E14EC8">
        <w:rPr>
          <w:rFonts w:cs="Arial"/>
          <w:szCs w:val="22"/>
        </w:rPr>
        <w:t>SampleID</w:t>
      </w:r>
      <w:r w:rsidR="00965F3F">
        <w:rPr>
          <w:rFonts w:cs="Arial"/>
          <w:szCs w:val="22"/>
        </w:rPr>
        <w:t>’</w:t>
      </w:r>
      <w:r w:rsidR="007C78F9">
        <w:rPr>
          <w:rFonts w:cs="Arial"/>
          <w:szCs w:val="22"/>
        </w:rPr>
        <w:t xml:space="preserve">, </w:t>
      </w:r>
      <w:r w:rsidRPr="00E14EC8">
        <w:rPr>
          <w:rFonts w:cs="Arial"/>
          <w:szCs w:val="22"/>
        </w:rPr>
        <w:t>wer</w:t>
      </w:r>
      <w:r w:rsidR="002C36C1">
        <w:rPr>
          <w:rFonts w:cs="Arial"/>
          <w:szCs w:val="22"/>
        </w:rPr>
        <w:t>e not unique in the dataset,</w:t>
      </w:r>
      <w:r w:rsidR="00965F3F">
        <w:rPr>
          <w:rFonts w:cs="Arial"/>
          <w:szCs w:val="22"/>
        </w:rPr>
        <w:t xml:space="preserve"> where </w:t>
      </w:r>
      <w:r w:rsidRPr="00E14EC8">
        <w:rPr>
          <w:rFonts w:cs="Arial"/>
          <w:szCs w:val="22"/>
        </w:rPr>
        <w:t xml:space="preserve">there were duplicates across multiple rows. A ‘composite key’ was </w:t>
      </w:r>
      <w:r w:rsidRPr="00A90C70">
        <w:rPr>
          <w:rFonts w:cs="Arial"/>
          <w:szCs w:val="22"/>
        </w:rPr>
        <w:t>created to ensure a unique key or identifier for every rec</w:t>
      </w:r>
      <w:r w:rsidR="009275AD" w:rsidRPr="00A90C70">
        <w:rPr>
          <w:rFonts w:cs="Arial"/>
          <w:szCs w:val="22"/>
        </w:rPr>
        <w:t xml:space="preserve">ord by combining the following: </w:t>
      </w:r>
      <w:r w:rsidR="00965F3F">
        <w:rPr>
          <w:rFonts w:cs="Arial"/>
          <w:szCs w:val="22"/>
        </w:rPr>
        <w:t>‘C</w:t>
      </w:r>
      <w:r w:rsidRPr="00A90C70">
        <w:rPr>
          <w:rFonts w:cs="Arial"/>
          <w:szCs w:val="22"/>
        </w:rPr>
        <w:t>ontractor</w:t>
      </w:r>
      <w:r w:rsidR="00965F3F">
        <w:rPr>
          <w:rFonts w:cs="Arial"/>
          <w:szCs w:val="22"/>
        </w:rPr>
        <w:t>ID’</w:t>
      </w:r>
      <w:r w:rsidRPr="00A90C70">
        <w:rPr>
          <w:rFonts w:cs="Arial"/>
          <w:szCs w:val="22"/>
        </w:rPr>
        <w:t xml:space="preserve"> + </w:t>
      </w:r>
      <w:r w:rsidR="00467DD5">
        <w:rPr>
          <w:rFonts w:cs="Arial"/>
          <w:szCs w:val="22"/>
        </w:rPr>
        <w:t>‘</w:t>
      </w:r>
      <w:proofErr w:type="spellStart"/>
      <w:r w:rsidR="00467DD5">
        <w:rPr>
          <w:rFonts w:cs="Arial"/>
          <w:szCs w:val="22"/>
        </w:rPr>
        <w:t>StationID</w:t>
      </w:r>
      <w:proofErr w:type="spellEnd"/>
      <w:r w:rsidR="00467DD5">
        <w:rPr>
          <w:rFonts w:cs="Arial"/>
          <w:szCs w:val="22"/>
        </w:rPr>
        <w:t>’ + ‘SampleID’</w:t>
      </w:r>
      <w:r w:rsidRPr="00A90C70">
        <w:rPr>
          <w:rFonts w:cs="Arial"/>
          <w:szCs w:val="22"/>
        </w:rPr>
        <w:t>. The composite key was checked for any duplicates</w:t>
      </w:r>
      <w:r w:rsidR="00FC57B3">
        <w:rPr>
          <w:rFonts w:cs="Arial"/>
          <w:szCs w:val="22"/>
        </w:rPr>
        <w:t>,</w:t>
      </w:r>
      <w:r w:rsidRPr="00A90C70">
        <w:rPr>
          <w:rFonts w:cs="Arial"/>
          <w:szCs w:val="22"/>
        </w:rPr>
        <w:t xml:space="preserve"> and none were found.</w:t>
      </w:r>
    </w:p>
    <w:p w14:paraId="14CD4B13" w14:textId="4FADBDFF" w:rsidR="007F2E70" w:rsidRPr="00A90C70" w:rsidRDefault="007F2E70" w:rsidP="004F7711">
      <w:pPr>
        <w:rPr>
          <w:rFonts w:cs="Arial"/>
          <w:szCs w:val="22"/>
        </w:rPr>
      </w:pPr>
    </w:p>
    <w:p w14:paraId="095D15D4" w14:textId="16BDF0F9" w:rsidR="002754CF" w:rsidRDefault="00D94911" w:rsidP="009428EC">
      <w:pPr>
        <w:rPr>
          <w:rFonts w:cs="Arial"/>
          <w:szCs w:val="22"/>
        </w:rPr>
      </w:pPr>
      <w:r>
        <w:rPr>
          <w:rFonts w:cs="Arial"/>
          <w:szCs w:val="22"/>
        </w:rPr>
        <w:t>Data columns were checked</w:t>
      </w:r>
      <w:r w:rsidR="007F2E70" w:rsidRPr="00A90C70">
        <w:rPr>
          <w:rFonts w:cs="Arial"/>
          <w:szCs w:val="22"/>
        </w:rPr>
        <w:t xml:space="preserve"> and edited</w:t>
      </w:r>
      <w:r w:rsidR="002C27A7">
        <w:rPr>
          <w:rFonts w:cs="Arial"/>
          <w:szCs w:val="22"/>
        </w:rPr>
        <w:t xml:space="preserve"> where necessary</w:t>
      </w:r>
      <w:r w:rsidR="007F2E70" w:rsidRPr="00A90C70">
        <w:rPr>
          <w:rFonts w:cs="Arial"/>
          <w:szCs w:val="22"/>
        </w:rPr>
        <w:t xml:space="preserve">, </w:t>
      </w:r>
      <w:proofErr w:type="gramStart"/>
      <w:r w:rsidR="007F2E70" w:rsidRPr="00A90C70">
        <w:rPr>
          <w:rFonts w:cs="Arial"/>
          <w:szCs w:val="22"/>
        </w:rPr>
        <w:t>e.g.</w:t>
      </w:r>
      <w:proofErr w:type="gramEnd"/>
      <w:r w:rsidR="007F2E70" w:rsidRPr="00A90C70">
        <w:rPr>
          <w:rFonts w:cs="Arial"/>
          <w:szCs w:val="22"/>
        </w:rPr>
        <w:t xml:space="preserve"> </w:t>
      </w:r>
      <w:r w:rsidR="007F2E70" w:rsidRPr="00D94911">
        <w:rPr>
          <w:rFonts w:cs="Arial"/>
          <w:szCs w:val="22"/>
        </w:rPr>
        <w:t>for depth, mis</w:t>
      </w:r>
      <w:r w:rsidR="0061053F" w:rsidRPr="00D94911">
        <w:rPr>
          <w:rFonts w:cs="Arial"/>
          <w:szCs w:val="22"/>
        </w:rPr>
        <w:t>sing values were listed as -9, t</w:t>
      </w:r>
      <w:r w:rsidR="007F2E70" w:rsidRPr="00D94911">
        <w:rPr>
          <w:rFonts w:cs="Arial"/>
          <w:szCs w:val="22"/>
        </w:rPr>
        <w:t>hese were replaced with ‘NA’. Where possi</w:t>
      </w:r>
      <w:r w:rsidR="0061053F" w:rsidRPr="00D94911">
        <w:rPr>
          <w:rFonts w:cs="Arial"/>
          <w:szCs w:val="22"/>
        </w:rPr>
        <w:t>ble this was scripted</w:t>
      </w:r>
      <w:r w:rsidR="00F471EF">
        <w:rPr>
          <w:rFonts w:cs="Arial"/>
          <w:szCs w:val="22"/>
        </w:rPr>
        <w:t xml:space="preserve"> in R</w:t>
      </w:r>
      <w:r w:rsidR="0061053F" w:rsidRPr="00D94911">
        <w:rPr>
          <w:rFonts w:cs="Arial"/>
          <w:szCs w:val="22"/>
        </w:rPr>
        <w:t xml:space="preserve">, but </w:t>
      </w:r>
      <w:r w:rsidR="00F471EF">
        <w:rPr>
          <w:rFonts w:cs="Arial"/>
          <w:szCs w:val="22"/>
        </w:rPr>
        <w:t>in several cases,</w:t>
      </w:r>
      <w:r w:rsidR="0061053F" w:rsidRPr="00D94911">
        <w:rPr>
          <w:rFonts w:cs="Arial"/>
          <w:szCs w:val="22"/>
        </w:rPr>
        <w:t xml:space="preserve"> </w:t>
      </w:r>
      <w:r w:rsidR="001B0F28">
        <w:rPr>
          <w:rFonts w:cs="Arial"/>
          <w:szCs w:val="22"/>
        </w:rPr>
        <w:t xml:space="preserve">as </w:t>
      </w:r>
      <w:r w:rsidR="0061053F" w:rsidRPr="00D94911">
        <w:rPr>
          <w:rFonts w:cs="Arial"/>
          <w:szCs w:val="22"/>
        </w:rPr>
        <w:t xml:space="preserve">multiple entries for </w:t>
      </w:r>
      <w:r w:rsidR="007F2E70" w:rsidRPr="00D94911">
        <w:rPr>
          <w:rFonts w:cs="Arial"/>
          <w:szCs w:val="22"/>
        </w:rPr>
        <w:t>character variables</w:t>
      </w:r>
      <w:r w:rsidR="0061053F" w:rsidRPr="00D94911">
        <w:rPr>
          <w:rFonts w:cs="Arial"/>
          <w:szCs w:val="22"/>
        </w:rPr>
        <w:t xml:space="preserve"> were present</w:t>
      </w:r>
      <w:r w:rsidR="007F2E70" w:rsidRPr="00D94911">
        <w:rPr>
          <w:rFonts w:cs="Arial"/>
          <w:szCs w:val="22"/>
        </w:rPr>
        <w:t xml:space="preserve"> </w:t>
      </w:r>
      <w:proofErr w:type="gramStart"/>
      <w:r w:rsidR="007F2E70" w:rsidRPr="00D94911">
        <w:rPr>
          <w:rFonts w:cs="Arial"/>
          <w:szCs w:val="22"/>
        </w:rPr>
        <w:t>e.g.</w:t>
      </w:r>
      <w:proofErr w:type="gramEnd"/>
      <w:r w:rsidR="007F2E70" w:rsidRPr="00D94911">
        <w:rPr>
          <w:rFonts w:cs="Arial"/>
          <w:szCs w:val="22"/>
        </w:rPr>
        <w:t xml:space="preserve"> </w:t>
      </w:r>
      <w:r w:rsidR="00965F3F">
        <w:rPr>
          <w:rFonts w:cs="Arial"/>
          <w:szCs w:val="22"/>
        </w:rPr>
        <w:t>‘</w:t>
      </w:r>
      <w:r w:rsidR="00965F3F" w:rsidRPr="00965F3F">
        <w:rPr>
          <w:rFonts w:cs="Arial"/>
          <w:szCs w:val="22"/>
        </w:rPr>
        <w:t>SampleCollectionMethod</w:t>
      </w:r>
      <w:r w:rsidR="0061053F" w:rsidRPr="00D94911">
        <w:rPr>
          <w:rFonts w:cs="Arial"/>
          <w:szCs w:val="22"/>
        </w:rPr>
        <w:t xml:space="preserve">’ </w:t>
      </w:r>
      <w:r w:rsidR="00F471EF">
        <w:rPr>
          <w:rFonts w:cs="Arial"/>
          <w:szCs w:val="22"/>
        </w:rPr>
        <w:t>was recorded a variety of ways</w:t>
      </w:r>
      <w:r w:rsidR="001B0F28">
        <w:rPr>
          <w:rFonts w:cs="Arial"/>
          <w:szCs w:val="22"/>
        </w:rPr>
        <w:t>,</w:t>
      </w:r>
      <w:r w:rsidR="00F471EF">
        <w:rPr>
          <w:rFonts w:cs="Arial"/>
          <w:szCs w:val="22"/>
        </w:rPr>
        <w:t xml:space="preserve"> this </w:t>
      </w:r>
      <w:r w:rsidR="007F2E70" w:rsidRPr="00D94911">
        <w:rPr>
          <w:rFonts w:cs="Arial"/>
          <w:szCs w:val="22"/>
        </w:rPr>
        <w:t xml:space="preserve">was done in </w:t>
      </w:r>
      <w:r w:rsidR="00B92F3B">
        <w:rPr>
          <w:rFonts w:cs="Arial"/>
          <w:szCs w:val="22"/>
        </w:rPr>
        <w:t>E</w:t>
      </w:r>
      <w:r w:rsidR="007F2E70" w:rsidRPr="00D94911">
        <w:rPr>
          <w:rFonts w:cs="Arial"/>
          <w:szCs w:val="22"/>
        </w:rPr>
        <w:t>xcel</w:t>
      </w:r>
      <w:r w:rsidRPr="00D94911">
        <w:rPr>
          <w:rFonts w:cs="Arial"/>
          <w:szCs w:val="22"/>
        </w:rPr>
        <w:t xml:space="preserve">. Any </w:t>
      </w:r>
      <w:r w:rsidRPr="00A90C70">
        <w:rPr>
          <w:rFonts w:cs="Arial"/>
          <w:szCs w:val="22"/>
        </w:rPr>
        <w:t xml:space="preserve">data </w:t>
      </w:r>
      <w:r w:rsidR="001B0F28">
        <w:rPr>
          <w:rFonts w:cs="Arial"/>
          <w:szCs w:val="22"/>
        </w:rPr>
        <w:t xml:space="preserve">point </w:t>
      </w:r>
      <w:r w:rsidRPr="00A90C70">
        <w:rPr>
          <w:rFonts w:cs="Arial"/>
          <w:szCs w:val="22"/>
        </w:rPr>
        <w:t xml:space="preserve">needing </w:t>
      </w:r>
      <w:r w:rsidR="001B0F28">
        <w:rPr>
          <w:rFonts w:cs="Arial"/>
          <w:szCs w:val="22"/>
        </w:rPr>
        <w:t xml:space="preserve">cleaning or </w:t>
      </w:r>
      <w:r w:rsidRPr="00A90C70">
        <w:rPr>
          <w:rFonts w:cs="Arial"/>
          <w:szCs w:val="22"/>
        </w:rPr>
        <w:t xml:space="preserve">editing was copied so the original </w:t>
      </w:r>
      <w:r w:rsidR="001B0F28">
        <w:rPr>
          <w:rFonts w:cs="Arial"/>
          <w:szCs w:val="22"/>
        </w:rPr>
        <w:t>data column</w:t>
      </w:r>
      <w:r w:rsidR="001B0F28" w:rsidRPr="00A90C70">
        <w:rPr>
          <w:rFonts w:cs="Arial"/>
          <w:szCs w:val="22"/>
        </w:rPr>
        <w:t xml:space="preserve"> </w:t>
      </w:r>
      <w:r w:rsidRPr="00A90C70">
        <w:rPr>
          <w:rFonts w:cs="Arial"/>
          <w:szCs w:val="22"/>
        </w:rPr>
        <w:t>and the processed</w:t>
      </w:r>
      <w:r>
        <w:rPr>
          <w:rFonts w:cs="Arial"/>
          <w:szCs w:val="22"/>
        </w:rPr>
        <w:t xml:space="preserve"> data</w:t>
      </w:r>
      <w:r w:rsidR="001B0F28">
        <w:rPr>
          <w:rFonts w:cs="Arial"/>
          <w:szCs w:val="22"/>
        </w:rPr>
        <w:t xml:space="preserve"> column</w:t>
      </w:r>
      <w:r>
        <w:rPr>
          <w:rFonts w:cs="Arial"/>
          <w:szCs w:val="22"/>
        </w:rPr>
        <w:t xml:space="preserve"> were in the same dataset, with the latter </w:t>
      </w:r>
      <w:r w:rsidRPr="00A90C70">
        <w:rPr>
          <w:rFonts w:cs="Arial"/>
          <w:szCs w:val="22"/>
        </w:rPr>
        <w:t xml:space="preserve">renamed </w:t>
      </w:r>
      <w:r>
        <w:rPr>
          <w:rFonts w:cs="Arial"/>
          <w:szCs w:val="22"/>
        </w:rPr>
        <w:t>with a suffix ‘</w:t>
      </w:r>
      <w:r w:rsidRPr="00A90C70">
        <w:rPr>
          <w:rFonts w:cs="Arial"/>
          <w:szCs w:val="22"/>
        </w:rPr>
        <w:t>_ed</w:t>
      </w:r>
      <w:r>
        <w:rPr>
          <w:rFonts w:cs="Arial"/>
          <w:szCs w:val="22"/>
        </w:rPr>
        <w:t>’</w:t>
      </w:r>
      <w:r w:rsidRPr="00A90C70">
        <w:rPr>
          <w:rFonts w:cs="Arial"/>
          <w:szCs w:val="22"/>
        </w:rPr>
        <w:t>.</w:t>
      </w:r>
      <w:r>
        <w:rPr>
          <w:rFonts w:cs="Arial"/>
          <w:szCs w:val="22"/>
        </w:rPr>
        <w:t xml:space="preserve"> </w:t>
      </w:r>
    </w:p>
    <w:p w14:paraId="299096D0" w14:textId="77777777" w:rsidR="002754CF" w:rsidRDefault="002754CF" w:rsidP="009428EC">
      <w:pPr>
        <w:rPr>
          <w:rFonts w:cs="Arial"/>
          <w:szCs w:val="22"/>
        </w:rPr>
      </w:pPr>
    </w:p>
    <w:p w14:paraId="3858E6EE" w14:textId="0BC1431F" w:rsidR="009428EC" w:rsidRPr="009428EC" w:rsidRDefault="00586D65" w:rsidP="009428EC">
      <w:pPr>
        <w:rPr>
          <w:rFonts w:cs="Arial"/>
          <w:color w:val="FF0000"/>
          <w:szCs w:val="22"/>
        </w:rPr>
      </w:pPr>
      <w:r>
        <w:rPr>
          <w:rFonts w:cs="Arial"/>
          <w:szCs w:val="22"/>
        </w:rPr>
        <w:t>T</w:t>
      </w:r>
      <w:r w:rsidRPr="00A90C70">
        <w:rPr>
          <w:rFonts w:cs="Arial"/>
          <w:szCs w:val="22"/>
        </w:rPr>
        <w:t>he same data processing was done</w:t>
      </w:r>
      <w:r>
        <w:rPr>
          <w:rFonts w:cs="Arial"/>
          <w:szCs w:val="22"/>
        </w:rPr>
        <w:t xml:space="preserve"> f</w:t>
      </w:r>
      <w:r w:rsidRPr="00A90C70">
        <w:rPr>
          <w:rFonts w:cs="Arial"/>
          <w:szCs w:val="22"/>
        </w:rPr>
        <w:t>or the subset</w:t>
      </w:r>
      <w:r>
        <w:rPr>
          <w:rFonts w:cs="Arial"/>
          <w:szCs w:val="22"/>
        </w:rPr>
        <w:t xml:space="preserve"> of Contract</w:t>
      </w:r>
      <w:r w:rsidR="00BA10DB">
        <w:rPr>
          <w:rFonts w:cs="Arial"/>
          <w:szCs w:val="22"/>
        </w:rPr>
        <w:t>or data submissions (also referred to as ‘raw’ files</w:t>
      </w:r>
      <w:r w:rsidRPr="00A90C70">
        <w:rPr>
          <w:rFonts w:cs="Arial"/>
          <w:szCs w:val="22"/>
        </w:rPr>
        <w:t>).</w:t>
      </w:r>
      <w:r>
        <w:rPr>
          <w:rFonts w:cs="Arial"/>
          <w:szCs w:val="22"/>
        </w:rPr>
        <w:t xml:space="preserve"> The datasets varied by </w:t>
      </w:r>
      <w:r w:rsidR="00BA10DB">
        <w:rPr>
          <w:rFonts w:cs="Arial"/>
          <w:szCs w:val="22"/>
        </w:rPr>
        <w:t>C</w:t>
      </w:r>
      <w:r>
        <w:rPr>
          <w:rFonts w:cs="Arial"/>
          <w:szCs w:val="22"/>
        </w:rPr>
        <w:t xml:space="preserve">ontractor, some with the template columns removed or additional </w:t>
      </w:r>
      <w:r w:rsidR="00EC6531">
        <w:rPr>
          <w:rFonts w:cs="Arial"/>
          <w:szCs w:val="22"/>
        </w:rPr>
        <w:t>ones added, or with variable f</w:t>
      </w:r>
      <w:r>
        <w:rPr>
          <w:rFonts w:cs="Arial"/>
          <w:szCs w:val="22"/>
        </w:rPr>
        <w:t>o</w:t>
      </w:r>
      <w:r w:rsidR="00EC6531">
        <w:rPr>
          <w:rFonts w:cs="Arial"/>
          <w:szCs w:val="22"/>
        </w:rPr>
        <w:t>r</w:t>
      </w:r>
      <w:r>
        <w:rPr>
          <w:rFonts w:cs="Arial"/>
          <w:szCs w:val="22"/>
        </w:rPr>
        <w:t xml:space="preserve">mats of data, </w:t>
      </w:r>
      <w:proofErr w:type="gramStart"/>
      <w:r>
        <w:rPr>
          <w:rFonts w:cs="Arial"/>
          <w:szCs w:val="22"/>
        </w:rPr>
        <w:t>e.g.</w:t>
      </w:r>
      <w:proofErr w:type="gramEnd"/>
      <w:r>
        <w:rPr>
          <w:rFonts w:cs="Arial"/>
          <w:szCs w:val="22"/>
        </w:rPr>
        <w:t xml:space="preserve"> geographic coordinates recorded as decimal minute</w:t>
      </w:r>
      <w:r w:rsidR="001B0F28">
        <w:rPr>
          <w:rFonts w:cs="Arial"/>
          <w:szCs w:val="22"/>
        </w:rPr>
        <w:t xml:space="preserve"> rather than decimal</w:t>
      </w:r>
      <w:r>
        <w:rPr>
          <w:rFonts w:cs="Arial"/>
          <w:szCs w:val="22"/>
        </w:rPr>
        <w:t xml:space="preserve">. They were processed </w:t>
      </w:r>
      <w:r w:rsidR="00D669DC">
        <w:rPr>
          <w:rFonts w:cs="Arial"/>
          <w:szCs w:val="22"/>
        </w:rPr>
        <w:t>and</w:t>
      </w:r>
      <w:r>
        <w:rPr>
          <w:rFonts w:cs="Arial"/>
          <w:szCs w:val="22"/>
        </w:rPr>
        <w:t xml:space="preserve"> data columns harmonised</w:t>
      </w:r>
      <w:r w:rsidR="00F471EF">
        <w:rPr>
          <w:rFonts w:cs="Arial"/>
          <w:szCs w:val="22"/>
        </w:rPr>
        <w:t xml:space="preserve"> in excel</w:t>
      </w:r>
      <w:r>
        <w:rPr>
          <w:rFonts w:cs="Arial"/>
          <w:szCs w:val="22"/>
        </w:rPr>
        <w:t xml:space="preserve"> to allow the files to be </w:t>
      </w:r>
      <w:r w:rsidR="00D94911" w:rsidRPr="00A90C70">
        <w:rPr>
          <w:rFonts w:cs="Arial"/>
          <w:szCs w:val="22"/>
        </w:rPr>
        <w:t xml:space="preserve">compiled into one dataset </w:t>
      </w:r>
      <w:r w:rsidR="00BA10DB">
        <w:rPr>
          <w:rFonts w:cs="Arial"/>
          <w:szCs w:val="22"/>
        </w:rPr>
        <w:t>(</w:t>
      </w:r>
      <w:hyperlink w:anchor="_Supplementary_Data_File_1" w:history="1">
        <w:r w:rsidR="00BA10DB" w:rsidRPr="000A6461">
          <w:rPr>
            <w:rStyle w:val="Hyperlink"/>
            <w:rFonts w:cs="Arial"/>
            <w:szCs w:val="22"/>
          </w:rPr>
          <w:t xml:space="preserve">see </w:t>
        </w:r>
        <w:r w:rsidR="000A6461" w:rsidRPr="000A6461">
          <w:rPr>
            <w:rStyle w:val="Hyperlink"/>
            <w:rFonts w:cs="Arial"/>
            <w:szCs w:val="22"/>
          </w:rPr>
          <w:t xml:space="preserve">SDF </w:t>
        </w:r>
        <w:r w:rsidR="00BA10DB" w:rsidRPr="000A6461">
          <w:rPr>
            <w:rStyle w:val="Hyperlink"/>
            <w:rFonts w:cs="Arial"/>
            <w:szCs w:val="22"/>
          </w:rPr>
          <w:t>7</w:t>
        </w:r>
      </w:hyperlink>
      <w:r w:rsidR="00D669DC" w:rsidRPr="00A90C70">
        <w:rPr>
          <w:rFonts w:cs="Arial"/>
          <w:szCs w:val="22"/>
        </w:rPr>
        <w:t>).</w:t>
      </w:r>
      <w:r w:rsidR="00D669DC">
        <w:rPr>
          <w:rFonts w:cs="Arial"/>
          <w:szCs w:val="22"/>
        </w:rPr>
        <w:t xml:space="preserve"> </w:t>
      </w:r>
    </w:p>
    <w:p w14:paraId="19220610" w14:textId="7B6D8B68" w:rsidR="004B76CC" w:rsidRPr="00A90C70" w:rsidRDefault="004B76CC" w:rsidP="004F7711">
      <w:pPr>
        <w:rPr>
          <w:rFonts w:cs="Arial"/>
          <w:szCs w:val="22"/>
        </w:rPr>
      </w:pPr>
    </w:p>
    <w:p w14:paraId="7DC497F7" w14:textId="3745170B" w:rsidR="004F7711" w:rsidRPr="0069273C" w:rsidRDefault="004F7711" w:rsidP="0069273C">
      <w:pPr>
        <w:rPr>
          <w:b/>
          <w:i/>
          <w:iCs/>
        </w:rPr>
      </w:pPr>
      <w:r w:rsidRPr="0069273C">
        <w:rPr>
          <w:i/>
          <w:iCs/>
        </w:rPr>
        <w:t xml:space="preserve">Taxonomic data processing </w:t>
      </w:r>
    </w:p>
    <w:p w14:paraId="06E6B81B" w14:textId="554915D2" w:rsidR="00FE4E1A" w:rsidRDefault="00FE4E1A" w:rsidP="004F7711">
      <w:pPr>
        <w:rPr>
          <w:rFonts w:cs="Arial"/>
        </w:rPr>
      </w:pPr>
    </w:p>
    <w:p w14:paraId="0489563C" w14:textId="0EF1000F" w:rsidR="002C36C1" w:rsidRPr="00FA5021" w:rsidRDefault="002754CF" w:rsidP="004F7711">
      <w:pPr>
        <w:rPr>
          <w:rFonts w:ascii="Times New Roman" w:hAnsi="Times New Roman" w:cs="Times New Roman"/>
          <w:sz w:val="24"/>
          <w:lang w:eastAsia="en-GB"/>
        </w:rPr>
      </w:pPr>
      <w:r>
        <w:rPr>
          <w:rFonts w:cs="Arial"/>
          <w:szCs w:val="22"/>
        </w:rPr>
        <w:lastRenderedPageBreak/>
        <w:t xml:space="preserve">Initial examination of taxonomic information found </w:t>
      </w:r>
      <w:r w:rsidR="005F7903" w:rsidRPr="00813584">
        <w:rPr>
          <w:rFonts w:cs="Arial"/>
        </w:rPr>
        <w:t xml:space="preserve">variable </w:t>
      </w:r>
      <w:r w:rsidR="00CC0950">
        <w:rPr>
          <w:rFonts w:cs="Arial"/>
        </w:rPr>
        <w:t>recording of data</w:t>
      </w:r>
      <w:r>
        <w:rPr>
          <w:rFonts w:cs="Arial"/>
          <w:szCs w:val="22"/>
        </w:rPr>
        <w:t xml:space="preserve">, </w:t>
      </w:r>
      <w:proofErr w:type="gramStart"/>
      <w:r>
        <w:rPr>
          <w:rFonts w:cs="Arial"/>
          <w:szCs w:val="22"/>
        </w:rPr>
        <w:t>e.g.</w:t>
      </w:r>
      <w:proofErr w:type="gramEnd"/>
      <w:r>
        <w:rPr>
          <w:rFonts w:cs="Arial"/>
          <w:szCs w:val="22"/>
        </w:rPr>
        <w:t xml:space="preserve"> for the c</w:t>
      </w:r>
      <w:r w:rsidR="002B6E43">
        <w:rPr>
          <w:rFonts w:cs="Arial"/>
          <w:szCs w:val="22"/>
        </w:rPr>
        <w:t>olu</w:t>
      </w:r>
      <w:r w:rsidR="00F471EF">
        <w:rPr>
          <w:rFonts w:cs="Arial"/>
          <w:szCs w:val="22"/>
        </w:rPr>
        <w:t>m</w:t>
      </w:r>
      <w:r w:rsidR="002B6E43">
        <w:rPr>
          <w:rFonts w:cs="Arial"/>
          <w:szCs w:val="22"/>
        </w:rPr>
        <w:t>n</w:t>
      </w:r>
      <w:r w:rsidR="00614400">
        <w:rPr>
          <w:rFonts w:cs="Arial"/>
          <w:szCs w:val="22"/>
        </w:rPr>
        <w:t xml:space="preserve"> recording name of phylum</w:t>
      </w:r>
      <w:r w:rsidR="002B6E43">
        <w:rPr>
          <w:rFonts w:cs="Arial"/>
          <w:szCs w:val="22"/>
        </w:rPr>
        <w:t>, 74 entries were present</w:t>
      </w:r>
      <w:r w:rsidR="00FC57B3">
        <w:rPr>
          <w:rFonts w:cs="Arial"/>
          <w:szCs w:val="22"/>
        </w:rPr>
        <w:t xml:space="preserve"> while only 31 metazoan phyla are currently recognised)</w:t>
      </w:r>
      <w:r>
        <w:rPr>
          <w:rFonts w:cs="Arial"/>
          <w:szCs w:val="22"/>
        </w:rPr>
        <w:t xml:space="preserve">. </w:t>
      </w:r>
      <w:r w:rsidR="00F471EF">
        <w:rPr>
          <w:rFonts w:cs="Arial"/>
          <w:szCs w:val="22"/>
        </w:rPr>
        <w:t>A</w:t>
      </w:r>
      <w:r w:rsidR="00D669DC" w:rsidRPr="00D669DC">
        <w:rPr>
          <w:rFonts w:cs="Arial"/>
          <w:szCs w:val="22"/>
        </w:rPr>
        <w:t xml:space="preserve">s above, </w:t>
      </w:r>
      <w:r w:rsidR="004F7711" w:rsidRPr="00D669DC">
        <w:rPr>
          <w:rFonts w:cs="Arial"/>
          <w:szCs w:val="22"/>
        </w:rPr>
        <w:t xml:space="preserve">all taxonomy columns </w:t>
      </w:r>
      <w:r w:rsidR="00D669DC" w:rsidRPr="00D669DC">
        <w:rPr>
          <w:rFonts w:cs="Arial"/>
          <w:szCs w:val="22"/>
        </w:rPr>
        <w:t xml:space="preserve">were </w:t>
      </w:r>
      <w:r w:rsidR="004F7711" w:rsidRPr="00D669DC">
        <w:rPr>
          <w:rFonts w:cs="Arial"/>
          <w:szCs w:val="22"/>
        </w:rPr>
        <w:t xml:space="preserve">copied and </w:t>
      </w:r>
      <w:r w:rsidR="00D669DC" w:rsidRPr="00D669DC">
        <w:rPr>
          <w:rFonts w:cs="Arial"/>
          <w:szCs w:val="22"/>
        </w:rPr>
        <w:t xml:space="preserve">edits made on the copied column, with </w:t>
      </w:r>
      <w:r w:rsidR="004F7711" w:rsidRPr="00D669DC">
        <w:rPr>
          <w:rFonts w:cs="Arial"/>
          <w:szCs w:val="22"/>
        </w:rPr>
        <w:t>spelling and formatting mistakes removed</w:t>
      </w:r>
      <w:r w:rsidR="00D669DC" w:rsidRPr="00D669DC">
        <w:rPr>
          <w:rFonts w:cs="Arial"/>
          <w:szCs w:val="22"/>
        </w:rPr>
        <w:t xml:space="preserve">. </w:t>
      </w:r>
      <w:r w:rsidR="00EC6531">
        <w:rPr>
          <w:rFonts w:cs="Arial"/>
          <w:szCs w:val="22"/>
        </w:rPr>
        <w:t xml:space="preserve">Taxonomy was mapped to the correct column, </w:t>
      </w:r>
      <w:proofErr w:type="gramStart"/>
      <w:r w:rsidR="00EC6531">
        <w:rPr>
          <w:rFonts w:cs="Arial"/>
          <w:szCs w:val="22"/>
        </w:rPr>
        <w:t>e.g.</w:t>
      </w:r>
      <w:proofErr w:type="gramEnd"/>
      <w:r w:rsidR="00EC6531">
        <w:rPr>
          <w:rFonts w:cs="Arial"/>
          <w:szCs w:val="22"/>
        </w:rPr>
        <w:t xml:space="preserve"> </w:t>
      </w:r>
      <w:r w:rsidR="009863EE">
        <w:rPr>
          <w:rFonts w:cs="Arial"/>
          <w:szCs w:val="22"/>
        </w:rPr>
        <w:t>c</w:t>
      </w:r>
      <w:r w:rsidR="00EC6531">
        <w:rPr>
          <w:rFonts w:cs="Arial"/>
          <w:szCs w:val="22"/>
        </w:rPr>
        <w:t xml:space="preserve">lass names in </w:t>
      </w:r>
      <w:r w:rsidR="009863EE">
        <w:rPr>
          <w:rFonts w:cs="Arial"/>
          <w:szCs w:val="22"/>
        </w:rPr>
        <w:t>the o</w:t>
      </w:r>
      <w:r w:rsidR="00EC6531">
        <w:rPr>
          <w:rFonts w:cs="Arial"/>
          <w:szCs w:val="22"/>
        </w:rPr>
        <w:t>rder column</w:t>
      </w:r>
      <w:r w:rsidR="007B4FE6">
        <w:rPr>
          <w:rFonts w:cs="Arial"/>
          <w:szCs w:val="22"/>
        </w:rPr>
        <w:t xml:space="preserve"> were moved to the class column</w:t>
      </w:r>
      <w:r w:rsidR="00EC6531">
        <w:rPr>
          <w:rFonts w:cs="Arial"/>
          <w:szCs w:val="22"/>
        </w:rPr>
        <w:t xml:space="preserve">. </w:t>
      </w:r>
      <w:r w:rsidR="00FA5021">
        <w:rPr>
          <w:rFonts w:cs="Arial"/>
          <w:szCs w:val="22"/>
        </w:rPr>
        <w:t xml:space="preserve">No column for scientific name was present, </w:t>
      </w:r>
      <w:proofErr w:type="gramStart"/>
      <w:r w:rsidR="00FA5021">
        <w:rPr>
          <w:rFonts w:cs="Arial"/>
          <w:szCs w:val="22"/>
        </w:rPr>
        <w:t>i.e.</w:t>
      </w:r>
      <w:proofErr w:type="gramEnd"/>
      <w:r w:rsidR="00FA5021">
        <w:rPr>
          <w:rFonts w:cs="Arial"/>
          <w:szCs w:val="22"/>
        </w:rPr>
        <w:t xml:space="preserve"> the actual identification of the specimen referenced in a given record, here a column was </w:t>
      </w:r>
      <w:r w:rsidR="00FE3DBF">
        <w:rPr>
          <w:rFonts w:cs="Arial"/>
          <w:szCs w:val="22"/>
        </w:rPr>
        <w:t>added, populated with</w:t>
      </w:r>
      <w:r w:rsidR="00FA5021">
        <w:rPr>
          <w:rFonts w:cs="Arial"/>
          <w:szCs w:val="22"/>
        </w:rPr>
        <w:t xml:space="preserve"> the lowest taxonomic level reported (i.e. species name</w:t>
      </w:r>
      <w:r w:rsidR="00FE3DBF">
        <w:rPr>
          <w:rStyle w:val="FootnoteReference"/>
          <w:rFonts w:cs="Arial"/>
          <w:szCs w:val="22"/>
        </w:rPr>
        <w:footnoteReference w:id="26"/>
      </w:r>
      <w:r w:rsidR="00FA5021">
        <w:rPr>
          <w:rFonts w:cs="Arial"/>
          <w:szCs w:val="22"/>
        </w:rPr>
        <w:t xml:space="preserve"> if recorded rather than genus</w:t>
      </w:r>
      <w:r w:rsidR="00072269">
        <w:rPr>
          <w:rFonts w:cs="Arial"/>
          <w:szCs w:val="22"/>
        </w:rPr>
        <w:t xml:space="preserve"> name only</w:t>
      </w:r>
      <w:r w:rsidR="00FA5021">
        <w:rPr>
          <w:rFonts w:cs="Arial"/>
          <w:szCs w:val="22"/>
        </w:rPr>
        <w:t>).</w:t>
      </w:r>
      <w:r w:rsidR="00FA5021">
        <w:rPr>
          <w:rFonts w:ascii="Times New Roman" w:hAnsi="Times New Roman" w:cs="Times New Roman"/>
          <w:sz w:val="24"/>
          <w:lang w:eastAsia="en-GB"/>
        </w:rPr>
        <w:t xml:space="preserve"> </w:t>
      </w:r>
      <w:r w:rsidR="00421C42" w:rsidRPr="009863EE">
        <w:rPr>
          <w:rFonts w:cs="Arial"/>
          <w:szCs w:val="22"/>
        </w:rPr>
        <w:t xml:space="preserve">If a name was noted with question mark or </w:t>
      </w:r>
      <w:r w:rsidR="002B6E43">
        <w:rPr>
          <w:rFonts w:cs="Arial"/>
          <w:szCs w:val="22"/>
        </w:rPr>
        <w:t xml:space="preserve">written as </w:t>
      </w:r>
      <w:r w:rsidR="00422047">
        <w:rPr>
          <w:rFonts w:cs="Arial"/>
          <w:szCs w:val="22"/>
        </w:rPr>
        <w:t>two</w:t>
      </w:r>
      <w:r w:rsidR="002B6E43">
        <w:rPr>
          <w:rFonts w:cs="Arial"/>
          <w:szCs w:val="22"/>
        </w:rPr>
        <w:t xml:space="preserve"> names, then </w:t>
      </w:r>
      <w:r w:rsidR="00421C42" w:rsidRPr="009863EE">
        <w:rPr>
          <w:rFonts w:cs="Arial"/>
          <w:szCs w:val="22"/>
        </w:rPr>
        <w:t xml:space="preserve">the next </w:t>
      </w:r>
      <w:r w:rsidR="009863EE" w:rsidRPr="009863EE">
        <w:rPr>
          <w:rFonts w:cs="Arial"/>
          <w:szCs w:val="22"/>
        </w:rPr>
        <w:t>highest</w:t>
      </w:r>
      <w:r w:rsidR="00421C42" w:rsidRPr="009863EE">
        <w:rPr>
          <w:rFonts w:cs="Arial"/>
          <w:szCs w:val="22"/>
        </w:rPr>
        <w:t xml:space="preserve"> taxonomic level was recorded, </w:t>
      </w:r>
      <w:proofErr w:type="gramStart"/>
      <w:r w:rsidR="009863EE" w:rsidRPr="009863EE">
        <w:rPr>
          <w:rFonts w:cs="Arial"/>
          <w:szCs w:val="22"/>
        </w:rPr>
        <w:t>e.g.</w:t>
      </w:r>
      <w:proofErr w:type="gramEnd"/>
      <w:r w:rsidR="009863EE" w:rsidRPr="009863EE">
        <w:rPr>
          <w:rFonts w:cs="Arial"/>
          <w:szCs w:val="22"/>
        </w:rPr>
        <w:t xml:space="preserve"> if </w:t>
      </w:r>
      <w:r w:rsidR="00422047">
        <w:rPr>
          <w:rFonts w:cs="Arial"/>
          <w:szCs w:val="22"/>
        </w:rPr>
        <w:t>two</w:t>
      </w:r>
      <w:r w:rsidR="009863EE" w:rsidRPr="009863EE">
        <w:rPr>
          <w:rFonts w:cs="Arial"/>
          <w:szCs w:val="22"/>
        </w:rPr>
        <w:t xml:space="preserve"> family names were </w:t>
      </w:r>
      <w:r w:rsidR="002B6E43">
        <w:rPr>
          <w:rFonts w:cs="Arial"/>
          <w:szCs w:val="22"/>
        </w:rPr>
        <w:t>recorded</w:t>
      </w:r>
      <w:r w:rsidR="009863EE" w:rsidRPr="009863EE">
        <w:rPr>
          <w:rFonts w:cs="Arial"/>
          <w:szCs w:val="22"/>
        </w:rPr>
        <w:t xml:space="preserve">, </w:t>
      </w:r>
      <w:r w:rsidR="00421C42" w:rsidRPr="009863EE">
        <w:rPr>
          <w:rFonts w:cs="Arial"/>
          <w:szCs w:val="22"/>
        </w:rPr>
        <w:t>the order name was re</w:t>
      </w:r>
      <w:r w:rsidR="002B6E43">
        <w:rPr>
          <w:rFonts w:cs="Arial"/>
          <w:szCs w:val="22"/>
        </w:rPr>
        <w:t>corded instead</w:t>
      </w:r>
      <w:r w:rsidR="00421C42" w:rsidRPr="009863EE">
        <w:rPr>
          <w:rFonts w:cs="Arial"/>
          <w:szCs w:val="22"/>
        </w:rPr>
        <w:t xml:space="preserve">. </w:t>
      </w:r>
      <w:r w:rsidR="001B0F28" w:rsidRPr="0091317A">
        <w:rPr>
          <w:rFonts w:cs="Arial"/>
          <w:szCs w:val="22"/>
        </w:rPr>
        <w:t xml:space="preserve">For morphospecies </w:t>
      </w:r>
      <w:r w:rsidR="007B4FE6">
        <w:rPr>
          <w:rFonts w:cs="Arial"/>
          <w:szCs w:val="22"/>
        </w:rPr>
        <w:t xml:space="preserve">names </w:t>
      </w:r>
      <w:r w:rsidR="001B0F28" w:rsidRPr="0091317A">
        <w:rPr>
          <w:rFonts w:cs="Arial"/>
          <w:szCs w:val="22"/>
        </w:rPr>
        <w:t xml:space="preserve">(column ‘putative species name or number’) scientific name was also recorded, mapped to the lowest scientific level recorded above species level. If a species name was present, </w:t>
      </w:r>
      <w:proofErr w:type="gramStart"/>
      <w:r w:rsidR="001B0F28" w:rsidRPr="0091317A">
        <w:rPr>
          <w:rFonts w:cs="Arial"/>
          <w:szCs w:val="22"/>
        </w:rPr>
        <w:t>e.g.</w:t>
      </w:r>
      <w:proofErr w:type="gramEnd"/>
      <w:r w:rsidR="001B0F28" w:rsidRPr="0091317A">
        <w:rPr>
          <w:rFonts w:cs="Arial"/>
          <w:szCs w:val="22"/>
        </w:rPr>
        <w:t xml:space="preserve"> </w:t>
      </w:r>
      <w:r w:rsidR="001B0F28" w:rsidRPr="0091317A">
        <w:rPr>
          <w:rFonts w:cs="Arial"/>
          <w:i/>
          <w:szCs w:val="22"/>
        </w:rPr>
        <w:t xml:space="preserve">Paralicella </w:t>
      </w:r>
      <w:r w:rsidR="001B0F28" w:rsidRPr="0091317A">
        <w:rPr>
          <w:rFonts w:cs="Arial"/>
          <w:szCs w:val="22"/>
        </w:rPr>
        <w:t xml:space="preserve">cf. </w:t>
      </w:r>
      <w:r w:rsidR="001B0F28" w:rsidRPr="0091317A">
        <w:rPr>
          <w:rFonts w:cs="Arial"/>
          <w:i/>
          <w:szCs w:val="22"/>
        </w:rPr>
        <w:t xml:space="preserve">caperesca </w:t>
      </w:r>
      <w:r w:rsidR="001B0F28" w:rsidRPr="0091317A">
        <w:rPr>
          <w:rFonts w:cs="Arial"/>
          <w:szCs w:val="22"/>
        </w:rPr>
        <w:t>no 5, the genus na</w:t>
      </w:r>
      <w:r w:rsidR="001B0F28">
        <w:rPr>
          <w:rFonts w:cs="Arial"/>
          <w:szCs w:val="22"/>
        </w:rPr>
        <w:t>me</w:t>
      </w:r>
      <w:r w:rsidR="001B0F28" w:rsidRPr="0091317A">
        <w:rPr>
          <w:rFonts w:cs="Arial"/>
          <w:szCs w:val="22"/>
        </w:rPr>
        <w:t xml:space="preserve"> was recorded for the scientific name.</w:t>
      </w:r>
    </w:p>
    <w:p w14:paraId="779F9201" w14:textId="77777777" w:rsidR="002C36C1" w:rsidRDefault="002C36C1" w:rsidP="004F7711">
      <w:pPr>
        <w:rPr>
          <w:rFonts w:cs="Arial"/>
          <w:szCs w:val="22"/>
        </w:rPr>
      </w:pPr>
    </w:p>
    <w:p w14:paraId="61582921" w14:textId="2512EB6C" w:rsidR="002754CF" w:rsidRDefault="00EC6531" w:rsidP="004F7711">
      <w:pPr>
        <w:rPr>
          <w:rFonts w:cs="Arial"/>
          <w:szCs w:val="22"/>
        </w:rPr>
      </w:pPr>
      <w:r w:rsidRPr="009863EE">
        <w:rPr>
          <w:rFonts w:cs="Arial"/>
          <w:szCs w:val="22"/>
        </w:rPr>
        <w:t>Structured notes were made on data in taxonomy columns both on the published records and the Contractor data raw files, e</w:t>
      </w:r>
      <w:r w:rsidRPr="00A90C70">
        <w:rPr>
          <w:rFonts w:cs="Arial"/>
          <w:szCs w:val="22"/>
        </w:rPr>
        <w:t>.g. on spell</w:t>
      </w:r>
      <w:r>
        <w:rPr>
          <w:rFonts w:cs="Arial"/>
          <w:szCs w:val="22"/>
        </w:rPr>
        <w:t>ing errors, formatting issues and similar</w:t>
      </w:r>
      <w:r>
        <w:rPr>
          <w:rFonts w:cs="Arial"/>
          <w:szCs w:val="22"/>
          <w:lang w:val="en-US"/>
        </w:rPr>
        <w:t xml:space="preserve"> </w:t>
      </w:r>
      <w:r w:rsidRPr="00A90C70">
        <w:rPr>
          <w:rFonts w:cs="Arial"/>
          <w:szCs w:val="22"/>
        </w:rPr>
        <w:t>(</w:t>
      </w:r>
      <w:hyperlink w:anchor="_Supplementary_Data_File" w:history="1">
        <w:r w:rsidR="00BA10DB" w:rsidRPr="000A6461">
          <w:rPr>
            <w:rStyle w:val="Hyperlink"/>
            <w:rFonts w:cs="Arial"/>
            <w:szCs w:val="22"/>
          </w:rPr>
          <w:t xml:space="preserve">see </w:t>
        </w:r>
        <w:r w:rsidR="000A6461" w:rsidRPr="000A6461">
          <w:rPr>
            <w:rStyle w:val="Hyperlink"/>
            <w:rFonts w:cs="Arial"/>
            <w:szCs w:val="22"/>
          </w:rPr>
          <w:t>SDF 1</w:t>
        </w:r>
      </w:hyperlink>
      <w:r w:rsidR="008C48F7">
        <w:rPr>
          <w:rFonts w:cs="Arial"/>
          <w:szCs w:val="22"/>
        </w:rPr>
        <w:t xml:space="preserve">; </w:t>
      </w:r>
      <w:hyperlink w:anchor="_Supplementary_Data_File_1" w:history="1">
        <w:r w:rsidR="008C48F7" w:rsidRPr="008C48F7">
          <w:rPr>
            <w:rStyle w:val="Hyperlink"/>
            <w:rFonts w:cs="Arial"/>
            <w:szCs w:val="22"/>
          </w:rPr>
          <w:t>SDF 7</w:t>
        </w:r>
      </w:hyperlink>
      <w:r w:rsidR="008C48F7">
        <w:rPr>
          <w:rFonts w:cs="Arial"/>
          <w:szCs w:val="22"/>
        </w:rPr>
        <w:t>)</w:t>
      </w:r>
      <w:r w:rsidRPr="00A90C70">
        <w:rPr>
          <w:rFonts w:cs="Arial"/>
          <w:szCs w:val="22"/>
        </w:rPr>
        <w:t>.</w:t>
      </w:r>
      <w:r w:rsidRPr="00A90C70">
        <w:rPr>
          <w:rFonts w:cs="Arial"/>
          <w:szCs w:val="22"/>
          <w:lang w:val="en-US"/>
        </w:rPr>
        <w:t xml:space="preserve"> </w:t>
      </w:r>
      <w:r w:rsidR="00421C42" w:rsidRPr="0091317A">
        <w:rPr>
          <w:rFonts w:cs="Arial"/>
          <w:szCs w:val="22"/>
        </w:rPr>
        <w:t xml:space="preserve">Names were </w:t>
      </w:r>
      <w:r w:rsidR="002B6E43" w:rsidRPr="0091317A">
        <w:rPr>
          <w:rFonts w:cs="Arial"/>
          <w:szCs w:val="22"/>
        </w:rPr>
        <w:t>cross-referenced with the</w:t>
      </w:r>
      <w:r w:rsidR="00421C42" w:rsidRPr="0091317A">
        <w:rPr>
          <w:rFonts w:cs="Arial"/>
          <w:szCs w:val="22"/>
        </w:rPr>
        <w:t xml:space="preserve"> WoRMS</w:t>
      </w:r>
      <w:r w:rsidR="009863EE" w:rsidRPr="0091317A">
        <w:rPr>
          <w:rFonts w:cs="Arial"/>
          <w:szCs w:val="22"/>
        </w:rPr>
        <w:t xml:space="preserve"> </w:t>
      </w:r>
      <w:r w:rsidR="002B6E43" w:rsidRPr="0091317A">
        <w:rPr>
          <w:rFonts w:cs="Arial"/>
          <w:szCs w:val="22"/>
        </w:rPr>
        <w:t xml:space="preserve">database </w:t>
      </w:r>
      <w:r w:rsidR="009863EE" w:rsidRPr="0091317A">
        <w:rPr>
          <w:rFonts w:cs="Arial"/>
          <w:szCs w:val="22"/>
        </w:rPr>
        <w:t>using the taxonMatch</w:t>
      </w:r>
      <w:r w:rsidR="009863EE">
        <w:rPr>
          <w:rFonts w:cs="Arial"/>
          <w:szCs w:val="22"/>
        </w:rPr>
        <w:t xml:space="preserve"> function, </w:t>
      </w:r>
      <w:r w:rsidR="002B6E43">
        <w:rPr>
          <w:rFonts w:cs="Arial"/>
          <w:szCs w:val="22"/>
        </w:rPr>
        <w:t xml:space="preserve">a </w:t>
      </w:r>
      <w:r w:rsidR="001462F4">
        <w:rPr>
          <w:rFonts w:cs="Arial"/>
          <w:szCs w:val="22"/>
        </w:rPr>
        <w:t>QA/QC</w:t>
      </w:r>
      <w:r w:rsidR="009863EE" w:rsidRPr="00A90C70">
        <w:rPr>
          <w:rFonts w:cs="Arial"/>
          <w:szCs w:val="22"/>
        </w:rPr>
        <w:t xml:space="preserve"> </w:t>
      </w:r>
      <w:r w:rsidR="002B6E43">
        <w:rPr>
          <w:rFonts w:cs="Arial"/>
          <w:szCs w:val="22"/>
        </w:rPr>
        <w:t>function</w:t>
      </w:r>
      <w:r w:rsidR="009863EE" w:rsidRPr="00A90C70">
        <w:rPr>
          <w:rFonts w:cs="Arial"/>
          <w:szCs w:val="22"/>
        </w:rPr>
        <w:t xml:space="preserve"> </w:t>
      </w:r>
      <w:r w:rsidR="009863EE">
        <w:rPr>
          <w:rFonts w:cs="Arial"/>
          <w:szCs w:val="22"/>
        </w:rPr>
        <w:t xml:space="preserve">on </w:t>
      </w:r>
      <w:r w:rsidR="009863EE" w:rsidRPr="00A90C70">
        <w:rPr>
          <w:rFonts w:cs="Arial"/>
          <w:szCs w:val="22"/>
        </w:rPr>
        <w:t>the webs</w:t>
      </w:r>
      <w:r w:rsidR="002B6E43">
        <w:rPr>
          <w:rFonts w:cs="Arial"/>
          <w:szCs w:val="22"/>
        </w:rPr>
        <w:t>ite where names can be</w:t>
      </w:r>
      <w:r w:rsidR="009863EE" w:rsidRPr="00A90C70">
        <w:rPr>
          <w:rFonts w:cs="Arial"/>
          <w:szCs w:val="22"/>
        </w:rPr>
        <w:t xml:space="preserve"> validated against the database.</w:t>
      </w:r>
      <w:r w:rsidR="009863EE">
        <w:rPr>
          <w:rFonts w:cs="Arial"/>
          <w:szCs w:val="22"/>
        </w:rPr>
        <w:t xml:space="preserve"> If</w:t>
      </w:r>
      <w:r w:rsidR="00421C42" w:rsidRPr="00A90C70">
        <w:rPr>
          <w:rFonts w:cs="Arial"/>
          <w:szCs w:val="22"/>
        </w:rPr>
        <w:t xml:space="preserve"> unaccepted names </w:t>
      </w:r>
      <w:r w:rsidR="009863EE">
        <w:rPr>
          <w:rFonts w:cs="Arial"/>
          <w:szCs w:val="22"/>
        </w:rPr>
        <w:t xml:space="preserve">were </w:t>
      </w:r>
      <w:r w:rsidR="00421C42" w:rsidRPr="00A90C70">
        <w:rPr>
          <w:rFonts w:cs="Arial"/>
          <w:szCs w:val="22"/>
        </w:rPr>
        <w:t>used</w:t>
      </w:r>
      <w:r w:rsidR="002B6E43">
        <w:rPr>
          <w:rFonts w:cs="Arial"/>
          <w:szCs w:val="22"/>
        </w:rPr>
        <w:t xml:space="preserve"> this was recorded (and </w:t>
      </w:r>
      <w:r w:rsidR="009863EE">
        <w:rPr>
          <w:rFonts w:cs="Arial"/>
          <w:szCs w:val="22"/>
        </w:rPr>
        <w:t xml:space="preserve">any </w:t>
      </w:r>
      <w:r w:rsidR="00421C42" w:rsidRPr="00A90C70">
        <w:rPr>
          <w:rFonts w:cs="Arial"/>
          <w:szCs w:val="22"/>
        </w:rPr>
        <w:t>misspellings for phonetic mat</w:t>
      </w:r>
      <w:r w:rsidR="002B6E43">
        <w:rPr>
          <w:rFonts w:cs="Arial"/>
          <w:szCs w:val="22"/>
        </w:rPr>
        <w:t>ches), with the final accepted scientific n</w:t>
      </w:r>
      <w:r w:rsidR="00421C42" w:rsidRPr="00A90C70">
        <w:rPr>
          <w:rFonts w:cs="Arial"/>
          <w:szCs w:val="22"/>
        </w:rPr>
        <w:t xml:space="preserve">ame </w:t>
      </w:r>
      <w:r w:rsidR="002B6E43">
        <w:rPr>
          <w:rFonts w:cs="Arial"/>
          <w:szCs w:val="22"/>
        </w:rPr>
        <w:t>added as a separate column (if no match was found on Wo</w:t>
      </w:r>
      <w:r w:rsidR="001462F4">
        <w:rPr>
          <w:rFonts w:cs="Arial"/>
          <w:szCs w:val="22"/>
        </w:rPr>
        <w:t>RMS, the original name was</w:t>
      </w:r>
      <w:r w:rsidR="002B6E43">
        <w:rPr>
          <w:rFonts w:cs="Arial"/>
          <w:szCs w:val="22"/>
        </w:rPr>
        <w:t xml:space="preserve"> retained).</w:t>
      </w:r>
      <w:r w:rsidR="002754CF">
        <w:rPr>
          <w:rFonts w:cs="Arial"/>
          <w:szCs w:val="22"/>
        </w:rPr>
        <w:t xml:space="preserve"> </w:t>
      </w:r>
    </w:p>
    <w:p w14:paraId="01970F23" w14:textId="1EA8931E" w:rsidR="00B8415C" w:rsidRPr="004F54E7" w:rsidRDefault="00B8415C" w:rsidP="004F7711">
      <w:pPr>
        <w:rPr>
          <w:rFonts w:cs="Arial"/>
          <w:b/>
        </w:rPr>
      </w:pPr>
    </w:p>
    <w:p w14:paraId="4D5C5DAC" w14:textId="500087BA" w:rsidR="004F7711" w:rsidRPr="004F54E7" w:rsidRDefault="003C3100" w:rsidP="003C3100">
      <w:pPr>
        <w:pStyle w:val="Heading3"/>
      </w:pPr>
      <w:bookmarkStart w:id="34" w:name="_Toc101879393"/>
      <w:r>
        <w:t>OBIS and GBIF</w:t>
      </w:r>
      <w:bookmarkEnd w:id="34"/>
    </w:p>
    <w:p w14:paraId="6B826473" w14:textId="77777777" w:rsidR="004F7711" w:rsidRPr="004F54E7" w:rsidRDefault="004F7711" w:rsidP="004F7711">
      <w:pPr>
        <w:rPr>
          <w:rFonts w:cs="Arial"/>
          <w:b/>
        </w:rPr>
      </w:pPr>
    </w:p>
    <w:p w14:paraId="04548F3C" w14:textId="01279979" w:rsidR="004F7711" w:rsidRDefault="004F7711" w:rsidP="004F7711">
      <w:pPr>
        <w:rPr>
          <w:rFonts w:cs="Arial"/>
          <w:i/>
        </w:rPr>
      </w:pPr>
      <w:r w:rsidRPr="004F54E7">
        <w:rPr>
          <w:rFonts w:cs="Arial"/>
          <w:i/>
        </w:rPr>
        <w:t>Mapping</w:t>
      </w:r>
      <w:r w:rsidR="002B6E43">
        <w:rPr>
          <w:rFonts w:cs="Arial"/>
          <w:i/>
        </w:rPr>
        <w:t>;</w:t>
      </w:r>
      <w:r w:rsidR="008111F3">
        <w:rPr>
          <w:rFonts w:cs="Arial"/>
          <w:i/>
        </w:rPr>
        <w:t xml:space="preserve"> general data processing</w:t>
      </w:r>
      <w:r w:rsidR="002B6E43">
        <w:rPr>
          <w:rFonts w:cs="Arial"/>
          <w:i/>
        </w:rPr>
        <w:t xml:space="preserve"> and data selection</w:t>
      </w:r>
    </w:p>
    <w:p w14:paraId="5BF5D6D0" w14:textId="77777777" w:rsidR="00FE4E1A" w:rsidRPr="004F54E7" w:rsidRDefault="00FE4E1A" w:rsidP="004F7711">
      <w:pPr>
        <w:rPr>
          <w:rFonts w:cs="Arial"/>
          <w:i/>
        </w:rPr>
      </w:pPr>
    </w:p>
    <w:p w14:paraId="18A17AB5" w14:textId="38620A72" w:rsidR="002C36C1" w:rsidRDefault="004F7711" w:rsidP="004F7711">
      <w:pPr>
        <w:rPr>
          <w:rFonts w:cs="Arial"/>
          <w:szCs w:val="22"/>
        </w:rPr>
      </w:pPr>
      <w:r w:rsidRPr="00A90C70">
        <w:rPr>
          <w:rFonts w:cs="Arial"/>
          <w:szCs w:val="22"/>
        </w:rPr>
        <w:t xml:space="preserve">All records from GBIF and OBIS were </w:t>
      </w:r>
      <w:r w:rsidR="005542D1">
        <w:rPr>
          <w:rFonts w:cs="Arial"/>
          <w:szCs w:val="22"/>
        </w:rPr>
        <w:t>geographically</w:t>
      </w:r>
      <w:r w:rsidRPr="00A90C70">
        <w:rPr>
          <w:rFonts w:cs="Arial"/>
          <w:szCs w:val="22"/>
        </w:rPr>
        <w:t xml:space="preserve"> overlapped with </w:t>
      </w:r>
      <w:r w:rsidR="00734E80">
        <w:rPr>
          <w:rFonts w:cs="Arial"/>
          <w:szCs w:val="22"/>
        </w:rPr>
        <w:t>a</w:t>
      </w:r>
      <w:r w:rsidRPr="00A90C70">
        <w:rPr>
          <w:rFonts w:cs="Arial"/>
          <w:szCs w:val="22"/>
        </w:rPr>
        <w:t xml:space="preserve"> shapefile </w:t>
      </w:r>
      <w:r w:rsidR="00734E80">
        <w:rPr>
          <w:rFonts w:cs="Arial"/>
          <w:szCs w:val="22"/>
        </w:rPr>
        <w:t xml:space="preserve">map of the CCZ in R </w:t>
      </w:r>
      <w:r w:rsidR="007B4FE6" w:rsidRPr="00A90C70">
        <w:rPr>
          <w:rFonts w:cs="Arial"/>
          <w:szCs w:val="22"/>
        </w:rPr>
        <w:t>(</w:t>
      </w:r>
      <w:hyperlink w:anchor="_OBIS_and_GBIF" w:history="1">
        <w:r w:rsidR="007B4FE6" w:rsidRPr="00EE318E">
          <w:rPr>
            <w:rStyle w:val="Hyperlink"/>
            <w:rFonts w:cs="Arial"/>
            <w:szCs w:val="22"/>
          </w:rPr>
          <w:t>see section 2.1.2</w:t>
        </w:r>
      </w:hyperlink>
      <w:r w:rsidR="007B4FE6" w:rsidRPr="00A90C70">
        <w:rPr>
          <w:rFonts w:cs="Arial"/>
          <w:szCs w:val="22"/>
        </w:rPr>
        <w:t>)</w:t>
      </w:r>
      <w:r w:rsidR="007B4FE6">
        <w:rPr>
          <w:rFonts w:cs="Arial"/>
          <w:szCs w:val="22"/>
        </w:rPr>
        <w:t xml:space="preserve"> </w:t>
      </w:r>
      <w:r w:rsidRPr="00A90C70">
        <w:rPr>
          <w:rFonts w:cs="Arial"/>
          <w:szCs w:val="22"/>
        </w:rPr>
        <w:t xml:space="preserve">using the following packages: GADMTools, sp, spData, spatialEco, maptools, rgdal and rgeos. </w:t>
      </w:r>
      <w:r w:rsidR="004540D0" w:rsidRPr="00A90C70">
        <w:rPr>
          <w:rFonts w:cs="Arial"/>
          <w:szCs w:val="22"/>
        </w:rPr>
        <w:t>Shapefiles for area</w:t>
      </w:r>
      <w:r w:rsidR="004540D0">
        <w:rPr>
          <w:rFonts w:cs="Arial"/>
          <w:szCs w:val="22"/>
        </w:rPr>
        <w:t>s within Exclusive Economic Z</w:t>
      </w:r>
      <w:r w:rsidR="004540D0" w:rsidRPr="00A90C70">
        <w:rPr>
          <w:rFonts w:cs="Arial"/>
          <w:szCs w:val="22"/>
        </w:rPr>
        <w:t xml:space="preserve">ones (EEZs) were added </w:t>
      </w:r>
      <w:r w:rsidR="004540D0">
        <w:rPr>
          <w:rFonts w:cs="Arial"/>
          <w:szCs w:val="22"/>
        </w:rPr>
        <w:t xml:space="preserve">for reference </w:t>
      </w:r>
      <w:r w:rsidR="004540D0" w:rsidRPr="00A90C70">
        <w:rPr>
          <w:rFonts w:cs="Arial"/>
          <w:szCs w:val="22"/>
        </w:rPr>
        <w:t xml:space="preserve">from the </w:t>
      </w:r>
      <w:r w:rsidR="004540D0" w:rsidRPr="00A90C70">
        <w:rPr>
          <w:rFonts w:cs="Arial"/>
          <w:color w:val="000000"/>
          <w:szCs w:val="22"/>
        </w:rPr>
        <w:t>Flanders Marine Institut</w:t>
      </w:r>
      <w:r w:rsidR="004540D0" w:rsidRPr="008111F3">
        <w:rPr>
          <w:rFonts w:cs="Arial"/>
          <w:szCs w:val="22"/>
        </w:rPr>
        <w:t xml:space="preserve">e database (FLM 2019). </w:t>
      </w:r>
      <w:r w:rsidR="008111F3">
        <w:rPr>
          <w:rFonts w:cs="Arial"/>
          <w:szCs w:val="22"/>
        </w:rPr>
        <w:t xml:space="preserve">If records overlapped with the </w:t>
      </w:r>
      <w:r w:rsidR="004540D0">
        <w:rPr>
          <w:rFonts w:cs="Arial"/>
          <w:szCs w:val="22"/>
        </w:rPr>
        <w:t xml:space="preserve">CCZ </w:t>
      </w:r>
      <w:r w:rsidR="008111F3">
        <w:rPr>
          <w:rFonts w:cs="Arial"/>
          <w:szCs w:val="22"/>
        </w:rPr>
        <w:t>shapefile</w:t>
      </w:r>
      <w:r w:rsidR="004540D0">
        <w:rPr>
          <w:rFonts w:cs="Arial"/>
          <w:szCs w:val="22"/>
        </w:rPr>
        <w:t xml:space="preserve"> as </w:t>
      </w:r>
      <w:r w:rsidR="003B40DE">
        <w:rPr>
          <w:rFonts w:cs="Arial"/>
          <w:szCs w:val="22"/>
        </w:rPr>
        <w:t>delineated</w:t>
      </w:r>
      <w:r w:rsidR="004540D0">
        <w:rPr>
          <w:rFonts w:cs="Arial"/>
          <w:szCs w:val="22"/>
        </w:rPr>
        <w:t xml:space="preserve"> above</w:t>
      </w:r>
      <w:r w:rsidR="008111F3">
        <w:rPr>
          <w:rFonts w:cs="Arial"/>
          <w:szCs w:val="22"/>
        </w:rPr>
        <w:t xml:space="preserve"> (either APEI or contract area), this information </w:t>
      </w:r>
      <w:r w:rsidRPr="00A90C70">
        <w:rPr>
          <w:rFonts w:cs="Arial"/>
          <w:szCs w:val="22"/>
        </w:rPr>
        <w:t>was a</w:t>
      </w:r>
      <w:r w:rsidR="008111F3">
        <w:rPr>
          <w:rFonts w:cs="Arial"/>
          <w:szCs w:val="22"/>
        </w:rPr>
        <w:t>ppended</w:t>
      </w:r>
      <w:r w:rsidRPr="00A90C70">
        <w:rPr>
          <w:rFonts w:cs="Arial"/>
          <w:szCs w:val="22"/>
        </w:rPr>
        <w:t xml:space="preserve"> to both </w:t>
      </w:r>
      <w:r w:rsidR="008111F3">
        <w:rPr>
          <w:rFonts w:cs="Arial"/>
          <w:szCs w:val="22"/>
        </w:rPr>
        <w:t xml:space="preserve">OBIS and GBIF </w:t>
      </w:r>
      <w:r w:rsidRPr="00A90C70">
        <w:rPr>
          <w:rFonts w:cs="Arial"/>
          <w:szCs w:val="22"/>
        </w:rPr>
        <w:t xml:space="preserve">files </w:t>
      </w:r>
      <w:r w:rsidR="007B4FE6">
        <w:rPr>
          <w:rFonts w:cs="Arial"/>
          <w:szCs w:val="22"/>
        </w:rPr>
        <w:t>in a column</w:t>
      </w:r>
      <w:r w:rsidRPr="00A90C70">
        <w:rPr>
          <w:rFonts w:cs="Arial"/>
          <w:szCs w:val="22"/>
        </w:rPr>
        <w:t xml:space="preserve"> ‘layer’ (</w:t>
      </w:r>
      <w:hyperlink w:anchor="_Supplementary_Data_File_2" w:history="1">
        <w:r w:rsidR="00BA10DB" w:rsidRPr="008C48F7">
          <w:rPr>
            <w:rStyle w:val="Hyperlink"/>
            <w:rFonts w:cs="Arial"/>
            <w:szCs w:val="22"/>
          </w:rPr>
          <w:t xml:space="preserve">see </w:t>
        </w:r>
        <w:r w:rsidR="008C48F7" w:rsidRPr="008C48F7">
          <w:rPr>
            <w:rStyle w:val="Hyperlink"/>
            <w:rFonts w:cs="Arial"/>
            <w:szCs w:val="22"/>
          </w:rPr>
          <w:t>SDF 2</w:t>
        </w:r>
      </w:hyperlink>
      <w:r w:rsidR="008C48F7">
        <w:rPr>
          <w:rFonts w:cs="Arial"/>
          <w:szCs w:val="22"/>
        </w:rPr>
        <w:t xml:space="preserve">; </w:t>
      </w:r>
      <w:hyperlink w:anchor="_Supplementary_Data_File_7" w:history="1">
        <w:r w:rsidR="008C48F7" w:rsidRPr="008C48F7">
          <w:rPr>
            <w:rStyle w:val="Hyperlink"/>
            <w:rFonts w:cs="Arial"/>
            <w:szCs w:val="22"/>
          </w:rPr>
          <w:t>SDF 3</w:t>
        </w:r>
      </w:hyperlink>
      <w:r w:rsidRPr="00A90C70">
        <w:rPr>
          <w:rFonts w:cs="Arial"/>
          <w:szCs w:val="22"/>
        </w:rPr>
        <w:t xml:space="preserve">). </w:t>
      </w:r>
    </w:p>
    <w:p w14:paraId="0DED8DCF" w14:textId="77777777" w:rsidR="002C36C1" w:rsidRDefault="002C36C1" w:rsidP="004F7711">
      <w:pPr>
        <w:rPr>
          <w:rFonts w:cs="Arial"/>
          <w:szCs w:val="22"/>
        </w:rPr>
      </w:pPr>
    </w:p>
    <w:p w14:paraId="3A7FBCA5" w14:textId="77777777" w:rsidR="00697B34" w:rsidRDefault="007D5B4B" w:rsidP="00697B34">
      <w:pPr>
        <w:rPr>
          <w:rFonts w:cs="Arial"/>
          <w:lang w:eastAsia="en-GB"/>
        </w:rPr>
      </w:pPr>
      <w:r>
        <w:rPr>
          <w:rFonts w:cs="Arial"/>
          <w:szCs w:val="22"/>
        </w:rPr>
        <w:t>All dataset</w:t>
      </w:r>
      <w:r w:rsidRPr="00A90C70">
        <w:rPr>
          <w:rFonts w:cs="Arial"/>
          <w:szCs w:val="22"/>
        </w:rPr>
        <w:t xml:space="preserve"> records were </w:t>
      </w:r>
      <w:r>
        <w:rPr>
          <w:rFonts w:cs="Arial"/>
          <w:szCs w:val="22"/>
        </w:rPr>
        <w:t>sub-select</w:t>
      </w:r>
      <w:r w:rsidRPr="00A90C70">
        <w:rPr>
          <w:rFonts w:cs="Arial"/>
          <w:szCs w:val="22"/>
        </w:rPr>
        <w:t xml:space="preserve">ed by depth, with depths of 3000m and greater included. Records </w:t>
      </w:r>
      <w:r>
        <w:rPr>
          <w:rFonts w:cs="Arial"/>
          <w:szCs w:val="22"/>
        </w:rPr>
        <w:t xml:space="preserve">from 0-3000m depth were checked, </w:t>
      </w:r>
      <w:r w:rsidR="003F57DD">
        <w:rPr>
          <w:rFonts w:cs="Arial"/>
          <w:lang w:eastAsia="en-GB"/>
        </w:rPr>
        <w:t>this revealed a few benthic species at depths less than 3000 metres</w:t>
      </w:r>
      <w:r w:rsidR="005A625C">
        <w:rPr>
          <w:rFonts w:cs="Arial"/>
          <w:lang w:eastAsia="en-GB"/>
        </w:rPr>
        <w:t xml:space="preserve">, 2 in both OBIS and GBIF for type specimen records, </w:t>
      </w:r>
      <w:proofErr w:type="spellStart"/>
      <w:r w:rsidR="005A625C" w:rsidRPr="005A625C">
        <w:rPr>
          <w:rFonts w:cs="Arial"/>
          <w:i/>
          <w:lang w:eastAsia="en-GB"/>
        </w:rPr>
        <w:t>Abyssarya</w:t>
      </w:r>
      <w:proofErr w:type="spellEnd"/>
      <w:r w:rsidR="005A625C" w:rsidRPr="005A625C">
        <w:rPr>
          <w:rFonts w:cs="Arial"/>
          <w:i/>
          <w:lang w:eastAsia="en-GB"/>
        </w:rPr>
        <w:t xml:space="preserve"> </w:t>
      </w:r>
      <w:proofErr w:type="spellStart"/>
      <w:r w:rsidR="005A625C" w:rsidRPr="005A625C">
        <w:rPr>
          <w:rFonts w:cs="Arial"/>
          <w:i/>
          <w:lang w:eastAsia="en-GB"/>
        </w:rPr>
        <w:t>acus</w:t>
      </w:r>
      <w:proofErr w:type="spellEnd"/>
      <w:r w:rsidR="005A625C">
        <w:rPr>
          <w:rFonts w:cs="Arial"/>
          <w:lang w:eastAsia="en-GB"/>
        </w:rPr>
        <w:t xml:space="preserve"> </w:t>
      </w:r>
      <w:r w:rsidR="005A625C" w:rsidRPr="005A625C">
        <w:rPr>
          <w:rFonts w:cs="Arial"/>
          <w:lang w:eastAsia="en-GB"/>
        </w:rPr>
        <w:t>Bonifácio &amp; Menot, 2018</w:t>
      </w:r>
      <w:r w:rsidR="005A625C">
        <w:rPr>
          <w:rFonts w:cs="Arial"/>
          <w:lang w:eastAsia="en-GB"/>
        </w:rPr>
        <w:t xml:space="preserve"> and </w:t>
      </w:r>
      <w:proofErr w:type="spellStart"/>
      <w:r w:rsidR="005A625C" w:rsidRPr="005A625C">
        <w:rPr>
          <w:rFonts w:cs="Arial"/>
          <w:i/>
          <w:lang w:eastAsia="en-GB"/>
        </w:rPr>
        <w:t>Macellicephala</w:t>
      </w:r>
      <w:proofErr w:type="spellEnd"/>
      <w:r w:rsidR="005A625C" w:rsidRPr="005A625C">
        <w:rPr>
          <w:rFonts w:cs="Arial"/>
          <w:i/>
          <w:lang w:eastAsia="en-GB"/>
        </w:rPr>
        <w:t xml:space="preserve"> </w:t>
      </w:r>
      <w:proofErr w:type="spellStart"/>
      <w:r w:rsidR="005A625C" w:rsidRPr="005A625C">
        <w:rPr>
          <w:rFonts w:cs="Arial"/>
          <w:i/>
          <w:lang w:eastAsia="en-GB"/>
        </w:rPr>
        <w:t>clarionensis</w:t>
      </w:r>
      <w:proofErr w:type="spellEnd"/>
      <w:r w:rsidR="005A625C">
        <w:rPr>
          <w:rFonts w:cs="Arial"/>
          <w:lang w:eastAsia="en-GB"/>
        </w:rPr>
        <w:t xml:space="preserve"> </w:t>
      </w:r>
      <w:r w:rsidR="005A625C" w:rsidRPr="005A625C">
        <w:rPr>
          <w:rFonts w:cs="Arial"/>
          <w:lang w:eastAsia="en-GB"/>
        </w:rPr>
        <w:t xml:space="preserve">Bonifácio &amp; Menot, 2018 </w:t>
      </w:r>
      <w:r w:rsidR="005A625C">
        <w:rPr>
          <w:rFonts w:cs="Arial"/>
          <w:lang w:eastAsia="en-GB"/>
        </w:rPr>
        <w:t>(</w:t>
      </w:r>
      <w:r w:rsidR="005A625C" w:rsidRPr="00190681">
        <w:rPr>
          <w:rFonts w:cs="Arial"/>
          <w:lang w:eastAsia="en-GB"/>
        </w:rPr>
        <w:t>Bonifacio</w:t>
      </w:r>
      <w:r w:rsidR="005A625C">
        <w:rPr>
          <w:rFonts w:cs="Arial"/>
          <w:lang w:eastAsia="en-GB"/>
        </w:rPr>
        <w:t xml:space="preserve"> </w:t>
      </w:r>
      <w:r w:rsidR="005A625C" w:rsidRPr="00190681">
        <w:rPr>
          <w:rFonts w:cs="Arial"/>
          <w:lang w:eastAsia="en-GB"/>
        </w:rPr>
        <w:t>&amp;</w:t>
      </w:r>
      <w:r w:rsidR="005A625C">
        <w:rPr>
          <w:rFonts w:cs="Arial"/>
          <w:lang w:eastAsia="en-GB"/>
        </w:rPr>
        <w:t xml:space="preserve"> Menot, </w:t>
      </w:r>
      <w:r w:rsidR="005A625C" w:rsidRPr="00190681">
        <w:rPr>
          <w:rFonts w:cs="Arial"/>
          <w:lang w:eastAsia="en-GB"/>
        </w:rPr>
        <w:t>2019</w:t>
      </w:r>
      <w:r w:rsidR="005A625C">
        <w:rPr>
          <w:rFonts w:cs="Arial"/>
          <w:lang w:eastAsia="en-GB"/>
        </w:rPr>
        <w:t>), therefore retained</w:t>
      </w:r>
      <w:r w:rsidR="003F57DD">
        <w:rPr>
          <w:rFonts w:cs="Arial"/>
          <w:lang w:eastAsia="en-GB"/>
        </w:rPr>
        <w:t xml:space="preserve">. </w:t>
      </w:r>
      <w:r w:rsidR="00697B34">
        <w:rPr>
          <w:rFonts w:cs="Arial"/>
          <w:lang w:eastAsia="en-GB"/>
        </w:rPr>
        <w:t>A</w:t>
      </w:r>
      <w:r w:rsidR="00697B34" w:rsidRPr="00CD153B">
        <w:rPr>
          <w:rFonts w:cs="Arial"/>
          <w:lang w:eastAsia="en-GB"/>
        </w:rPr>
        <w:t>s an additional check</w:t>
      </w:r>
      <w:r w:rsidR="00697B34">
        <w:rPr>
          <w:rFonts w:cs="Arial"/>
          <w:lang w:eastAsia="en-GB"/>
        </w:rPr>
        <w:t xml:space="preserve"> to ensure all relevant benthic records were selected and pelagic records removed,</w:t>
      </w:r>
      <w:r w:rsidR="00697B34" w:rsidRPr="00E23E82">
        <w:rPr>
          <w:rFonts w:cs="Arial"/>
          <w:lang w:eastAsia="en-GB"/>
        </w:rPr>
        <w:t xml:space="preserve"> </w:t>
      </w:r>
      <w:r w:rsidR="00697B34">
        <w:rPr>
          <w:rFonts w:cs="Arial"/>
          <w:lang w:eastAsia="en-GB"/>
        </w:rPr>
        <w:t>t</w:t>
      </w:r>
      <w:r w:rsidR="00697B34" w:rsidRPr="00E23E82">
        <w:rPr>
          <w:rFonts w:cs="Arial"/>
          <w:lang w:eastAsia="en-GB"/>
        </w:rPr>
        <w:t xml:space="preserve">he </w:t>
      </w:r>
      <w:r w:rsidR="00697B34">
        <w:rPr>
          <w:rFonts w:cs="Arial"/>
          <w:lang w:eastAsia="en-GB"/>
        </w:rPr>
        <w:t>scientific names recorded were</w:t>
      </w:r>
      <w:r w:rsidR="00697B34" w:rsidRPr="00E23E82">
        <w:rPr>
          <w:rFonts w:cs="Arial"/>
          <w:lang w:eastAsia="en-GB"/>
        </w:rPr>
        <w:t xml:space="preserve"> cross-referenced to </w:t>
      </w:r>
      <w:r w:rsidR="00697B34">
        <w:rPr>
          <w:rFonts w:cs="Arial"/>
          <w:lang w:eastAsia="en-GB"/>
        </w:rPr>
        <w:t>habitat information (pelagic or benthic) in WoRMS (</w:t>
      </w:r>
      <w:hyperlink w:anchor="_The_CCZ_Checklist" w:history="1">
        <w:r w:rsidR="00697B34" w:rsidRPr="00E23E82">
          <w:rPr>
            <w:rStyle w:val="Hyperlink"/>
            <w:rFonts w:cs="Arial"/>
            <w:lang w:eastAsia="en-GB"/>
          </w:rPr>
          <w:t>see section 2.2.4</w:t>
        </w:r>
      </w:hyperlink>
      <w:r w:rsidR="00697B34">
        <w:rPr>
          <w:rFonts w:cs="Arial"/>
          <w:lang w:eastAsia="en-GB"/>
        </w:rPr>
        <w:t xml:space="preserve">). </w:t>
      </w:r>
    </w:p>
    <w:p w14:paraId="1153608E" w14:textId="4BA3FD00" w:rsidR="006D2D16" w:rsidRPr="00697B34" w:rsidRDefault="003F57DD" w:rsidP="004F7711">
      <w:pPr>
        <w:rPr>
          <w:rFonts w:cs="Arial"/>
          <w:szCs w:val="22"/>
        </w:rPr>
      </w:pPr>
      <w:r>
        <w:rPr>
          <w:rFonts w:cs="Arial"/>
          <w:szCs w:val="22"/>
        </w:rPr>
        <w:t>S</w:t>
      </w:r>
      <w:r w:rsidR="007D5B4B">
        <w:rPr>
          <w:rFonts w:cs="Arial"/>
          <w:szCs w:val="22"/>
        </w:rPr>
        <w:t>ome</w:t>
      </w:r>
      <w:r w:rsidR="007D5B4B" w:rsidRPr="00A90C70">
        <w:rPr>
          <w:rFonts w:cs="Arial"/>
          <w:szCs w:val="22"/>
        </w:rPr>
        <w:t xml:space="preserve"> DeepData records published on OBIS from </w:t>
      </w:r>
      <w:r w:rsidR="007D5B4B">
        <w:rPr>
          <w:rFonts w:cs="Arial"/>
          <w:szCs w:val="22"/>
        </w:rPr>
        <w:t xml:space="preserve">this depth range were </w:t>
      </w:r>
      <w:r>
        <w:rPr>
          <w:rFonts w:cs="Arial"/>
          <w:szCs w:val="22"/>
        </w:rPr>
        <w:t xml:space="preserve">also </w:t>
      </w:r>
      <w:r w:rsidR="007D5B4B">
        <w:rPr>
          <w:rFonts w:cs="Arial"/>
          <w:szCs w:val="22"/>
        </w:rPr>
        <w:t xml:space="preserve">present, </w:t>
      </w:r>
      <w:r w:rsidR="007D5B4B" w:rsidRPr="00A90C70">
        <w:rPr>
          <w:rFonts w:cs="Arial"/>
          <w:szCs w:val="22"/>
        </w:rPr>
        <w:t xml:space="preserve">but </w:t>
      </w:r>
      <w:r w:rsidR="007D5B4B">
        <w:rPr>
          <w:rFonts w:cs="Arial"/>
          <w:szCs w:val="22"/>
        </w:rPr>
        <w:t>none were metazoa</w:t>
      </w:r>
      <w:r w:rsidR="007D5B4B" w:rsidRPr="00A90C70">
        <w:rPr>
          <w:rFonts w:cs="Arial"/>
          <w:szCs w:val="22"/>
        </w:rPr>
        <w:t xml:space="preserve">. </w:t>
      </w:r>
      <w:r w:rsidR="008111F3" w:rsidRPr="00A90C70">
        <w:rPr>
          <w:rFonts w:cs="Arial"/>
          <w:szCs w:val="22"/>
        </w:rPr>
        <w:t xml:space="preserve">Records without depth values </w:t>
      </w:r>
      <w:r w:rsidR="00333872">
        <w:rPr>
          <w:rFonts w:cs="Arial"/>
          <w:szCs w:val="22"/>
        </w:rPr>
        <w:t xml:space="preserve">were present, those </w:t>
      </w:r>
      <w:r w:rsidR="008111F3" w:rsidRPr="00A90C70">
        <w:rPr>
          <w:rFonts w:cs="Arial"/>
          <w:szCs w:val="22"/>
        </w:rPr>
        <w:t>falling within t</w:t>
      </w:r>
      <w:r w:rsidR="008C4801">
        <w:rPr>
          <w:rFonts w:cs="Arial"/>
          <w:szCs w:val="22"/>
        </w:rPr>
        <w:t>he CCZ s</w:t>
      </w:r>
      <w:r w:rsidR="00F4750D">
        <w:rPr>
          <w:rFonts w:cs="Arial"/>
          <w:szCs w:val="22"/>
        </w:rPr>
        <w:t xml:space="preserve">hapefile were reviewed and </w:t>
      </w:r>
      <w:r w:rsidR="008C4801">
        <w:rPr>
          <w:rFonts w:cs="Arial"/>
          <w:szCs w:val="22"/>
        </w:rPr>
        <w:t xml:space="preserve">included if valid, for example </w:t>
      </w:r>
      <w:r w:rsidR="00F4750D">
        <w:rPr>
          <w:rFonts w:cs="Arial"/>
          <w:szCs w:val="22"/>
        </w:rPr>
        <w:t xml:space="preserve">if a </w:t>
      </w:r>
      <w:r w:rsidR="00FC7A0D">
        <w:rPr>
          <w:rFonts w:cs="Arial"/>
          <w:szCs w:val="22"/>
        </w:rPr>
        <w:t xml:space="preserve">benthic </w:t>
      </w:r>
      <w:r w:rsidR="00F4750D">
        <w:rPr>
          <w:rFonts w:cs="Arial"/>
          <w:szCs w:val="22"/>
        </w:rPr>
        <w:t>species/</w:t>
      </w:r>
      <w:r w:rsidR="00FC7A0D">
        <w:rPr>
          <w:rFonts w:cs="Arial"/>
          <w:szCs w:val="22"/>
        </w:rPr>
        <w:t xml:space="preserve">taxa </w:t>
      </w:r>
      <w:r w:rsidR="006D2D16">
        <w:rPr>
          <w:rFonts w:cs="Arial"/>
          <w:szCs w:val="22"/>
        </w:rPr>
        <w:t xml:space="preserve">associated with a publication </w:t>
      </w:r>
      <w:r w:rsidR="00FC7A0D">
        <w:rPr>
          <w:rFonts w:cs="Arial"/>
          <w:szCs w:val="22"/>
        </w:rPr>
        <w:t xml:space="preserve">and </w:t>
      </w:r>
      <w:r w:rsidR="00F4750D">
        <w:rPr>
          <w:rFonts w:cs="Arial"/>
          <w:szCs w:val="22"/>
        </w:rPr>
        <w:t xml:space="preserve">a benthic </w:t>
      </w:r>
      <w:r w:rsidR="00FC7A0D">
        <w:rPr>
          <w:rFonts w:cs="Arial"/>
          <w:szCs w:val="22"/>
        </w:rPr>
        <w:t xml:space="preserve">collection method </w:t>
      </w:r>
      <w:proofErr w:type="gramStart"/>
      <w:r w:rsidR="006F1A3B">
        <w:rPr>
          <w:rFonts w:cs="Arial"/>
          <w:szCs w:val="22"/>
        </w:rPr>
        <w:t>e.g.</w:t>
      </w:r>
      <w:proofErr w:type="gramEnd"/>
      <w:r w:rsidR="006F1A3B">
        <w:rPr>
          <w:rFonts w:cs="Arial"/>
          <w:szCs w:val="22"/>
        </w:rPr>
        <w:t xml:space="preserve"> </w:t>
      </w:r>
      <w:r w:rsidR="00FC7A0D">
        <w:rPr>
          <w:rFonts w:cs="Arial"/>
          <w:szCs w:val="22"/>
        </w:rPr>
        <w:t xml:space="preserve">a </w:t>
      </w:r>
      <w:r w:rsidR="00F4750D">
        <w:rPr>
          <w:rFonts w:cs="Arial"/>
          <w:szCs w:val="22"/>
        </w:rPr>
        <w:t>box core sample;</w:t>
      </w:r>
      <w:r w:rsidR="00856131">
        <w:rPr>
          <w:rFonts w:cs="Arial"/>
          <w:szCs w:val="22"/>
        </w:rPr>
        <w:t xml:space="preserve"> and/o</w:t>
      </w:r>
      <w:r w:rsidR="00FC7A0D">
        <w:rPr>
          <w:rFonts w:cs="Arial"/>
          <w:szCs w:val="22"/>
        </w:rPr>
        <w:t xml:space="preserve">r </w:t>
      </w:r>
      <w:r w:rsidR="008C4801">
        <w:rPr>
          <w:rFonts w:cs="Arial"/>
          <w:szCs w:val="22"/>
        </w:rPr>
        <w:t xml:space="preserve">a relevant reference in </w:t>
      </w:r>
      <w:r w:rsidR="00965F3F">
        <w:rPr>
          <w:rFonts w:cs="Arial"/>
          <w:szCs w:val="22"/>
        </w:rPr>
        <w:t>‘</w:t>
      </w:r>
      <w:proofErr w:type="spellStart"/>
      <w:r w:rsidR="008C4801">
        <w:rPr>
          <w:rFonts w:cs="Arial"/>
          <w:szCs w:val="22"/>
        </w:rPr>
        <w:t>datasetName</w:t>
      </w:r>
      <w:proofErr w:type="spellEnd"/>
      <w:r w:rsidR="00965F3F">
        <w:rPr>
          <w:rFonts w:cs="Arial"/>
          <w:szCs w:val="22"/>
        </w:rPr>
        <w:t>’</w:t>
      </w:r>
      <w:r w:rsidR="008C4801">
        <w:rPr>
          <w:rFonts w:cs="Arial"/>
          <w:szCs w:val="22"/>
        </w:rPr>
        <w:t xml:space="preserve"> or </w:t>
      </w:r>
      <w:r w:rsidR="00965F3F">
        <w:rPr>
          <w:rFonts w:cs="Arial"/>
          <w:szCs w:val="22"/>
        </w:rPr>
        <w:t>‘</w:t>
      </w:r>
      <w:proofErr w:type="spellStart"/>
      <w:r w:rsidR="008C4801">
        <w:rPr>
          <w:rFonts w:cs="Arial"/>
          <w:szCs w:val="22"/>
        </w:rPr>
        <w:t>associatedReferences</w:t>
      </w:r>
      <w:proofErr w:type="spellEnd"/>
      <w:r w:rsidR="00965F3F">
        <w:rPr>
          <w:rFonts w:cs="Arial"/>
          <w:szCs w:val="22"/>
        </w:rPr>
        <w:t>’</w:t>
      </w:r>
      <w:r w:rsidR="008C4801">
        <w:rPr>
          <w:rFonts w:cs="Arial"/>
          <w:szCs w:val="22"/>
        </w:rPr>
        <w:t xml:space="preserve"> column</w:t>
      </w:r>
      <w:r w:rsidR="008111F3">
        <w:rPr>
          <w:rFonts w:cs="Arial"/>
          <w:szCs w:val="22"/>
        </w:rPr>
        <w:t>.</w:t>
      </w:r>
      <w:r w:rsidR="00697B34">
        <w:rPr>
          <w:rFonts w:cs="Arial"/>
          <w:szCs w:val="22"/>
        </w:rPr>
        <w:t xml:space="preserve"> </w:t>
      </w:r>
      <w:r w:rsidR="00776B59">
        <w:rPr>
          <w:rFonts w:cs="Arial"/>
          <w:lang w:eastAsia="en-GB"/>
        </w:rPr>
        <w:t>As a general note, even at depths beyond 3000 metres, records from seamount habitats may be included, as most explored seamount habitats fall below 3000 metres (Simon-Lledo, pers. com</w:t>
      </w:r>
      <w:r w:rsidR="00AD70B3">
        <w:rPr>
          <w:rFonts w:cs="Arial"/>
          <w:lang w:eastAsia="en-GB"/>
        </w:rPr>
        <w:t>m.</w:t>
      </w:r>
      <w:r w:rsidR="00776B59">
        <w:rPr>
          <w:rFonts w:cs="Arial"/>
          <w:lang w:eastAsia="en-GB"/>
        </w:rPr>
        <w:t>), the</w:t>
      </w:r>
      <w:r w:rsidR="00BF0EF6">
        <w:rPr>
          <w:rFonts w:cs="Arial"/>
          <w:lang w:eastAsia="en-GB"/>
        </w:rPr>
        <w:t xml:space="preserve">refore </w:t>
      </w:r>
      <w:r w:rsidR="00776B59">
        <w:rPr>
          <w:rFonts w:cs="Arial"/>
          <w:lang w:eastAsia="en-GB"/>
        </w:rPr>
        <w:t>both seamounts and nodule field habitats may be represented</w:t>
      </w:r>
      <w:r w:rsidR="00BF0EF6">
        <w:rPr>
          <w:rFonts w:cs="Arial"/>
          <w:lang w:eastAsia="en-GB"/>
        </w:rPr>
        <w:t xml:space="preserve"> in the datasets</w:t>
      </w:r>
      <w:r w:rsidR="00776B59">
        <w:rPr>
          <w:rFonts w:cs="Arial"/>
          <w:lang w:eastAsia="en-GB"/>
        </w:rPr>
        <w:t>.</w:t>
      </w:r>
    </w:p>
    <w:p w14:paraId="62E0B429" w14:textId="0D765C5A" w:rsidR="00E23E82" w:rsidRPr="00BF0EF6" w:rsidRDefault="008111F3" w:rsidP="002D3928">
      <w:pPr>
        <w:rPr>
          <w:rFonts w:cs="Arial"/>
          <w:szCs w:val="22"/>
        </w:rPr>
      </w:pPr>
      <w:r>
        <w:rPr>
          <w:rFonts w:cs="Arial"/>
          <w:szCs w:val="22"/>
        </w:rPr>
        <w:t xml:space="preserve">Following record selection by depth, </w:t>
      </w:r>
      <w:r w:rsidRPr="00333872">
        <w:rPr>
          <w:rFonts w:cs="Arial"/>
          <w:szCs w:val="22"/>
        </w:rPr>
        <w:t>datasets were remapped.</w:t>
      </w:r>
      <w:r w:rsidR="00333872" w:rsidRPr="00333872">
        <w:rPr>
          <w:rFonts w:cs="Arial"/>
          <w:szCs w:val="22"/>
        </w:rPr>
        <w:t xml:space="preserve"> The data selection by depth resulted in a significant reduction in records</w:t>
      </w:r>
      <w:r w:rsidR="00DD1535">
        <w:rPr>
          <w:rFonts w:cs="Arial"/>
          <w:szCs w:val="22"/>
        </w:rPr>
        <w:t xml:space="preserve"> (from &gt;138,000 rows to &gt;2000 rows for GBIF, and &gt;126,000 rows to &gt;50,000 rows for OBIS,</w:t>
      </w:r>
      <w:r w:rsidR="00333872">
        <w:rPr>
          <w:rFonts w:cs="Arial"/>
          <w:color w:val="FF0000"/>
          <w:szCs w:val="22"/>
        </w:rPr>
        <w:t xml:space="preserve"> </w:t>
      </w:r>
      <w:r w:rsidR="00333872" w:rsidRPr="007612B8">
        <w:rPr>
          <w:rFonts w:cs="Arial"/>
          <w:szCs w:val="22"/>
        </w:rPr>
        <w:t xml:space="preserve">and </w:t>
      </w:r>
      <w:r w:rsidR="007B4FE6" w:rsidRPr="00776B59">
        <w:rPr>
          <w:rFonts w:cs="Arial"/>
          <w:szCs w:val="22"/>
        </w:rPr>
        <w:t xml:space="preserve">all </w:t>
      </w:r>
      <w:r w:rsidR="00333872" w:rsidRPr="00776B59">
        <w:rPr>
          <w:rFonts w:cs="Arial"/>
          <w:szCs w:val="22"/>
        </w:rPr>
        <w:t xml:space="preserve">records at depth </w:t>
      </w:r>
      <w:r w:rsidR="007B4FE6" w:rsidRPr="00776B59">
        <w:rPr>
          <w:rFonts w:cs="Arial"/>
          <w:szCs w:val="22"/>
        </w:rPr>
        <w:t xml:space="preserve">now </w:t>
      </w:r>
      <w:r w:rsidR="002D3928" w:rsidRPr="00776B59">
        <w:rPr>
          <w:rFonts w:cs="Arial"/>
          <w:szCs w:val="22"/>
        </w:rPr>
        <w:t>fell within</w:t>
      </w:r>
      <w:r w:rsidR="00333872" w:rsidRPr="00776B59">
        <w:rPr>
          <w:rFonts w:cs="Arial"/>
          <w:szCs w:val="22"/>
        </w:rPr>
        <w:t xml:space="preserve"> co</w:t>
      </w:r>
      <w:r w:rsidR="00C30076" w:rsidRPr="00776B59">
        <w:rPr>
          <w:rFonts w:cs="Arial"/>
          <w:szCs w:val="22"/>
        </w:rPr>
        <w:t>ntract</w:t>
      </w:r>
      <w:r w:rsidR="00C30076">
        <w:rPr>
          <w:rFonts w:cs="Arial"/>
          <w:szCs w:val="22"/>
        </w:rPr>
        <w:t xml:space="preserve"> areas/APEIs </w:t>
      </w:r>
      <w:r w:rsidR="00906A07">
        <w:rPr>
          <w:rFonts w:cs="Arial"/>
          <w:szCs w:val="22"/>
        </w:rPr>
        <w:t>or close by</w:t>
      </w:r>
      <w:r w:rsidR="00593B3F">
        <w:rPr>
          <w:rFonts w:cs="Arial"/>
          <w:szCs w:val="22"/>
        </w:rPr>
        <w:t xml:space="preserve"> </w:t>
      </w:r>
      <w:r w:rsidR="00222438">
        <w:rPr>
          <w:rFonts w:cs="Arial"/>
          <w:szCs w:val="22"/>
        </w:rPr>
        <w:t>(Fig. 2</w:t>
      </w:r>
      <w:r w:rsidR="00697B34">
        <w:rPr>
          <w:rFonts w:cs="Arial"/>
          <w:szCs w:val="22"/>
        </w:rPr>
        <w:t>B</w:t>
      </w:r>
      <w:r w:rsidR="00222438">
        <w:rPr>
          <w:rFonts w:cs="Arial"/>
          <w:szCs w:val="22"/>
        </w:rPr>
        <w:t>)</w:t>
      </w:r>
      <w:r w:rsidR="007B4FE6">
        <w:rPr>
          <w:rFonts w:cs="Arial"/>
          <w:szCs w:val="22"/>
        </w:rPr>
        <w:t>.</w:t>
      </w:r>
      <w:r w:rsidR="00333872">
        <w:rPr>
          <w:rFonts w:cs="Arial"/>
          <w:color w:val="FF0000"/>
          <w:szCs w:val="22"/>
        </w:rPr>
        <w:t xml:space="preserve"> </w:t>
      </w:r>
      <w:r w:rsidR="005F7903" w:rsidRPr="00813584">
        <w:rPr>
          <w:rFonts w:cs="Arial"/>
        </w:rPr>
        <w:t xml:space="preserve">The OBIS dataset was </w:t>
      </w:r>
      <w:r w:rsidR="007B4FE6">
        <w:rPr>
          <w:rFonts w:cs="Arial"/>
        </w:rPr>
        <w:t xml:space="preserve">now </w:t>
      </w:r>
      <w:r w:rsidR="005F7903" w:rsidRPr="00813584">
        <w:rPr>
          <w:rFonts w:cs="Arial"/>
        </w:rPr>
        <w:t xml:space="preserve">significantly larger at this stage </w:t>
      </w:r>
      <w:r w:rsidR="005F7903" w:rsidRPr="00813584">
        <w:rPr>
          <w:rFonts w:cs="Arial"/>
        </w:rPr>
        <w:lastRenderedPageBreak/>
        <w:t xml:space="preserve">than GBIF as included </w:t>
      </w:r>
      <w:r w:rsidR="005F7903">
        <w:rPr>
          <w:rFonts w:cs="Arial"/>
        </w:rPr>
        <w:t xml:space="preserve">the </w:t>
      </w:r>
      <w:r w:rsidR="005F7903" w:rsidRPr="00813584">
        <w:rPr>
          <w:rFonts w:cs="Arial"/>
        </w:rPr>
        <w:t>~48,000 DeepData records</w:t>
      </w:r>
      <w:r w:rsidR="005F7903">
        <w:rPr>
          <w:rFonts w:cs="Arial"/>
        </w:rPr>
        <w:t xml:space="preserve"> that had been </w:t>
      </w:r>
      <w:r w:rsidR="005F7903" w:rsidRPr="006F1A3B">
        <w:rPr>
          <w:rFonts w:cs="Arial"/>
        </w:rPr>
        <w:t xml:space="preserve">published on OBIS </w:t>
      </w:r>
      <w:r w:rsidR="006F1A3B" w:rsidRPr="006F1A3B">
        <w:rPr>
          <w:rFonts w:cs="Arial"/>
        </w:rPr>
        <w:t xml:space="preserve">on the ISA node </w:t>
      </w:r>
      <w:r w:rsidR="005F7903" w:rsidRPr="006F1A3B">
        <w:rPr>
          <w:rFonts w:cs="Arial"/>
        </w:rPr>
        <w:t>in June</w:t>
      </w:r>
      <w:r w:rsidR="006F1A3B">
        <w:rPr>
          <w:rFonts w:cs="Arial"/>
        </w:rPr>
        <w:t xml:space="preserve"> (</w:t>
      </w:r>
      <w:hyperlink w:anchor="_DeepData_1" w:history="1">
        <w:r w:rsidR="006F1A3B" w:rsidRPr="006F1A3B">
          <w:rPr>
            <w:rStyle w:val="Hyperlink"/>
            <w:rFonts w:cs="Arial"/>
          </w:rPr>
          <w:t>see section 2.1.1</w:t>
        </w:r>
      </w:hyperlink>
      <w:r w:rsidR="006F1A3B">
        <w:rPr>
          <w:rFonts w:cs="Arial"/>
        </w:rPr>
        <w:t>)</w:t>
      </w:r>
      <w:r w:rsidR="00315D49" w:rsidRPr="00315D49">
        <w:rPr>
          <w:rFonts w:cs="Arial"/>
          <w:szCs w:val="22"/>
        </w:rPr>
        <w:t xml:space="preserve">, which were later separated for analysis </w:t>
      </w:r>
      <w:r w:rsidR="00315D49" w:rsidRPr="00222438">
        <w:rPr>
          <w:rFonts w:cs="Arial"/>
          <w:szCs w:val="22"/>
        </w:rPr>
        <w:t xml:space="preserve">(see next section). </w:t>
      </w:r>
      <w:r w:rsidR="00333872">
        <w:rPr>
          <w:rFonts w:cs="Arial"/>
          <w:szCs w:val="22"/>
        </w:rPr>
        <w:t>A</w:t>
      </w:r>
      <w:r w:rsidR="004F7711" w:rsidRPr="00A90C70">
        <w:rPr>
          <w:rFonts w:cs="Arial"/>
          <w:szCs w:val="22"/>
        </w:rPr>
        <w:t>ny records falling outside</w:t>
      </w:r>
      <w:r w:rsidR="00333872">
        <w:rPr>
          <w:rFonts w:cs="Arial"/>
          <w:szCs w:val="22"/>
        </w:rPr>
        <w:t xml:space="preserve"> the </w:t>
      </w:r>
      <w:r w:rsidR="007612B8">
        <w:rPr>
          <w:rFonts w:cs="Arial"/>
          <w:szCs w:val="22"/>
        </w:rPr>
        <w:t xml:space="preserve">CCZ </w:t>
      </w:r>
      <w:r w:rsidR="00333872">
        <w:rPr>
          <w:rFonts w:cs="Arial"/>
          <w:szCs w:val="22"/>
        </w:rPr>
        <w:t xml:space="preserve">shapefile </w:t>
      </w:r>
      <w:r w:rsidR="004F7711" w:rsidRPr="00A90C70">
        <w:rPr>
          <w:rFonts w:cs="Arial"/>
          <w:szCs w:val="22"/>
        </w:rPr>
        <w:t xml:space="preserve">were reviewed to check all </w:t>
      </w:r>
      <w:r w:rsidR="007612B8">
        <w:rPr>
          <w:rFonts w:cs="Arial"/>
          <w:szCs w:val="22"/>
        </w:rPr>
        <w:t>relevant</w:t>
      </w:r>
      <w:r w:rsidR="004F7711" w:rsidRPr="00A90C70">
        <w:rPr>
          <w:rFonts w:cs="Arial"/>
          <w:szCs w:val="22"/>
        </w:rPr>
        <w:t xml:space="preserve"> records were captured</w:t>
      </w:r>
      <w:r w:rsidR="002D3928">
        <w:rPr>
          <w:rFonts w:cs="Arial"/>
          <w:szCs w:val="22"/>
        </w:rPr>
        <w:t xml:space="preserve"> (</w:t>
      </w:r>
      <w:hyperlink w:anchor="_Supplementary_Data_File_2" w:history="1">
        <w:r w:rsidR="008C48F7" w:rsidRPr="008C48F7">
          <w:rPr>
            <w:rStyle w:val="Hyperlink"/>
            <w:rFonts w:cs="Arial"/>
            <w:szCs w:val="22"/>
          </w:rPr>
          <w:t>see SDF 2</w:t>
        </w:r>
      </w:hyperlink>
      <w:r w:rsidR="008C48F7">
        <w:rPr>
          <w:rFonts w:cs="Arial"/>
          <w:szCs w:val="22"/>
        </w:rPr>
        <w:t xml:space="preserve">; </w:t>
      </w:r>
      <w:hyperlink w:anchor="_Supplementary_Data_File_7" w:history="1">
        <w:r w:rsidR="008C48F7" w:rsidRPr="008C48F7">
          <w:rPr>
            <w:rStyle w:val="Hyperlink"/>
            <w:rFonts w:cs="Arial"/>
            <w:szCs w:val="22"/>
          </w:rPr>
          <w:t>SDF 3</w:t>
        </w:r>
      </w:hyperlink>
      <w:r w:rsidR="000A6461" w:rsidRPr="00BF0EF6">
        <w:rPr>
          <w:rFonts w:cs="Arial"/>
          <w:szCs w:val="22"/>
        </w:rPr>
        <w:t>; Fig. 2)</w:t>
      </w:r>
      <w:r w:rsidR="007612B8" w:rsidRPr="00BF0EF6">
        <w:rPr>
          <w:rFonts w:cs="Arial"/>
          <w:szCs w:val="22"/>
        </w:rPr>
        <w:t xml:space="preserve">. </w:t>
      </w:r>
      <w:r w:rsidR="002D3928" w:rsidRPr="00BF0EF6">
        <w:rPr>
          <w:rFonts w:cs="Arial"/>
          <w:szCs w:val="22"/>
        </w:rPr>
        <w:t xml:space="preserve">These included </w:t>
      </w:r>
      <w:proofErr w:type="gramStart"/>
      <w:r w:rsidR="002D3928" w:rsidRPr="00BF0EF6">
        <w:rPr>
          <w:rFonts w:cs="Arial"/>
          <w:szCs w:val="22"/>
        </w:rPr>
        <w:t>a number of</w:t>
      </w:r>
      <w:proofErr w:type="gramEnd"/>
      <w:r w:rsidR="002D3928" w:rsidRPr="00BF0EF6">
        <w:rPr>
          <w:rFonts w:cs="Arial"/>
          <w:szCs w:val="22"/>
        </w:rPr>
        <w:t xml:space="preserve"> historical records</w:t>
      </w:r>
      <w:r w:rsidR="002D3928" w:rsidRPr="00BF0EF6">
        <w:rPr>
          <w:rStyle w:val="FootnoteReference"/>
          <w:rFonts w:cs="Arial"/>
          <w:szCs w:val="22"/>
        </w:rPr>
        <w:footnoteReference w:id="27"/>
      </w:r>
      <w:r w:rsidR="002D3928" w:rsidRPr="00BF0EF6">
        <w:rPr>
          <w:rFonts w:cs="Arial"/>
          <w:szCs w:val="22"/>
        </w:rPr>
        <w:t xml:space="preserve"> which fell to the south of the CCZ so were excluded</w:t>
      </w:r>
      <w:r w:rsidR="002C36C1" w:rsidRPr="00BF0EF6">
        <w:rPr>
          <w:rFonts w:cs="Arial"/>
          <w:szCs w:val="22"/>
        </w:rPr>
        <w:t xml:space="preserve"> </w:t>
      </w:r>
      <w:r w:rsidR="00222438" w:rsidRPr="00BF0EF6">
        <w:rPr>
          <w:rFonts w:cs="Arial"/>
          <w:szCs w:val="22"/>
        </w:rPr>
        <w:t>(Fig. 2).</w:t>
      </w:r>
      <w:r w:rsidR="002D3928" w:rsidRPr="00BF0EF6">
        <w:rPr>
          <w:rFonts w:cs="Arial"/>
          <w:szCs w:val="22"/>
        </w:rPr>
        <w:t xml:space="preserve"> </w:t>
      </w:r>
      <w:proofErr w:type="gramStart"/>
      <w:r w:rsidR="006F1A3B" w:rsidRPr="00BF0EF6">
        <w:rPr>
          <w:rFonts w:cs="Arial"/>
          <w:szCs w:val="22"/>
        </w:rPr>
        <w:t>However</w:t>
      </w:r>
      <w:proofErr w:type="gramEnd"/>
      <w:r w:rsidR="006F1A3B" w:rsidRPr="00BF0EF6">
        <w:rPr>
          <w:rFonts w:cs="Arial"/>
          <w:szCs w:val="22"/>
        </w:rPr>
        <w:t xml:space="preserve"> m</w:t>
      </w:r>
      <w:r w:rsidR="007612B8" w:rsidRPr="00BF0EF6">
        <w:rPr>
          <w:rFonts w:cs="Arial"/>
          <w:szCs w:val="22"/>
        </w:rPr>
        <w:t xml:space="preserve">ost </w:t>
      </w:r>
      <w:r w:rsidR="002D3928" w:rsidRPr="00BF0EF6">
        <w:rPr>
          <w:rFonts w:cs="Arial"/>
          <w:szCs w:val="22"/>
        </w:rPr>
        <w:t xml:space="preserve">of the records at depth but </w:t>
      </w:r>
      <w:r w:rsidR="006F1A3B" w:rsidRPr="00BF0EF6">
        <w:rPr>
          <w:rFonts w:cs="Arial"/>
          <w:szCs w:val="22"/>
        </w:rPr>
        <w:t xml:space="preserve">falling </w:t>
      </w:r>
      <w:r w:rsidR="002D3928" w:rsidRPr="00BF0EF6">
        <w:rPr>
          <w:rFonts w:cs="Arial"/>
          <w:szCs w:val="22"/>
        </w:rPr>
        <w:t xml:space="preserve">outside </w:t>
      </w:r>
      <w:r w:rsidR="00BC6C9B" w:rsidRPr="00BF0EF6">
        <w:rPr>
          <w:rFonts w:cs="Arial"/>
          <w:szCs w:val="22"/>
        </w:rPr>
        <w:t>the shapefile</w:t>
      </w:r>
      <w:r w:rsidR="00645052" w:rsidRPr="00BF0EF6">
        <w:rPr>
          <w:rStyle w:val="FootnoteReference"/>
          <w:rFonts w:cs="Arial"/>
          <w:szCs w:val="22"/>
        </w:rPr>
        <w:footnoteReference w:id="28"/>
      </w:r>
      <w:r w:rsidR="002D3928" w:rsidRPr="00BF0EF6">
        <w:rPr>
          <w:rFonts w:cs="Arial"/>
          <w:szCs w:val="22"/>
        </w:rPr>
        <w:t xml:space="preserve"> </w:t>
      </w:r>
      <w:r w:rsidR="007612B8" w:rsidRPr="00BF0EF6">
        <w:rPr>
          <w:rFonts w:cs="Arial"/>
          <w:szCs w:val="22"/>
        </w:rPr>
        <w:t xml:space="preserve">were valid and retained, </w:t>
      </w:r>
      <w:r w:rsidR="004F7711" w:rsidRPr="00BF0EF6">
        <w:rPr>
          <w:rFonts w:cs="Arial"/>
          <w:szCs w:val="22"/>
        </w:rPr>
        <w:t xml:space="preserve">for example, records identified from </w:t>
      </w:r>
      <w:r w:rsidR="00333872" w:rsidRPr="00BF0EF6">
        <w:rPr>
          <w:rFonts w:cs="Arial"/>
          <w:szCs w:val="22"/>
        </w:rPr>
        <w:t xml:space="preserve">the </w:t>
      </w:r>
      <w:r w:rsidR="00856131" w:rsidRPr="00BF0EF6">
        <w:rPr>
          <w:rFonts w:cs="Arial"/>
          <w:szCs w:val="22"/>
        </w:rPr>
        <w:t>‘</w:t>
      </w:r>
      <w:r w:rsidR="00FA5021" w:rsidRPr="00BF0EF6">
        <w:rPr>
          <w:rFonts w:cs="Arial"/>
          <w:szCs w:val="22"/>
        </w:rPr>
        <w:t>EBIRP</w:t>
      </w:r>
      <w:r w:rsidR="00856131" w:rsidRPr="00BF0EF6">
        <w:rPr>
          <w:rFonts w:cs="Arial"/>
          <w:szCs w:val="22"/>
        </w:rPr>
        <w:t>/ROV7’</w:t>
      </w:r>
      <w:r w:rsidR="004F7711" w:rsidRPr="00BF0EF6">
        <w:rPr>
          <w:rFonts w:cs="Arial"/>
          <w:szCs w:val="22"/>
        </w:rPr>
        <w:t xml:space="preserve"> site </w:t>
      </w:r>
      <w:r w:rsidR="00333872" w:rsidRPr="00BF0EF6">
        <w:rPr>
          <w:rFonts w:cs="Arial"/>
          <w:szCs w:val="22"/>
        </w:rPr>
        <w:t xml:space="preserve">east of UKSRL </w:t>
      </w:r>
      <w:r w:rsidR="004F7711" w:rsidRPr="00BF0EF6">
        <w:rPr>
          <w:rFonts w:cs="Arial"/>
          <w:szCs w:val="22"/>
        </w:rPr>
        <w:t>referenced</w:t>
      </w:r>
      <w:r w:rsidR="009275AD" w:rsidRPr="00BF0EF6">
        <w:rPr>
          <w:rFonts w:cs="Arial"/>
          <w:szCs w:val="22"/>
        </w:rPr>
        <w:t xml:space="preserve"> in the literature (Amon et al., 2017a</w:t>
      </w:r>
      <w:r w:rsidR="002D3928" w:rsidRPr="00BF0EF6">
        <w:rPr>
          <w:rFonts w:cs="Arial"/>
          <w:szCs w:val="22"/>
        </w:rPr>
        <w:t xml:space="preserve">). </w:t>
      </w:r>
      <w:r w:rsidR="00697B34" w:rsidRPr="00BF0EF6">
        <w:rPr>
          <w:rFonts w:cs="Arial"/>
          <w:szCs w:val="22"/>
        </w:rPr>
        <w:t>As a result, there was no need to draw a buffer around contract, reserve and APEI areas (Fig 2B).</w:t>
      </w:r>
    </w:p>
    <w:p w14:paraId="5E031BF7" w14:textId="78DCE64B" w:rsidR="00593B3F" w:rsidRPr="002D3928" w:rsidRDefault="004B76CC" w:rsidP="002D3928">
      <w:pPr>
        <w:rPr>
          <w:rFonts w:cs="Arial"/>
          <w:szCs w:val="22"/>
        </w:rPr>
      </w:pPr>
      <w:r w:rsidRPr="00BF0EF6">
        <w:rPr>
          <w:rFonts w:cs="Arial"/>
          <w:szCs w:val="22"/>
        </w:rPr>
        <w:t xml:space="preserve">The </w:t>
      </w:r>
      <w:r w:rsidR="003B40DE" w:rsidRPr="00BF0EF6">
        <w:rPr>
          <w:rFonts w:cs="Arial"/>
          <w:szCs w:val="22"/>
        </w:rPr>
        <w:t>Darwin Core</w:t>
      </w:r>
      <w:r w:rsidRPr="00BF0EF6">
        <w:rPr>
          <w:rFonts w:cs="Arial"/>
          <w:szCs w:val="22"/>
        </w:rPr>
        <w:t xml:space="preserve"> term ‘basisOfRecord’</w:t>
      </w:r>
      <w:r w:rsidR="001E391C" w:rsidRPr="00BF0EF6">
        <w:rPr>
          <w:rFonts w:cs="Arial"/>
          <w:szCs w:val="22"/>
        </w:rPr>
        <w:t xml:space="preserve"> </w:t>
      </w:r>
      <w:r w:rsidR="001E391C" w:rsidRPr="001E391C">
        <w:rPr>
          <w:rFonts w:cs="Arial"/>
          <w:szCs w:val="22"/>
        </w:rPr>
        <w:t xml:space="preserve">for </w:t>
      </w:r>
      <w:r w:rsidR="001E391C">
        <w:rPr>
          <w:rFonts w:cs="Arial"/>
          <w:szCs w:val="22"/>
        </w:rPr>
        <w:t>designating the type of record was also reviewed, here potential categories include for example ‘</w:t>
      </w:r>
      <w:proofErr w:type="spellStart"/>
      <w:r w:rsidR="001E391C">
        <w:rPr>
          <w:rFonts w:cs="Arial"/>
          <w:szCs w:val="22"/>
        </w:rPr>
        <w:t>h</w:t>
      </w:r>
      <w:r w:rsidR="001E391C" w:rsidRPr="001E391C">
        <w:rPr>
          <w:rFonts w:cs="Arial"/>
          <w:szCs w:val="22"/>
        </w:rPr>
        <w:t>umanObservation</w:t>
      </w:r>
      <w:proofErr w:type="spellEnd"/>
      <w:r w:rsidR="001E391C" w:rsidRPr="001E391C">
        <w:rPr>
          <w:rFonts w:cs="Arial"/>
          <w:szCs w:val="22"/>
        </w:rPr>
        <w:t>’, ‘</w:t>
      </w:r>
      <w:proofErr w:type="spellStart"/>
      <w:r w:rsidR="001E391C" w:rsidRPr="001E391C">
        <w:rPr>
          <w:rFonts w:cs="Arial"/>
          <w:szCs w:val="22"/>
        </w:rPr>
        <w:t>machineObservation</w:t>
      </w:r>
      <w:proofErr w:type="spellEnd"/>
      <w:r w:rsidR="001E391C" w:rsidRPr="001E391C">
        <w:rPr>
          <w:rFonts w:cs="Arial"/>
          <w:szCs w:val="22"/>
        </w:rPr>
        <w:t>’, ‘</w:t>
      </w:r>
      <w:proofErr w:type="spellStart"/>
      <w:r w:rsidR="001E391C" w:rsidRPr="001E391C">
        <w:rPr>
          <w:rFonts w:cs="Arial"/>
          <w:szCs w:val="22"/>
        </w:rPr>
        <w:t>preservedSpecimen</w:t>
      </w:r>
      <w:proofErr w:type="spellEnd"/>
      <w:r w:rsidR="001E391C" w:rsidRPr="001E391C">
        <w:rPr>
          <w:rFonts w:cs="Arial"/>
          <w:szCs w:val="22"/>
        </w:rPr>
        <w:t>’, ‘</w:t>
      </w:r>
      <w:proofErr w:type="spellStart"/>
      <w:r w:rsidR="001E391C" w:rsidRPr="001E391C">
        <w:rPr>
          <w:rFonts w:cs="Arial"/>
          <w:szCs w:val="22"/>
        </w:rPr>
        <w:t>materialSample</w:t>
      </w:r>
      <w:proofErr w:type="spellEnd"/>
      <w:r w:rsidR="001E391C" w:rsidRPr="001E391C">
        <w:rPr>
          <w:rFonts w:cs="Arial"/>
          <w:szCs w:val="22"/>
        </w:rPr>
        <w:t>’</w:t>
      </w:r>
      <w:r w:rsidR="001E391C">
        <w:rPr>
          <w:rFonts w:cs="Arial"/>
          <w:szCs w:val="22"/>
        </w:rPr>
        <w:t xml:space="preserve">; </w:t>
      </w:r>
      <w:r w:rsidR="00856131">
        <w:rPr>
          <w:rFonts w:cs="Arial"/>
          <w:szCs w:val="22"/>
        </w:rPr>
        <w:t>‘fossil’</w:t>
      </w:r>
      <w:r w:rsidR="006F1A3B">
        <w:rPr>
          <w:rFonts w:cs="Arial"/>
          <w:szCs w:val="22"/>
        </w:rPr>
        <w:t>.</w:t>
      </w:r>
      <w:r w:rsidR="0001437E">
        <w:rPr>
          <w:rFonts w:cs="Arial"/>
          <w:szCs w:val="22"/>
        </w:rPr>
        <w:t xml:space="preserve"> </w:t>
      </w:r>
      <w:r w:rsidR="006F1A3B">
        <w:rPr>
          <w:rFonts w:cs="Arial"/>
          <w:szCs w:val="22"/>
        </w:rPr>
        <w:t>A</w:t>
      </w:r>
      <w:r w:rsidR="001E391C">
        <w:rPr>
          <w:rFonts w:cs="Arial"/>
          <w:szCs w:val="22"/>
        </w:rPr>
        <w:t xml:space="preserve">s for </w:t>
      </w:r>
      <w:r w:rsidR="006F1A3B">
        <w:rPr>
          <w:rFonts w:cs="Arial"/>
          <w:szCs w:val="22"/>
        </w:rPr>
        <w:t xml:space="preserve">the </w:t>
      </w:r>
      <w:r w:rsidR="001E391C" w:rsidRPr="001E391C">
        <w:rPr>
          <w:rFonts w:cs="Arial"/>
          <w:szCs w:val="22"/>
        </w:rPr>
        <w:t>literature, records identified from imagery were included (</w:t>
      </w:r>
      <w:proofErr w:type="gramStart"/>
      <w:r w:rsidR="001E391C" w:rsidRPr="001E391C">
        <w:rPr>
          <w:rFonts w:cs="Arial"/>
          <w:szCs w:val="22"/>
        </w:rPr>
        <w:t>e.g.</w:t>
      </w:r>
      <w:proofErr w:type="gramEnd"/>
      <w:r w:rsidR="001E391C" w:rsidRPr="001E391C">
        <w:rPr>
          <w:rFonts w:cs="Arial"/>
          <w:szCs w:val="22"/>
        </w:rPr>
        <w:t xml:space="preserve"> those designated ‘</w:t>
      </w:r>
      <w:proofErr w:type="spellStart"/>
      <w:r w:rsidR="001E391C" w:rsidRPr="001E391C">
        <w:rPr>
          <w:rFonts w:cs="Arial"/>
          <w:szCs w:val="22"/>
        </w:rPr>
        <w:t>machineObservation</w:t>
      </w:r>
      <w:proofErr w:type="spellEnd"/>
      <w:r w:rsidR="001E391C" w:rsidRPr="001E391C">
        <w:rPr>
          <w:rFonts w:cs="Arial"/>
          <w:szCs w:val="22"/>
        </w:rPr>
        <w:t>’).</w:t>
      </w:r>
      <w:r w:rsidR="00856131">
        <w:rPr>
          <w:rFonts w:cs="Arial"/>
          <w:szCs w:val="22"/>
        </w:rPr>
        <w:t xml:space="preserve"> D</w:t>
      </w:r>
      <w:r w:rsidR="004F7711" w:rsidRPr="00A90C70">
        <w:rPr>
          <w:rFonts w:cs="Arial"/>
          <w:szCs w:val="22"/>
        </w:rPr>
        <w:t>ifferences between handl</w:t>
      </w:r>
      <w:r w:rsidR="00315D49">
        <w:rPr>
          <w:rFonts w:cs="Arial"/>
          <w:szCs w:val="22"/>
        </w:rPr>
        <w:t xml:space="preserve">ing of site </w:t>
      </w:r>
      <w:r w:rsidR="004F7711" w:rsidRPr="00A90C70">
        <w:rPr>
          <w:rFonts w:cs="Arial"/>
          <w:szCs w:val="22"/>
        </w:rPr>
        <w:t>or date infor</w:t>
      </w:r>
      <w:r w:rsidR="001462F4">
        <w:rPr>
          <w:rFonts w:cs="Arial"/>
          <w:szCs w:val="22"/>
        </w:rPr>
        <w:t>mation between OBIS and GBIF were</w:t>
      </w:r>
      <w:r w:rsidR="004F7711" w:rsidRPr="00A90C70">
        <w:rPr>
          <w:rFonts w:cs="Arial"/>
          <w:szCs w:val="22"/>
        </w:rPr>
        <w:t xml:space="preserve"> checked and recorded</w:t>
      </w:r>
      <w:r w:rsidR="004F7711" w:rsidRPr="00A90C70">
        <w:rPr>
          <w:rFonts w:cs="Arial"/>
          <w:color w:val="FF0000"/>
          <w:szCs w:val="22"/>
        </w:rPr>
        <w:t xml:space="preserve">. </w:t>
      </w:r>
      <w:r w:rsidR="00315D49">
        <w:rPr>
          <w:rFonts w:cs="Arial"/>
          <w:szCs w:val="22"/>
        </w:rPr>
        <w:t>Any d</w:t>
      </w:r>
      <w:r w:rsidR="004F7711" w:rsidRPr="00A90C70">
        <w:rPr>
          <w:rFonts w:cs="Arial"/>
          <w:szCs w:val="22"/>
        </w:rPr>
        <w:t xml:space="preserve">ata processing errors by </w:t>
      </w:r>
      <w:r w:rsidR="003B40DE" w:rsidRPr="00A90C70">
        <w:rPr>
          <w:rFonts w:cs="Arial"/>
          <w:szCs w:val="22"/>
        </w:rPr>
        <w:t>algorithms</w:t>
      </w:r>
      <w:r w:rsidR="004F7711" w:rsidRPr="00A90C70">
        <w:rPr>
          <w:rFonts w:cs="Arial"/>
          <w:szCs w:val="22"/>
        </w:rPr>
        <w:t xml:space="preserve"> whether</w:t>
      </w:r>
      <w:r w:rsidR="001462F4">
        <w:rPr>
          <w:rFonts w:cs="Arial"/>
          <w:szCs w:val="22"/>
        </w:rPr>
        <w:t xml:space="preserve"> relating to depth, </w:t>
      </w:r>
      <w:r w:rsidR="004F7711" w:rsidRPr="00A90C70">
        <w:rPr>
          <w:rFonts w:cs="Arial"/>
          <w:szCs w:val="22"/>
        </w:rPr>
        <w:t>coordinates</w:t>
      </w:r>
      <w:r w:rsidR="001462F4">
        <w:rPr>
          <w:rFonts w:cs="Arial"/>
          <w:szCs w:val="22"/>
        </w:rPr>
        <w:t xml:space="preserve"> or </w:t>
      </w:r>
      <w:r w:rsidR="006F1A3B">
        <w:rPr>
          <w:rFonts w:cs="Arial"/>
          <w:szCs w:val="22"/>
        </w:rPr>
        <w:t>similar</w:t>
      </w:r>
      <w:r w:rsidR="001462F4">
        <w:rPr>
          <w:rFonts w:cs="Arial"/>
          <w:szCs w:val="22"/>
        </w:rPr>
        <w:t xml:space="preserve"> were examined</w:t>
      </w:r>
      <w:r w:rsidR="006F1A3B">
        <w:rPr>
          <w:rFonts w:cs="Arial"/>
          <w:szCs w:val="22"/>
        </w:rPr>
        <w:t xml:space="preserve"> and noted</w:t>
      </w:r>
      <w:r w:rsidR="004F7711" w:rsidRPr="00A90C70">
        <w:rPr>
          <w:rFonts w:cs="Arial"/>
          <w:szCs w:val="22"/>
        </w:rPr>
        <w:t>.</w:t>
      </w:r>
      <w:r w:rsidR="003645A4">
        <w:rPr>
          <w:rFonts w:cs="Arial"/>
          <w:szCs w:val="22"/>
        </w:rPr>
        <w:t xml:space="preserve"> </w:t>
      </w:r>
    </w:p>
    <w:p w14:paraId="0ADB825F" w14:textId="66D142EC" w:rsidR="004F7711" w:rsidRDefault="004F7711" w:rsidP="004F7711">
      <w:pPr>
        <w:rPr>
          <w:rFonts w:cs="Arial"/>
        </w:rPr>
      </w:pPr>
    </w:p>
    <w:p w14:paraId="050157DE" w14:textId="46306B2D" w:rsidR="009013FB" w:rsidRDefault="00E64ED4" w:rsidP="004F7711">
      <w:pPr>
        <w:rPr>
          <w:rFonts w:cs="Arial"/>
        </w:rPr>
      </w:pPr>
      <w:r>
        <w:rPr>
          <w:noProof/>
          <w:lang w:eastAsia="en-GB"/>
        </w:rPr>
        <w:lastRenderedPageBreak/>
        <mc:AlternateContent>
          <mc:Choice Requires="wps">
            <w:drawing>
              <wp:anchor distT="0" distB="0" distL="114300" distR="114300" simplePos="0" relativeHeight="251674624" behindDoc="0" locked="0" layoutInCell="1" allowOverlap="1" wp14:anchorId="427D4B40" wp14:editId="645CB43B">
                <wp:simplePos x="0" y="0"/>
                <wp:positionH relativeFrom="column">
                  <wp:posOffset>192947</wp:posOffset>
                </wp:positionH>
                <wp:positionV relativeFrom="paragraph">
                  <wp:posOffset>226503</wp:posOffset>
                </wp:positionV>
                <wp:extent cx="260059" cy="36897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60059" cy="368970"/>
                        </a:xfrm>
                        <a:prstGeom prst="rect">
                          <a:avLst/>
                        </a:prstGeom>
                        <a:noFill/>
                        <a:ln w="6350">
                          <a:noFill/>
                        </a:ln>
                      </wps:spPr>
                      <wps:txbx>
                        <w:txbxContent>
                          <w:p w14:paraId="5F7F65D7" w14:textId="25151157" w:rsidR="00456859" w:rsidRPr="00E64ED4" w:rsidRDefault="00456859">
                            <w:pPr>
                              <w:rPr>
                                <w:rFonts w:cs="Arial"/>
                                <w:b/>
                                <w:bCs/>
                              </w:rPr>
                            </w:pPr>
                            <w:r w:rsidRPr="00E64ED4">
                              <w:rPr>
                                <w:rFonts w:cs="Arial"/>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7D4B40" id="_x0000_t202" coordsize="21600,21600" o:spt="202" path="m,l,21600r21600,l21600,xe">
                <v:stroke joinstyle="miter"/>
                <v:path gradientshapeok="t" o:connecttype="rect"/>
              </v:shapetype>
              <v:shape id="Text Box 25" o:spid="_x0000_s1026" type="#_x0000_t202" style="position:absolute;margin-left:15.2pt;margin-top:17.85pt;width:20.5pt;height:29.0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" filled="f" stroked="f" strokeweight=".5pt">
                <v:textbox>
                  <w:txbxContent>
                    <w:p w14:paraId="5F7F65D7" w14:textId="25151157" w:rsidR="00456859" w:rsidRPr="00E64ED4" w:rsidRDefault="00456859">
                      <w:pPr>
                        <w:rPr>
                          <w:rFonts w:cs="Arial"/>
                          <w:b/>
                          <w:bCs/>
                        </w:rPr>
                      </w:pPr>
                      <w:r w:rsidRPr="00E64ED4">
                        <w:rPr>
                          <w:rFonts w:cs="Arial"/>
                          <w:b/>
                          <w:bCs/>
                        </w:rPr>
                        <w:t>A</w:t>
                      </w:r>
                    </w:p>
                  </w:txbxContent>
                </v:textbox>
              </v:shape>
            </w:pict>
          </mc:Fallback>
        </mc:AlternateContent>
      </w:r>
      <w:r>
        <w:rPr>
          <w:noProof/>
          <w:lang w:eastAsia="en-GB"/>
        </w:rPr>
        <mc:AlternateContent>
          <mc:Choice Requires="wps">
            <w:drawing>
              <wp:anchor distT="0" distB="0" distL="114300" distR="114300" simplePos="0" relativeHeight="251676672" behindDoc="0" locked="0" layoutInCell="1" allowOverlap="1" wp14:anchorId="68F5F99B" wp14:editId="51BF43B9">
                <wp:simplePos x="0" y="0"/>
                <wp:positionH relativeFrom="column">
                  <wp:posOffset>133811</wp:posOffset>
                </wp:positionH>
                <wp:positionV relativeFrom="paragraph">
                  <wp:posOffset>3657454</wp:posOffset>
                </wp:positionV>
                <wp:extent cx="260059" cy="260058"/>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60059" cy="260058"/>
                        </a:xfrm>
                        <a:prstGeom prst="rect">
                          <a:avLst/>
                        </a:prstGeom>
                        <a:noFill/>
                        <a:ln w="6350">
                          <a:noFill/>
                        </a:ln>
                      </wps:spPr>
                      <wps:txbx>
                        <w:txbxContent>
                          <w:p w14:paraId="7D4ACFD3" w14:textId="64BB23E1" w:rsidR="00456859" w:rsidRPr="00E64ED4" w:rsidRDefault="00456859" w:rsidP="00E64ED4">
                            <w:pPr>
                              <w:rPr>
                                <w:rFonts w:cs="Arial"/>
                                <w:b/>
                                <w:bCs/>
                              </w:rPr>
                            </w:pPr>
                            <w:r>
                              <w:rPr>
                                <w:rFonts w:cs="Arial"/>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F5F99B" id="Text Box 29" o:spid="_x0000_s1027" type="#_x0000_t202" style="position:absolute;margin-left:10.55pt;margin-top:4in;width:20.5pt;height:20.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" filled="f" stroked="f" strokeweight=".5pt">
                <v:textbox>
                  <w:txbxContent>
                    <w:p w14:paraId="7D4ACFD3" w14:textId="64BB23E1" w:rsidR="00456859" w:rsidRPr="00E64ED4" w:rsidRDefault="00456859" w:rsidP="00E64ED4">
                      <w:pPr>
                        <w:rPr>
                          <w:rFonts w:cs="Arial"/>
                          <w:b/>
                          <w:bCs/>
                        </w:rPr>
                      </w:pPr>
                      <w:r>
                        <w:rPr>
                          <w:rFonts w:cs="Arial"/>
                          <w:b/>
                          <w:bCs/>
                        </w:rPr>
                        <w:t>B</w:t>
                      </w:r>
                    </w:p>
                  </w:txbxContent>
                </v:textbox>
              </v:shape>
            </w:pict>
          </mc:Fallback>
        </mc:AlternateContent>
      </w:r>
      <w:r w:rsidR="009013FB">
        <w:rPr>
          <w:noProof/>
          <w:lang w:eastAsia="en-GB"/>
        </w:rPr>
        <w:drawing>
          <wp:inline distT="0" distB="0" distL="0" distR="0" wp14:anchorId="18C2766C" wp14:editId="29D4A7EB">
            <wp:extent cx="5816010" cy="7109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IS_GBIF_COMB_2021-11-01_v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16677" cy="7110275"/>
                    </a:xfrm>
                    <a:prstGeom prst="rect">
                      <a:avLst/>
                    </a:prstGeom>
                  </pic:spPr>
                </pic:pic>
              </a:graphicData>
            </a:graphic>
          </wp:inline>
        </w:drawing>
      </w:r>
    </w:p>
    <w:p w14:paraId="71B4E7CE" w14:textId="7C87F228" w:rsidR="00FA5021" w:rsidRDefault="00FA5021" w:rsidP="00FA5021">
      <w:pPr>
        <w:rPr>
          <w:rFonts w:ascii="Times New Roman" w:hAnsi="Times New Roman" w:cs="Times New Roman"/>
          <w:sz w:val="24"/>
          <w:lang w:eastAsia="en-GB"/>
        </w:rPr>
      </w:pPr>
      <w:r>
        <w:rPr>
          <w:rFonts w:cs="Arial"/>
          <w:sz w:val="20"/>
          <w:szCs w:val="21"/>
        </w:rPr>
        <w:t>Fig. 2 OBIS and GBIF data mapping by depth. (A) all records from OBIS and GBIF, all depths; (B) records from 3000m and greater depths</w:t>
      </w:r>
      <w:r w:rsidR="00697B34">
        <w:rPr>
          <w:rFonts w:cs="Arial"/>
          <w:sz w:val="20"/>
          <w:szCs w:val="21"/>
        </w:rPr>
        <w:t xml:space="preserve">. </w:t>
      </w:r>
      <w:r w:rsidR="002775DA">
        <w:rPr>
          <w:rFonts w:cs="Arial"/>
          <w:sz w:val="20"/>
          <w:szCs w:val="21"/>
        </w:rPr>
        <w:t>Data points shown in B not final dataset for analysis, but raw data selected by depth only, therefore non-metazoan records still present, and r</w:t>
      </w:r>
      <w:r w:rsidR="00697B34">
        <w:rPr>
          <w:rFonts w:cs="Arial"/>
          <w:sz w:val="20"/>
          <w:szCs w:val="21"/>
        </w:rPr>
        <w:t>ecords to the south</w:t>
      </w:r>
      <w:r w:rsidR="002775DA">
        <w:rPr>
          <w:rFonts w:cs="Arial"/>
          <w:sz w:val="20"/>
          <w:szCs w:val="21"/>
        </w:rPr>
        <w:t>/southwest of the contract areas/</w:t>
      </w:r>
      <w:r w:rsidR="00697B34">
        <w:rPr>
          <w:rFonts w:cs="Arial"/>
          <w:sz w:val="20"/>
          <w:szCs w:val="21"/>
        </w:rPr>
        <w:t>APEIs</w:t>
      </w:r>
      <w:r w:rsidR="00EA5A1F">
        <w:rPr>
          <w:rFonts w:cs="Arial"/>
          <w:sz w:val="20"/>
          <w:szCs w:val="21"/>
        </w:rPr>
        <w:t>. These were removed for the final dataset and analysis</w:t>
      </w:r>
      <w:r w:rsidR="002775DA">
        <w:rPr>
          <w:rFonts w:cs="Arial"/>
          <w:sz w:val="20"/>
          <w:szCs w:val="21"/>
        </w:rPr>
        <w:t xml:space="preserve">. </w:t>
      </w:r>
      <w:r>
        <w:rPr>
          <w:rFonts w:ascii="Times New Roman" w:hAnsi="Times New Roman" w:cs="Times New Roman"/>
          <w:sz w:val="24"/>
          <w:lang w:eastAsia="en-GB"/>
        </w:rPr>
        <w:t xml:space="preserve"> </w:t>
      </w:r>
    </w:p>
    <w:p w14:paraId="4D35BE1E" w14:textId="095DE207" w:rsidR="009013FB" w:rsidRPr="00E64ED4" w:rsidRDefault="009013FB" w:rsidP="004F7711">
      <w:pPr>
        <w:rPr>
          <w:rFonts w:cs="Arial"/>
          <w:sz w:val="20"/>
          <w:szCs w:val="21"/>
        </w:rPr>
      </w:pPr>
    </w:p>
    <w:p w14:paraId="248225BD" w14:textId="77777777" w:rsidR="009013FB" w:rsidRPr="004F54E7" w:rsidRDefault="009013FB" w:rsidP="004F7711">
      <w:pPr>
        <w:rPr>
          <w:rFonts w:cs="Arial"/>
        </w:rPr>
      </w:pPr>
    </w:p>
    <w:p w14:paraId="2225312F" w14:textId="632F5E75" w:rsidR="004F7711" w:rsidRDefault="004F7711" w:rsidP="004F7711">
      <w:pPr>
        <w:rPr>
          <w:rFonts w:cs="Arial"/>
          <w:i/>
        </w:rPr>
      </w:pPr>
      <w:r w:rsidRPr="004F54E7">
        <w:rPr>
          <w:rFonts w:cs="Arial"/>
          <w:i/>
        </w:rPr>
        <w:t>Taxonomic data processing</w:t>
      </w:r>
    </w:p>
    <w:p w14:paraId="2B47977B" w14:textId="0A5B557A" w:rsidR="00FE4E1A" w:rsidRPr="000F6C05" w:rsidRDefault="00FE4E1A" w:rsidP="004F7711">
      <w:pPr>
        <w:rPr>
          <w:rFonts w:cs="Arial"/>
          <w:i/>
          <w:szCs w:val="22"/>
        </w:rPr>
      </w:pPr>
    </w:p>
    <w:p w14:paraId="07DC942C" w14:textId="0A720FDA" w:rsidR="004F7711" w:rsidRPr="008C4801" w:rsidRDefault="004F7711" w:rsidP="004F7711">
      <w:pPr>
        <w:rPr>
          <w:rFonts w:cs="Arial"/>
          <w:szCs w:val="22"/>
        </w:rPr>
      </w:pPr>
      <w:r w:rsidRPr="000F6C05">
        <w:rPr>
          <w:rFonts w:cs="Arial"/>
          <w:szCs w:val="22"/>
        </w:rPr>
        <w:t>A</w:t>
      </w:r>
      <w:r w:rsidR="001462F4">
        <w:rPr>
          <w:rFonts w:cs="Arial"/>
          <w:szCs w:val="22"/>
        </w:rPr>
        <w:t xml:space="preserve">s </w:t>
      </w:r>
      <w:r w:rsidR="00315D49">
        <w:rPr>
          <w:rFonts w:cs="Arial"/>
          <w:szCs w:val="22"/>
        </w:rPr>
        <w:t>for sampling information</w:t>
      </w:r>
      <w:r w:rsidR="001462F4">
        <w:rPr>
          <w:rFonts w:cs="Arial"/>
          <w:szCs w:val="22"/>
        </w:rPr>
        <w:t>, a</w:t>
      </w:r>
      <w:r w:rsidRPr="000F6C05">
        <w:rPr>
          <w:rFonts w:cs="Arial"/>
          <w:szCs w:val="22"/>
        </w:rPr>
        <w:t>ny diff</w:t>
      </w:r>
      <w:r w:rsidRPr="00A90C70">
        <w:rPr>
          <w:rFonts w:cs="Arial"/>
          <w:szCs w:val="22"/>
        </w:rPr>
        <w:t xml:space="preserve">erences </w:t>
      </w:r>
      <w:r w:rsidR="00315D49">
        <w:rPr>
          <w:rFonts w:cs="Arial"/>
          <w:szCs w:val="22"/>
        </w:rPr>
        <w:t xml:space="preserve">evident </w:t>
      </w:r>
      <w:r w:rsidRPr="00A90C70">
        <w:rPr>
          <w:rFonts w:cs="Arial"/>
          <w:szCs w:val="22"/>
        </w:rPr>
        <w:t>between the handling of n</w:t>
      </w:r>
      <w:r w:rsidR="00315D49">
        <w:rPr>
          <w:rFonts w:cs="Arial"/>
          <w:szCs w:val="22"/>
        </w:rPr>
        <w:t>ames between OBIS and GBIF were</w:t>
      </w:r>
      <w:r w:rsidR="00856131">
        <w:rPr>
          <w:rFonts w:cs="Arial"/>
          <w:szCs w:val="22"/>
        </w:rPr>
        <w:t xml:space="preserve"> </w:t>
      </w:r>
      <w:r w:rsidRPr="00A90C70">
        <w:rPr>
          <w:rFonts w:cs="Arial"/>
          <w:szCs w:val="22"/>
        </w:rPr>
        <w:t xml:space="preserve">recorded. For example, </w:t>
      </w:r>
      <w:r w:rsidR="00090ECE">
        <w:rPr>
          <w:rFonts w:cs="Arial"/>
          <w:szCs w:val="22"/>
        </w:rPr>
        <w:t>i</w:t>
      </w:r>
      <w:r w:rsidRPr="00A90C70">
        <w:rPr>
          <w:rFonts w:cs="Arial"/>
          <w:szCs w:val="22"/>
        </w:rPr>
        <w:t xml:space="preserve">n GBIF, </w:t>
      </w:r>
      <w:r w:rsidRPr="00782081">
        <w:rPr>
          <w:rFonts w:cs="Arial"/>
          <w:szCs w:val="22"/>
        </w:rPr>
        <w:t xml:space="preserve">the </w:t>
      </w:r>
      <w:r w:rsidR="00965F3F">
        <w:rPr>
          <w:rFonts w:cs="Arial"/>
          <w:szCs w:val="22"/>
        </w:rPr>
        <w:t>‘</w:t>
      </w:r>
      <w:r w:rsidRPr="00782081">
        <w:rPr>
          <w:rFonts w:cs="Arial"/>
          <w:szCs w:val="22"/>
        </w:rPr>
        <w:t>acceptedScientificName</w:t>
      </w:r>
      <w:r w:rsidR="00965F3F">
        <w:rPr>
          <w:rFonts w:cs="Arial"/>
          <w:szCs w:val="22"/>
        </w:rPr>
        <w:t>’</w:t>
      </w:r>
      <w:r w:rsidR="002D3928">
        <w:rPr>
          <w:rFonts w:cs="Arial"/>
          <w:szCs w:val="22"/>
        </w:rPr>
        <w:t xml:space="preserve"> wa</w:t>
      </w:r>
      <w:r w:rsidRPr="00782081">
        <w:rPr>
          <w:rFonts w:cs="Arial"/>
          <w:szCs w:val="22"/>
        </w:rPr>
        <w:t>s recorded with the name authority</w:t>
      </w:r>
      <w:r w:rsidR="00315D49">
        <w:rPr>
          <w:rFonts w:cs="Arial"/>
          <w:szCs w:val="22"/>
        </w:rPr>
        <w:t xml:space="preserve">, </w:t>
      </w:r>
      <w:r w:rsidR="00090ECE" w:rsidRPr="00782081">
        <w:rPr>
          <w:rFonts w:cs="Arial"/>
          <w:szCs w:val="22"/>
        </w:rPr>
        <w:t xml:space="preserve">usage of non-accepted names was evident in some cases; </w:t>
      </w:r>
      <w:r w:rsidR="002D3928">
        <w:rPr>
          <w:rFonts w:cs="Arial"/>
          <w:szCs w:val="22"/>
        </w:rPr>
        <w:lastRenderedPageBreak/>
        <w:t xml:space="preserve">and </w:t>
      </w:r>
      <w:r w:rsidR="00090ECE" w:rsidRPr="00782081">
        <w:rPr>
          <w:rFonts w:cs="Arial"/>
          <w:szCs w:val="22"/>
        </w:rPr>
        <w:t xml:space="preserve">in OBIS, a few </w:t>
      </w:r>
      <w:r w:rsidR="00856131">
        <w:rPr>
          <w:rFonts w:cs="Arial"/>
          <w:szCs w:val="22"/>
        </w:rPr>
        <w:t xml:space="preserve">species </w:t>
      </w:r>
      <w:r w:rsidR="00090ECE" w:rsidRPr="00782081">
        <w:rPr>
          <w:rFonts w:cs="Arial"/>
          <w:szCs w:val="22"/>
        </w:rPr>
        <w:t xml:space="preserve">names with cf. in the verbatim </w:t>
      </w:r>
      <w:r w:rsidR="002D3928">
        <w:rPr>
          <w:rFonts w:cs="Arial"/>
          <w:szCs w:val="22"/>
        </w:rPr>
        <w:t>scientific name w</w:t>
      </w:r>
      <w:r w:rsidR="00090ECE" w:rsidRPr="00A90C70">
        <w:rPr>
          <w:rFonts w:cs="Arial"/>
          <w:szCs w:val="22"/>
        </w:rPr>
        <w:t>ere re</w:t>
      </w:r>
      <w:r w:rsidR="00090ECE">
        <w:rPr>
          <w:rFonts w:cs="Arial"/>
          <w:szCs w:val="22"/>
        </w:rPr>
        <w:t xml:space="preserve">corded </w:t>
      </w:r>
      <w:r w:rsidR="00856131">
        <w:rPr>
          <w:rFonts w:cs="Arial"/>
          <w:szCs w:val="22"/>
        </w:rPr>
        <w:t>as genus level.</w:t>
      </w:r>
      <w:r w:rsidR="00856131">
        <w:rPr>
          <w:rStyle w:val="FootnoteReference"/>
          <w:rFonts w:cs="Arial"/>
          <w:szCs w:val="22"/>
        </w:rPr>
        <w:footnoteReference w:id="29"/>
      </w:r>
      <w:r w:rsidR="001462F4">
        <w:rPr>
          <w:rFonts w:cs="Arial"/>
          <w:szCs w:val="22"/>
        </w:rPr>
        <w:t xml:space="preserve"> </w:t>
      </w:r>
      <w:r w:rsidR="00090ECE">
        <w:rPr>
          <w:rFonts w:cs="Arial"/>
          <w:szCs w:val="22"/>
        </w:rPr>
        <w:t xml:space="preserve">In both </w:t>
      </w:r>
      <w:r w:rsidR="00965F3F">
        <w:rPr>
          <w:rFonts w:cs="Arial"/>
          <w:szCs w:val="22"/>
        </w:rPr>
        <w:t>datasets,</w:t>
      </w:r>
      <w:r w:rsidR="00090ECE">
        <w:rPr>
          <w:rFonts w:cs="Arial"/>
          <w:szCs w:val="22"/>
        </w:rPr>
        <w:t xml:space="preserve"> a copy of the </w:t>
      </w:r>
      <w:r w:rsidR="00965F3F">
        <w:rPr>
          <w:rFonts w:cs="Arial"/>
          <w:szCs w:val="22"/>
        </w:rPr>
        <w:t>‘</w:t>
      </w:r>
      <w:r w:rsidR="00090ECE">
        <w:rPr>
          <w:rFonts w:cs="Arial"/>
          <w:szCs w:val="22"/>
        </w:rPr>
        <w:t>a</w:t>
      </w:r>
      <w:r w:rsidR="00090ECE" w:rsidRPr="00A90C70">
        <w:rPr>
          <w:rFonts w:cs="Arial"/>
          <w:szCs w:val="22"/>
        </w:rPr>
        <w:t>cceptedScientificName</w:t>
      </w:r>
      <w:r w:rsidR="00965F3F">
        <w:rPr>
          <w:rFonts w:cs="Arial"/>
          <w:szCs w:val="22"/>
        </w:rPr>
        <w:t>’</w:t>
      </w:r>
      <w:r w:rsidR="00090ECE" w:rsidRPr="00A90C70">
        <w:rPr>
          <w:rFonts w:cs="Arial"/>
          <w:szCs w:val="22"/>
        </w:rPr>
        <w:t xml:space="preserve"> </w:t>
      </w:r>
      <w:r w:rsidR="00090ECE">
        <w:rPr>
          <w:rFonts w:cs="Arial"/>
          <w:szCs w:val="22"/>
        </w:rPr>
        <w:t xml:space="preserve">column was added with amendments </w:t>
      </w:r>
      <w:r w:rsidR="00782081">
        <w:rPr>
          <w:rFonts w:cs="Arial"/>
          <w:szCs w:val="22"/>
        </w:rPr>
        <w:t xml:space="preserve">made as needed on </w:t>
      </w:r>
      <w:r w:rsidR="001462F4">
        <w:rPr>
          <w:rFonts w:cs="Arial"/>
          <w:szCs w:val="22"/>
        </w:rPr>
        <w:t xml:space="preserve">examples </w:t>
      </w:r>
      <w:r w:rsidR="00782081">
        <w:rPr>
          <w:rFonts w:cs="Arial"/>
          <w:szCs w:val="22"/>
        </w:rPr>
        <w:t>above</w:t>
      </w:r>
      <w:r w:rsidR="001462F4">
        <w:rPr>
          <w:rFonts w:cs="Arial"/>
          <w:szCs w:val="22"/>
        </w:rPr>
        <w:t xml:space="preserve"> (‘</w:t>
      </w:r>
      <w:proofErr w:type="spellStart"/>
      <w:r w:rsidR="001462F4">
        <w:rPr>
          <w:rFonts w:cs="Arial"/>
          <w:szCs w:val="22"/>
        </w:rPr>
        <w:t>a</w:t>
      </w:r>
      <w:r w:rsidR="001462F4" w:rsidRPr="00A90C70">
        <w:rPr>
          <w:rFonts w:cs="Arial"/>
          <w:szCs w:val="22"/>
        </w:rPr>
        <w:t>cceptedScientificName</w:t>
      </w:r>
      <w:r w:rsidR="001462F4">
        <w:rPr>
          <w:rFonts w:cs="Arial"/>
          <w:szCs w:val="22"/>
        </w:rPr>
        <w:t>_ed</w:t>
      </w:r>
      <w:proofErr w:type="spellEnd"/>
      <w:r w:rsidR="001462F4">
        <w:rPr>
          <w:rFonts w:cs="Arial"/>
          <w:szCs w:val="22"/>
        </w:rPr>
        <w:t xml:space="preserve">’), </w:t>
      </w:r>
      <w:r w:rsidR="00090ECE">
        <w:rPr>
          <w:rFonts w:cs="Arial"/>
          <w:szCs w:val="22"/>
        </w:rPr>
        <w:t xml:space="preserve">e.g. removal of name authority, </w:t>
      </w:r>
      <w:r w:rsidR="001462F4">
        <w:rPr>
          <w:rFonts w:cs="Arial"/>
          <w:szCs w:val="22"/>
        </w:rPr>
        <w:t xml:space="preserve">and </w:t>
      </w:r>
      <w:r w:rsidR="00090ECE">
        <w:rPr>
          <w:rFonts w:cs="Arial"/>
          <w:szCs w:val="22"/>
        </w:rPr>
        <w:t>replacement of unaccepted names with accepted ones</w:t>
      </w:r>
      <w:r w:rsidR="00322A2B">
        <w:rPr>
          <w:rFonts w:cs="Arial"/>
          <w:szCs w:val="22"/>
        </w:rPr>
        <w:t xml:space="preserve"> post a taxon match with WoRMS</w:t>
      </w:r>
      <w:r w:rsidR="001462F4">
        <w:rPr>
          <w:rFonts w:cs="Arial"/>
          <w:szCs w:val="22"/>
        </w:rPr>
        <w:t>,</w:t>
      </w:r>
      <w:r w:rsidR="00090ECE">
        <w:rPr>
          <w:rFonts w:cs="Arial"/>
          <w:szCs w:val="22"/>
        </w:rPr>
        <w:t xml:space="preserve"> to allow comparability between the datasets (and with DeepData and the literature</w:t>
      </w:r>
      <w:r w:rsidR="00090ECE" w:rsidRPr="008C4801">
        <w:rPr>
          <w:rFonts w:cs="Arial"/>
          <w:szCs w:val="22"/>
        </w:rPr>
        <w:t>).</w:t>
      </w:r>
      <w:r w:rsidR="00322A2B" w:rsidRPr="008C4801">
        <w:rPr>
          <w:rFonts w:cs="Arial"/>
          <w:szCs w:val="22"/>
        </w:rPr>
        <w:t xml:space="preserve"> </w:t>
      </w:r>
      <w:r w:rsidRPr="008C4801">
        <w:rPr>
          <w:rFonts w:cs="Arial"/>
          <w:szCs w:val="22"/>
        </w:rPr>
        <w:t xml:space="preserve">A column </w:t>
      </w:r>
      <w:r w:rsidR="001462F4">
        <w:rPr>
          <w:rFonts w:cs="Arial"/>
          <w:szCs w:val="22"/>
        </w:rPr>
        <w:t xml:space="preserve">was added </w:t>
      </w:r>
      <w:r w:rsidR="003B40DE">
        <w:rPr>
          <w:rFonts w:cs="Arial"/>
          <w:szCs w:val="22"/>
        </w:rPr>
        <w:t>for</w:t>
      </w:r>
      <w:r w:rsidR="001462F4">
        <w:rPr>
          <w:rFonts w:cs="Arial"/>
          <w:szCs w:val="22"/>
        </w:rPr>
        <w:t xml:space="preserve"> edited identification qualifier (</w:t>
      </w:r>
      <w:r w:rsidRPr="008C4801">
        <w:rPr>
          <w:rFonts w:cs="Arial"/>
          <w:szCs w:val="22"/>
        </w:rPr>
        <w:t>‘identificationQualifier_ed</w:t>
      </w:r>
      <w:r w:rsidR="00965F3F">
        <w:rPr>
          <w:rFonts w:cs="Arial"/>
          <w:szCs w:val="22"/>
        </w:rPr>
        <w:t>’</w:t>
      </w:r>
      <w:r w:rsidR="001462F4">
        <w:rPr>
          <w:rFonts w:cs="Arial"/>
          <w:szCs w:val="22"/>
        </w:rPr>
        <w:t>)</w:t>
      </w:r>
      <w:r w:rsidR="00782081" w:rsidRPr="008C4801">
        <w:rPr>
          <w:rFonts w:cs="Arial"/>
          <w:szCs w:val="22"/>
        </w:rPr>
        <w:t xml:space="preserve"> for cases </w:t>
      </w:r>
      <w:r w:rsidRPr="008C4801">
        <w:rPr>
          <w:rFonts w:cs="Arial"/>
          <w:szCs w:val="22"/>
        </w:rPr>
        <w:t>where the qualifier was present in the scientific name</w:t>
      </w:r>
      <w:r w:rsidR="001462F4">
        <w:rPr>
          <w:rFonts w:cs="Arial"/>
          <w:szCs w:val="22"/>
        </w:rPr>
        <w:t xml:space="preserve">, </w:t>
      </w:r>
      <w:proofErr w:type="gramStart"/>
      <w:r w:rsidR="001462F4">
        <w:rPr>
          <w:rFonts w:cs="Arial"/>
          <w:szCs w:val="22"/>
        </w:rPr>
        <w:t>e.g.</w:t>
      </w:r>
      <w:proofErr w:type="gramEnd"/>
      <w:r w:rsidR="001462F4">
        <w:rPr>
          <w:rFonts w:cs="Arial"/>
          <w:szCs w:val="22"/>
        </w:rPr>
        <w:t xml:space="preserve"> cf. or aff.,</w:t>
      </w:r>
      <w:r w:rsidRPr="008C4801">
        <w:rPr>
          <w:rFonts w:cs="Arial"/>
          <w:szCs w:val="22"/>
        </w:rPr>
        <w:t xml:space="preserve"> but missin</w:t>
      </w:r>
      <w:r w:rsidR="00782081" w:rsidRPr="008C4801">
        <w:rPr>
          <w:rFonts w:cs="Arial"/>
          <w:szCs w:val="22"/>
        </w:rPr>
        <w:t xml:space="preserve">g from the </w:t>
      </w:r>
      <w:r w:rsidR="001462F4">
        <w:rPr>
          <w:rFonts w:cs="Arial"/>
          <w:szCs w:val="22"/>
        </w:rPr>
        <w:t>IdentificationQ</w:t>
      </w:r>
      <w:r w:rsidR="00782081" w:rsidRPr="008C4801">
        <w:rPr>
          <w:rFonts w:cs="Arial"/>
          <w:szCs w:val="22"/>
        </w:rPr>
        <w:t>ualifier column</w:t>
      </w:r>
      <w:r w:rsidR="009163AB">
        <w:rPr>
          <w:rFonts w:cs="Arial"/>
          <w:szCs w:val="22"/>
        </w:rPr>
        <w:t xml:space="preserve"> itself</w:t>
      </w:r>
      <w:r w:rsidR="00782081" w:rsidRPr="008C4801">
        <w:rPr>
          <w:rFonts w:cs="Arial"/>
          <w:szCs w:val="22"/>
        </w:rPr>
        <w:t>.</w:t>
      </w:r>
    </w:p>
    <w:p w14:paraId="342D0306" w14:textId="77777777" w:rsidR="004F7711" w:rsidRPr="008C4801" w:rsidRDefault="004F7711" w:rsidP="004F7711">
      <w:pPr>
        <w:rPr>
          <w:rFonts w:cs="Arial"/>
          <w:szCs w:val="22"/>
        </w:rPr>
      </w:pPr>
    </w:p>
    <w:p w14:paraId="3DD9C902" w14:textId="012B275F" w:rsidR="004F7711" w:rsidRPr="00A90C70" w:rsidRDefault="00856131" w:rsidP="004F7711">
      <w:pPr>
        <w:rPr>
          <w:rFonts w:cs="Arial"/>
          <w:szCs w:val="22"/>
        </w:rPr>
      </w:pPr>
      <w:r>
        <w:rPr>
          <w:rFonts w:cs="Arial"/>
          <w:szCs w:val="22"/>
        </w:rPr>
        <w:t>In the final data selection, all fossil and non-metazoan records</w:t>
      </w:r>
      <w:r w:rsidRPr="00A90C70">
        <w:rPr>
          <w:rFonts w:cs="Arial"/>
          <w:szCs w:val="22"/>
        </w:rPr>
        <w:t xml:space="preserve"> were excluded from both datasets.</w:t>
      </w:r>
      <w:r>
        <w:rPr>
          <w:rFonts w:cs="Arial"/>
          <w:szCs w:val="22"/>
        </w:rPr>
        <w:t xml:space="preserve"> The</w:t>
      </w:r>
      <w:r w:rsidRPr="00E14EC8">
        <w:rPr>
          <w:rFonts w:cs="Arial"/>
          <w:szCs w:val="22"/>
        </w:rPr>
        <w:t xml:space="preserve"> DeepData records published on OBIS </w:t>
      </w:r>
      <w:r>
        <w:rPr>
          <w:rFonts w:cs="Arial"/>
          <w:szCs w:val="22"/>
        </w:rPr>
        <w:t>in June on the</w:t>
      </w:r>
      <w:r w:rsidRPr="00E14EC8">
        <w:rPr>
          <w:rFonts w:cs="Arial"/>
          <w:szCs w:val="22"/>
        </w:rPr>
        <w:t xml:space="preserve"> n</w:t>
      </w:r>
      <w:r>
        <w:rPr>
          <w:rFonts w:cs="Arial"/>
          <w:szCs w:val="22"/>
        </w:rPr>
        <w:t xml:space="preserve">ew </w:t>
      </w:r>
      <w:r w:rsidR="006F1A3B">
        <w:rPr>
          <w:rFonts w:cs="Arial"/>
          <w:szCs w:val="22"/>
        </w:rPr>
        <w:t xml:space="preserve">OBIS ISA </w:t>
      </w:r>
      <w:r>
        <w:rPr>
          <w:rFonts w:cs="Arial"/>
          <w:szCs w:val="22"/>
        </w:rPr>
        <w:t xml:space="preserve">node </w:t>
      </w:r>
      <w:r w:rsidRPr="00E14EC8">
        <w:rPr>
          <w:rFonts w:cs="Arial"/>
          <w:szCs w:val="22"/>
        </w:rPr>
        <w:t xml:space="preserve">were </w:t>
      </w:r>
      <w:proofErr w:type="spellStart"/>
      <w:r w:rsidRPr="00E14EC8">
        <w:rPr>
          <w:rFonts w:cs="Arial"/>
          <w:szCs w:val="22"/>
        </w:rPr>
        <w:t>subsetted</w:t>
      </w:r>
      <w:proofErr w:type="spellEnd"/>
      <w:r w:rsidRPr="00E14EC8">
        <w:rPr>
          <w:rFonts w:cs="Arial"/>
          <w:szCs w:val="22"/>
        </w:rPr>
        <w:t xml:space="preserve"> to distinguish </w:t>
      </w:r>
      <w:r>
        <w:rPr>
          <w:rFonts w:cs="Arial"/>
          <w:szCs w:val="22"/>
        </w:rPr>
        <w:t>the</w:t>
      </w:r>
      <w:r w:rsidRPr="00E14EC8">
        <w:rPr>
          <w:rFonts w:cs="Arial"/>
          <w:szCs w:val="22"/>
        </w:rPr>
        <w:t xml:space="preserve"> records for comparative purposes</w:t>
      </w:r>
      <w:r>
        <w:rPr>
          <w:rFonts w:cs="Arial"/>
          <w:szCs w:val="22"/>
        </w:rPr>
        <w:t xml:space="preserve"> (</w:t>
      </w:r>
      <w:r w:rsidR="009163AB">
        <w:rPr>
          <w:rFonts w:cs="Arial"/>
          <w:szCs w:val="22"/>
        </w:rPr>
        <w:t xml:space="preserve">records tagged as owned by the ISA in the Darwin Core </w:t>
      </w:r>
      <w:r>
        <w:rPr>
          <w:rFonts w:cs="Arial"/>
          <w:szCs w:val="22"/>
        </w:rPr>
        <w:t>‘</w:t>
      </w:r>
      <w:proofErr w:type="spellStart"/>
      <w:r>
        <w:rPr>
          <w:rFonts w:cs="Arial"/>
          <w:szCs w:val="22"/>
        </w:rPr>
        <w:t>accessRights</w:t>
      </w:r>
      <w:proofErr w:type="spellEnd"/>
      <w:r>
        <w:rPr>
          <w:rFonts w:cs="Arial"/>
          <w:szCs w:val="22"/>
        </w:rPr>
        <w:t>’ field)</w:t>
      </w:r>
      <w:r w:rsidRPr="00E14EC8">
        <w:rPr>
          <w:rFonts w:cs="Arial"/>
          <w:szCs w:val="22"/>
        </w:rPr>
        <w:t>.</w:t>
      </w:r>
      <w:r>
        <w:rPr>
          <w:rFonts w:cs="Arial"/>
          <w:szCs w:val="22"/>
        </w:rPr>
        <w:t xml:space="preserve"> </w:t>
      </w:r>
      <w:r w:rsidRPr="00E14EC8">
        <w:rPr>
          <w:rFonts w:cs="Arial"/>
          <w:szCs w:val="22"/>
        </w:rPr>
        <w:t>Reference to OBIS records here</w:t>
      </w:r>
      <w:r>
        <w:rPr>
          <w:rFonts w:cs="Arial"/>
          <w:szCs w:val="22"/>
        </w:rPr>
        <w:t>after</w:t>
      </w:r>
      <w:r w:rsidRPr="00E14EC8">
        <w:rPr>
          <w:rFonts w:cs="Arial"/>
          <w:szCs w:val="22"/>
        </w:rPr>
        <w:t xml:space="preserve"> refers solely to those records on OBIS</w:t>
      </w:r>
      <w:r>
        <w:rPr>
          <w:rFonts w:cs="Arial"/>
          <w:szCs w:val="22"/>
        </w:rPr>
        <w:t xml:space="preserve"> not originating from DeepData</w:t>
      </w:r>
      <w:r w:rsidR="006F1A3B">
        <w:rPr>
          <w:rFonts w:cs="Arial"/>
          <w:szCs w:val="22"/>
        </w:rPr>
        <w:t>,</w:t>
      </w:r>
      <w:r>
        <w:rPr>
          <w:rFonts w:cs="Arial"/>
          <w:szCs w:val="22"/>
        </w:rPr>
        <w:t xml:space="preserve"> </w:t>
      </w:r>
      <w:r w:rsidRPr="00E14EC8">
        <w:rPr>
          <w:rFonts w:cs="Arial"/>
          <w:szCs w:val="22"/>
        </w:rPr>
        <w:t xml:space="preserve">and the </w:t>
      </w:r>
      <w:r w:rsidR="006F1A3B">
        <w:rPr>
          <w:rFonts w:cs="Arial"/>
          <w:szCs w:val="22"/>
        </w:rPr>
        <w:t>O</w:t>
      </w:r>
      <w:r w:rsidR="00285223">
        <w:rPr>
          <w:rFonts w:cs="Arial"/>
          <w:szCs w:val="22"/>
        </w:rPr>
        <w:t>BIS</w:t>
      </w:r>
      <w:r w:rsidR="006F1A3B">
        <w:rPr>
          <w:rFonts w:cs="Arial"/>
          <w:szCs w:val="22"/>
        </w:rPr>
        <w:t xml:space="preserve"> ISA node</w:t>
      </w:r>
      <w:r w:rsidR="006F1A3B" w:rsidRPr="00E14EC8">
        <w:rPr>
          <w:rFonts w:cs="Arial"/>
          <w:szCs w:val="22"/>
        </w:rPr>
        <w:t xml:space="preserve"> </w:t>
      </w:r>
      <w:r w:rsidRPr="00E14EC8">
        <w:rPr>
          <w:rFonts w:cs="Arial"/>
          <w:szCs w:val="22"/>
        </w:rPr>
        <w:t xml:space="preserve">records are referred to as </w:t>
      </w:r>
      <w:r w:rsidR="001462F4">
        <w:rPr>
          <w:rFonts w:cs="Arial"/>
          <w:szCs w:val="22"/>
        </w:rPr>
        <w:t>‘</w:t>
      </w:r>
      <w:r w:rsidRPr="00E14EC8">
        <w:rPr>
          <w:rFonts w:cs="Arial"/>
          <w:szCs w:val="22"/>
        </w:rPr>
        <w:t>OBIS D</w:t>
      </w:r>
      <w:r w:rsidR="009163AB">
        <w:rPr>
          <w:rFonts w:cs="Arial"/>
          <w:szCs w:val="22"/>
        </w:rPr>
        <w:t>eep</w:t>
      </w:r>
      <w:r w:rsidRPr="00E14EC8">
        <w:rPr>
          <w:rFonts w:cs="Arial"/>
          <w:szCs w:val="22"/>
        </w:rPr>
        <w:t>D</w:t>
      </w:r>
      <w:r w:rsidR="009163AB">
        <w:rPr>
          <w:rFonts w:cs="Arial"/>
          <w:szCs w:val="22"/>
        </w:rPr>
        <w:t>ata</w:t>
      </w:r>
      <w:r w:rsidR="001462F4">
        <w:rPr>
          <w:rFonts w:cs="Arial"/>
          <w:szCs w:val="22"/>
        </w:rPr>
        <w:t>’</w:t>
      </w:r>
      <w:r w:rsidRPr="00E14EC8">
        <w:rPr>
          <w:rFonts w:cs="Arial"/>
          <w:szCs w:val="22"/>
        </w:rPr>
        <w:t xml:space="preserve"> records. </w:t>
      </w:r>
      <w:r w:rsidR="00285223" w:rsidRPr="008C4801">
        <w:rPr>
          <w:rFonts w:cs="Arial"/>
          <w:szCs w:val="22"/>
        </w:rPr>
        <w:t xml:space="preserve">Any differences between the two datasets in </w:t>
      </w:r>
      <w:r w:rsidR="00285223">
        <w:rPr>
          <w:rFonts w:cs="Arial"/>
          <w:szCs w:val="22"/>
        </w:rPr>
        <w:t>what columns selected was noted,</w:t>
      </w:r>
      <w:r w:rsidR="00285223" w:rsidRPr="008C4801">
        <w:rPr>
          <w:rFonts w:cs="Arial"/>
          <w:szCs w:val="22"/>
        </w:rPr>
        <w:t xml:space="preserve"> </w:t>
      </w:r>
      <w:proofErr w:type="gramStart"/>
      <w:r w:rsidR="00285223" w:rsidRPr="008C4801">
        <w:rPr>
          <w:rFonts w:cs="Arial"/>
          <w:szCs w:val="22"/>
        </w:rPr>
        <w:t>e.g.</w:t>
      </w:r>
      <w:proofErr w:type="gramEnd"/>
      <w:r w:rsidR="00285223" w:rsidRPr="008C4801">
        <w:rPr>
          <w:rFonts w:cs="Arial"/>
          <w:szCs w:val="22"/>
        </w:rPr>
        <w:t xml:space="preserve"> </w:t>
      </w:r>
      <w:r w:rsidR="00285223">
        <w:rPr>
          <w:rFonts w:cs="Arial"/>
          <w:szCs w:val="22"/>
        </w:rPr>
        <w:t>‘</w:t>
      </w:r>
      <w:r w:rsidR="00285223" w:rsidRPr="008C4801">
        <w:rPr>
          <w:rFonts w:cs="Arial"/>
          <w:szCs w:val="22"/>
        </w:rPr>
        <w:t>id</w:t>
      </w:r>
      <w:r w:rsidR="00285223">
        <w:rPr>
          <w:rFonts w:cs="Arial"/>
          <w:szCs w:val="22"/>
        </w:rPr>
        <w:t>’</w:t>
      </w:r>
      <w:r w:rsidR="00285223" w:rsidRPr="008C4801">
        <w:rPr>
          <w:rFonts w:cs="Arial"/>
          <w:szCs w:val="22"/>
        </w:rPr>
        <w:t xml:space="preserve"> in OBIS </w:t>
      </w:r>
      <w:r w:rsidR="00285223" w:rsidRPr="00A90C70">
        <w:rPr>
          <w:rFonts w:cs="Arial"/>
          <w:szCs w:val="22"/>
        </w:rPr>
        <w:t>equate</w:t>
      </w:r>
      <w:r w:rsidR="00285223">
        <w:rPr>
          <w:rFonts w:cs="Arial"/>
          <w:szCs w:val="22"/>
        </w:rPr>
        <w:t>s</w:t>
      </w:r>
      <w:r w:rsidR="00285223" w:rsidRPr="00A90C70">
        <w:rPr>
          <w:rFonts w:cs="Arial"/>
          <w:szCs w:val="22"/>
        </w:rPr>
        <w:t xml:space="preserve"> to </w:t>
      </w:r>
      <w:r w:rsidR="00285223">
        <w:rPr>
          <w:rFonts w:cs="Arial"/>
          <w:szCs w:val="22"/>
        </w:rPr>
        <w:t>‘</w:t>
      </w:r>
      <w:proofErr w:type="spellStart"/>
      <w:r w:rsidR="00285223" w:rsidRPr="00A90C70">
        <w:rPr>
          <w:rFonts w:cs="Arial"/>
          <w:szCs w:val="22"/>
        </w:rPr>
        <w:t>gbifID</w:t>
      </w:r>
      <w:proofErr w:type="spellEnd"/>
      <w:r w:rsidR="00285223">
        <w:rPr>
          <w:rFonts w:cs="Arial"/>
          <w:szCs w:val="22"/>
        </w:rPr>
        <w:t>’ in GBIF</w:t>
      </w:r>
      <w:r w:rsidR="00285223" w:rsidRPr="00A90C70">
        <w:rPr>
          <w:rFonts w:cs="Arial"/>
          <w:szCs w:val="22"/>
        </w:rPr>
        <w:t>.</w:t>
      </w:r>
      <w:r w:rsidR="00285223">
        <w:rPr>
          <w:rFonts w:cs="Arial"/>
          <w:szCs w:val="22"/>
        </w:rPr>
        <w:t xml:space="preserve"> </w:t>
      </w:r>
      <w:r w:rsidR="004F7711" w:rsidRPr="008C4801">
        <w:rPr>
          <w:rFonts w:cs="Arial"/>
          <w:szCs w:val="22"/>
        </w:rPr>
        <w:t xml:space="preserve">Post </w:t>
      </w:r>
      <w:r w:rsidR="008C4801" w:rsidRPr="008C4801">
        <w:rPr>
          <w:rFonts w:cs="Arial"/>
          <w:szCs w:val="22"/>
        </w:rPr>
        <w:t>all the data processing steps</w:t>
      </w:r>
      <w:r w:rsidR="004F7711" w:rsidRPr="008C4801">
        <w:rPr>
          <w:rFonts w:cs="Arial"/>
          <w:szCs w:val="22"/>
        </w:rPr>
        <w:t xml:space="preserve">, the relevant fields were selected </w:t>
      </w:r>
      <w:r w:rsidR="00782081" w:rsidRPr="008C4801">
        <w:rPr>
          <w:rFonts w:cs="Arial"/>
          <w:szCs w:val="22"/>
        </w:rPr>
        <w:t xml:space="preserve">in </w:t>
      </w:r>
      <w:r w:rsidR="003B40DE" w:rsidRPr="008C4801">
        <w:rPr>
          <w:rFonts w:cs="Arial"/>
          <w:szCs w:val="22"/>
        </w:rPr>
        <w:t xml:space="preserve">R </w:t>
      </w:r>
      <w:r w:rsidR="003B40DE">
        <w:rPr>
          <w:rFonts w:cs="Arial"/>
          <w:szCs w:val="22"/>
        </w:rPr>
        <w:t>as</w:t>
      </w:r>
      <w:r w:rsidR="00FD1B86">
        <w:rPr>
          <w:rFonts w:cs="Arial"/>
          <w:szCs w:val="22"/>
        </w:rPr>
        <w:t xml:space="preserve"> </w:t>
      </w:r>
      <w:r w:rsidR="004F7711" w:rsidRPr="008C4801">
        <w:rPr>
          <w:rFonts w:cs="Arial"/>
          <w:szCs w:val="22"/>
        </w:rPr>
        <w:t xml:space="preserve">each </w:t>
      </w:r>
      <w:r w:rsidR="00FD1B86">
        <w:rPr>
          <w:rFonts w:cs="Arial"/>
          <w:szCs w:val="22"/>
        </w:rPr>
        <w:t>file contained over 200 columns</w:t>
      </w:r>
      <w:r w:rsidR="009163AB">
        <w:rPr>
          <w:rFonts w:cs="Arial"/>
          <w:szCs w:val="22"/>
        </w:rPr>
        <w:t>; and both the original and the edited files archived (</w:t>
      </w:r>
      <w:hyperlink w:anchor="_Supplementary_Data_File_2" w:history="1">
        <w:r w:rsidR="008C48F7" w:rsidRPr="008C48F7">
          <w:rPr>
            <w:rStyle w:val="Hyperlink"/>
            <w:rFonts w:cs="Arial"/>
            <w:szCs w:val="22"/>
          </w:rPr>
          <w:t>see SDF 2</w:t>
        </w:r>
      </w:hyperlink>
      <w:r w:rsidR="008C48F7">
        <w:rPr>
          <w:rFonts w:cs="Arial"/>
          <w:szCs w:val="22"/>
        </w:rPr>
        <w:t xml:space="preserve">; </w:t>
      </w:r>
      <w:hyperlink w:anchor="_Supplementary_Data_File_7" w:history="1">
        <w:r w:rsidR="008C48F7" w:rsidRPr="008C48F7">
          <w:rPr>
            <w:rStyle w:val="Hyperlink"/>
            <w:rFonts w:cs="Arial"/>
            <w:szCs w:val="22"/>
          </w:rPr>
          <w:t>SDF 3</w:t>
        </w:r>
      </w:hyperlink>
      <w:r w:rsidR="009163AB">
        <w:rPr>
          <w:rFonts w:cs="Arial"/>
          <w:szCs w:val="22"/>
        </w:rPr>
        <w:t xml:space="preserve">). </w:t>
      </w:r>
    </w:p>
    <w:p w14:paraId="670124AC" w14:textId="77777777" w:rsidR="004F7711" w:rsidRPr="004F54E7" w:rsidRDefault="004F7711" w:rsidP="004F7711">
      <w:pPr>
        <w:rPr>
          <w:rFonts w:cs="Arial"/>
        </w:rPr>
      </w:pPr>
    </w:p>
    <w:p w14:paraId="31E8B73F" w14:textId="60544E4B" w:rsidR="004F7711" w:rsidRPr="0084484C" w:rsidRDefault="004F7711" w:rsidP="003C3100">
      <w:pPr>
        <w:pStyle w:val="Heading3"/>
      </w:pPr>
      <w:bookmarkStart w:id="35" w:name="_Toc101879394"/>
      <w:r w:rsidRPr="0084484C">
        <w:t>Published Literature and GenBank records</w:t>
      </w:r>
      <w:bookmarkEnd w:id="35"/>
    </w:p>
    <w:p w14:paraId="2EDDCF3B" w14:textId="7D727943" w:rsidR="00322A2B" w:rsidRPr="00FE4E1A" w:rsidRDefault="00322A2B" w:rsidP="00FE4E1A"/>
    <w:p w14:paraId="7E3DBAD9" w14:textId="509AD612" w:rsidR="004F7711" w:rsidRDefault="00E4493B" w:rsidP="00A11DD1">
      <w:r>
        <w:t xml:space="preserve">For </w:t>
      </w:r>
      <w:r w:rsidR="001F6BCD">
        <w:t>&gt;1000</w:t>
      </w:r>
      <w:r>
        <w:t xml:space="preserve"> records</w:t>
      </w:r>
      <w:r w:rsidR="001F6BCD">
        <w:t xml:space="preserve"> </w:t>
      </w:r>
      <w:r w:rsidR="0017717E">
        <w:t xml:space="preserve">in the literature </w:t>
      </w:r>
      <w:r w:rsidR="001F6BCD">
        <w:t xml:space="preserve">it was not possible to resolve a particular record to a particular year, for example specimens from </w:t>
      </w:r>
      <w:r w:rsidR="003B40DE">
        <w:t>multiple</w:t>
      </w:r>
      <w:r w:rsidR="001F6BCD">
        <w:t xml:space="preserve"> expeditions were analysed and it was not recorded which </w:t>
      </w:r>
      <w:proofErr w:type="gramStart"/>
      <w:r w:rsidR="001F6BCD">
        <w:t>particular specimen</w:t>
      </w:r>
      <w:proofErr w:type="gramEnd"/>
      <w:r w:rsidR="001F6BCD">
        <w:t xml:space="preserve"> was from which cruise. </w:t>
      </w:r>
      <w:r w:rsidR="001150EA">
        <w:t xml:space="preserve">Where samples were pooled/collection dates not </w:t>
      </w:r>
      <w:proofErr w:type="gramStart"/>
      <w:r w:rsidR="001150EA">
        <w:t xml:space="preserve">available, </w:t>
      </w:r>
      <w:r w:rsidR="001F6BCD">
        <w:t xml:space="preserve"> the</w:t>
      </w:r>
      <w:proofErr w:type="gramEnd"/>
      <w:r w:rsidR="001F6BCD">
        <w:t xml:space="preserve"> multiple years were pooled and averaged to allow an ov</w:t>
      </w:r>
      <w:r w:rsidR="009163AB">
        <w:t>erall estimate of year of sampling</w:t>
      </w:r>
      <w:r w:rsidR="001F6BCD">
        <w:t xml:space="preserve">. </w:t>
      </w:r>
      <w:r w:rsidR="0017717E">
        <w:t xml:space="preserve">Records at all taxonomic levels were included, both for imagery-based and specimen-based studies. </w:t>
      </w:r>
      <w:r w:rsidR="00FD1B86">
        <w:t xml:space="preserve">All scientific </w:t>
      </w:r>
      <w:r w:rsidR="00FD1B86" w:rsidRPr="00A90C70">
        <w:t xml:space="preserve">names </w:t>
      </w:r>
      <w:r w:rsidR="00FD1B86">
        <w:t xml:space="preserve">in the literature and GenBank </w:t>
      </w:r>
      <w:r w:rsidR="00FD1B86" w:rsidRPr="00A90C70">
        <w:t>were ‘taxon-matched’ to WoRMS</w:t>
      </w:r>
      <w:r w:rsidR="00FD1B86">
        <w:t xml:space="preserve"> as above. </w:t>
      </w:r>
      <w:r w:rsidR="00D07A9A">
        <w:t xml:space="preserve">Identification </w:t>
      </w:r>
      <w:r w:rsidR="00BF6670">
        <w:t>qualifiers</w:t>
      </w:r>
      <w:r w:rsidR="00D07A9A">
        <w:t xml:space="preserve"> were standardised as per</w:t>
      </w:r>
      <w:r w:rsidR="00B97BF6">
        <w:t xml:space="preserve"> guidelines in the literature</w:t>
      </w:r>
      <w:r w:rsidR="00285223">
        <w:t xml:space="preserve">, </w:t>
      </w:r>
      <w:proofErr w:type="gramStart"/>
      <w:r w:rsidR="00285223">
        <w:t>e.g.</w:t>
      </w:r>
      <w:proofErr w:type="gramEnd"/>
      <w:r w:rsidR="00285223">
        <w:t xml:space="preserve"> n sp. recorded as sp. nov.</w:t>
      </w:r>
      <w:r w:rsidR="00D07A9A">
        <w:t xml:space="preserve"> (Horton et al., 2021</w:t>
      </w:r>
      <w:r w:rsidR="009163AB">
        <w:t xml:space="preserve">; </w:t>
      </w:r>
      <w:proofErr w:type="spellStart"/>
      <w:r w:rsidR="009163AB">
        <w:t>Sigovini</w:t>
      </w:r>
      <w:proofErr w:type="spellEnd"/>
      <w:r w:rsidR="009163AB">
        <w:t xml:space="preserve"> et al., 2016</w:t>
      </w:r>
      <w:r w:rsidR="00D07A9A">
        <w:t xml:space="preserve">). </w:t>
      </w:r>
      <w:r w:rsidR="00322A2B">
        <w:t>For sequence data in GenB</w:t>
      </w:r>
      <w:r w:rsidR="00322A2B" w:rsidRPr="00A90C70">
        <w:t>ank</w:t>
      </w:r>
      <w:r w:rsidR="00322A2B">
        <w:t xml:space="preserve"> and B</w:t>
      </w:r>
      <w:r w:rsidR="006D7689">
        <w:t>OLD</w:t>
      </w:r>
      <w:r w:rsidR="00322A2B">
        <w:t xml:space="preserve">, data were </w:t>
      </w:r>
      <w:r w:rsidR="00322A2B" w:rsidRPr="00A90C70">
        <w:t xml:space="preserve">restructured </w:t>
      </w:r>
      <w:r w:rsidR="00322A2B">
        <w:t xml:space="preserve">to </w:t>
      </w:r>
      <w:proofErr w:type="spellStart"/>
      <w:proofErr w:type="gramStart"/>
      <w:r w:rsidR="00322A2B">
        <w:t>s</w:t>
      </w:r>
      <w:r w:rsidR="0057781E">
        <w:t>v</w:t>
      </w:r>
      <w:proofErr w:type="spellEnd"/>
      <w:r w:rsidR="0057781E">
        <w:t xml:space="preserve">  </w:t>
      </w:r>
      <w:proofErr w:type="spellStart"/>
      <w:r w:rsidR="00322A2B">
        <w:t>plit</w:t>
      </w:r>
      <w:proofErr w:type="spellEnd"/>
      <w:proofErr w:type="gramEnd"/>
      <w:r w:rsidR="00322A2B">
        <w:t xml:space="preserve"> </w:t>
      </w:r>
      <w:r>
        <w:t xml:space="preserve">rows by </w:t>
      </w:r>
      <w:r w:rsidR="00FD1B86">
        <w:t xml:space="preserve">molecular </w:t>
      </w:r>
      <w:r>
        <w:t>marker</w:t>
      </w:r>
      <w:r w:rsidR="00FD1B86">
        <w:t xml:space="preserve">, </w:t>
      </w:r>
      <w:r w:rsidR="003B40DE">
        <w:t>i.e.</w:t>
      </w:r>
      <w:r w:rsidR="00FD1B86">
        <w:t xml:space="preserve"> one accession per row</w:t>
      </w:r>
      <w:r w:rsidR="00322A2B">
        <w:t xml:space="preserve">. </w:t>
      </w:r>
      <w:bookmarkStart w:id="36" w:name="_The_CCZ_Checklist"/>
      <w:bookmarkStart w:id="37" w:name="_Toc101879395"/>
      <w:bookmarkEnd w:id="36"/>
      <w:r w:rsidR="00E64ED4">
        <w:t>The CCZ Checklist</w:t>
      </w:r>
      <w:r w:rsidR="004F7711" w:rsidRPr="004F54E7">
        <w:t xml:space="preserve"> and WoRMS</w:t>
      </w:r>
      <w:bookmarkEnd w:id="37"/>
    </w:p>
    <w:p w14:paraId="4D81B0C2" w14:textId="6DE10185" w:rsidR="00530C49" w:rsidRPr="006D7689" w:rsidRDefault="00530C49" w:rsidP="00FE4E1A"/>
    <w:p w14:paraId="74EFAE56" w14:textId="70BA8BC4" w:rsidR="00B8415C" w:rsidRDefault="00A90C70" w:rsidP="004F7711">
      <w:pPr>
        <w:rPr>
          <w:rFonts w:cs="Arial"/>
          <w:szCs w:val="22"/>
        </w:rPr>
      </w:pPr>
      <w:r w:rsidRPr="006D7689">
        <w:rPr>
          <w:rFonts w:cs="Arial"/>
          <w:szCs w:val="22"/>
        </w:rPr>
        <w:t xml:space="preserve">All </w:t>
      </w:r>
      <w:r w:rsidR="006D7689" w:rsidRPr="006D7689">
        <w:rPr>
          <w:rFonts w:cs="Arial"/>
          <w:szCs w:val="22"/>
        </w:rPr>
        <w:t xml:space="preserve">scientific </w:t>
      </w:r>
      <w:r w:rsidRPr="006D7689">
        <w:rPr>
          <w:rFonts w:cs="Arial"/>
          <w:szCs w:val="22"/>
        </w:rPr>
        <w:t>n</w:t>
      </w:r>
      <w:r w:rsidR="004F7711" w:rsidRPr="006D7689">
        <w:rPr>
          <w:rFonts w:cs="Arial"/>
          <w:szCs w:val="22"/>
        </w:rPr>
        <w:t xml:space="preserve">ames </w:t>
      </w:r>
      <w:r w:rsidR="0023697F" w:rsidRPr="006D7689">
        <w:rPr>
          <w:rFonts w:cs="Arial"/>
          <w:szCs w:val="22"/>
        </w:rPr>
        <w:t xml:space="preserve">were </w:t>
      </w:r>
      <w:r w:rsidR="004F7711" w:rsidRPr="006D7689">
        <w:rPr>
          <w:rFonts w:cs="Arial"/>
          <w:szCs w:val="22"/>
        </w:rPr>
        <w:t xml:space="preserve">collated from </w:t>
      </w:r>
      <w:r w:rsidR="00E4493B">
        <w:rPr>
          <w:rFonts w:cs="Arial"/>
          <w:szCs w:val="22"/>
        </w:rPr>
        <w:t xml:space="preserve">the different </w:t>
      </w:r>
      <w:r w:rsidR="004F7711" w:rsidRPr="006D7689">
        <w:rPr>
          <w:rFonts w:cs="Arial"/>
          <w:szCs w:val="22"/>
        </w:rPr>
        <w:t>data sources</w:t>
      </w:r>
      <w:r w:rsidR="00E64ED4">
        <w:rPr>
          <w:rFonts w:cs="Arial"/>
          <w:szCs w:val="22"/>
        </w:rPr>
        <w:t xml:space="preserve"> </w:t>
      </w:r>
      <w:r w:rsidR="004F7711" w:rsidRPr="006D7689">
        <w:rPr>
          <w:rFonts w:cs="Arial"/>
          <w:szCs w:val="22"/>
        </w:rPr>
        <w:t xml:space="preserve">- </w:t>
      </w:r>
      <w:r w:rsidR="0023697F" w:rsidRPr="006D7689">
        <w:rPr>
          <w:rFonts w:cs="Arial"/>
          <w:szCs w:val="22"/>
        </w:rPr>
        <w:t xml:space="preserve">OBIS, GBIF, DeepData </w:t>
      </w:r>
      <w:r w:rsidR="006D7689" w:rsidRPr="006D7689">
        <w:rPr>
          <w:rFonts w:cs="Arial"/>
          <w:szCs w:val="22"/>
        </w:rPr>
        <w:t>and the literature</w:t>
      </w:r>
      <w:r w:rsidR="00DA69C5">
        <w:rPr>
          <w:rFonts w:cs="Arial"/>
          <w:szCs w:val="22"/>
        </w:rPr>
        <w:t xml:space="preserve"> to create </w:t>
      </w:r>
      <w:r w:rsidR="00E64ED4">
        <w:rPr>
          <w:rFonts w:cs="Arial"/>
          <w:szCs w:val="22"/>
        </w:rPr>
        <w:t xml:space="preserve">a </w:t>
      </w:r>
      <w:r w:rsidR="00DA69C5">
        <w:rPr>
          <w:rFonts w:cs="Arial"/>
          <w:szCs w:val="22"/>
        </w:rPr>
        <w:t xml:space="preserve">master </w:t>
      </w:r>
      <w:r w:rsidR="00E64ED4">
        <w:rPr>
          <w:rFonts w:cs="Arial"/>
          <w:szCs w:val="22"/>
        </w:rPr>
        <w:t>CCZ C</w:t>
      </w:r>
      <w:r w:rsidR="00DA69C5">
        <w:rPr>
          <w:rFonts w:cs="Arial"/>
          <w:szCs w:val="22"/>
        </w:rPr>
        <w:t>hecklist of known CCZ metazoans.</w:t>
      </w:r>
      <w:r w:rsidR="00B97BF6">
        <w:rPr>
          <w:rFonts w:cs="Arial"/>
          <w:szCs w:val="22"/>
        </w:rPr>
        <w:t xml:space="preserve"> A checklist is an inventory of species names, </w:t>
      </w:r>
      <w:r w:rsidR="000C0ED2">
        <w:rPr>
          <w:rFonts w:cs="Arial"/>
          <w:szCs w:val="22"/>
        </w:rPr>
        <w:t>often</w:t>
      </w:r>
      <w:r w:rsidR="00B97BF6">
        <w:rPr>
          <w:rFonts w:cs="Arial"/>
          <w:szCs w:val="22"/>
        </w:rPr>
        <w:t xml:space="preserve"> grouped for example </w:t>
      </w:r>
      <w:r w:rsidR="0039671E">
        <w:rPr>
          <w:rFonts w:cs="Arial"/>
          <w:szCs w:val="22"/>
        </w:rPr>
        <w:t>by taxon or region</w:t>
      </w:r>
      <w:r w:rsidR="000C0ED2">
        <w:rPr>
          <w:rFonts w:cs="Arial"/>
          <w:szCs w:val="22"/>
        </w:rPr>
        <w:t>. WoRMS is for example, in part, a checklist.</w:t>
      </w:r>
      <w:r w:rsidR="006D7689" w:rsidRPr="006D7689">
        <w:rPr>
          <w:rFonts w:cs="Arial"/>
          <w:szCs w:val="22"/>
        </w:rPr>
        <w:t xml:space="preserve"> DeepData records via the website and via OBIS were compared</w:t>
      </w:r>
      <w:r w:rsidR="002C1C0D">
        <w:rPr>
          <w:rFonts w:cs="Arial"/>
          <w:szCs w:val="22"/>
        </w:rPr>
        <w:t xml:space="preserve"> (</w:t>
      </w:r>
      <w:hyperlink w:anchor="_The_OBIS_DeepData" w:history="1">
        <w:r w:rsidR="00E4493B" w:rsidRPr="00C507F3">
          <w:rPr>
            <w:rStyle w:val="Hyperlink"/>
            <w:rFonts w:cs="Arial"/>
            <w:szCs w:val="22"/>
          </w:rPr>
          <w:t>s</w:t>
        </w:r>
        <w:r w:rsidR="002C1C0D" w:rsidRPr="00C507F3">
          <w:rPr>
            <w:rStyle w:val="Hyperlink"/>
            <w:rFonts w:cs="Arial"/>
            <w:szCs w:val="22"/>
          </w:rPr>
          <w:t>e</w:t>
        </w:r>
        <w:r w:rsidR="00E4493B" w:rsidRPr="00C507F3">
          <w:rPr>
            <w:rStyle w:val="Hyperlink"/>
            <w:rFonts w:cs="Arial"/>
            <w:szCs w:val="22"/>
          </w:rPr>
          <w:t>e</w:t>
        </w:r>
        <w:r w:rsidR="002C1C0D" w:rsidRPr="00C507F3">
          <w:rPr>
            <w:rStyle w:val="Hyperlink"/>
            <w:rFonts w:cs="Arial"/>
            <w:szCs w:val="22"/>
          </w:rPr>
          <w:t xml:space="preserve"> section 3.6</w:t>
        </w:r>
        <w:r w:rsidR="00BA10DB" w:rsidRPr="00C507F3">
          <w:rPr>
            <w:rStyle w:val="Hyperlink"/>
            <w:rFonts w:cs="Arial"/>
            <w:szCs w:val="22"/>
          </w:rPr>
          <w:t>.7</w:t>
        </w:r>
      </w:hyperlink>
      <w:r w:rsidR="002C1C0D">
        <w:rPr>
          <w:rFonts w:cs="Arial"/>
          <w:szCs w:val="22"/>
        </w:rPr>
        <w:t>)</w:t>
      </w:r>
      <w:r w:rsidR="006D7689" w:rsidRPr="006D7689">
        <w:rPr>
          <w:rFonts w:cs="Arial"/>
          <w:szCs w:val="22"/>
        </w:rPr>
        <w:t xml:space="preserve">. </w:t>
      </w:r>
      <w:r w:rsidR="0023697F" w:rsidRPr="006D7689">
        <w:rPr>
          <w:rFonts w:cs="Arial"/>
          <w:szCs w:val="22"/>
        </w:rPr>
        <w:t xml:space="preserve">Where names were only present in one data source, they were </w:t>
      </w:r>
      <w:proofErr w:type="gramStart"/>
      <w:r w:rsidR="0023697F" w:rsidRPr="006D7689">
        <w:rPr>
          <w:rFonts w:cs="Arial"/>
          <w:szCs w:val="22"/>
        </w:rPr>
        <w:t>reviewed</w:t>
      </w:r>
      <w:proofErr w:type="gramEnd"/>
      <w:r w:rsidR="0023697F" w:rsidRPr="006D7689">
        <w:rPr>
          <w:rFonts w:cs="Arial"/>
          <w:szCs w:val="22"/>
        </w:rPr>
        <w:t xml:space="preserve"> and </w:t>
      </w:r>
      <w:r w:rsidR="0023697F" w:rsidRPr="00E4493B">
        <w:rPr>
          <w:rFonts w:cs="Arial"/>
          <w:szCs w:val="22"/>
        </w:rPr>
        <w:t>the relevant main data file</w:t>
      </w:r>
      <w:r w:rsidR="0039671E">
        <w:rPr>
          <w:rFonts w:cs="Arial"/>
          <w:szCs w:val="22"/>
        </w:rPr>
        <w:t xml:space="preserve"> </w:t>
      </w:r>
      <w:r w:rsidR="0039671E" w:rsidRPr="0029525D">
        <w:rPr>
          <w:rFonts w:cs="Arial"/>
          <w:szCs w:val="22"/>
        </w:rPr>
        <w:t>cross-referenced</w:t>
      </w:r>
      <w:r w:rsidR="0023697F" w:rsidRPr="0029525D">
        <w:rPr>
          <w:rFonts w:cs="Arial"/>
          <w:szCs w:val="22"/>
        </w:rPr>
        <w:t xml:space="preserve">. </w:t>
      </w:r>
      <w:r w:rsidR="0091317A" w:rsidRPr="0029525D">
        <w:rPr>
          <w:rFonts w:cs="Arial"/>
          <w:szCs w:val="22"/>
        </w:rPr>
        <w:t>For morphospecies as above</w:t>
      </w:r>
      <w:r w:rsidR="0039671E" w:rsidRPr="0029525D">
        <w:rPr>
          <w:rFonts w:cs="Arial"/>
          <w:szCs w:val="22"/>
        </w:rPr>
        <w:t>,</w:t>
      </w:r>
      <w:r w:rsidR="0091317A" w:rsidRPr="0029525D">
        <w:rPr>
          <w:rFonts w:cs="Arial"/>
          <w:szCs w:val="22"/>
        </w:rPr>
        <w:t xml:space="preserve"> </w:t>
      </w:r>
      <w:r w:rsidR="001E391C" w:rsidRPr="0029525D">
        <w:rPr>
          <w:rFonts w:cs="Arial"/>
          <w:szCs w:val="22"/>
        </w:rPr>
        <w:t xml:space="preserve">scientific name was also </w:t>
      </w:r>
      <w:r w:rsidR="00AF084F">
        <w:rPr>
          <w:rFonts w:cs="Arial"/>
          <w:szCs w:val="22"/>
        </w:rPr>
        <w:t>added</w:t>
      </w:r>
      <w:r w:rsidR="001E391C" w:rsidRPr="0029525D">
        <w:rPr>
          <w:rFonts w:cs="Arial"/>
          <w:szCs w:val="22"/>
        </w:rPr>
        <w:t xml:space="preserve">, mapped to the lowest scientific level </w:t>
      </w:r>
      <w:r w:rsidR="0091317A" w:rsidRPr="0029525D">
        <w:rPr>
          <w:rFonts w:cs="Arial"/>
          <w:szCs w:val="22"/>
        </w:rPr>
        <w:t xml:space="preserve">recorded above species level </w:t>
      </w:r>
      <w:r w:rsidR="001E391C" w:rsidRPr="0029525D">
        <w:rPr>
          <w:rFonts w:cs="Arial"/>
          <w:szCs w:val="22"/>
        </w:rPr>
        <w:t xml:space="preserve">(for OBIS and GBIF, this was already </w:t>
      </w:r>
      <w:r w:rsidR="00E4493B" w:rsidRPr="0029525D">
        <w:rPr>
          <w:rFonts w:cs="Arial"/>
          <w:szCs w:val="22"/>
        </w:rPr>
        <w:t xml:space="preserve">present in </w:t>
      </w:r>
      <w:r w:rsidR="0039671E" w:rsidRPr="0029525D">
        <w:rPr>
          <w:rFonts w:cs="Arial"/>
          <w:szCs w:val="22"/>
        </w:rPr>
        <w:t xml:space="preserve">many cases in </w:t>
      </w:r>
      <w:r w:rsidR="00E4493B" w:rsidRPr="0029525D">
        <w:rPr>
          <w:rFonts w:cs="Arial"/>
          <w:szCs w:val="22"/>
        </w:rPr>
        <w:t xml:space="preserve">the </w:t>
      </w:r>
      <w:r w:rsidR="003B40DE" w:rsidRPr="0029525D">
        <w:rPr>
          <w:rFonts w:cs="Arial"/>
          <w:szCs w:val="22"/>
        </w:rPr>
        <w:t>Darwin Core</w:t>
      </w:r>
      <w:r w:rsidR="001E391C" w:rsidRPr="0029525D">
        <w:rPr>
          <w:rFonts w:cs="Arial"/>
          <w:szCs w:val="22"/>
        </w:rPr>
        <w:t xml:space="preserve">). </w:t>
      </w:r>
    </w:p>
    <w:p w14:paraId="271CC279" w14:textId="77777777" w:rsidR="00B8415C" w:rsidRDefault="00B8415C" w:rsidP="004F7711">
      <w:pPr>
        <w:rPr>
          <w:rFonts w:cs="Arial"/>
          <w:szCs w:val="22"/>
        </w:rPr>
      </w:pPr>
    </w:p>
    <w:p w14:paraId="087B8D1C" w14:textId="5F1347C1" w:rsidR="00394C07" w:rsidRPr="001E391C" w:rsidRDefault="0039671E" w:rsidP="004F7711">
      <w:pPr>
        <w:rPr>
          <w:rFonts w:cs="Arial"/>
          <w:color w:val="FF0000"/>
          <w:szCs w:val="22"/>
        </w:rPr>
      </w:pPr>
      <w:r w:rsidRPr="0029525D">
        <w:rPr>
          <w:rFonts w:eastAsia="Times New Roman" w:cs="Arial"/>
          <w:szCs w:val="22"/>
          <w:lang w:eastAsia="en-GB"/>
        </w:rPr>
        <w:t xml:space="preserve">Names were recorded at the taxonomic level they were present in the literature/databases, </w:t>
      </w:r>
      <w:r w:rsidR="009163AB">
        <w:rPr>
          <w:rFonts w:eastAsia="Times New Roman" w:cs="Arial"/>
          <w:szCs w:val="22"/>
          <w:lang w:eastAsia="en-GB"/>
        </w:rPr>
        <w:t>and post taxon-match</w:t>
      </w:r>
      <w:r w:rsidRPr="0029525D">
        <w:rPr>
          <w:rFonts w:eastAsia="Times New Roman" w:cs="Arial"/>
          <w:szCs w:val="22"/>
          <w:lang w:eastAsia="en-GB"/>
        </w:rPr>
        <w:t xml:space="preserve"> to WoRMS, higher taxonomic names were then inferred for the checklist, </w:t>
      </w:r>
      <w:proofErr w:type="gramStart"/>
      <w:r w:rsidRPr="0029525D">
        <w:rPr>
          <w:rFonts w:eastAsia="Times New Roman" w:cs="Arial"/>
          <w:szCs w:val="22"/>
          <w:lang w:eastAsia="en-GB"/>
        </w:rPr>
        <w:t>i.e.</w:t>
      </w:r>
      <w:proofErr w:type="gramEnd"/>
      <w:r w:rsidRPr="0029525D">
        <w:rPr>
          <w:rFonts w:eastAsia="Times New Roman" w:cs="Arial"/>
          <w:szCs w:val="22"/>
          <w:lang w:eastAsia="en-GB"/>
        </w:rPr>
        <w:t xml:space="preserve"> for species records present, the genus name was added if it was not already separately recorded. </w:t>
      </w:r>
      <w:r w:rsidR="00354B36" w:rsidRPr="0029525D">
        <w:rPr>
          <w:rFonts w:cs="Arial"/>
          <w:szCs w:val="22"/>
        </w:rPr>
        <w:t xml:space="preserve">Any unaccepted names were replaced with accepted names </w:t>
      </w:r>
      <w:r w:rsidR="0029525D">
        <w:rPr>
          <w:rFonts w:cs="Arial"/>
          <w:szCs w:val="22"/>
        </w:rPr>
        <w:t xml:space="preserve">and </w:t>
      </w:r>
      <w:r w:rsidR="0029525D" w:rsidRPr="0029525D">
        <w:rPr>
          <w:rFonts w:cs="Arial"/>
          <w:szCs w:val="22"/>
        </w:rPr>
        <w:t>the taxonomic</w:t>
      </w:r>
      <w:r w:rsidR="0029525D">
        <w:rPr>
          <w:rFonts w:cs="Arial"/>
          <w:szCs w:val="22"/>
        </w:rPr>
        <w:t xml:space="preserve"> name status noted in the file </w:t>
      </w:r>
      <w:r w:rsidR="00C43AB8">
        <w:rPr>
          <w:rFonts w:cs="Arial"/>
          <w:szCs w:val="22"/>
        </w:rPr>
        <w:t xml:space="preserve">that </w:t>
      </w:r>
      <w:r w:rsidR="009163AB">
        <w:rPr>
          <w:rFonts w:cs="Arial"/>
          <w:szCs w:val="22"/>
        </w:rPr>
        <w:t>the name record originated from</w:t>
      </w:r>
      <w:r w:rsidR="00AF084F">
        <w:rPr>
          <w:rFonts w:cs="Arial"/>
          <w:szCs w:val="22"/>
        </w:rPr>
        <w:t xml:space="preserve"> (if not already recorded)</w:t>
      </w:r>
      <w:r w:rsidR="00354B36" w:rsidRPr="00056018">
        <w:rPr>
          <w:rFonts w:cs="Arial"/>
          <w:szCs w:val="22"/>
        </w:rPr>
        <w:t xml:space="preserve">. In </w:t>
      </w:r>
      <w:r w:rsidR="00056018" w:rsidRPr="00056018">
        <w:rPr>
          <w:rFonts w:cs="Arial"/>
          <w:szCs w:val="22"/>
        </w:rPr>
        <w:t>cases where</w:t>
      </w:r>
      <w:r w:rsidR="00354B36" w:rsidRPr="00056018">
        <w:rPr>
          <w:rFonts w:cs="Arial"/>
          <w:szCs w:val="22"/>
        </w:rPr>
        <w:t xml:space="preserve"> names were </w:t>
      </w:r>
      <w:r w:rsidR="0094290E" w:rsidRPr="00056018">
        <w:rPr>
          <w:rFonts w:cs="Arial"/>
          <w:szCs w:val="22"/>
        </w:rPr>
        <w:t>not found in WoRMS</w:t>
      </w:r>
      <w:r w:rsidR="00056018" w:rsidRPr="00056018">
        <w:rPr>
          <w:rFonts w:cs="Arial"/>
          <w:szCs w:val="22"/>
        </w:rPr>
        <w:t xml:space="preserve">, </w:t>
      </w:r>
      <w:r w:rsidR="00E23E82">
        <w:rPr>
          <w:rFonts w:cs="Arial"/>
          <w:szCs w:val="22"/>
        </w:rPr>
        <w:t xml:space="preserve">this was </w:t>
      </w:r>
      <w:proofErr w:type="gramStart"/>
      <w:r w:rsidR="00E23E82">
        <w:rPr>
          <w:rFonts w:cs="Arial"/>
          <w:szCs w:val="22"/>
        </w:rPr>
        <w:t>recorded</w:t>
      </w:r>
      <w:proofErr w:type="gramEnd"/>
      <w:r w:rsidR="00E23E82">
        <w:rPr>
          <w:rFonts w:cs="Arial"/>
          <w:szCs w:val="22"/>
        </w:rPr>
        <w:t xml:space="preserve"> and </w:t>
      </w:r>
      <w:r w:rsidR="00056018" w:rsidRPr="00056018">
        <w:rPr>
          <w:rFonts w:cs="Arial"/>
          <w:szCs w:val="22"/>
        </w:rPr>
        <w:t>the original names were</w:t>
      </w:r>
      <w:r w:rsidR="00056018">
        <w:rPr>
          <w:rFonts w:cs="Arial"/>
          <w:szCs w:val="22"/>
        </w:rPr>
        <w:t xml:space="preserve"> retained</w:t>
      </w:r>
      <w:r w:rsidR="00354B36" w:rsidRPr="00354B36">
        <w:rPr>
          <w:rFonts w:cs="Arial"/>
          <w:szCs w:val="22"/>
        </w:rPr>
        <w:t xml:space="preserve">. </w:t>
      </w:r>
      <w:r w:rsidR="001F6BCD">
        <w:rPr>
          <w:rFonts w:cs="Arial"/>
          <w:szCs w:val="22"/>
        </w:rPr>
        <w:t xml:space="preserve">A taxon match to </w:t>
      </w:r>
      <w:r w:rsidR="00404352" w:rsidRPr="00354B36">
        <w:rPr>
          <w:rFonts w:cs="Arial"/>
          <w:szCs w:val="22"/>
        </w:rPr>
        <w:t xml:space="preserve">WoRDSS </w:t>
      </w:r>
      <w:r w:rsidR="00B005BA">
        <w:rPr>
          <w:rFonts w:cs="Arial"/>
          <w:szCs w:val="22"/>
        </w:rPr>
        <w:t xml:space="preserve">the </w:t>
      </w:r>
      <w:r w:rsidR="003B40DE">
        <w:rPr>
          <w:rFonts w:cs="Arial"/>
          <w:szCs w:val="22"/>
        </w:rPr>
        <w:t>deep-sea</w:t>
      </w:r>
      <w:r w:rsidR="00B005BA">
        <w:rPr>
          <w:rFonts w:cs="Arial"/>
          <w:szCs w:val="22"/>
        </w:rPr>
        <w:t xml:space="preserve"> node</w:t>
      </w:r>
      <w:r w:rsidR="001F6BCD">
        <w:rPr>
          <w:rFonts w:cs="Arial"/>
          <w:szCs w:val="22"/>
        </w:rPr>
        <w:t xml:space="preserve"> of WoRMS, </w:t>
      </w:r>
      <w:r w:rsidR="00404352" w:rsidRPr="00354B36">
        <w:rPr>
          <w:rFonts w:cs="Arial"/>
          <w:szCs w:val="22"/>
        </w:rPr>
        <w:t xml:space="preserve">was also done to </w:t>
      </w:r>
      <w:r w:rsidR="00404352" w:rsidRPr="00354B36">
        <w:rPr>
          <w:rFonts w:eastAsia="Times New Roman" w:cs="Arial"/>
          <w:szCs w:val="22"/>
          <w:lang w:eastAsia="en-GB"/>
        </w:rPr>
        <w:t>ascertain if taxa were</w:t>
      </w:r>
      <w:r w:rsidR="00C507F3">
        <w:rPr>
          <w:rFonts w:eastAsia="Times New Roman" w:cs="Arial"/>
          <w:szCs w:val="22"/>
          <w:lang w:eastAsia="en-GB"/>
        </w:rPr>
        <w:t xml:space="preserve"> already logged as</w:t>
      </w:r>
      <w:r w:rsidR="00404352" w:rsidRPr="00354B36">
        <w:rPr>
          <w:rFonts w:eastAsia="Times New Roman" w:cs="Arial"/>
          <w:szCs w:val="22"/>
          <w:lang w:eastAsia="en-GB"/>
        </w:rPr>
        <w:t xml:space="preserve"> deep-sea</w:t>
      </w:r>
      <w:r w:rsidR="00AF084F">
        <w:rPr>
          <w:rFonts w:eastAsia="Times New Roman" w:cs="Arial"/>
          <w:szCs w:val="22"/>
          <w:lang w:eastAsia="en-GB"/>
        </w:rPr>
        <w:t xml:space="preserve"> using the Flanders Marine </w:t>
      </w:r>
      <w:r w:rsidR="00AF084F" w:rsidRPr="008F311F">
        <w:rPr>
          <w:rFonts w:eastAsia="Times New Roman" w:cs="Arial"/>
          <w:szCs w:val="22"/>
          <w:lang w:eastAsia="en-GB"/>
        </w:rPr>
        <w:t xml:space="preserve">Institute </w:t>
      </w:r>
      <w:r w:rsidR="00931946" w:rsidRPr="008F311F">
        <w:rPr>
          <w:rFonts w:eastAsia="Times New Roman" w:cs="Arial"/>
          <w:szCs w:val="22"/>
          <w:lang w:eastAsia="en-GB"/>
        </w:rPr>
        <w:t>VLIZ</w:t>
      </w:r>
      <w:r w:rsidR="00AF084F" w:rsidRPr="008F311F">
        <w:rPr>
          <w:rFonts w:eastAsia="Times New Roman" w:cs="Arial"/>
          <w:szCs w:val="22"/>
          <w:lang w:eastAsia="en-GB"/>
        </w:rPr>
        <w:t xml:space="preserve"> web</w:t>
      </w:r>
      <w:r w:rsidR="00BF0EF6">
        <w:rPr>
          <w:rFonts w:eastAsia="Times New Roman" w:cs="Arial"/>
          <w:szCs w:val="22"/>
          <w:lang w:eastAsia="en-GB"/>
        </w:rPr>
        <w:t>-</w:t>
      </w:r>
      <w:r w:rsidR="00AF084F" w:rsidRPr="008F311F">
        <w:rPr>
          <w:rFonts w:eastAsia="Times New Roman" w:cs="Arial"/>
          <w:szCs w:val="22"/>
          <w:lang w:eastAsia="en-GB"/>
        </w:rPr>
        <w:t>services</w:t>
      </w:r>
      <w:r w:rsidR="00404352" w:rsidRPr="00354B36">
        <w:rPr>
          <w:rFonts w:eastAsia="Times New Roman" w:cs="Arial"/>
          <w:szCs w:val="22"/>
          <w:lang w:eastAsia="en-GB"/>
        </w:rPr>
        <w:t xml:space="preserve"> </w:t>
      </w:r>
      <w:r w:rsidR="00404352" w:rsidRPr="00354B36">
        <w:rPr>
          <w:rFonts w:cs="Arial"/>
          <w:szCs w:val="22"/>
        </w:rPr>
        <w:t>(</w:t>
      </w:r>
      <w:hyperlink r:id="rId30" w:history="1">
        <w:r w:rsidR="00404352" w:rsidRPr="00354B36">
          <w:rPr>
            <w:rStyle w:val="Hyperlink"/>
            <w:rFonts w:cs="Arial"/>
            <w:szCs w:val="22"/>
          </w:rPr>
          <w:t>https://www.lifewatch.be/data-services/</w:t>
        </w:r>
      </w:hyperlink>
      <w:r w:rsidR="00404352" w:rsidRPr="00354B36">
        <w:rPr>
          <w:rFonts w:cs="Arial"/>
          <w:szCs w:val="22"/>
        </w:rPr>
        <w:t>).</w:t>
      </w:r>
      <w:r w:rsidR="00056018">
        <w:rPr>
          <w:rFonts w:eastAsia="Times New Roman" w:cs="Arial"/>
          <w:szCs w:val="22"/>
          <w:lang w:eastAsia="en-GB"/>
        </w:rPr>
        <w:t xml:space="preserve"> </w:t>
      </w:r>
    </w:p>
    <w:p w14:paraId="4A7BFBF6" w14:textId="77777777" w:rsidR="00BB4CEF" w:rsidRDefault="00BB4CEF" w:rsidP="004F7711">
      <w:pPr>
        <w:rPr>
          <w:rFonts w:cs="Arial"/>
          <w:color w:val="FF0000"/>
          <w:szCs w:val="22"/>
        </w:rPr>
      </w:pPr>
    </w:p>
    <w:p w14:paraId="63F8EFE5" w14:textId="2EA3B3F8" w:rsidR="00FA5021" w:rsidRDefault="00FA5021" w:rsidP="00FA5021">
      <w:pPr>
        <w:rPr>
          <w:rFonts w:ascii="Times New Roman" w:hAnsi="Times New Roman" w:cs="Times New Roman"/>
          <w:sz w:val="24"/>
          <w:lang w:eastAsia="en-GB"/>
        </w:rPr>
      </w:pPr>
      <w:r>
        <w:rPr>
          <w:rFonts w:cs="Arial"/>
          <w:szCs w:val="22"/>
        </w:rPr>
        <w:t>Suspected potential</w:t>
      </w:r>
      <w:r>
        <w:rPr>
          <w:rFonts w:eastAsia="Times New Roman" w:cs="Arial"/>
          <w:szCs w:val="22"/>
          <w:lang w:eastAsia="en-GB"/>
        </w:rPr>
        <w:t xml:space="preserve"> pelagic taxa records </w:t>
      </w:r>
      <w:proofErr w:type="gramStart"/>
      <w:r>
        <w:rPr>
          <w:rFonts w:eastAsia="Times New Roman" w:cs="Arial"/>
          <w:szCs w:val="22"/>
          <w:lang w:eastAsia="en-GB"/>
        </w:rPr>
        <w:t>e.g.</w:t>
      </w:r>
      <w:proofErr w:type="gramEnd"/>
      <w:r>
        <w:rPr>
          <w:rFonts w:eastAsia="Times New Roman" w:cs="Arial"/>
          <w:szCs w:val="22"/>
          <w:lang w:eastAsia="en-GB"/>
        </w:rPr>
        <w:t xml:space="preserve"> Calanoida and Cyclopoida copepods</w:t>
      </w:r>
      <w:r w:rsidR="00697B34">
        <w:rPr>
          <w:rFonts w:eastAsia="Times New Roman" w:cs="Arial"/>
          <w:szCs w:val="22"/>
          <w:lang w:eastAsia="en-GB"/>
        </w:rPr>
        <w:t xml:space="preserve">; </w:t>
      </w:r>
      <w:r w:rsidR="008D33CD">
        <w:rPr>
          <w:rFonts w:eastAsia="Times New Roman" w:cs="Arial"/>
          <w:szCs w:val="22"/>
          <w:lang w:eastAsia="en-GB"/>
        </w:rPr>
        <w:t>h</w:t>
      </w:r>
      <w:r w:rsidR="00697B34">
        <w:rPr>
          <w:rFonts w:eastAsia="Times New Roman" w:cs="Arial"/>
          <w:szCs w:val="22"/>
          <w:lang w:eastAsia="en-GB"/>
        </w:rPr>
        <w:t>yperiid amphipods</w:t>
      </w:r>
      <w:r>
        <w:rPr>
          <w:rFonts w:eastAsia="Times New Roman" w:cs="Arial"/>
          <w:szCs w:val="22"/>
          <w:lang w:eastAsia="en-GB"/>
        </w:rPr>
        <w:t xml:space="preserve"> and Tomopteridae polychaetes were present. These records were all from benthic samples, which can inadvertently contain pelagic species, for example, incursion of the midwater layer into box core topwater. As such, these records are valid but in need of identification as pelagic and removal for a checklist of specifically benthic taxa. After consul</w:t>
      </w:r>
      <w:r w:rsidR="00BF0EF6">
        <w:rPr>
          <w:rFonts w:eastAsia="Times New Roman" w:cs="Arial"/>
          <w:szCs w:val="22"/>
          <w:lang w:eastAsia="en-GB"/>
        </w:rPr>
        <w:t>t</w:t>
      </w:r>
      <w:r>
        <w:rPr>
          <w:rFonts w:eastAsia="Times New Roman" w:cs="Arial"/>
          <w:szCs w:val="22"/>
          <w:lang w:eastAsia="en-GB"/>
        </w:rPr>
        <w:t xml:space="preserve">ation with experts (Geoff </w:t>
      </w:r>
      <w:proofErr w:type="spellStart"/>
      <w:r>
        <w:rPr>
          <w:rFonts w:eastAsia="Times New Roman" w:cs="Arial"/>
          <w:szCs w:val="22"/>
          <w:lang w:eastAsia="en-GB"/>
        </w:rPr>
        <w:t>Boxshall</w:t>
      </w:r>
      <w:proofErr w:type="spellEnd"/>
      <w:r w:rsidR="00697B34">
        <w:rPr>
          <w:rFonts w:eastAsia="Times New Roman" w:cs="Arial"/>
          <w:szCs w:val="22"/>
          <w:lang w:eastAsia="en-GB"/>
        </w:rPr>
        <w:t xml:space="preserve"> (NHM),</w:t>
      </w:r>
      <w:r>
        <w:rPr>
          <w:rFonts w:eastAsia="Times New Roman" w:cs="Arial"/>
          <w:szCs w:val="22"/>
          <w:lang w:eastAsia="en-GB"/>
        </w:rPr>
        <w:t xml:space="preserve"> Pedro Martinez</w:t>
      </w:r>
      <w:r w:rsidR="00697B34">
        <w:rPr>
          <w:rFonts w:eastAsia="Times New Roman" w:cs="Arial"/>
          <w:szCs w:val="22"/>
          <w:lang w:eastAsia="en-GB"/>
        </w:rPr>
        <w:t xml:space="preserve"> (</w:t>
      </w:r>
      <w:proofErr w:type="spellStart"/>
      <w:r w:rsidR="00697B34">
        <w:rPr>
          <w:rFonts w:eastAsia="Times New Roman" w:cs="Arial"/>
          <w:szCs w:val="22"/>
          <w:lang w:eastAsia="en-GB"/>
        </w:rPr>
        <w:t>Senkenburg</w:t>
      </w:r>
      <w:proofErr w:type="spellEnd"/>
      <w:r w:rsidR="00697B34">
        <w:rPr>
          <w:rFonts w:eastAsia="Times New Roman" w:cs="Arial"/>
          <w:szCs w:val="22"/>
          <w:lang w:eastAsia="en-GB"/>
        </w:rPr>
        <w:t>)</w:t>
      </w:r>
      <w:r>
        <w:rPr>
          <w:rFonts w:eastAsia="Times New Roman" w:cs="Arial"/>
          <w:szCs w:val="22"/>
          <w:lang w:eastAsia="en-GB"/>
        </w:rPr>
        <w:t xml:space="preserve">, </w:t>
      </w:r>
      <w:r w:rsidR="00697B34">
        <w:rPr>
          <w:rFonts w:eastAsia="Times New Roman" w:cs="Arial"/>
          <w:szCs w:val="22"/>
          <w:lang w:eastAsia="en-GB"/>
        </w:rPr>
        <w:t>Tammy Horton (National Oceanography Centre)</w:t>
      </w:r>
      <w:r>
        <w:rPr>
          <w:rFonts w:eastAsia="Times New Roman" w:cs="Arial"/>
          <w:szCs w:val="22"/>
          <w:lang w:eastAsia="en-GB"/>
        </w:rPr>
        <w:t>),</w:t>
      </w:r>
      <w:r>
        <w:rPr>
          <w:rFonts w:cs="Arial"/>
          <w:szCs w:val="22"/>
        </w:rPr>
        <w:t xml:space="preserve"> </w:t>
      </w:r>
      <w:r w:rsidR="00243E8A">
        <w:rPr>
          <w:rFonts w:cs="Arial"/>
          <w:szCs w:val="22"/>
        </w:rPr>
        <w:t xml:space="preserve">and cross-referencing ‘attribute’ information in WoRMS where available, </w:t>
      </w:r>
      <w:r>
        <w:rPr>
          <w:rFonts w:cs="Arial"/>
          <w:szCs w:val="22"/>
        </w:rPr>
        <w:t>these names were excluded from the final total, but retained in the main checklist</w:t>
      </w:r>
      <w:r w:rsidR="00436940">
        <w:rPr>
          <w:rFonts w:cs="Arial"/>
          <w:szCs w:val="22"/>
        </w:rPr>
        <w:t xml:space="preserve"> dataset</w:t>
      </w:r>
      <w:r>
        <w:rPr>
          <w:rFonts w:cs="Arial"/>
          <w:szCs w:val="22"/>
        </w:rPr>
        <w:t>, tagged as ‘pelagic’.</w:t>
      </w:r>
      <w:r w:rsidR="00315A51">
        <w:rPr>
          <w:rFonts w:cs="Arial"/>
          <w:szCs w:val="22"/>
        </w:rPr>
        <w:t xml:space="preserve"> This list of pelagic taxa was also cross-referenced back to the DeepData, OBIS and GBIF datasets</w:t>
      </w:r>
      <w:r w:rsidR="00194B3C">
        <w:rPr>
          <w:rFonts w:cs="Arial"/>
          <w:szCs w:val="22"/>
        </w:rPr>
        <w:t>.</w:t>
      </w:r>
    </w:p>
    <w:p w14:paraId="0579CC0D" w14:textId="77777777" w:rsidR="00115CAB" w:rsidRDefault="00115CAB" w:rsidP="004F7711">
      <w:pPr>
        <w:rPr>
          <w:rFonts w:cs="Arial"/>
          <w:szCs w:val="22"/>
        </w:rPr>
      </w:pPr>
    </w:p>
    <w:p w14:paraId="0BD2A0A2" w14:textId="173A5F69" w:rsidR="004F7711" w:rsidRPr="00354B36" w:rsidRDefault="00D07A9A" w:rsidP="004F7711">
      <w:pPr>
        <w:rPr>
          <w:rFonts w:cs="Arial"/>
          <w:szCs w:val="22"/>
        </w:rPr>
      </w:pPr>
      <w:r w:rsidRPr="00312A49">
        <w:rPr>
          <w:rFonts w:cs="Arial"/>
          <w:szCs w:val="22"/>
        </w:rPr>
        <w:t xml:space="preserve">A ‘short’ version of the </w:t>
      </w:r>
      <w:r w:rsidR="00C507F3">
        <w:rPr>
          <w:rFonts w:cs="Arial"/>
          <w:szCs w:val="22"/>
        </w:rPr>
        <w:t xml:space="preserve">CCZ </w:t>
      </w:r>
      <w:r w:rsidRPr="00312A49">
        <w:rPr>
          <w:rFonts w:cs="Arial"/>
          <w:szCs w:val="22"/>
        </w:rPr>
        <w:t xml:space="preserve">checklist was created with </w:t>
      </w:r>
      <w:r w:rsidRPr="00D07A9A">
        <w:rPr>
          <w:rFonts w:cs="Arial"/>
          <w:szCs w:val="22"/>
        </w:rPr>
        <w:t xml:space="preserve">any name with a known degree of taxonomic uncertainty excluded, e.g. </w:t>
      </w:r>
      <w:r w:rsidR="004F7711" w:rsidRPr="00D07A9A">
        <w:rPr>
          <w:rFonts w:cs="Arial"/>
          <w:szCs w:val="22"/>
        </w:rPr>
        <w:t xml:space="preserve">any </w:t>
      </w:r>
      <w:r>
        <w:rPr>
          <w:rFonts w:cs="Arial"/>
          <w:szCs w:val="22"/>
        </w:rPr>
        <w:t>name</w:t>
      </w:r>
      <w:r w:rsidR="004F7711" w:rsidRPr="00354B36">
        <w:rPr>
          <w:rFonts w:cs="Arial"/>
          <w:szCs w:val="22"/>
        </w:rPr>
        <w:t xml:space="preserve"> interpolated from </w:t>
      </w:r>
      <w:r>
        <w:rPr>
          <w:rFonts w:cs="Arial"/>
          <w:szCs w:val="22"/>
        </w:rPr>
        <w:t xml:space="preserve">a morphospecies/working species name </w:t>
      </w:r>
      <w:r w:rsidR="004F7711" w:rsidRPr="00354B36">
        <w:rPr>
          <w:rFonts w:cs="Arial"/>
          <w:szCs w:val="22"/>
        </w:rPr>
        <w:t xml:space="preserve">or with </w:t>
      </w:r>
      <w:r>
        <w:rPr>
          <w:rFonts w:cs="Arial"/>
          <w:szCs w:val="22"/>
        </w:rPr>
        <w:t xml:space="preserve">any of the </w:t>
      </w:r>
      <w:r w:rsidR="004F7711" w:rsidRPr="00354B36">
        <w:rPr>
          <w:rFonts w:cs="Arial"/>
          <w:szCs w:val="22"/>
        </w:rPr>
        <w:t xml:space="preserve">following qualifiers- aff.; </w:t>
      </w:r>
      <w:r w:rsidR="00354B36" w:rsidRPr="00354B36">
        <w:rPr>
          <w:rFonts w:cs="Arial"/>
          <w:szCs w:val="22"/>
        </w:rPr>
        <w:t>cf.</w:t>
      </w:r>
      <w:r w:rsidR="00530C49">
        <w:rPr>
          <w:rFonts w:cs="Arial"/>
          <w:szCs w:val="22"/>
        </w:rPr>
        <w:t>;</w:t>
      </w:r>
      <w:r w:rsidR="00354B36" w:rsidRPr="00354B36">
        <w:rPr>
          <w:rFonts w:cs="Arial"/>
          <w:szCs w:val="22"/>
        </w:rPr>
        <w:t xml:space="preserve"> indet; incertae sedis; sp. i</w:t>
      </w:r>
      <w:r w:rsidR="004F7711" w:rsidRPr="00354B36">
        <w:rPr>
          <w:rFonts w:cs="Arial"/>
          <w:szCs w:val="22"/>
        </w:rPr>
        <w:t xml:space="preserve">nc. (any records with qualifiers- sp.; spp.; sp. </w:t>
      </w:r>
      <w:r>
        <w:rPr>
          <w:rFonts w:cs="Arial"/>
          <w:szCs w:val="22"/>
        </w:rPr>
        <w:t>n</w:t>
      </w:r>
      <w:r w:rsidR="004F7711" w:rsidRPr="00354B36">
        <w:rPr>
          <w:rFonts w:cs="Arial"/>
          <w:szCs w:val="22"/>
        </w:rPr>
        <w:t>ov or gen. nov were included)</w:t>
      </w:r>
      <w:r>
        <w:rPr>
          <w:rFonts w:cs="Arial"/>
          <w:szCs w:val="22"/>
        </w:rPr>
        <w:t xml:space="preserve"> (</w:t>
      </w:r>
      <w:hyperlink w:anchor="_Supplementary_Data_File_5" w:history="1">
        <w:r w:rsidR="00B57621" w:rsidRPr="00B57621">
          <w:rPr>
            <w:rStyle w:val="Hyperlink"/>
            <w:rFonts w:cs="Arial"/>
            <w:szCs w:val="22"/>
          </w:rPr>
          <w:t>see SDF 6</w:t>
        </w:r>
      </w:hyperlink>
      <w:r w:rsidR="00BF6670">
        <w:rPr>
          <w:rFonts w:cs="Arial"/>
          <w:szCs w:val="22"/>
        </w:rPr>
        <w:t>)</w:t>
      </w:r>
      <w:r w:rsidR="00530C49">
        <w:rPr>
          <w:rStyle w:val="FootnoteReference"/>
          <w:rFonts w:cs="Arial"/>
          <w:szCs w:val="22"/>
        </w:rPr>
        <w:footnoteReference w:id="30"/>
      </w:r>
      <w:r w:rsidR="00BF6670">
        <w:rPr>
          <w:rFonts w:cs="Arial"/>
          <w:szCs w:val="22"/>
        </w:rPr>
        <w:t>.</w:t>
      </w:r>
      <w:r w:rsidR="006C12E7">
        <w:rPr>
          <w:rFonts w:cs="Arial"/>
          <w:szCs w:val="22"/>
        </w:rPr>
        <w:t xml:space="preserve"> </w:t>
      </w:r>
    </w:p>
    <w:p w14:paraId="29424F26" w14:textId="7FDAC6C8" w:rsidR="00530C49" w:rsidRPr="00E2353E" w:rsidRDefault="00530C49" w:rsidP="00530C49">
      <w:pPr>
        <w:rPr>
          <w:rFonts w:cs="Arial"/>
        </w:rPr>
      </w:pPr>
    </w:p>
    <w:p w14:paraId="1569ABA7" w14:textId="42B8037A" w:rsidR="00044E67" w:rsidRPr="00A52F3A" w:rsidRDefault="00530C49" w:rsidP="004F7711">
      <w:pPr>
        <w:rPr>
          <w:rFonts w:cs="Arial"/>
          <w:highlight w:val="yellow"/>
        </w:rPr>
      </w:pPr>
      <w:r w:rsidRPr="00E2353E">
        <w:rPr>
          <w:rFonts w:cs="Arial"/>
        </w:rPr>
        <w:t xml:space="preserve">A </w:t>
      </w:r>
      <w:r w:rsidR="003B40DE" w:rsidRPr="00E2353E">
        <w:rPr>
          <w:rFonts w:cs="Arial"/>
        </w:rPr>
        <w:t>separate</w:t>
      </w:r>
      <w:r w:rsidRPr="00E2353E">
        <w:rPr>
          <w:rFonts w:cs="Arial"/>
        </w:rPr>
        <w:t xml:space="preserve"> list </w:t>
      </w:r>
      <w:r w:rsidR="007D5B4B" w:rsidRPr="00E2353E">
        <w:rPr>
          <w:rFonts w:cs="Arial"/>
        </w:rPr>
        <w:t>of</w:t>
      </w:r>
      <w:r w:rsidR="00A71B9C">
        <w:rPr>
          <w:rFonts w:cs="Arial"/>
        </w:rPr>
        <w:t xml:space="preserve"> ‘open nomenclature’</w:t>
      </w:r>
      <w:r w:rsidR="007D5B4B" w:rsidRPr="00E2353E">
        <w:rPr>
          <w:rFonts w:cs="Arial"/>
        </w:rPr>
        <w:t xml:space="preserve"> </w:t>
      </w:r>
      <w:r w:rsidR="00A71B9C">
        <w:rPr>
          <w:rFonts w:cs="Arial"/>
        </w:rPr>
        <w:t>(</w:t>
      </w:r>
      <w:r w:rsidR="007D5B4B" w:rsidRPr="00E2353E">
        <w:rPr>
          <w:rFonts w:cs="Arial"/>
        </w:rPr>
        <w:t>morphospecies</w:t>
      </w:r>
      <w:r w:rsidR="00A71B9C">
        <w:rPr>
          <w:rFonts w:cs="Arial"/>
        </w:rPr>
        <w:t>)</w:t>
      </w:r>
      <w:r w:rsidR="007D5B4B" w:rsidRPr="00E2353E">
        <w:rPr>
          <w:rFonts w:cs="Arial"/>
        </w:rPr>
        <w:t xml:space="preserve"> </w:t>
      </w:r>
      <w:r w:rsidRPr="00E2353E">
        <w:rPr>
          <w:rFonts w:cs="Arial"/>
        </w:rPr>
        <w:t>names was collated for analysis with any dup</w:t>
      </w:r>
      <w:r w:rsidR="000C0ED2" w:rsidRPr="00E2353E">
        <w:rPr>
          <w:rFonts w:cs="Arial"/>
        </w:rPr>
        <w:t xml:space="preserve">licates across datasets removed </w:t>
      </w:r>
      <w:r w:rsidR="000C0ED2" w:rsidRPr="00E2353E">
        <w:rPr>
          <w:rFonts w:cs="Arial"/>
          <w:szCs w:val="22"/>
        </w:rPr>
        <w:t>(</w:t>
      </w:r>
      <w:hyperlink w:anchor="_Supplementary_Data_File_5" w:history="1">
        <w:r w:rsidR="00B57621" w:rsidRPr="00B57621">
          <w:rPr>
            <w:rStyle w:val="Hyperlink"/>
            <w:rFonts w:cs="Arial"/>
            <w:szCs w:val="22"/>
          </w:rPr>
          <w:t>see SDF 6B</w:t>
        </w:r>
      </w:hyperlink>
      <w:r w:rsidR="007D5B4B" w:rsidRPr="00B57621">
        <w:rPr>
          <w:rFonts w:cs="Arial"/>
          <w:szCs w:val="22"/>
        </w:rPr>
        <w:t xml:space="preserve">). </w:t>
      </w:r>
      <w:r w:rsidR="00A71B9C">
        <w:rPr>
          <w:rFonts w:cs="Arial"/>
          <w:szCs w:val="22"/>
        </w:rPr>
        <w:t xml:space="preserve">Open nomenclature </w:t>
      </w:r>
      <w:r w:rsidR="00216066">
        <w:rPr>
          <w:rFonts w:cs="Arial"/>
          <w:szCs w:val="22"/>
        </w:rPr>
        <w:t>is a system of signs to describe uncertainty around identifications, or designate morphospecies</w:t>
      </w:r>
      <w:r w:rsidR="00A71B9C">
        <w:rPr>
          <w:rFonts w:cs="Arial"/>
          <w:szCs w:val="22"/>
        </w:rPr>
        <w:t xml:space="preserve"> (Horton et al., 2021; </w:t>
      </w:r>
      <w:proofErr w:type="spellStart"/>
      <w:r w:rsidR="00A71B9C">
        <w:rPr>
          <w:rFonts w:cs="Arial"/>
          <w:szCs w:val="22"/>
        </w:rPr>
        <w:t>Sigovini</w:t>
      </w:r>
      <w:proofErr w:type="spellEnd"/>
      <w:r w:rsidR="00A71B9C">
        <w:rPr>
          <w:rFonts w:cs="Arial"/>
          <w:szCs w:val="22"/>
        </w:rPr>
        <w:t xml:space="preserve"> et al., 2016)</w:t>
      </w:r>
      <w:r w:rsidR="00216066">
        <w:rPr>
          <w:rFonts w:cs="Arial"/>
          <w:szCs w:val="22"/>
        </w:rPr>
        <w:t xml:space="preserve">, </w:t>
      </w:r>
      <w:proofErr w:type="gramStart"/>
      <w:r w:rsidR="00216066">
        <w:rPr>
          <w:rFonts w:cs="Arial"/>
          <w:szCs w:val="22"/>
        </w:rPr>
        <w:t>e.g.</w:t>
      </w:r>
      <w:proofErr w:type="gramEnd"/>
      <w:r w:rsidR="00216066">
        <w:rPr>
          <w:rFonts w:cs="Arial"/>
          <w:szCs w:val="22"/>
        </w:rPr>
        <w:t xml:space="preserve"> ‘</w:t>
      </w:r>
      <w:proofErr w:type="spellStart"/>
      <w:r w:rsidR="00216066">
        <w:rPr>
          <w:rFonts w:cs="Arial"/>
          <w:szCs w:val="22"/>
        </w:rPr>
        <w:t>inc</w:t>
      </w:r>
      <w:proofErr w:type="spellEnd"/>
      <w:r w:rsidR="00216066">
        <w:rPr>
          <w:rFonts w:cs="Arial"/>
          <w:szCs w:val="22"/>
        </w:rPr>
        <w:t>’ designates an identification as uncertain</w:t>
      </w:r>
      <w:r w:rsidR="00A71B9C">
        <w:rPr>
          <w:rFonts w:cs="Arial"/>
          <w:szCs w:val="22"/>
        </w:rPr>
        <w:t xml:space="preserve">. </w:t>
      </w:r>
      <w:r w:rsidR="007D5B4B" w:rsidRPr="00B57621">
        <w:rPr>
          <w:rFonts w:cs="Arial"/>
          <w:szCs w:val="22"/>
        </w:rPr>
        <w:t>M</w:t>
      </w:r>
      <w:r w:rsidR="007D5B4B" w:rsidRPr="00B57621">
        <w:rPr>
          <w:rFonts w:cs="Arial"/>
        </w:rPr>
        <w:t xml:space="preserve">orphospecies </w:t>
      </w:r>
      <w:r w:rsidR="007D5B4B" w:rsidRPr="00E2353E">
        <w:rPr>
          <w:rFonts w:cs="Arial"/>
        </w:rPr>
        <w:t xml:space="preserve">are also termed ‘working species’, ‘temporary names’, </w:t>
      </w:r>
      <w:r w:rsidR="00FA5021">
        <w:rPr>
          <w:rFonts w:cs="Arial"/>
        </w:rPr>
        <w:t>morphotypes</w:t>
      </w:r>
      <w:r w:rsidR="007D5B4B" w:rsidRPr="00E2353E">
        <w:rPr>
          <w:rFonts w:cs="Arial"/>
        </w:rPr>
        <w:t>’ or ‘operational taxonomic units’ (OTUs</w:t>
      </w:r>
      <w:r w:rsidR="00216066">
        <w:rPr>
          <w:rFonts w:cs="Arial"/>
        </w:rPr>
        <w:t xml:space="preserve">; </w:t>
      </w:r>
      <w:r w:rsidR="00216066">
        <w:rPr>
          <w:rFonts w:cs="Arial"/>
          <w:szCs w:val="22"/>
        </w:rPr>
        <w:t xml:space="preserve">Horton et al., 2021; </w:t>
      </w:r>
      <w:proofErr w:type="spellStart"/>
      <w:r w:rsidR="00216066">
        <w:rPr>
          <w:rFonts w:cs="Arial"/>
          <w:szCs w:val="22"/>
        </w:rPr>
        <w:t>Sigovini</w:t>
      </w:r>
      <w:proofErr w:type="spellEnd"/>
      <w:r w:rsidR="00216066">
        <w:rPr>
          <w:rFonts w:cs="Arial"/>
          <w:szCs w:val="22"/>
        </w:rPr>
        <w:t xml:space="preserve"> et al., 2016</w:t>
      </w:r>
      <w:r w:rsidR="007D5B4B" w:rsidRPr="00E2353E">
        <w:rPr>
          <w:rFonts w:cs="Arial"/>
        </w:rPr>
        <w:t xml:space="preserve">). </w:t>
      </w:r>
      <w:r w:rsidRPr="00E2353E">
        <w:rPr>
          <w:rFonts w:cs="Arial"/>
        </w:rPr>
        <w:t xml:space="preserve">These </w:t>
      </w:r>
      <w:r w:rsidR="00E2353E" w:rsidRPr="00E2353E">
        <w:rPr>
          <w:rFonts w:cs="Arial"/>
        </w:rPr>
        <w:t xml:space="preserve">terms </w:t>
      </w:r>
      <w:r w:rsidRPr="00E2353E">
        <w:rPr>
          <w:rFonts w:cs="Arial"/>
        </w:rPr>
        <w:t>differ slightly conceptually</w:t>
      </w:r>
      <w:r w:rsidR="00E2353E" w:rsidRPr="00E2353E">
        <w:rPr>
          <w:rFonts w:cs="Arial"/>
        </w:rPr>
        <w:t xml:space="preserve"> although are </w:t>
      </w:r>
      <w:r w:rsidR="00433D52">
        <w:rPr>
          <w:rFonts w:cs="Arial"/>
        </w:rPr>
        <w:t>often</w:t>
      </w:r>
      <w:r w:rsidR="00433D52" w:rsidRPr="00E2353E">
        <w:rPr>
          <w:rFonts w:cs="Arial"/>
        </w:rPr>
        <w:t xml:space="preserve"> </w:t>
      </w:r>
      <w:r w:rsidR="00E2353E" w:rsidRPr="00E2353E">
        <w:rPr>
          <w:rFonts w:cs="Arial"/>
        </w:rPr>
        <w:t>used interchangeably</w:t>
      </w:r>
      <w:r w:rsidRPr="00E2353E">
        <w:rPr>
          <w:rFonts w:cs="Arial"/>
        </w:rPr>
        <w:t xml:space="preserve">: Morphospecies are in general taxa without formal names that have been </w:t>
      </w:r>
      <w:r w:rsidR="003B40DE" w:rsidRPr="00E2353E">
        <w:rPr>
          <w:rFonts w:cs="Arial"/>
        </w:rPr>
        <w:t>discriminated</w:t>
      </w:r>
      <w:r w:rsidRPr="00E2353E">
        <w:rPr>
          <w:rFonts w:cs="Arial"/>
        </w:rPr>
        <w:t xml:space="preserve"> to species level based on morphology only. </w:t>
      </w:r>
      <w:r w:rsidR="00A34AB7">
        <w:rPr>
          <w:rFonts w:cs="Arial"/>
        </w:rPr>
        <w:t xml:space="preserve">Morphotypes generally refer specifically to taxa identified solely from imagery, such as megafauna identified from ROV or AUV footage. </w:t>
      </w:r>
      <w:r w:rsidRPr="00E2353E">
        <w:rPr>
          <w:rFonts w:cs="Arial"/>
        </w:rPr>
        <w:t>Temporary names are taxa that have been given temporary (informal names</w:t>
      </w:r>
      <w:proofErr w:type="gramStart"/>
      <w:r w:rsidRPr="00E2353E">
        <w:rPr>
          <w:rFonts w:cs="Arial"/>
        </w:rPr>
        <w:t>)</w:t>
      </w:r>
      <w:proofErr w:type="gramEnd"/>
      <w:r w:rsidRPr="00E2353E">
        <w:rPr>
          <w:rFonts w:cs="Arial"/>
        </w:rPr>
        <w:t xml:space="preserve"> but this does </w:t>
      </w:r>
      <w:r w:rsidR="005435EE" w:rsidRPr="00E2353E">
        <w:rPr>
          <w:rFonts w:cs="Arial"/>
        </w:rPr>
        <w:t>not</w:t>
      </w:r>
      <w:r w:rsidRPr="00E2353E">
        <w:rPr>
          <w:rFonts w:cs="Arial"/>
        </w:rPr>
        <w:t xml:space="preserve"> necessarily imply species level (</w:t>
      </w:r>
      <w:r w:rsidR="005435EE" w:rsidRPr="00E2353E">
        <w:rPr>
          <w:rFonts w:cs="Arial"/>
        </w:rPr>
        <w:t>e.g.</w:t>
      </w:r>
      <w:r w:rsidRPr="00E2353E">
        <w:rPr>
          <w:rFonts w:cs="Arial"/>
        </w:rPr>
        <w:t xml:space="preserve"> it could be a temporary genus name for an undescribed genus). OTUs are a term more often found in molecular studies (</w:t>
      </w:r>
      <w:proofErr w:type="gramStart"/>
      <w:r w:rsidR="005435EE" w:rsidRPr="00E2353E">
        <w:rPr>
          <w:rFonts w:cs="Arial"/>
        </w:rPr>
        <w:t>e.g.</w:t>
      </w:r>
      <w:proofErr w:type="gramEnd"/>
      <w:r w:rsidRPr="00E2353E">
        <w:rPr>
          <w:rFonts w:cs="Arial"/>
        </w:rPr>
        <w:t xml:space="preserve"> Molecular Operational Taxonomic Units, MOTU</w:t>
      </w:r>
      <w:r w:rsidR="00E2353E" w:rsidRPr="00E2353E">
        <w:rPr>
          <w:rFonts w:cs="Arial"/>
        </w:rPr>
        <w:t>s</w:t>
      </w:r>
      <w:r w:rsidRPr="00E2353E">
        <w:rPr>
          <w:rFonts w:cs="Arial"/>
        </w:rPr>
        <w:t xml:space="preserve">) in which the </w:t>
      </w:r>
      <w:bookmarkStart w:id="38" w:name="_Hlk105418955"/>
      <w:r w:rsidRPr="00E2353E">
        <w:rPr>
          <w:rFonts w:cs="Arial"/>
        </w:rPr>
        <w:t>taxa have been discriminated to species level by comparison of sequence data, often done computationally</w:t>
      </w:r>
      <w:bookmarkEnd w:id="38"/>
      <w:r w:rsidRPr="00E2353E">
        <w:rPr>
          <w:rFonts w:cs="Arial"/>
        </w:rPr>
        <w:t xml:space="preserve">. In </w:t>
      </w:r>
      <w:r w:rsidR="003B40DE" w:rsidRPr="00E2353E">
        <w:rPr>
          <w:rFonts w:cs="Arial"/>
        </w:rPr>
        <w:t>Darwin Core</w:t>
      </w:r>
      <w:r w:rsidRPr="00E2353E">
        <w:rPr>
          <w:rFonts w:cs="Arial"/>
        </w:rPr>
        <w:t xml:space="preserve">, the field taxonConceptID </w:t>
      </w:r>
      <w:r w:rsidR="009220C8">
        <w:rPr>
          <w:rFonts w:cs="Arial"/>
        </w:rPr>
        <w:t>is recommended for input of</w:t>
      </w:r>
      <w:r w:rsidRPr="00E2353E">
        <w:rPr>
          <w:rFonts w:cs="Arial"/>
        </w:rPr>
        <w:t xml:space="preserve"> these types of names</w:t>
      </w:r>
      <w:r w:rsidR="0001437E">
        <w:rPr>
          <w:rFonts w:cs="Arial"/>
        </w:rPr>
        <w:t xml:space="preserve"> (Horton et al., 2021)</w:t>
      </w:r>
      <w:r w:rsidRPr="00E2353E">
        <w:rPr>
          <w:rFonts w:cs="Arial"/>
        </w:rPr>
        <w:t>.</w:t>
      </w:r>
      <w:r w:rsidR="00433D52">
        <w:rPr>
          <w:rFonts w:cs="Arial"/>
        </w:rPr>
        <w:t xml:space="preserve"> </w:t>
      </w:r>
      <w:r w:rsidR="00726F5B">
        <w:rPr>
          <w:rFonts w:cs="Arial"/>
        </w:rPr>
        <w:t>For</w:t>
      </w:r>
      <w:r w:rsidR="00433D52">
        <w:rPr>
          <w:rFonts w:cs="Arial"/>
        </w:rPr>
        <w:t xml:space="preserve"> consistency, here we use the term ‘temporary name’ </w:t>
      </w:r>
      <w:r w:rsidR="006F66AB">
        <w:rPr>
          <w:rFonts w:cs="Arial"/>
        </w:rPr>
        <w:t xml:space="preserve">or </w:t>
      </w:r>
      <w:r w:rsidR="00DF24AA">
        <w:rPr>
          <w:rFonts w:cs="Arial"/>
        </w:rPr>
        <w:t>‘</w:t>
      </w:r>
      <w:r w:rsidR="006F66AB">
        <w:rPr>
          <w:rFonts w:cs="Arial"/>
        </w:rPr>
        <w:t>morphospecies</w:t>
      </w:r>
      <w:r w:rsidR="00DF24AA">
        <w:rPr>
          <w:rFonts w:cs="Arial"/>
        </w:rPr>
        <w:t>’</w:t>
      </w:r>
      <w:r w:rsidR="006F66AB">
        <w:rPr>
          <w:rFonts w:cs="Arial"/>
        </w:rPr>
        <w:t xml:space="preserve"> (</w:t>
      </w:r>
      <w:r w:rsidR="00DF24AA">
        <w:rPr>
          <w:rFonts w:cs="Arial"/>
        </w:rPr>
        <w:t xml:space="preserve">the latter of </w:t>
      </w:r>
      <w:r w:rsidR="006F66AB">
        <w:rPr>
          <w:rFonts w:cs="Arial"/>
        </w:rPr>
        <w:t xml:space="preserve">which is in wide usage) </w:t>
      </w:r>
      <w:r w:rsidR="00433D52">
        <w:rPr>
          <w:rFonts w:cs="Arial"/>
        </w:rPr>
        <w:t>which covers possibilities unless specifically referring to an</w:t>
      </w:r>
      <w:r w:rsidR="009220C8">
        <w:rPr>
          <w:rFonts w:cs="Arial"/>
        </w:rPr>
        <w:t xml:space="preserve"> as-yet</w:t>
      </w:r>
      <w:r w:rsidR="00433D52">
        <w:rPr>
          <w:rFonts w:cs="Arial"/>
        </w:rPr>
        <w:t xml:space="preserve"> un</w:t>
      </w:r>
      <w:r w:rsidR="009220C8">
        <w:rPr>
          <w:rFonts w:cs="Arial"/>
        </w:rPr>
        <w:t>described new</w:t>
      </w:r>
      <w:r w:rsidR="00433D52">
        <w:rPr>
          <w:rFonts w:cs="Arial"/>
        </w:rPr>
        <w:t xml:space="preserve"> species, where we use the term ‘</w:t>
      </w:r>
      <w:r w:rsidR="006F66AB">
        <w:rPr>
          <w:rFonts w:cs="Arial"/>
        </w:rPr>
        <w:t>undescribed new species</w:t>
      </w:r>
      <w:r w:rsidR="00DF24AA">
        <w:rPr>
          <w:rFonts w:cs="Arial"/>
        </w:rPr>
        <w:t>/genera’</w:t>
      </w:r>
      <w:r w:rsidR="00433D52">
        <w:rPr>
          <w:rFonts w:cs="Arial"/>
        </w:rPr>
        <w:t>.</w:t>
      </w:r>
      <w:r w:rsidR="00F26B4B">
        <w:rPr>
          <w:rFonts w:cs="Arial"/>
        </w:rPr>
        <w:t xml:space="preserve"> The latter were distinguished as an undescribed species</w:t>
      </w:r>
      <w:r w:rsidR="00DF24AA">
        <w:rPr>
          <w:rFonts w:cs="Arial"/>
        </w:rPr>
        <w:t xml:space="preserve"> or genus if recorded as such (</w:t>
      </w:r>
      <w:proofErr w:type="gramStart"/>
      <w:r w:rsidR="00DF24AA">
        <w:rPr>
          <w:rFonts w:cs="Arial"/>
        </w:rPr>
        <w:t>e.g.</w:t>
      </w:r>
      <w:proofErr w:type="gramEnd"/>
      <w:r w:rsidR="00DF24AA">
        <w:rPr>
          <w:rFonts w:cs="Arial"/>
        </w:rPr>
        <w:t xml:space="preserve"> ‘</w:t>
      </w:r>
      <w:r w:rsidR="00DF24AA" w:rsidRPr="003431A3">
        <w:rPr>
          <w:rFonts w:cs="Arial"/>
          <w:i/>
          <w:iCs/>
        </w:rPr>
        <w:t xml:space="preserve">Aurospio </w:t>
      </w:r>
      <w:r w:rsidR="00DF24AA">
        <w:rPr>
          <w:rFonts w:cs="Arial"/>
        </w:rPr>
        <w:t>new species’; ‘</w:t>
      </w:r>
      <w:r w:rsidR="00DF24AA" w:rsidRPr="003431A3">
        <w:rPr>
          <w:rFonts w:cs="Arial"/>
          <w:i/>
          <w:iCs/>
        </w:rPr>
        <w:t>Aurospio</w:t>
      </w:r>
      <w:r w:rsidR="00DF24AA">
        <w:rPr>
          <w:rFonts w:cs="Arial"/>
        </w:rPr>
        <w:t xml:space="preserve"> new name’ or similar. </w:t>
      </w:r>
      <w:r w:rsidR="00F26B4B">
        <w:rPr>
          <w:rFonts w:cs="Arial"/>
        </w:rPr>
        <w:t xml:space="preserve">Some of the general morphospecies names will </w:t>
      </w:r>
      <w:r w:rsidR="00DF24AA">
        <w:rPr>
          <w:rFonts w:cs="Arial"/>
        </w:rPr>
        <w:t>also be undescribed species (</w:t>
      </w:r>
      <w:r w:rsidR="00F26B4B">
        <w:rPr>
          <w:rFonts w:cs="Arial"/>
        </w:rPr>
        <w:t>and some</w:t>
      </w:r>
      <w:r w:rsidR="00A71B9C">
        <w:rPr>
          <w:rFonts w:cs="Arial"/>
        </w:rPr>
        <w:t xml:space="preserve"> </w:t>
      </w:r>
      <w:r w:rsidR="00DF24AA">
        <w:rPr>
          <w:rFonts w:cs="Arial"/>
        </w:rPr>
        <w:t xml:space="preserve">will be </w:t>
      </w:r>
      <w:r w:rsidR="00A71B9C">
        <w:rPr>
          <w:rFonts w:cs="Arial"/>
        </w:rPr>
        <w:t xml:space="preserve">known taxa, </w:t>
      </w:r>
      <w:proofErr w:type="gramStart"/>
      <w:r w:rsidR="00A71B9C">
        <w:rPr>
          <w:rFonts w:cs="Arial"/>
        </w:rPr>
        <w:t>e.g.</w:t>
      </w:r>
      <w:proofErr w:type="gramEnd"/>
      <w:r w:rsidR="00A71B9C">
        <w:rPr>
          <w:rFonts w:cs="Arial"/>
        </w:rPr>
        <w:t xml:space="preserve"> if the species has not been accurately identi</w:t>
      </w:r>
      <w:r w:rsidR="00BF0EF6">
        <w:rPr>
          <w:rFonts w:cs="Arial"/>
        </w:rPr>
        <w:t>fied as a known species and mis</w:t>
      </w:r>
      <w:r w:rsidR="00A71B9C">
        <w:rPr>
          <w:rFonts w:cs="Arial"/>
        </w:rPr>
        <w:t>ident</w:t>
      </w:r>
      <w:r w:rsidR="003431A3">
        <w:rPr>
          <w:rFonts w:cs="Arial"/>
        </w:rPr>
        <w:t>i</w:t>
      </w:r>
      <w:r w:rsidR="00A71B9C">
        <w:rPr>
          <w:rFonts w:cs="Arial"/>
        </w:rPr>
        <w:t>fied as an unknown species</w:t>
      </w:r>
      <w:r w:rsidR="00DF24AA">
        <w:rPr>
          <w:rFonts w:cs="Arial"/>
        </w:rPr>
        <w:t xml:space="preserve">); but </w:t>
      </w:r>
      <w:r w:rsidR="00F26B4B">
        <w:rPr>
          <w:rFonts w:cs="Arial"/>
        </w:rPr>
        <w:t>without expert opinion there is no way to distinguish them. This approach will therefore provide a</w:t>
      </w:r>
      <w:r w:rsidR="00DF24AA">
        <w:rPr>
          <w:rFonts w:cs="Arial"/>
        </w:rPr>
        <w:t>n approximation of those species within the morphospecies pool which are new to science</w:t>
      </w:r>
      <w:r w:rsidR="00F26B4B">
        <w:rPr>
          <w:rFonts w:cs="Arial"/>
        </w:rPr>
        <w:t>.</w:t>
      </w:r>
      <w:r w:rsidR="00DF24AA">
        <w:rPr>
          <w:rFonts w:cs="Arial"/>
        </w:rPr>
        <w:t xml:space="preserve"> It should be no</w:t>
      </w:r>
      <w:r w:rsidR="003431A3">
        <w:rPr>
          <w:rFonts w:cs="Arial"/>
        </w:rPr>
        <w:t>t</w:t>
      </w:r>
      <w:r w:rsidR="00DF24AA">
        <w:rPr>
          <w:rFonts w:cs="Arial"/>
        </w:rPr>
        <w:t>ed however that unless they are recorded as such by a taxonomist of the group in question (</w:t>
      </w:r>
      <w:proofErr w:type="gramStart"/>
      <w:r w:rsidR="00DF24AA">
        <w:rPr>
          <w:rFonts w:cs="Arial"/>
        </w:rPr>
        <w:t>e.g.</w:t>
      </w:r>
      <w:proofErr w:type="gramEnd"/>
      <w:r w:rsidR="00DF24AA">
        <w:rPr>
          <w:rFonts w:cs="Arial"/>
        </w:rPr>
        <w:t xml:space="preserve"> a molluscan expert on a molluscan species) there is still a degree of uncertainty.</w:t>
      </w:r>
    </w:p>
    <w:p w14:paraId="33D0913C" w14:textId="77777777" w:rsidR="00044E67" w:rsidRDefault="00044E67" w:rsidP="004F7711">
      <w:pPr>
        <w:rPr>
          <w:rFonts w:cs="Arial"/>
          <w:b/>
          <w:highlight w:val="cyan"/>
        </w:rPr>
      </w:pPr>
    </w:p>
    <w:p w14:paraId="24AFB130" w14:textId="5B5F55CA" w:rsidR="003B0E32" w:rsidRDefault="003B0E32" w:rsidP="003B0E32">
      <w:pPr>
        <w:rPr>
          <w:rFonts w:cs="Arial"/>
          <w:i/>
          <w:szCs w:val="22"/>
        </w:rPr>
      </w:pPr>
      <w:r w:rsidRPr="00C31CE4">
        <w:rPr>
          <w:rFonts w:cs="Arial"/>
          <w:i/>
          <w:szCs w:val="22"/>
        </w:rPr>
        <w:t>Checklist and taxonomic effort</w:t>
      </w:r>
    </w:p>
    <w:p w14:paraId="736AFAAD" w14:textId="77777777" w:rsidR="003B0E32" w:rsidRPr="00C31CE4" w:rsidRDefault="003B0E32" w:rsidP="003B0E32">
      <w:pPr>
        <w:rPr>
          <w:rFonts w:cs="Arial"/>
          <w:i/>
          <w:szCs w:val="22"/>
        </w:rPr>
      </w:pPr>
    </w:p>
    <w:p w14:paraId="032D3B49" w14:textId="387CF0AB" w:rsidR="003B0E32" w:rsidRDefault="003B0E32" w:rsidP="003B0E32">
      <w:pPr>
        <w:rPr>
          <w:rFonts w:cs="Arial"/>
          <w:color w:val="FF0000"/>
          <w:szCs w:val="22"/>
        </w:rPr>
      </w:pPr>
      <w:r w:rsidRPr="00B005BA">
        <w:rPr>
          <w:rFonts w:cs="Arial"/>
          <w:szCs w:val="22"/>
        </w:rPr>
        <w:t xml:space="preserve">A broad assessment of taxonomic coverage and gaps was </w:t>
      </w:r>
      <w:r>
        <w:rPr>
          <w:rFonts w:cs="Arial"/>
          <w:szCs w:val="22"/>
        </w:rPr>
        <w:t>conducted</w:t>
      </w:r>
      <w:r w:rsidRPr="00B005BA">
        <w:rPr>
          <w:rFonts w:cs="Arial"/>
          <w:szCs w:val="22"/>
        </w:rPr>
        <w:t xml:space="preserve">, comparing ‘new species’ </w:t>
      </w:r>
      <w:proofErr w:type="gramStart"/>
      <w:r w:rsidRPr="00B005BA">
        <w:rPr>
          <w:rFonts w:cs="Arial"/>
          <w:szCs w:val="22"/>
        </w:rPr>
        <w:t>i.e.</w:t>
      </w:r>
      <w:proofErr w:type="gramEnd"/>
      <w:r w:rsidRPr="00B005BA">
        <w:rPr>
          <w:rFonts w:cs="Arial"/>
          <w:szCs w:val="22"/>
        </w:rPr>
        <w:t xml:space="preserve"> any </w:t>
      </w:r>
      <w:r>
        <w:rPr>
          <w:rFonts w:cs="Arial"/>
          <w:szCs w:val="22"/>
        </w:rPr>
        <w:t xml:space="preserve">species described from the CCZ </w:t>
      </w:r>
      <w:r w:rsidRPr="00B005BA">
        <w:rPr>
          <w:rFonts w:cs="Arial"/>
          <w:szCs w:val="22"/>
        </w:rPr>
        <w:t xml:space="preserve">identified in the literature review, to </w:t>
      </w:r>
      <w:r w:rsidRPr="00E2353E">
        <w:rPr>
          <w:rFonts w:cs="Arial"/>
          <w:szCs w:val="22"/>
        </w:rPr>
        <w:t>all known recorded names in the checklist</w:t>
      </w:r>
      <w:r w:rsidR="00433D52">
        <w:rPr>
          <w:rFonts w:cs="Arial"/>
          <w:szCs w:val="22"/>
        </w:rPr>
        <w:t>,</w:t>
      </w:r>
      <w:r w:rsidRPr="00E2353E">
        <w:rPr>
          <w:rFonts w:cs="Arial"/>
          <w:szCs w:val="22"/>
        </w:rPr>
        <w:t xml:space="preserve"> at the phylum level.</w:t>
      </w:r>
      <w:r>
        <w:rPr>
          <w:rFonts w:cs="Arial"/>
          <w:szCs w:val="22"/>
        </w:rPr>
        <w:t xml:space="preserve"> Also, the proportion of morphospecies was compared to the overall total of species, to gauge the proportion of undescribed species </w:t>
      </w:r>
      <w:r>
        <w:rPr>
          <w:rFonts w:cs="Arial"/>
          <w:szCs w:val="22"/>
        </w:rPr>
        <w:lastRenderedPageBreak/>
        <w:t>recorded to date. Descriptions by key faunal groups in meiofauna and macrofauna were also examined to identify any obvious gaps</w:t>
      </w:r>
      <w:r w:rsidR="00433D52">
        <w:rPr>
          <w:rFonts w:cs="Arial"/>
          <w:szCs w:val="22"/>
        </w:rPr>
        <w:t xml:space="preserve">, </w:t>
      </w:r>
      <w:proofErr w:type="gramStart"/>
      <w:r w:rsidR="00433D52">
        <w:rPr>
          <w:rFonts w:cs="Arial"/>
          <w:szCs w:val="22"/>
        </w:rPr>
        <w:t>i.e.</w:t>
      </w:r>
      <w:proofErr w:type="gramEnd"/>
      <w:r w:rsidR="00433D52">
        <w:rPr>
          <w:rFonts w:cs="Arial"/>
          <w:szCs w:val="22"/>
        </w:rPr>
        <w:t xml:space="preserve"> isopods, tanaids and polychaetes for macrofauna, and copepods, ostracods and nematodes for meiofauna</w:t>
      </w:r>
      <w:r>
        <w:rPr>
          <w:rFonts w:cs="Arial"/>
          <w:szCs w:val="22"/>
        </w:rPr>
        <w:t xml:space="preserve">. </w:t>
      </w:r>
      <w:r w:rsidRPr="00E2353E">
        <w:rPr>
          <w:rFonts w:cs="Arial"/>
          <w:szCs w:val="22"/>
        </w:rPr>
        <w:t xml:space="preserve"> </w:t>
      </w:r>
    </w:p>
    <w:p w14:paraId="562BD015" w14:textId="77777777" w:rsidR="003B0E32" w:rsidRPr="00B005BA" w:rsidRDefault="003B0E32" w:rsidP="004F7711">
      <w:pPr>
        <w:rPr>
          <w:rFonts w:cs="Arial"/>
          <w:b/>
          <w:highlight w:val="cyan"/>
        </w:rPr>
      </w:pPr>
    </w:p>
    <w:p w14:paraId="226DB85B" w14:textId="77777777" w:rsidR="003C3100" w:rsidRPr="003D30BA" w:rsidRDefault="003C3100" w:rsidP="00BE7865">
      <w:pPr>
        <w:pStyle w:val="Heading2"/>
      </w:pPr>
      <w:bookmarkStart w:id="39" w:name="_Toc101879396"/>
      <w:r w:rsidRPr="003D30BA">
        <w:t>Data Analysis</w:t>
      </w:r>
      <w:bookmarkEnd w:id="39"/>
    </w:p>
    <w:p w14:paraId="0D72EC01" w14:textId="0008CF92" w:rsidR="00C31CE4" w:rsidRDefault="00C31CE4" w:rsidP="004F7711">
      <w:pPr>
        <w:rPr>
          <w:rFonts w:cs="Arial"/>
          <w:b/>
        </w:rPr>
      </w:pPr>
    </w:p>
    <w:p w14:paraId="6163DE72" w14:textId="1B7FB680" w:rsidR="004F7711" w:rsidRPr="00C31CE4" w:rsidRDefault="004F7711" w:rsidP="00C31CE4">
      <w:pPr>
        <w:pStyle w:val="Heading3"/>
      </w:pPr>
      <w:bookmarkStart w:id="40" w:name="_Toc101879397"/>
      <w:r w:rsidRPr="00C31CE4">
        <w:t>DeepData</w:t>
      </w:r>
      <w:r w:rsidR="00AF6672" w:rsidRPr="00C31CE4">
        <w:t xml:space="preserve"> and duplication</w:t>
      </w:r>
      <w:bookmarkEnd w:id="40"/>
    </w:p>
    <w:p w14:paraId="1613AA0D" w14:textId="77777777" w:rsidR="00983944" w:rsidRPr="00983944" w:rsidRDefault="00983944" w:rsidP="00983944"/>
    <w:p w14:paraId="3F346A0C" w14:textId="7AE20A54" w:rsidR="00AF6672" w:rsidRDefault="004F7711" w:rsidP="004F7711">
      <w:pPr>
        <w:rPr>
          <w:rFonts w:cs="Arial"/>
          <w:szCs w:val="22"/>
        </w:rPr>
      </w:pPr>
      <w:r w:rsidRPr="00404352">
        <w:rPr>
          <w:rFonts w:cs="Arial"/>
          <w:szCs w:val="22"/>
        </w:rPr>
        <w:t xml:space="preserve">In </w:t>
      </w:r>
      <w:r w:rsidRPr="007810F2">
        <w:rPr>
          <w:rFonts w:cs="Arial"/>
          <w:szCs w:val="22"/>
        </w:rPr>
        <w:t>June post re-downloading of DeepData, investigations into DeepData records and cross-referencing with raw files it became clear that duplication of data was eviden</w:t>
      </w:r>
      <w:r w:rsidR="00983944" w:rsidRPr="007810F2">
        <w:rPr>
          <w:rFonts w:cs="Arial"/>
          <w:szCs w:val="22"/>
        </w:rPr>
        <w:t>t (</w:t>
      </w:r>
      <w:hyperlink w:anchor="_Data_quality_assessment:" w:history="1">
        <w:r w:rsidR="006C12E7" w:rsidRPr="00D912A1">
          <w:rPr>
            <w:rStyle w:val="Hyperlink"/>
            <w:rFonts w:cs="Arial"/>
            <w:szCs w:val="22"/>
          </w:rPr>
          <w:t>see</w:t>
        </w:r>
        <w:r w:rsidR="00983944" w:rsidRPr="00D912A1">
          <w:rPr>
            <w:rStyle w:val="Hyperlink"/>
            <w:rFonts w:cs="Arial"/>
            <w:szCs w:val="22"/>
          </w:rPr>
          <w:t xml:space="preserve"> </w:t>
        </w:r>
        <w:r w:rsidR="00BA10DB" w:rsidRPr="00D912A1">
          <w:rPr>
            <w:rStyle w:val="Hyperlink"/>
            <w:rFonts w:cs="Arial"/>
            <w:szCs w:val="22"/>
          </w:rPr>
          <w:t>section 3.6.3</w:t>
        </w:r>
      </w:hyperlink>
      <w:r w:rsidR="00983944" w:rsidRPr="007810F2">
        <w:rPr>
          <w:rFonts w:cs="Arial"/>
          <w:szCs w:val="22"/>
        </w:rPr>
        <w:t>)</w:t>
      </w:r>
      <w:r w:rsidR="00AF6672" w:rsidRPr="007810F2">
        <w:rPr>
          <w:rFonts w:cs="Arial"/>
          <w:szCs w:val="22"/>
        </w:rPr>
        <w:t>.</w:t>
      </w:r>
      <w:r w:rsidR="006C12E7">
        <w:rPr>
          <w:rFonts w:cs="Arial"/>
          <w:szCs w:val="22"/>
        </w:rPr>
        <w:t xml:space="preserve"> As a result, </w:t>
      </w:r>
      <w:r w:rsidR="00AF6672" w:rsidRPr="007810F2">
        <w:rPr>
          <w:rFonts w:cs="Arial"/>
          <w:szCs w:val="22"/>
        </w:rPr>
        <w:t>abundance</w:t>
      </w:r>
      <w:r w:rsidR="00115CAB">
        <w:rPr>
          <w:rFonts w:cs="Arial"/>
          <w:szCs w:val="22"/>
        </w:rPr>
        <w:t xml:space="preserve">s </w:t>
      </w:r>
      <w:r w:rsidR="00684694">
        <w:rPr>
          <w:rFonts w:cs="Arial"/>
          <w:szCs w:val="22"/>
        </w:rPr>
        <w:t>will be inflated</w:t>
      </w:r>
      <w:r w:rsidR="00AF6672" w:rsidRPr="007810F2">
        <w:rPr>
          <w:rFonts w:cs="Arial"/>
          <w:szCs w:val="22"/>
        </w:rPr>
        <w:t xml:space="preserve"> </w:t>
      </w:r>
      <w:r w:rsidR="00115CAB">
        <w:rPr>
          <w:rFonts w:cs="Arial"/>
          <w:szCs w:val="22"/>
        </w:rPr>
        <w:t>and incidence data also</w:t>
      </w:r>
      <w:r w:rsidR="006C12E7">
        <w:rPr>
          <w:rFonts w:cs="Arial"/>
          <w:szCs w:val="22"/>
        </w:rPr>
        <w:t xml:space="preserve"> affected,</w:t>
      </w:r>
      <w:r w:rsidR="007810F2" w:rsidRPr="007810F2">
        <w:rPr>
          <w:rFonts w:cs="Arial"/>
          <w:szCs w:val="22"/>
        </w:rPr>
        <w:t xml:space="preserve"> </w:t>
      </w:r>
      <w:proofErr w:type="gramStart"/>
      <w:r w:rsidR="007810F2" w:rsidRPr="007810F2">
        <w:rPr>
          <w:rFonts w:cs="Arial"/>
          <w:szCs w:val="22"/>
        </w:rPr>
        <w:t>e.</w:t>
      </w:r>
      <w:r w:rsidR="00AF6672" w:rsidRPr="007810F2">
        <w:rPr>
          <w:rFonts w:cs="Arial"/>
          <w:szCs w:val="22"/>
        </w:rPr>
        <w:t>g.</w:t>
      </w:r>
      <w:proofErr w:type="gramEnd"/>
      <w:r w:rsidR="00AF6672" w:rsidRPr="007810F2">
        <w:rPr>
          <w:rFonts w:cs="Arial"/>
          <w:szCs w:val="22"/>
        </w:rPr>
        <w:t xml:space="preserve"> </w:t>
      </w:r>
      <w:r w:rsidR="007810F2" w:rsidRPr="007810F2">
        <w:rPr>
          <w:rFonts w:cs="Arial"/>
          <w:szCs w:val="22"/>
        </w:rPr>
        <w:t>three</w:t>
      </w:r>
      <w:r w:rsidR="00AF6672" w:rsidRPr="007810F2">
        <w:rPr>
          <w:rFonts w:cs="Arial"/>
          <w:szCs w:val="22"/>
        </w:rPr>
        <w:t xml:space="preserve"> incidences of a given species </w:t>
      </w:r>
      <w:r w:rsidR="007810F2" w:rsidRPr="007810F2">
        <w:rPr>
          <w:rFonts w:cs="Arial"/>
          <w:szCs w:val="22"/>
        </w:rPr>
        <w:t xml:space="preserve">present </w:t>
      </w:r>
      <w:r w:rsidR="006C12E7">
        <w:rPr>
          <w:rFonts w:cs="Arial"/>
          <w:szCs w:val="22"/>
        </w:rPr>
        <w:t>rather than one</w:t>
      </w:r>
      <w:r w:rsidR="004533D2">
        <w:rPr>
          <w:rFonts w:cs="Arial"/>
          <w:szCs w:val="22"/>
        </w:rPr>
        <w:t>, for a given dataset</w:t>
      </w:r>
      <w:r w:rsidR="006C12E7">
        <w:rPr>
          <w:rFonts w:cs="Arial"/>
          <w:szCs w:val="22"/>
        </w:rPr>
        <w:t xml:space="preserve">. </w:t>
      </w:r>
      <w:r w:rsidR="001E2384">
        <w:rPr>
          <w:rFonts w:cs="Arial"/>
          <w:szCs w:val="22"/>
        </w:rPr>
        <w:t xml:space="preserve">Similarly, numbers of singletons, or single occurrences of a species </w:t>
      </w:r>
      <w:r w:rsidR="001E2384" w:rsidRPr="007810F2">
        <w:rPr>
          <w:rFonts w:cs="Arial"/>
          <w:szCs w:val="22"/>
        </w:rPr>
        <w:t xml:space="preserve">will be </w:t>
      </w:r>
      <w:r w:rsidR="001E2384">
        <w:rPr>
          <w:rFonts w:cs="Arial"/>
          <w:szCs w:val="22"/>
        </w:rPr>
        <w:t>impacted</w:t>
      </w:r>
      <w:r w:rsidR="001E2384" w:rsidRPr="007810F2">
        <w:rPr>
          <w:rFonts w:cs="Arial"/>
          <w:szCs w:val="22"/>
        </w:rPr>
        <w:t xml:space="preserve"> as </w:t>
      </w:r>
      <w:r w:rsidR="001E2384">
        <w:rPr>
          <w:rFonts w:cs="Arial"/>
          <w:szCs w:val="22"/>
        </w:rPr>
        <w:t xml:space="preserve">genuine singletons </w:t>
      </w:r>
      <w:r w:rsidR="00115CAB">
        <w:rPr>
          <w:rFonts w:cs="Arial"/>
          <w:szCs w:val="22"/>
        </w:rPr>
        <w:t>could</w:t>
      </w:r>
      <w:r w:rsidR="001E2384">
        <w:rPr>
          <w:rFonts w:cs="Arial"/>
          <w:szCs w:val="22"/>
        </w:rPr>
        <w:t xml:space="preserve"> be </w:t>
      </w:r>
      <w:r w:rsidR="001E2384" w:rsidRPr="007810F2">
        <w:rPr>
          <w:rFonts w:cs="Arial"/>
          <w:szCs w:val="22"/>
        </w:rPr>
        <w:t xml:space="preserve">obscured </w:t>
      </w:r>
      <w:r w:rsidR="001E2384" w:rsidRPr="003B0E32">
        <w:rPr>
          <w:rFonts w:cs="Arial"/>
          <w:szCs w:val="22"/>
        </w:rPr>
        <w:t>by duplication</w:t>
      </w:r>
      <w:r w:rsidR="00433D52">
        <w:rPr>
          <w:rFonts w:cs="Arial"/>
          <w:szCs w:val="22"/>
        </w:rPr>
        <w:t xml:space="preserve"> </w:t>
      </w:r>
      <w:proofErr w:type="gramStart"/>
      <w:r w:rsidR="00433D52">
        <w:rPr>
          <w:rFonts w:cs="Arial"/>
          <w:szCs w:val="22"/>
        </w:rPr>
        <w:t>i.e.</w:t>
      </w:r>
      <w:proofErr w:type="gramEnd"/>
      <w:r w:rsidR="00433D52">
        <w:rPr>
          <w:rFonts w:cs="Arial"/>
          <w:szCs w:val="22"/>
        </w:rPr>
        <w:t xml:space="preserve"> false negatives</w:t>
      </w:r>
      <w:r w:rsidR="001E2384" w:rsidRPr="003B0E32">
        <w:rPr>
          <w:rFonts w:cs="Arial"/>
          <w:szCs w:val="22"/>
        </w:rPr>
        <w:t xml:space="preserve">, and doubletons </w:t>
      </w:r>
      <w:r w:rsidR="00433D52" w:rsidRPr="003B0E32">
        <w:rPr>
          <w:rFonts w:cs="Arial"/>
          <w:szCs w:val="22"/>
        </w:rPr>
        <w:t>c</w:t>
      </w:r>
      <w:r w:rsidR="00433D52">
        <w:rPr>
          <w:rFonts w:cs="Arial"/>
          <w:szCs w:val="22"/>
        </w:rPr>
        <w:t>an</w:t>
      </w:r>
      <w:r w:rsidR="00115CAB" w:rsidRPr="003B0E32">
        <w:rPr>
          <w:rFonts w:cs="Arial"/>
          <w:szCs w:val="22"/>
        </w:rPr>
        <w:t>no</w:t>
      </w:r>
      <w:r w:rsidR="001E2384" w:rsidRPr="003B0E32">
        <w:rPr>
          <w:rFonts w:cs="Arial"/>
          <w:szCs w:val="22"/>
        </w:rPr>
        <w:t xml:space="preserve">t be accurately estimated. </w:t>
      </w:r>
      <w:r w:rsidR="006C12E7" w:rsidRPr="003B0E32">
        <w:rPr>
          <w:rFonts w:cs="Arial"/>
          <w:szCs w:val="22"/>
        </w:rPr>
        <w:t xml:space="preserve">Several statistics, </w:t>
      </w:r>
      <w:proofErr w:type="gramStart"/>
      <w:r w:rsidR="006C12E7" w:rsidRPr="003B0E32">
        <w:rPr>
          <w:rFonts w:cs="Arial"/>
          <w:szCs w:val="22"/>
        </w:rPr>
        <w:t>e.g.</w:t>
      </w:r>
      <w:proofErr w:type="gramEnd"/>
      <w:r w:rsidR="006C12E7" w:rsidRPr="003B0E32">
        <w:rPr>
          <w:rFonts w:cs="Arial"/>
          <w:szCs w:val="22"/>
        </w:rPr>
        <w:t xml:space="preserve"> Chao</w:t>
      </w:r>
      <w:r w:rsidR="003B0E32" w:rsidRPr="003B0E32">
        <w:rPr>
          <w:rFonts w:cs="Arial"/>
          <w:szCs w:val="22"/>
        </w:rPr>
        <w:t>1 and Chao2</w:t>
      </w:r>
      <w:r w:rsidR="006C12E7" w:rsidRPr="003B0E32">
        <w:rPr>
          <w:rFonts w:cs="Arial"/>
          <w:szCs w:val="22"/>
        </w:rPr>
        <w:t xml:space="preserve"> </w:t>
      </w:r>
      <w:r w:rsidR="001E2384" w:rsidRPr="003B0E32">
        <w:rPr>
          <w:rFonts w:cs="Arial"/>
          <w:szCs w:val="22"/>
        </w:rPr>
        <w:t xml:space="preserve">depend on abundance and incidence data. </w:t>
      </w:r>
      <w:r w:rsidR="00BF6670" w:rsidRPr="003B0E32">
        <w:rPr>
          <w:rFonts w:cs="Arial"/>
          <w:szCs w:val="22"/>
        </w:rPr>
        <w:t>T</w:t>
      </w:r>
      <w:r w:rsidRPr="003B0E32">
        <w:rPr>
          <w:rFonts w:cs="Arial"/>
          <w:szCs w:val="22"/>
        </w:rPr>
        <w:t xml:space="preserve">he decision was made </w:t>
      </w:r>
      <w:r w:rsidR="00BF6670" w:rsidRPr="003B0E32">
        <w:rPr>
          <w:rFonts w:cs="Arial"/>
          <w:szCs w:val="22"/>
        </w:rPr>
        <w:t xml:space="preserve">therefore </w:t>
      </w:r>
      <w:r w:rsidRPr="003B0E32">
        <w:rPr>
          <w:rFonts w:cs="Arial"/>
          <w:szCs w:val="22"/>
        </w:rPr>
        <w:t xml:space="preserve">to </w:t>
      </w:r>
      <w:r w:rsidR="0061478A" w:rsidRPr="007810F2">
        <w:rPr>
          <w:rFonts w:cs="Arial"/>
          <w:szCs w:val="22"/>
        </w:rPr>
        <w:t xml:space="preserve">focus on analysis examining </w:t>
      </w:r>
      <w:r w:rsidRPr="007810F2">
        <w:rPr>
          <w:rFonts w:cs="Arial"/>
          <w:szCs w:val="22"/>
        </w:rPr>
        <w:t>prese</w:t>
      </w:r>
      <w:r w:rsidR="0061478A" w:rsidRPr="007810F2">
        <w:rPr>
          <w:rFonts w:cs="Arial"/>
          <w:szCs w:val="22"/>
        </w:rPr>
        <w:t xml:space="preserve">nce/absence </w:t>
      </w:r>
      <w:r w:rsidR="00D05A9B" w:rsidRPr="007810F2">
        <w:rPr>
          <w:rFonts w:cs="Arial"/>
          <w:szCs w:val="22"/>
        </w:rPr>
        <w:t>and general patterns in species diversity rather than statistics based on abundance and or incidence estimates.</w:t>
      </w:r>
      <w:r w:rsidR="001E2384">
        <w:rPr>
          <w:rFonts w:cs="Arial"/>
          <w:szCs w:val="22"/>
        </w:rPr>
        <w:t xml:space="preserve"> </w:t>
      </w:r>
      <w:r w:rsidR="00AF6672" w:rsidRPr="007810F2">
        <w:rPr>
          <w:rFonts w:cs="Arial"/>
          <w:szCs w:val="22"/>
        </w:rPr>
        <w:t xml:space="preserve">Some </w:t>
      </w:r>
      <w:r w:rsidR="00D05A9B" w:rsidRPr="007810F2">
        <w:rPr>
          <w:rFonts w:cs="Arial"/>
          <w:szCs w:val="22"/>
        </w:rPr>
        <w:t xml:space="preserve">exploratory data analysis utilising </w:t>
      </w:r>
      <w:r w:rsidR="00AF6672" w:rsidRPr="007810F2">
        <w:rPr>
          <w:rFonts w:cs="Arial"/>
          <w:szCs w:val="22"/>
        </w:rPr>
        <w:t>abundance</w:t>
      </w:r>
      <w:r w:rsidR="00D05A9B" w:rsidRPr="007810F2">
        <w:rPr>
          <w:rFonts w:cs="Arial"/>
          <w:szCs w:val="22"/>
        </w:rPr>
        <w:t xml:space="preserve"> and incidence was carried out however, </w:t>
      </w:r>
      <w:r w:rsidR="00530C49">
        <w:rPr>
          <w:rFonts w:cs="Arial"/>
          <w:szCs w:val="22"/>
        </w:rPr>
        <w:t xml:space="preserve">both </w:t>
      </w:r>
      <w:r w:rsidR="00D05A9B" w:rsidRPr="007810F2">
        <w:rPr>
          <w:rFonts w:cs="Arial"/>
          <w:szCs w:val="22"/>
        </w:rPr>
        <w:t>to demonstrate</w:t>
      </w:r>
      <w:r w:rsidR="00D05A9B">
        <w:rPr>
          <w:rFonts w:cs="Arial"/>
          <w:szCs w:val="22"/>
        </w:rPr>
        <w:t xml:space="preserve"> potential analyses on the data,</w:t>
      </w:r>
      <w:r w:rsidR="00115CAB">
        <w:rPr>
          <w:rFonts w:cs="Arial"/>
          <w:szCs w:val="22"/>
        </w:rPr>
        <w:t xml:space="preserve"> explore any sampling bias present,</w:t>
      </w:r>
      <w:r w:rsidR="00D05A9B">
        <w:rPr>
          <w:rFonts w:cs="Arial"/>
          <w:szCs w:val="22"/>
        </w:rPr>
        <w:t xml:space="preserve"> and to identify broad-scale spatial patterns in the data.</w:t>
      </w:r>
      <w:r w:rsidR="001E2384">
        <w:rPr>
          <w:rFonts w:cs="Arial"/>
          <w:szCs w:val="22"/>
        </w:rPr>
        <w:t xml:space="preserve"> </w:t>
      </w:r>
    </w:p>
    <w:p w14:paraId="1AECA038" w14:textId="179421DD" w:rsidR="00983944" w:rsidRDefault="00983944" w:rsidP="00983944"/>
    <w:p w14:paraId="21C011E9" w14:textId="572123C0" w:rsidR="001D3861" w:rsidRPr="00B8415C" w:rsidRDefault="00C31CE4" w:rsidP="001D3861">
      <w:pPr>
        <w:pStyle w:val="Heading3"/>
      </w:pPr>
      <w:bookmarkStart w:id="41" w:name="_Toc101879398"/>
      <w:r>
        <w:t>Diversity estimates</w:t>
      </w:r>
      <w:bookmarkEnd w:id="41"/>
    </w:p>
    <w:p w14:paraId="43ABAF21" w14:textId="77777777" w:rsidR="001D3861" w:rsidRPr="00A216B3" w:rsidRDefault="001D3861" w:rsidP="00983944">
      <w:pPr>
        <w:rPr>
          <w:rFonts w:cs="Arial"/>
          <w:color w:val="FF0000"/>
          <w:szCs w:val="22"/>
        </w:rPr>
      </w:pPr>
    </w:p>
    <w:p w14:paraId="4A306ECA" w14:textId="4673EAA1" w:rsidR="008C1741" w:rsidRDefault="008C1741" w:rsidP="00AF6672">
      <w:pPr>
        <w:rPr>
          <w:rFonts w:cs="Arial"/>
          <w:i/>
          <w:szCs w:val="22"/>
        </w:rPr>
      </w:pPr>
      <w:r w:rsidRPr="007D0CEF">
        <w:rPr>
          <w:rFonts w:cs="Arial"/>
          <w:i/>
          <w:szCs w:val="22"/>
        </w:rPr>
        <w:t xml:space="preserve">Alpha diversity </w:t>
      </w:r>
    </w:p>
    <w:p w14:paraId="67FD0F5B" w14:textId="77777777" w:rsidR="00D912A1" w:rsidRPr="007D0CEF" w:rsidRDefault="00D912A1" w:rsidP="00AF6672">
      <w:pPr>
        <w:rPr>
          <w:rFonts w:cs="Arial"/>
          <w:i/>
          <w:szCs w:val="22"/>
        </w:rPr>
      </w:pPr>
    </w:p>
    <w:p w14:paraId="3AEF6A7A" w14:textId="43AC6B40" w:rsidR="0061478A" w:rsidRDefault="00433D52" w:rsidP="0061478A">
      <w:pPr>
        <w:rPr>
          <w:rFonts w:cs="Arial"/>
          <w:szCs w:val="22"/>
        </w:rPr>
      </w:pPr>
      <w:r>
        <w:rPr>
          <w:rFonts w:cs="Arial"/>
          <w:szCs w:val="22"/>
        </w:rPr>
        <w:t>Firstly, s</w:t>
      </w:r>
      <w:r w:rsidR="00AF6672" w:rsidRPr="007D0CEF">
        <w:rPr>
          <w:rFonts w:cs="Arial"/>
          <w:szCs w:val="22"/>
        </w:rPr>
        <w:t xml:space="preserve">imple metrics of biodiversity </w:t>
      </w:r>
      <w:r>
        <w:rPr>
          <w:rFonts w:cs="Arial"/>
          <w:szCs w:val="22"/>
        </w:rPr>
        <w:t xml:space="preserve">such as </w:t>
      </w:r>
      <w:r w:rsidRPr="007D0CEF">
        <w:rPr>
          <w:rFonts w:cs="Arial"/>
          <w:szCs w:val="22"/>
        </w:rPr>
        <w:t xml:space="preserve">total number of new species </w:t>
      </w:r>
      <w:r w:rsidR="00A216B3" w:rsidRPr="007D0CEF">
        <w:rPr>
          <w:rFonts w:cs="Arial"/>
          <w:szCs w:val="22"/>
        </w:rPr>
        <w:t>were</w:t>
      </w:r>
      <w:r w:rsidR="00304B50">
        <w:rPr>
          <w:rFonts w:cs="Arial"/>
          <w:szCs w:val="22"/>
        </w:rPr>
        <w:t xml:space="preserve"> </w:t>
      </w:r>
      <w:r w:rsidR="00A216B3" w:rsidRPr="007D0CEF">
        <w:rPr>
          <w:rFonts w:cs="Arial"/>
          <w:szCs w:val="22"/>
        </w:rPr>
        <w:t>estimated</w:t>
      </w:r>
      <w:r w:rsidR="00AF6672" w:rsidRPr="007D0CEF">
        <w:rPr>
          <w:rFonts w:cs="Arial"/>
          <w:szCs w:val="22"/>
        </w:rPr>
        <w:t xml:space="preserve">, </w:t>
      </w:r>
      <w:r w:rsidR="007D0CEF" w:rsidRPr="007D0CEF">
        <w:rPr>
          <w:rFonts w:cs="Arial"/>
          <w:szCs w:val="22"/>
        </w:rPr>
        <w:t xml:space="preserve">for example </w:t>
      </w:r>
      <w:r w:rsidR="00AF6672" w:rsidRPr="007D0CEF">
        <w:rPr>
          <w:rFonts w:cs="Arial"/>
          <w:szCs w:val="22"/>
        </w:rPr>
        <w:t xml:space="preserve">by </w:t>
      </w:r>
      <w:r w:rsidR="007D0CEF" w:rsidRPr="007D0CEF">
        <w:rPr>
          <w:rFonts w:cs="Arial"/>
          <w:szCs w:val="22"/>
        </w:rPr>
        <w:t xml:space="preserve">station, </w:t>
      </w:r>
      <w:r w:rsidR="00802C07" w:rsidRPr="007D0CEF">
        <w:rPr>
          <w:rFonts w:cs="Arial"/>
          <w:szCs w:val="22"/>
        </w:rPr>
        <w:t xml:space="preserve">contract area, </w:t>
      </w:r>
      <w:r w:rsidR="00304B50">
        <w:rPr>
          <w:rFonts w:cs="Arial"/>
          <w:szCs w:val="22"/>
        </w:rPr>
        <w:t xml:space="preserve">and </w:t>
      </w:r>
      <w:r w:rsidR="00AF6672" w:rsidRPr="007D0CEF">
        <w:rPr>
          <w:rFonts w:cs="Arial"/>
          <w:szCs w:val="22"/>
        </w:rPr>
        <w:t>size class</w:t>
      </w:r>
      <w:r w:rsidR="009036B2" w:rsidRPr="007D0CEF">
        <w:rPr>
          <w:rFonts w:cs="Arial"/>
          <w:szCs w:val="22"/>
        </w:rPr>
        <w:t xml:space="preserve">. </w:t>
      </w:r>
      <w:r w:rsidR="007D0CEF" w:rsidRPr="007D0CEF">
        <w:rPr>
          <w:rFonts w:cs="Arial"/>
          <w:szCs w:val="22"/>
        </w:rPr>
        <w:t>This was d</w:t>
      </w:r>
      <w:r w:rsidR="0061478A" w:rsidRPr="007D0CEF">
        <w:rPr>
          <w:rFonts w:cs="Arial"/>
          <w:szCs w:val="22"/>
        </w:rPr>
        <w:t>one for each data source</w:t>
      </w:r>
      <w:r w:rsidR="00D912A1">
        <w:rPr>
          <w:rFonts w:cs="Arial"/>
          <w:szCs w:val="22"/>
        </w:rPr>
        <w:t xml:space="preserve"> (</w:t>
      </w:r>
      <w:r w:rsidR="00BF6670" w:rsidRPr="007D0CEF">
        <w:rPr>
          <w:rFonts w:cs="Arial"/>
          <w:szCs w:val="22"/>
        </w:rPr>
        <w:t>databases</w:t>
      </w:r>
      <w:r w:rsidR="0061478A" w:rsidRPr="007D0CEF">
        <w:rPr>
          <w:rFonts w:cs="Arial"/>
          <w:szCs w:val="22"/>
        </w:rPr>
        <w:t xml:space="preserve"> and literature</w:t>
      </w:r>
      <w:r w:rsidR="00D912A1">
        <w:rPr>
          <w:rFonts w:cs="Arial"/>
          <w:szCs w:val="22"/>
        </w:rPr>
        <w:t>)</w:t>
      </w:r>
      <w:r w:rsidR="0061478A" w:rsidRPr="007D0CEF">
        <w:rPr>
          <w:rFonts w:cs="Arial"/>
          <w:szCs w:val="22"/>
        </w:rPr>
        <w:t xml:space="preserve"> and from </w:t>
      </w:r>
      <w:r w:rsidR="00304B50">
        <w:rPr>
          <w:rFonts w:cs="Arial"/>
          <w:szCs w:val="22"/>
        </w:rPr>
        <w:t xml:space="preserve">the </w:t>
      </w:r>
      <w:r w:rsidR="0061478A" w:rsidRPr="007D0CEF">
        <w:rPr>
          <w:rFonts w:cs="Arial"/>
          <w:szCs w:val="22"/>
        </w:rPr>
        <w:t xml:space="preserve">checklist for </w:t>
      </w:r>
      <w:r w:rsidR="007D0CEF" w:rsidRPr="007D0CEF">
        <w:rPr>
          <w:rFonts w:cs="Arial"/>
          <w:szCs w:val="22"/>
        </w:rPr>
        <w:t xml:space="preserve">an </w:t>
      </w:r>
      <w:r w:rsidR="0061478A" w:rsidRPr="007D0CEF">
        <w:rPr>
          <w:rFonts w:cs="Arial"/>
          <w:szCs w:val="22"/>
        </w:rPr>
        <w:t>overall estimate</w:t>
      </w:r>
      <w:r w:rsidR="007D0CEF">
        <w:rPr>
          <w:rFonts w:cs="Arial"/>
          <w:szCs w:val="22"/>
        </w:rPr>
        <w:t>. All records of pelagic species/taxa were removed for the diversity analysis.</w:t>
      </w:r>
    </w:p>
    <w:p w14:paraId="43D14A1B" w14:textId="70B14DE4" w:rsidR="00A216B3" w:rsidRPr="00C31CE4" w:rsidRDefault="00A216B3" w:rsidP="00AF6672">
      <w:pPr>
        <w:rPr>
          <w:rFonts w:cs="Arial"/>
          <w:i/>
          <w:color w:val="FF0000"/>
          <w:szCs w:val="22"/>
        </w:rPr>
      </w:pPr>
    </w:p>
    <w:p w14:paraId="5D062A3F" w14:textId="05995FE3" w:rsidR="00C31CE4" w:rsidRPr="00B57621" w:rsidRDefault="00C31CE4" w:rsidP="00AF6672">
      <w:pPr>
        <w:rPr>
          <w:rFonts w:cs="Arial"/>
          <w:i/>
          <w:szCs w:val="22"/>
        </w:rPr>
      </w:pPr>
      <w:r w:rsidRPr="00C31CE4">
        <w:rPr>
          <w:rFonts w:cs="Arial"/>
          <w:i/>
          <w:szCs w:val="22"/>
        </w:rPr>
        <w:t>Species accumulation curves and species richness estim</w:t>
      </w:r>
      <w:r w:rsidRPr="00B57621">
        <w:rPr>
          <w:rFonts w:cs="Arial"/>
          <w:i/>
          <w:szCs w:val="22"/>
        </w:rPr>
        <w:t>ates</w:t>
      </w:r>
    </w:p>
    <w:p w14:paraId="680036F8" w14:textId="77777777" w:rsidR="00D912A1" w:rsidRPr="00B57621" w:rsidRDefault="00D912A1" w:rsidP="00AF6672">
      <w:pPr>
        <w:rPr>
          <w:rFonts w:cs="Arial"/>
          <w:i/>
          <w:szCs w:val="22"/>
        </w:rPr>
      </w:pPr>
    </w:p>
    <w:p w14:paraId="7F4F4561" w14:textId="1A2F4759" w:rsidR="007D0CEF" w:rsidRPr="00011B24" w:rsidRDefault="00067929" w:rsidP="007D0CEF">
      <w:pPr>
        <w:rPr>
          <w:rFonts w:cs="Arial"/>
          <w:szCs w:val="22"/>
        </w:rPr>
      </w:pPr>
      <w:r w:rsidRPr="00B57621">
        <w:rPr>
          <w:rFonts w:cs="Arial"/>
          <w:szCs w:val="22"/>
        </w:rPr>
        <w:t>Species accumul</w:t>
      </w:r>
      <w:r w:rsidR="00A216B3" w:rsidRPr="00B57621">
        <w:rPr>
          <w:rFonts w:cs="Arial"/>
          <w:szCs w:val="22"/>
        </w:rPr>
        <w:t>ation curve</w:t>
      </w:r>
      <w:r w:rsidR="007D0CEF" w:rsidRPr="00B57621">
        <w:rPr>
          <w:rFonts w:cs="Arial"/>
          <w:szCs w:val="22"/>
        </w:rPr>
        <w:t>s</w:t>
      </w:r>
      <w:r w:rsidR="00C31CE4" w:rsidRPr="00B57621">
        <w:rPr>
          <w:rFonts w:cs="Arial"/>
          <w:szCs w:val="22"/>
        </w:rPr>
        <w:t xml:space="preserve"> were </w:t>
      </w:r>
      <w:r w:rsidR="00B57621" w:rsidRPr="00B57621">
        <w:rPr>
          <w:rFonts w:cs="Arial"/>
          <w:szCs w:val="22"/>
        </w:rPr>
        <w:t>plotted</w:t>
      </w:r>
      <w:r w:rsidR="00C31CE4" w:rsidRPr="00B57621">
        <w:rPr>
          <w:rFonts w:cs="Arial"/>
          <w:szCs w:val="22"/>
        </w:rPr>
        <w:t xml:space="preserve"> to </w:t>
      </w:r>
      <w:r w:rsidR="00684694" w:rsidRPr="00813584">
        <w:rPr>
          <w:rFonts w:cs="Arial"/>
        </w:rPr>
        <w:t>species accumulation over sampling effort</w:t>
      </w:r>
      <w:r w:rsidR="008F311F">
        <w:rPr>
          <w:rFonts w:cs="Arial"/>
        </w:rPr>
        <w:t>- defined by number of sampling event</w:t>
      </w:r>
      <w:r w:rsidR="00147D39">
        <w:rPr>
          <w:rFonts w:cs="Arial"/>
        </w:rPr>
        <w:t>s</w:t>
      </w:r>
      <w:r w:rsidR="00C31CE4" w:rsidRPr="00B57621">
        <w:rPr>
          <w:rFonts w:cs="Arial"/>
          <w:szCs w:val="22"/>
        </w:rPr>
        <w:t xml:space="preserve">, with 1000 randomisations for all, and </w:t>
      </w:r>
      <w:r w:rsidR="001E2384" w:rsidRPr="00B57621">
        <w:rPr>
          <w:rFonts w:cs="Arial"/>
          <w:szCs w:val="22"/>
        </w:rPr>
        <w:t xml:space="preserve">confidence intervals </w:t>
      </w:r>
      <w:r w:rsidR="005435EE" w:rsidRPr="00B57621">
        <w:rPr>
          <w:rFonts w:cs="Arial"/>
          <w:szCs w:val="22"/>
        </w:rPr>
        <w:t>calculated</w:t>
      </w:r>
      <w:r w:rsidR="00B57621" w:rsidRPr="00B57621">
        <w:rPr>
          <w:rFonts w:cs="Arial"/>
          <w:szCs w:val="22"/>
        </w:rPr>
        <w:t xml:space="preserve"> for the curves; with the following R packages- vegan (Oksanen et al., 2018)</w:t>
      </w:r>
      <w:r w:rsidR="002B5FF8">
        <w:rPr>
          <w:rFonts w:cs="Arial"/>
          <w:szCs w:val="22"/>
        </w:rPr>
        <w:t>,</w:t>
      </w:r>
      <w:r w:rsidR="00B57621" w:rsidRPr="00B57621">
        <w:rPr>
          <w:rFonts w:cs="Arial"/>
          <w:szCs w:val="22"/>
        </w:rPr>
        <w:t xml:space="preserve"> picante </w:t>
      </w:r>
      <w:r w:rsidR="008B4507">
        <w:rPr>
          <w:rFonts w:cs="Arial"/>
          <w:szCs w:val="22"/>
        </w:rPr>
        <w:t xml:space="preserve">(Kembel et al., 2010) </w:t>
      </w:r>
      <w:r w:rsidR="00B57621" w:rsidRPr="00B57621">
        <w:rPr>
          <w:rFonts w:cs="Arial"/>
          <w:szCs w:val="22"/>
        </w:rPr>
        <w:t xml:space="preserve">and </w:t>
      </w:r>
      <w:r w:rsidR="00B57621" w:rsidRPr="00011B24">
        <w:rPr>
          <w:rFonts w:cs="Arial"/>
          <w:szCs w:val="22"/>
        </w:rPr>
        <w:t>knitr (</w:t>
      </w:r>
      <w:r w:rsidR="00F33588" w:rsidRPr="00011B24">
        <w:rPr>
          <w:rFonts w:cs="Arial"/>
          <w:szCs w:val="22"/>
        </w:rPr>
        <w:t>Chao, 2014</w:t>
      </w:r>
      <w:r w:rsidR="00BB1599" w:rsidRPr="00011B24">
        <w:rPr>
          <w:rFonts w:cs="Arial"/>
          <w:szCs w:val="22"/>
        </w:rPr>
        <w:t>, 1987, Cowell &amp; Coddington, 1994</w:t>
      </w:r>
      <w:r w:rsidR="00B57621" w:rsidRPr="00011B24">
        <w:rPr>
          <w:rFonts w:cs="Arial"/>
          <w:szCs w:val="22"/>
        </w:rPr>
        <w:t xml:space="preserve">). </w:t>
      </w:r>
      <w:r w:rsidR="005435EE" w:rsidRPr="00011B24">
        <w:rPr>
          <w:rFonts w:cs="Arial"/>
          <w:szCs w:val="22"/>
        </w:rPr>
        <w:t xml:space="preserve"> </w:t>
      </w:r>
      <w:r w:rsidR="00B57621" w:rsidRPr="00011B24">
        <w:rPr>
          <w:rFonts w:cs="Arial"/>
          <w:szCs w:val="22"/>
        </w:rPr>
        <w:t>Curves were plotted separately</w:t>
      </w:r>
      <w:r w:rsidR="007310BB" w:rsidRPr="00011B24">
        <w:rPr>
          <w:rFonts w:cs="Arial"/>
          <w:szCs w:val="22"/>
        </w:rPr>
        <w:t xml:space="preserve"> for named species only, </w:t>
      </w:r>
      <w:r w:rsidR="00B57621" w:rsidRPr="00011B24">
        <w:rPr>
          <w:rFonts w:cs="Arial"/>
          <w:szCs w:val="22"/>
        </w:rPr>
        <w:t xml:space="preserve">and </w:t>
      </w:r>
      <w:r w:rsidR="007310BB" w:rsidRPr="00011B24">
        <w:rPr>
          <w:rFonts w:cs="Arial"/>
          <w:szCs w:val="22"/>
        </w:rPr>
        <w:t xml:space="preserve">all species- named and morphospecies combined, </w:t>
      </w:r>
      <w:r w:rsidR="00B57621" w:rsidRPr="00011B24">
        <w:rPr>
          <w:rFonts w:cs="Arial"/>
          <w:szCs w:val="22"/>
        </w:rPr>
        <w:t xml:space="preserve">for </w:t>
      </w:r>
      <w:r w:rsidR="007310BB" w:rsidRPr="00011B24">
        <w:rPr>
          <w:rFonts w:cs="Arial"/>
          <w:szCs w:val="22"/>
        </w:rPr>
        <w:t>all DeepData records pooled,</w:t>
      </w:r>
      <w:r w:rsidR="00F33588" w:rsidRPr="00011B24">
        <w:rPr>
          <w:rFonts w:cs="Arial"/>
          <w:szCs w:val="22"/>
        </w:rPr>
        <w:t xml:space="preserve"> with abundance data (Chao1)</w:t>
      </w:r>
      <w:r w:rsidR="007310BB" w:rsidRPr="00011B24">
        <w:rPr>
          <w:rFonts w:cs="Arial"/>
          <w:szCs w:val="22"/>
        </w:rPr>
        <w:t xml:space="preserve"> by </w:t>
      </w:r>
      <w:r w:rsidR="00B57621" w:rsidRPr="00011B24">
        <w:rPr>
          <w:rFonts w:cs="Arial"/>
          <w:szCs w:val="22"/>
        </w:rPr>
        <w:t xml:space="preserve">site. Separate curves were also plotted by </w:t>
      </w:r>
      <w:r w:rsidR="007310BB" w:rsidRPr="00011B24">
        <w:rPr>
          <w:rFonts w:cs="Arial"/>
          <w:szCs w:val="22"/>
        </w:rPr>
        <w:t>size class- megafauna, meiofauna, macrofauna.</w:t>
      </w:r>
      <w:r w:rsidR="00B57621" w:rsidRPr="00011B24">
        <w:rPr>
          <w:rFonts w:cs="Arial"/>
          <w:szCs w:val="22"/>
        </w:rPr>
        <w:t xml:space="preserve"> As size class was often missing in DeepData, this information was interpolated from the </w:t>
      </w:r>
      <w:r w:rsidR="0008347C">
        <w:rPr>
          <w:rFonts w:cs="Arial"/>
          <w:szCs w:val="22"/>
        </w:rPr>
        <w:t>C</w:t>
      </w:r>
      <w:r w:rsidR="0008347C" w:rsidRPr="00011B24">
        <w:rPr>
          <w:rFonts w:cs="Arial"/>
          <w:szCs w:val="22"/>
        </w:rPr>
        <w:t xml:space="preserve">hecklist </w:t>
      </w:r>
      <w:r w:rsidR="00B57621" w:rsidRPr="00011B24">
        <w:rPr>
          <w:rFonts w:cs="Arial"/>
          <w:szCs w:val="22"/>
        </w:rPr>
        <w:t>(via literature) where missing</w:t>
      </w:r>
      <w:r w:rsidR="0008347C">
        <w:rPr>
          <w:rStyle w:val="FootnoteReference"/>
          <w:rFonts w:cs="Arial"/>
          <w:szCs w:val="22"/>
        </w:rPr>
        <w:footnoteReference w:id="31"/>
      </w:r>
      <w:r w:rsidR="00B57621" w:rsidRPr="00011B24">
        <w:rPr>
          <w:rFonts w:cs="Arial"/>
          <w:szCs w:val="22"/>
        </w:rPr>
        <w:t>. In many cases, taxa were reco</w:t>
      </w:r>
      <w:r w:rsidR="00F33588" w:rsidRPr="00011B24">
        <w:rPr>
          <w:rFonts w:cs="Arial"/>
          <w:szCs w:val="22"/>
        </w:rPr>
        <w:t xml:space="preserve">rded across size classes, here the size class was harmonised to avoid inflation, </w:t>
      </w:r>
      <w:proofErr w:type="gramStart"/>
      <w:r w:rsidR="00F33588" w:rsidRPr="00011B24">
        <w:rPr>
          <w:rFonts w:cs="Arial"/>
          <w:szCs w:val="22"/>
        </w:rPr>
        <w:t>e.g.</w:t>
      </w:r>
      <w:proofErr w:type="gramEnd"/>
      <w:r w:rsidR="00F33588" w:rsidRPr="00011B24">
        <w:rPr>
          <w:rFonts w:cs="Arial"/>
          <w:szCs w:val="22"/>
        </w:rPr>
        <w:t xml:space="preserve"> so a species was not included in both categories (e.g. </w:t>
      </w:r>
      <w:proofErr w:type="spellStart"/>
      <w:r w:rsidR="00F33588" w:rsidRPr="00011B24">
        <w:rPr>
          <w:rFonts w:cs="Arial"/>
          <w:i/>
          <w:szCs w:val="22"/>
        </w:rPr>
        <w:t>Abyssoprimnoa</w:t>
      </w:r>
      <w:proofErr w:type="spellEnd"/>
      <w:r w:rsidR="00F33588" w:rsidRPr="00011B24">
        <w:rPr>
          <w:rFonts w:cs="Arial"/>
          <w:i/>
          <w:szCs w:val="22"/>
        </w:rPr>
        <w:t xml:space="preserve"> gemina</w:t>
      </w:r>
      <w:r w:rsidR="00F33588" w:rsidRPr="00011B24">
        <w:rPr>
          <w:rFonts w:cs="Arial"/>
          <w:szCs w:val="22"/>
        </w:rPr>
        <w:t xml:space="preserve"> </w:t>
      </w:r>
      <w:r w:rsidR="004533D2">
        <w:rPr>
          <w:rFonts w:cs="Arial"/>
          <w:szCs w:val="22"/>
        </w:rPr>
        <w:t xml:space="preserve">Cairns, 2015 </w:t>
      </w:r>
      <w:r w:rsidR="00F33588" w:rsidRPr="00011B24">
        <w:rPr>
          <w:rFonts w:cs="Arial"/>
          <w:szCs w:val="22"/>
        </w:rPr>
        <w:t xml:space="preserve">is </w:t>
      </w:r>
      <w:r w:rsidR="00A34AB7">
        <w:rPr>
          <w:rFonts w:cs="Arial"/>
          <w:szCs w:val="22"/>
        </w:rPr>
        <w:t>sometimes</w:t>
      </w:r>
      <w:r w:rsidR="004533D2" w:rsidRPr="00011B24">
        <w:rPr>
          <w:rFonts w:cs="Arial"/>
          <w:szCs w:val="22"/>
        </w:rPr>
        <w:t xml:space="preserve"> </w:t>
      </w:r>
      <w:r w:rsidR="00BB1599" w:rsidRPr="00011B24">
        <w:rPr>
          <w:rFonts w:cs="Arial"/>
          <w:szCs w:val="22"/>
        </w:rPr>
        <w:t xml:space="preserve">classed as macrofauna but often well within the </w:t>
      </w:r>
      <w:r w:rsidR="008B4507" w:rsidRPr="00011B24">
        <w:rPr>
          <w:rFonts w:cs="Arial"/>
          <w:szCs w:val="22"/>
        </w:rPr>
        <w:t>size range specified for megafauna</w:t>
      </w:r>
      <w:r w:rsidR="00EE11FC">
        <w:rPr>
          <w:rFonts w:cs="Arial"/>
          <w:szCs w:val="22"/>
        </w:rPr>
        <w:t>)</w:t>
      </w:r>
      <w:r w:rsidR="008B4507" w:rsidRPr="00011B24">
        <w:rPr>
          <w:rFonts w:cs="Arial"/>
          <w:szCs w:val="22"/>
        </w:rPr>
        <w:t>.</w:t>
      </w:r>
      <w:r w:rsidR="00011B24" w:rsidRPr="00011B24">
        <w:rPr>
          <w:rFonts w:cs="Arial"/>
          <w:szCs w:val="22"/>
        </w:rPr>
        <w:t xml:space="preserve"> </w:t>
      </w:r>
      <w:r w:rsidR="00F33588" w:rsidRPr="00011B24">
        <w:rPr>
          <w:rFonts w:cs="Arial"/>
          <w:szCs w:val="22"/>
        </w:rPr>
        <w:t xml:space="preserve">Chao1 total species richness estimates </w:t>
      </w:r>
      <w:r w:rsidR="00C31CE4" w:rsidRPr="00011B24">
        <w:rPr>
          <w:rFonts w:cs="Arial"/>
          <w:szCs w:val="22"/>
        </w:rPr>
        <w:t>(and associated standard error) were estimated in vegan (</w:t>
      </w:r>
      <w:r w:rsidRPr="00011B24">
        <w:rPr>
          <w:rFonts w:cs="Arial"/>
          <w:szCs w:val="22"/>
        </w:rPr>
        <w:t xml:space="preserve">Chao, 1987, </w:t>
      </w:r>
      <w:r w:rsidR="007810F2" w:rsidRPr="00011B24">
        <w:rPr>
          <w:rFonts w:cs="Arial"/>
          <w:szCs w:val="22"/>
        </w:rPr>
        <w:t>2014</w:t>
      </w:r>
      <w:r w:rsidR="003B0E32" w:rsidRPr="00011B24">
        <w:rPr>
          <w:rFonts w:cs="Arial"/>
          <w:szCs w:val="22"/>
        </w:rPr>
        <w:t>)</w:t>
      </w:r>
      <w:r w:rsidR="00F33588" w:rsidRPr="00011B24">
        <w:rPr>
          <w:rFonts w:cs="Arial"/>
          <w:szCs w:val="22"/>
        </w:rPr>
        <w:t>. The Simpson and Shannon richness estimates were also calculated (</w:t>
      </w:r>
      <w:r w:rsidR="00BB1599" w:rsidRPr="00011B24">
        <w:rPr>
          <w:rFonts w:cs="Arial"/>
          <w:szCs w:val="22"/>
        </w:rPr>
        <w:t xml:space="preserve">Simpson </w:t>
      </w:r>
      <w:r w:rsidR="007D0CEF" w:rsidRPr="00011B24">
        <w:rPr>
          <w:rFonts w:cs="Arial"/>
          <w:szCs w:val="22"/>
        </w:rPr>
        <w:t>inverse form- 1/</w:t>
      </w:r>
      <w:r w:rsidR="007D0CEF" w:rsidRPr="00011B24">
        <w:rPr>
          <w:rFonts w:cs="Arial"/>
          <w:i/>
          <w:szCs w:val="22"/>
        </w:rPr>
        <w:t>D</w:t>
      </w:r>
      <w:r w:rsidR="00BB1599" w:rsidRPr="00011B24">
        <w:rPr>
          <w:rFonts w:cs="Arial"/>
          <w:szCs w:val="22"/>
        </w:rPr>
        <w:t>,</w:t>
      </w:r>
      <w:r w:rsidR="008B4507" w:rsidRPr="00011B24">
        <w:rPr>
          <w:rFonts w:cs="Arial"/>
          <w:szCs w:val="22"/>
        </w:rPr>
        <w:t xml:space="preserve"> q=2, </w:t>
      </w:r>
      <w:r w:rsidR="00BB1599" w:rsidRPr="00011B24">
        <w:rPr>
          <w:rFonts w:cs="Arial"/>
          <w:szCs w:val="22"/>
        </w:rPr>
        <w:t xml:space="preserve">and Shannon, </w:t>
      </w:r>
      <w:r w:rsidR="007D0CEF" w:rsidRPr="00011B24">
        <w:rPr>
          <w:rFonts w:cs="Arial"/>
          <w:szCs w:val="22"/>
        </w:rPr>
        <w:t xml:space="preserve">exponential </w:t>
      </w:r>
      <w:r w:rsidR="007D0CEF" w:rsidRPr="00011B24">
        <w:rPr>
          <w:rFonts w:cs="Arial"/>
          <w:i/>
          <w:szCs w:val="22"/>
        </w:rPr>
        <w:t>H</w:t>
      </w:r>
      <w:r w:rsidR="00F33588" w:rsidRPr="00011B24">
        <w:rPr>
          <w:rFonts w:cs="Arial"/>
          <w:szCs w:val="22"/>
        </w:rPr>
        <w:t xml:space="preserve">, q = </w:t>
      </w:r>
      <w:r w:rsidR="00011B24" w:rsidRPr="00011B24">
        <w:rPr>
          <w:rFonts w:cs="Arial"/>
          <w:szCs w:val="22"/>
        </w:rPr>
        <w:t xml:space="preserve">1) </w:t>
      </w:r>
      <w:r w:rsidR="00F33588" w:rsidRPr="00011B24">
        <w:rPr>
          <w:rFonts w:cs="Arial"/>
          <w:szCs w:val="22"/>
        </w:rPr>
        <w:t>in vegan with the diversity function. Estimates were made for region, East, West, Central (see</w:t>
      </w:r>
      <w:r w:rsidR="00F80D16" w:rsidRPr="00011B24">
        <w:rPr>
          <w:rFonts w:cs="Arial"/>
          <w:szCs w:val="22"/>
        </w:rPr>
        <w:t xml:space="preserve"> </w:t>
      </w:r>
      <w:r w:rsidR="004533D2">
        <w:rPr>
          <w:rFonts w:cs="Arial"/>
          <w:szCs w:val="22"/>
        </w:rPr>
        <w:t xml:space="preserve">directly </w:t>
      </w:r>
      <w:r w:rsidR="00F80D16" w:rsidRPr="00011B24">
        <w:rPr>
          <w:rFonts w:cs="Arial"/>
          <w:szCs w:val="22"/>
        </w:rPr>
        <w:t>below</w:t>
      </w:r>
      <w:r w:rsidR="00F80D16">
        <w:rPr>
          <w:rFonts w:cs="Arial"/>
          <w:szCs w:val="22"/>
        </w:rPr>
        <w:t>),</w:t>
      </w:r>
      <w:r w:rsidR="00F33588" w:rsidRPr="00F33588">
        <w:rPr>
          <w:rFonts w:cs="Arial"/>
          <w:szCs w:val="22"/>
        </w:rPr>
        <w:t xml:space="preserve"> exploration contract area, and contract sub-area levels.</w:t>
      </w:r>
    </w:p>
    <w:p w14:paraId="025C19D8" w14:textId="56BDD92B" w:rsidR="00B57621" w:rsidRDefault="00B57621" w:rsidP="008976E6">
      <w:pPr>
        <w:rPr>
          <w:rFonts w:cs="Arial"/>
          <w:color w:val="FF0000"/>
          <w:szCs w:val="22"/>
        </w:rPr>
      </w:pPr>
    </w:p>
    <w:p w14:paraId="378B5DA8" w14:textId="725DC908" w:rsidR="007D0CEF" w:rsidRDefault="007D0CEF" w:rsidP="00C31CE4">
      <w:pPr>
        <w:pStyle w:val="Heading3"/>
      </w:pPr>
      <w:bookmarkStart w:id="42" w:name="_Diversity_and_distribution/Communit"/>
      <w:bookmarkStart w:id="43" w:name="_Toc101879399"/>
      <w:bookmarkEnd w:id="42"/>
      <w:r>
        <w:t>Diversity and distribution</w:t>
      </w:r>
      <w:r w:rsidR="007310BB">
        <w:t>/Community composition</w:t>
      </w:r>
      <w:bookmarkEnd w:id="43"/>
    </w:p>
    <w:p w14:paraId="5AE3ADF6" w14:textId="52CBAD30" w:rsidR="00D912A1" w:rsidRPr="00C31CE4" w:rsidRDefault="00D912A1" w:rsidP="001E2384">
      <w:pPr>
        <w:rPr>
          <w:rFonts w:cs="Arial"/>
          <w:i/>
          <w:szCs w:val="22"/>
        </w:rPr>
      </w:pPr>
    </w:p>
    <w:p w14:paraId="2DD4AB02" w14:textId="2057DCE7" w:rsidR="007D0CEF" w:rsidRDefault="001E2384">
      <w:pPr>
        <w:rPr>
          <w:rFonts w:cs="Arial"/>
          <w:szCs w:val="22"/>
        </w:rPr>
      </w:pPr>
      <w:r w:rsidRPr="007D0CEF">
        <w:rPr>
          <w:rFonts w:cs="Arial"/>
          <w:szCs w:val="22"/>
        </w:rPr>
        <w:lastRenderedPageBreak/>
        <w:t xml:space="preserve">Records were </w:t>
      </w:r>
      <w:r w:rsidR="00A216B3" w:rsidRPr="007D0CEF">
        <w:rPr>
          <w:rFonts w:cs="Arial"/>
          <w:szCs w:val="22"/>
        </w:rPr>
        <w:t xml:space="preserve">first </w:t>
      </w:r>
      <w:r w:rsidRPr="007D0CEF">
        <w:rPr>
          <w:rFonts w:cs="Arial"/>
          <w:szCs w:val="22"/>
        </w:rPr>
        <w:t xml:space="preserve">pooled by region: </w:t>
      </w:r>
      <w:r w:rsidR="009F73E1">
        <w:rPr>
          <w:rFonts w:cs="Arial"/>
          <w:szCs w:val="22"/>
        </w:rPr>
        <w:t>E</w:t>
      </w:r>
      <w:r w:rsidR="009F73E1" w:rsidRPr="007D0CEF">
        <w:rPr>
          <w:rFonts w:cs="Arial"/>
          <w:szCs w:val="22"/>
        </w:rPr>
        <w:t>ast</w:t>
      </w:r>
      <w:r w:rsidRPr="007D0CEF">
        <w:rPr>
          <w:rFonts w:cs="Arial"/>
          <w:szCs w:val="22"/>
        </w:rPr>
        <w:t xml:space="preserve">, </w:t>
      </w:r>
      <w:r w:rsidR="009F73E1">
        <w:rPr>
          <w:rFonts w:cs="Arial"/>
          <w:szCs w:val="22"/>
        </w:rPr>
        <w:t>C</w:t>
      </w:r>
      <w:r w:rsidR="009F73E1" w:rsidRPr="007D0CEF">
        <w:rPr>
          <w:rFonts w:cs="Arial"/>
          <w:szCs w:val="22"/>
        </w:rPr>
        <w:t xml:space="preserve">entral </w:t>
      </w:r>
      <w:r w:rsidRPr="007D0CEF">
        <w:rPr>
          <w:rFonts w:cs="Arial"/>
          <w:szCs w:val="22"/>
        </w:rPr>
        <w:t xml:space="preserve">and </w:t>
      </w:r>
      <w:r w:rsidR="009F73E1">
        <w:rPr>
          <w:rFonts w:cs="Arial"/>
          <w:szCs w:val="22"/>
        </w:rPr>
        <w:t>W</w:t>
      </w:r>
      <w:r w:rsidR="009F73E1" w:rsidRPr="007D0CEF">
        <w:rPr>
          <w:rFonts w:cs="Arial"/>
          <w:szCs w:val="22"/>
        </w:rPr>
        <w:t>est</w:t>
      </w:r>
      <w:r w:rsidRPr="007D0CEF">
        <w:rPr>
          <w:rFonts w:cs="Arial"/>
          <w:szCs w:val="22"/>
        </w:rPr>
        <w:t xml:space="preserve">. For designating region, the groupings of </w:t>
      </w:r>
      <w:r w:rsidR="009F73E1">
        <w:rPr>
          <w:rFonts w:cs="Arial"/>
          <w:szCs w:val="22"/>
        </w:rPr>
        <w:t>E</w:t>
      </w:r>
      <w:r w:rsidR="009F73E1" w:rsidRPr="007D0CEF">
        <w:rPr>
          <w:rFonts w:cs="Arial"/>
          <w:szCs w:val="22"/>
        </w:rPr>
        <w:t xml:space="preserve">ast </w:t>
      </w:r>
      <w:r w:rsidRPr="007D0CEF">
        <w:rPr>
          <w:rFonts w:cs="Arial"/>
          <w:szCs w:val="22"/>
        </w:rPr>
        <w:t xml:space="preserve">and </w:t>
      </w:r>
      <w:r w:rsidR="009F73E1">
        <w:rPr>
          <w:rFonts w:cs="Arial"/>
          <w:szCs w:val="22"/>
        </w:rPr>
        <w:t>C</w:t>
      </w:r>
      <w:r w:rsidR="009F73E1" w:rsidRPr="007D0CEF">
        <w:rPr>
          <w:rFonts w:cs="Arial"/>
          <w:szCs w:val="22"/>
        </w:rPr>
        <w:t xml:space="preserve">entral </w:t>
      </w:r>
      <w:r w:rsidRPr="007D0CEF">
        <w:rPr>
          <w:rFonts w:cs="Arial"/>
          <w:szCs w:val="22"/>
        </w:rPr>
        <w:t>were sep</w:t>
      </w:r>
      <w:r w:rsidR="00530C49" w:rsidRPr="007D0CEF">
        <w:rPr>
          <w:rFonts w:cs="Arial"/>
          <w:szCs w:val="22"/>
        </w:rPr>
        <w:t>arated at the midpoint of APEI-3</w:t>
      </w:r>
      <w:r w:rsidRPr="007D0CEF">
        <w:rPr>
          <w:rFonts w:cs="Arial"/>
          <w:szCs w:val="22"/>
        </w:rPr>
        <w:t>.</w:t>
      </w:r>
      <w:r w:rsidR="007D0CEF" w:rsidRPr="007D0CEF">
        <w:rPr>
          <w:rFonts w:cs="Arial"/>
          <w:szCs w:val="22"/>
        </w:rPr>
        <w:t xml:space="preserve"> This distinction between East and Central is </w:t>
      </w:r>
      <w:r w:rsidR="0008347C">
        <w:rPr>
          <w:rFonts w:cs="Arial"/>
          <w:szCs w:val="22"/>
        </w:rPr>
        <w:t>rather</w:t>
      </w:r>
      <w:r w:rsidR="0008347C" w:rsidRPr="007D0CEF">
        <w:rPr>
          <w:rFonts w:cs="Arial"/>
          <w:szCs w:val="22"/>
        </w:rPr>
        <w:t xml:space="preserve"> </w:t>
      </w:r>
      <w:r w:rsidR="007D0CEF" w:rsidRPr="007D0CEF">
        <w:rPr>
          <w:rFonts w:cs="Arial"/>
          <w:szCs w:val="22"/>
        </w:rPr>
        <w:t xml:space="preserve">arbitrary, and certainly </w:t>
      </w:r>
      <w:r w:rsidR="00D912A1">
        <w:rPr>
          <w:rFonts w:cs="Arial"/>
          <w:szCs w:val="22"/>
        </w:rPr>
        <w:t>does not</w:t>
      </w:r>
      <w:r w:rsidR="007D0CEF" w:rsidRPr="007D0CEF">
        <w:rPr>
          <w:rFonts w:cs="Arial"/>
          <w:szCs w:val="22"/>
        </w:rPr>
        <w:t xml:space="preserve"> represent a natural boundary or even </w:t>
      </w:r>
      <w:proofErr w:type="spellStart"/>
      <w:r w:rsidR="007D0CEF" w:rsidRPr="007D0CEF">
        <w:rPr>
          <w:rFonts w:cs="Arial"/>
          <w:szCs w:val="22"/>
        </w:rPr>
        <w:t>biogreographic</w:t>
      </w:r>
      <w:proofErr w:type="spellEnd"/>
      <w:r w:rsidR="007D0CEF" w:rsidRPr="007D0CEF">
        <w:rPr>
          <w:rFonts w:cs="Arial"/>
          <w:szCs w:val="22"/>
        </w:rPr>
        <w:t xml:space="preserve"> one like the </w:t>
      </w:r>
      <w:r w:rsidR="007E12CB">
        <w:rPr>
          <w:rFonts w:cs="Arial"/>
          <w:szCs w:val="22"/>
        </w:rPr>
        <w:t>Clarion Fracture Zone</w:t>
      </w:r>
      <w:r w:rsidR="007D0CEF" w:rsidRPr="007D0CEF">
        <w:rPr>
          <w:rFonts w:cs="Arial"/>
          <w:szCs w:val="22"/>
        </w:rPr>
        <w:t xml:space="preserve"> </w:t>
      </w:r>
      <w:r w:rsidR="007E12CB">
        <w:rPr>
          <w:rFonts w:cs="Arial"/>
          <w:szCs w:val="22"/>
        </w:rPr>
        <w:t xml:space="preserve">(Hall and </w:t>
      </w:r>
      <w:proofErr w:type="spellStart"/>
      <w:r w:rsidR="007E12CB">
        <w:rPr>
          <w:rFonts w:cs="Arial"/>
          <w:szCs w:val="22"/>
        </w:rPr>
        <w:t>Gurnis</w:t>
      </w:r>
      <w:proofErr w:type="spellEnd"/>
      <w:r w:rsidR="007E12CB">
        <w:rPr>
          <w:rFonts w:cs="Arial"/>
          <w:szCs w:val="22"/>
        </w:rPr>
        <w:t xml:space="preserve">, 2005) which </w:t>
      </w:r>
      <w:r w:rsidR="00EE6635" w:rsidRPr="007D0CEF">
        <w:rPr>
          <w:rFonts w:cs="Arial"/>
          <w:szCs w:val="22"/>
        </w:rPr>
        <w:t>separat</w:t>
      </w:r>
      <w:r w:rsidR="00EE6635">
        <w:rPr>
          <w:rFonts w:cs="Arial"/>
          <w:szCs w:val="22"/>
        </w:rPr>
        <w:t>es</w:t>
      </w:r>
      <w:r w:rsidR="00EE6635" w:rsidRPr="007D0CEF">
        <w:rPr>
          <w:rFonts w:cs="Arial"/>
          <w:szCs w:val="22"/>
        </w:rPr>
        <w:t xml:space="preserve"> </w:t>
      </w:r>
      <w:r w:rsidR="007E12CB" w:rsidRPr="007D0CEF">
        <w:rPr>
          <w:rFonts w:cs="Arial"/>
          <w:szCs w:val="22"/>
        </w:rPr>
        <w:t>APEI</w:t>
      </w:r>
      <w:r w:rsidR="00CF0271">
        <w:rPr>
          <w:rFonts w:cs="Arial"/>
          <w:szCs w:val="22"/>
        </w:rPr>
        <w:t>-</w:t>
      </w:r>
      <w:r w:rsidR="007E12CB" w:rsidRPr="007D0CEF">
        <w:rPr>
          <w:rFonts w:cs="Arial"/>
          <w:szCs w:val="22"/>
        </w:rPr>
        <w:t>3 from the contract areas</w:t>
      </w:r>
      <w:r w:rsidR="007E12CB">
        <w:rPr>
          <w:rFonts w:cs="Arial"/>
          <w:szCs w:val="22"/>
        </w:rPr>
        <w:t xml:space="preserve">. </w:t>
      </w:r>
      <w:r w:rsidRPr="007D0CEF">
        <w:rPr>
          <w:rFonts w:cs="Arial"/>
          <w:szCs w:val="22"/>
        </w:rPr>
        <w:t xml:space="preserve">The separation of </w:t>
      </w:r>
      <w:r w:rsidR="007D0CEF" w:rsidRPr="007D0CEF">
        <w:rPr>
          <w:rFonts w:cs="Arial"/>
          <w:szCs w:val="22"/>
        </w:rPr>
        <w:t>West and Central is</w:t>
      </w:r>
      <w:r w:rsidRPr="007D0CEF">
        <w:rPr>
          <w:rFonts w:cs="Arial"/>
          <w:szCs w:val="22"/>
        </w:rPr>
        <w:t xml:space="preserve"> more defined as no DeepData r</w:t>
      </w:r>
      <w:r w:rsidR="007D0CEF" w:rsidRPr="007D0CEF">
        <w:rPr>
          <w:rFonts w:cs="Arial"/>
          <w:szCs w:val="22"/>
        </w:rPr>
        <w:t xml:space="preserve">ecords are present between the </w:t>
      </w:r>
      <w:r w:rsidRPr="00011B24">
        <w:rPr>
          <w:rFonts w:cs="Arial"/>
          <w:szCs w:val="22"/>
        </w:rPr>
        <w:t>region</w:t>
      </w:r>
      <w:r w:rsidR="007D0CEF" w:rsidRPr="00011B24">
        <w:rPr>
          <w:rFonts w:cs="Arial"/>
          <w:szCs w:val="22"/>
        </w:rPr>
        <w:t>s</w:t>
      </w:r>
      <w:r w:rsidR="0008347C">
        <w:rPr>
          <w:rFonts w:cs="Arial"/>
          <w:szCs w:val="22"/>
        </w:rPr>
        <w:t xml:space="preserve"> (see </w:t>
      </w:r>
      <w:r w:rsidR="0057682C">
        <w:rPr>
          <w:rFonts w:cs="Arial"/>
          <w:szCs w:val="22"/>
        </w:rPr>
        <w:t>Fig. 7</w:t>
      </w:r>
      <w:r w:rsidR="0008347C">
        <w:rPr>
          <w:rFonts w:cs="Arial"/>
          <w:szCs w:val="22"/>
        </w:rPr>
        <w:t>)</w:t>
      </w:r>
      <w:r w:rsidR="00331085" w:rsidRPr="00011B24">
        <w:rPr>
          <w:rFonts w:cs="Arial"/>
          <w:szCs w:val="22"/>
        </w:rPr>
        <w:t xml:space="preserve">. </w:t>
      </w:r>
      <w:r w:rsidR="00614400">
        <w:rPr>
          <w:rFonts w:cs="Arial"/>
          <w:szCs w:val="22"/>
        </w:rPr>
        <w:t xml:space="preserve">Contractor </w:t>
      </w:r>
      <w:r w:rsidR="00614400">
        <w:rPr>
          <w:rFonts w:cs="Arial"/>
        </w:rPr>
        <w:t>s</w:t>
      </w:r>
      <w:r w:rsidR="00684694" w:rsidRPr="00813584">
        <w:rPr>
          <w:rFonts w:cs="Arial"/>
        </w:rPr>
        <w:t xml:space="preserve">ub-areas </w:t>
      </w:r>
      <w:r w:rsidR="00011B24" w:rsidRPr="00011B24">
        <w:rPr>
          <w:rFonts w:cs="Arial"/>
          <w:szCs w:val="22"/>
        </w:rPr>
        <w:t xml:space="preserve">were mapped in QGIS, and a column for contract area was added to reflect actual location rather than origin of records, </w:t>
      </w:r>
      <w:proofErr w:type="gramStart"/>
      <w:r w:rsidR="00011B24" w:rsidRPr="00011B24">
        <w:rPr>
          <w:rFonts w:cs="Arial"/>
          <w:szCs w:val="22"/>
        </w:rPr>
        <w:t>i.e.</w:t>
      </w:r>
      <w:proofErr w:type="gramEnd"/>
      <w:r w:rsidR="00011B24" w:rsidRPr="00011B24">
        <w:rPr>
          <w:rFonts w:cs="Arial"/>
          <w:szCs w:val="22"/>
        </w:rPr>
        <w:t xml:space="preserve"> ContractorID (name of contractor submitting data) as these were not equivalent.</w:t>
      </w:r>
      <w:r w:rsidR="00304B50" w:rsidRPr="00011B24">
        <w:rPr>
          <w:rFonts w:cs="Arial"/>
          <w:szCs w:val="22"/>
        </w:rPr>
        <w:t xml:space="preserve"> Relative abundance by sub-area was estimated </w:t>
      </w:r>
      <w:r w:rsidR="0008347C">
        <w:rPr>
          <w:rFonts w:cs="Arial"/>
          <w:szCs w:val="22"/>
        </w:rPr>
        <w:t xml:space="preserve">in R </w:t>
      </w:r>
      <w:r w:rsidR="00304B50" w:rsidRPr="00011B24">
        <w:rPr>
          <w:rFonts w:cs="Arial"/>
          <w:szCs w:val="22"/>
        </w:rPr>
        <w:t xml:space="preserve">for key </w:t>
      </w:r>
      <w:r w:rsidR="00304B50" w:rsidRPr="00304B50">
        <w:rPr>
          <w:rFonts w:cs="Arial"/>
          <w:szCs w:val="22"/>
        </w:rPr>
        <w:t>macrofaunal groups</w:t>
      </w:r>
      <w:r w:rsidR="0008347C">
        <w:rPr>
          <w:rFonts w:cs="Arial"/>
          <w:szCs w:val="22"/>
        </w:rPr>
        <w:t>-</w:t>
      </w:r>
      <w:r w:rsidR="00304B50" w:rsidRPr="00304B50">
        <w:rPr>
          <w:rFonts w:cs="Arial"/>
          <w:szCs w:val="22"/>
        </w:rPr>
        <w:t xml:space="preserve"> for polychaetes, isopods and tanaids. </w:t>
      </w:r>
      <w:r w:rsidR="00304B50" w:rsidRPr="00DC1FC3">
        <w:rPr>
          <w:rFonts w:cs="Arial"/>
          <w:szCs w:val="22"/>
        </w:rPr>
        <w:t xml:space="preserve">Presence/absence species matrix tables were generated with </w:t>
      </w:r>
      <w:r w:rsidR="0008347C">
        <w:rPr>
          <w:rFonts w:cs="Arial"/>
          <w:szCs w:val="22"/>
        </w:rPr>
        <w:t xml:space="preserve">the R package </w:t>
      </w:r>
      <w:proofErr w:type="spellStart"/>
      <w:r w:rsidR="00304B50" w:rsidRPr="00DC1FC3">
        <w:rPr>
          <w:rFonts w:cs="Arial"/>
          <w:szCs w:val="22"/>
        </w:rPr>
        <w:t>FuzzySim</w:t>
      </w:r>
      <w:proofErr w:type="spellEnd"/>
      <w:r w:rsidR="00304B50" w:rsidRPr="00DC1FC3">
        <w:rPr>
          <w:rFonts w:cs="Arial"/>
          <w:szCs w:val="22"/>
        </w:rPr>
        <w:t xml:space="preserve"> (</w:t>
      </w:r>
      <w:r w:rsidR="008B4507" w:rsidRPr="00DC1FC3">
        <w:rPr>
          <w:rFonts w:cs="Arial"/>
          <w:szCs w:val="22"/>
        </w:rPr>
        <w:t>Barbosa, 2015</w:t>
      </w:r>
      <w:r w:rsidR="00304B50" w:rsidRPr="00DC1FC3">
        <w:rPr>
          <w:rFonts w:cs="Arial"/>
          <w:szCs w:val="22"/>
        </w:rPr>
        <w:t xml:space="preserve">). </w:t>
      </w:r>
      <w:r w:rsidR="00FA596F" w:rsidRPr="00DC1FC3">
        <w:rPr>
          <w:rFonts w:cs="Arial"/>
          <w:szCs w:val="22"/>
        </w:rPr>
        <w:t xml:space="preserve">Upset plots </w:t>
      </w:r>
      <w:r w:rsidR="00304B50" w:rsidRPr="00DC1FC3">
        <w:rPr>
          <w:rFonts w:cs="Arial"/>
          <w:szCs w:val="22"/>
        </w:rPr>
        <w:t>(</w:t>
      </w:r>
      <w:proofErr w:type="spellStart"/>
      <w:r w:rsidR="00304B50" w:rsidRPr="00DC1FC3">
        <w:rPr>
          <w:rFonts w:cs="Arial"/>
          <w:szCs w:val="22"/>
        </w:rPr>
        <w:t>UpSetR</w:t>
      </w:r>
      <w:proofErr w:type="spellEnd"/>
      <w:r w:rsidR="00304B50" w:rsidRPr="00DC1FC3">
        <w:rPr>
          <w:rFonts w:cs="Arial"/>
          <w:szCs w:val="22"/>
        </w:rPr>
        <w:t xml:space="preserve">) were </w:t>
      </w:r>
      <w:r w:rsidR="00FA596F" w:rsidRPr="00DC1FC3">
        <w:rPr>
          <w:rFonts w:cs="Arial"/>
          <w:szCs w:val="22"/>
        </w:rPr>
        <w:t xml:space="preserve">used to visualise patterns </w:t>
      </w:r>
      <w:r w:rsidR="00304B50" w:rsidRPr="00DC1FC3">
        <w:rPr>
          <w:rFonts w:cs="Arial"/>
          <w:szCs w:val="22"/>
        </w:rPr>
        <w:t xml:space="preserve">in species common or distinct by region and contract area, </w:t>
      </w:r>
      <w:r w:rsidR="00FA596F" w:rsidRPr="00DC1FC3">
        <w:t xml:space="preserve">these plots allow visualisation of multiple sets in the data, </w:t>
      </w:r>
      <w:r w:rsidR="00F80D16" w:rsidRPr="00DC1FC3">
        <w:t>such as</w:t>
      </w:r>
      <w:r w:rsidR="00FA596F" w:rsidRPr="00DC1FC3">
        <w:t xml:space="preserve"> species richness intersections with region </w:t>
      </w:r>
      <w:r w:rsidR="00304B50" w:rsidRPr="00DC1FC3">
        <w:t>(</w:t>
      </w:r>
      <w:proofErr w:type="spellStart"/>
      <w:r w:rsidR="00351CD7" w:rsidRPr="00DC1FC3">
        <w:rPr>
          <w:rStyle w:val="LineNumber"/>
          <w:rFonts w:cs="Arial"/>
          <w:sz w:val="22"/>
          <w:szCs w:val="22"/>
        </w:rPr>
        <w:t>Gehlenborg</w:t>
      </w:r>
      <w:proofErr w:type="spellEnd"/>
      <w:r w:rsidR="00351CD7" w:rsidRPr="00DC1FC3">
        <w:t xml:space="preserve"> et al., 2019; </w:t>
      </w:r>
      <w:r w:rsidR="008B4507" w:rsidRPr="00DC1FC3">
        <w:t>Conway et al., 2010</w:t>
      </w:r>
      <w:r w:rsidR="00304B50" w:rsidRPr="00DC1FC3">
        <w:t>)</w:t>
      </w:r>
      <w:r w:rsidR="00F80D16" w:rsidRPr="00DC1FC3">
        <w:t>.</w:t>
      </w:r>
      <w:r w:rsidR="00FA596F" w:rsidRPr="00DC1FC3">
        <w:t xml:space="preserve"> </w:t>
      </w:r>
      <w:r w:rsidR="005676B2">
        <w:t xml:space="preserve">A ‘site’ field was created by concatenating </w:t>
      </w:r>
      <w:proofErr w:type="spellStart"/>
      <w:r w:rsidR="005676B2">
        <w:t>ConractorID</w:t>
      </w:r>
      <w:proofErr w:type="spellEnd"/>
      <w:r w:rsidR="005676B2">
        <w:t xml:space="preserve"> + contract area + station ID. </w:t>
      </w:r>
      <w:r w:rsidR="0008347C">
        <w:t>For community/species even</w:t>
      </w:r>
      <w:r w:rsidR="00BF0EF6">
        <w:t>n</w:t>
      </w:r>
      <w:r w:rsidR="0008347C">
        <w:t xml:space="preserve">ess, </w:t>
      </w:r>
      <w:proofErr w:type="spellStart"/>
      <w:r w:rsidR="00FA596F" w:rsidRPr="00DC1FC3">
        <w:rPr>
          <w:rFonts w:cs="Arial"/>
          <w:szCs w:val="22"/>
        </w:rPr>
        <w:t>Jaccard</w:t>
      </w:r>
      <w:r w:rsidR="00BB1599" w:rsidRPr="00DC1FC3">
        <w:rPr>
          <w:rFonts w:cs="Arial"/>
          <w:szCs w:val="22"/>
        </w:rPr>
        <w:t>s</w:t>
      </w:r>
      <w:proofErr w:type="spellEnd"/>
      <w:r w:rsidR="00BB1599" w:rsidRPr="00DC1FC3">
        <w:rPr>
          <w:rFonts w:cs="Arial"/>
          <w:szCs w:val="22"/>
        </w:rPr>
        <w:t xml:space="preserve"> evenness</w:t>
      </w:r>
      <w:r w:rsidR="00FA596F" w:rsidRPr="00DC1FC3">
        <w:rPr>
          <w:rFonts w:cs="Arial"/>
          <w:szCs w:val="22"/>
        </w:rPr>
        <w:t xml:space="preserve"> </w:t>
      </w:r>
      <w:r w:rsidR="00F80D16" w:rsidRPr="00DC1FC3">
        <w:rPr>
          <w:rFonts w:cs="Arial"/>
          <w:szCs w:val="22"/>
        </w:rPr>
        <w:t>(</w:t>
      </w:r>
      <w:proofErr w:type="spellStart"/>
      <w:r w:rsidR="00F80D16" w:rsidRPr="00DC1FC3">
        <w:rPr>
          <w:rFonts w:cs="Arial"/>
          <w:szCs w:val="22"/>
        </w:rPr>
        <w:t>Baselga</w:t>
      </w:r>
      <w:proofErr w:type="spellEnd"/>
      <w:r w:rsidR="00F80D16" w:rsidRPr="00DC1FC3">
        <w:rPr>
          <w:rFonts w:cs="Arial"/>
          <w:szCs w:val="22"/>
        </w:rPr>
        <w:t xml:space="preserve">, 2010) </w:t>
      </w:r>
      <w:r w:rsidR="00FA596F" w:rsidRPr="00DC1FC3">
        <w:rPr>
          <w:rFonts w:cs="Arial"/>
          <w:szCs w:val="22"/>
        </w:rPr>
        <w:t>and Sor</w:t>
      </w:r>
      <w:r w:rsidR="00F80D16" w:rsidRPr="00DC1FC3">
        <w:rPr>
          <w:rFonts w:cs="Arial"/>
          <w:szCs w:val="22"/>
        </w:rPr>
        <w:t>enson similarity indices (</w:t>
      </w:r>
      <w:r w:rsidR="00BB1599" w:rsidRPr="00DC1FC3">
        <w:rPr>
          <w:rFonts w:cs="Arial"/>
          <w:szCs w:val="22"/>
        </w:rPr>
        <w:t>Sorensen</w:t>
      </w:r>
      <w:r w:rsidR="00290140" w:rsidRPr="00DC1FC3">
        <w:rPr>
          <w:rFonts w:cs="Arial"/>
          <w:szCs w:val="22"/>
        </w:rPr>
        <w:t xml:space="preserve">, 1948, </w:t>
      </w:r>
      <w:proofErr w:type="spellStart"/>
      <w:r w:rsidR="00290140" w:rsidRPr="00DC1FC3">
        <w:rPr>
          <w:rFonts w:cs="Arial"/>
          <w:szCs w:val="22"/>
        </w:rPr>
        <w:t>Balse</w:t>
      </w:r>
      <w:r w:rsidR="00BB1599" w:rsidRPr="00DC1FC3">
        <w:rPr>
          <w:rFonts w:cs="Arial"/>
          <w:szCs w:val="22"/>
        </w:rPr>
        <w:t>ga</w:t>
      </w:r>
      <w:proofErr w:type="spellEnd"/>
      <w:r w:rsidR="00BB1599" w:rsidRPr="00DC1FC3">
        <w:rPr>
          <w:rFonts w:cs="Arial"/>
          <w:szCs w:val="22"/>
        </w:rPr>
        <w:t xml:space="preserve"> &amp; Orme, 2012</w:t>
      </w:r>
      <w:r w:rsidR="00F80D16" w:rsidRPr="00DC1FC3">
        <w:rPr>
          <w:rFonts w:cs="Arial"/>
          <w:szCs w:val="22"/>
        </w:rPr>
        <w:t>) and Whittaker dis</w:t>
      </w:r>
      <w:r w:rsidR="00BF0EF6">
        <w:rPr>
          <w:rFonts w:cs="Arial"/>
          <w:szCs w:val="22"/>
        </w:rPr>
        <w:t>s</w:t>
      </w:r>
      <w:r w:rsidR="00F80D16" w:rsidRPr="00DC1FC3">
        <w:rPr>
          <w:rFonts w:cs="Arial"/>
          <w:szCs w:val="22"/>
        </w:rPr>
        <w:t>imilar</w:t>
      </w:r>
      <w:r w:rsidR="0008347C">
        <w:rPr>
          <w:rFonts w:cs="Arial"/>
          <w:szCs w:val="22"/>
        </w:rPr>
        <w:t>i</w:t>
      </w:r>
      <w:r w:rsidR="00F80D16" w:rsidRPr="00DC1FC3">
        <w:rPr>
          <w:rFonts w:cs="Arial"/>
          <w:szCs w:val="22"/>
        </w:rPr>
        <w:t xml:space="preserve">ty indices (Whittaker, 1972) </w:t>
      </w:r>
      <w:r w:rsidR="00F80D16" w:rsidRPr="00F80D16">
        <w:rPr>
          <w:rFonts w:cs="Arial"/>
          <w:szCs w:val="22"/>
        </w:rPr>
        <w:t xml:space="preserve">were estimated </w:t>
      </w:r>
      <w:r w:rsidR="0008347C">
        <w:rPr>
          <w:rFonts w:cs="Arial"/>
          <w:szCs w:val="22"/>
        </w:rPr>
        <w:t>with</w:t>
      </w:r>
      <w:r w:rsidR="00F80D16" w:rsidRPr="00F80D16">
        <w:rPr>
          <w:rFonts w:cs="Arial"/>
          <w:szCs w:val="22"/>
        </w:rPr>
        <w:t xml:space="preserve"> </w:t>
      </w:r>
      <w:r w:rsidR="00BB1599">
        <w:rPr>
          <w:rFonts w:cs="Arial"/>
          <w:szCs w:val="22"/>
        </w:rPr>
        <w:t>betapart</w:t>
      </w:r>
      <w:r w:rsidR="0008347C">
        <w:rPr>
          <w:rFonts w:cs="Arial"/>
          <w:szCs w:val="22"/>
        </w:rPr>
        <w:t xml:space="preserve"> (</w:t>
      </w:r>
      <w:proofErr w:type="spellStart"/>
      <w:r w:rsidR="009A1998">
        <w:rPr>
          <w:rFonts w:cs="Arial"/>
          <w:szCs w:val="22"/>
        </w:rPr>
        <w:t>Baselga</w:t>
      </w:r>
      <w:proofErr w:type="spellEnd"/>
      <w:r w:rsidR="009A1998">
        <w:rPr>
          <w:rFonts w:cs="Arial"/>
          <w:szCs w:val="22"/>
        </w:rPr>
        <w:t xml:space="preserve"> &amp; Orme, 2012</w:t>
      </w:r>
      <w:r w:rsidR="0008347C">
        <w:rPr>
          <w:rFonts w:cs="Arial"/>
          <w:szCs w:val="22"/>
        </w:rPr>
        <w:t>)</w:t>
      </w:r>
      <w:r w:rsidR="00BB1599">
        <w:rPr>
          <w:rFonts w:cs="Arial"/>
          <w:szCs w:val="22"/>
        </w:rPr>
        <w:t>.</w:t>
      </w:r>
    </w:p>
    <w:p w14:paraId="2F4FC4DC" w14:textId="05A8E69C" w:rsidR="00E03046" w:rsidRPr="00011B24" w:rsidRDefault="00E03046">
      <w:pPr>
        <w:rPr>
          <w:rFonts w:cs="Arial"/>
          <w:szCs w:val="22"/>
        </w:rPr>
      </w:pPr>
      <w:r>
        <w:rPr>
          <w:rFonts w:cs="Arial"/>
          <w:szCs w:val="22"/>
        </w:rPr>
        <w:br w:type="page"/>
      </w:r>
    </w:p>
    <w:p w14:paraId="0E58613F" w14:textId="12ACCFF3" w:rsidR="0009216A" w:rsidRDefault="00067929" w:rsidP="0009216A">
      <w:pPr>
        <w:pStyle w:val="Heading1"/>
      </w:pPr>
      <w:bookmarkStart w:id="44" w:name="_Toc101879400"/>
      <w:commentRangeStart w:id="45"/>
      <w:r w:rsidRPr="00F44037">
        <w:lastRenderedPageBreak/>
        <w:t>R</w:t>
      </w:r>
      <w:r w:rsidR="000A433C">
        <w:t>ESULTS</w:t>
      </w:r>
      <w:bookmarkEnd w:id="44"/>
      <w:r w:rsidRPr="00F44037">
        <w:tab/>
      </w:r>
      <w:commentRangeEnd w:id="45"/>
      <w:r w:rsidR="008228FE">
        <w:rPr>
          <w:rStyle w:val="CommentReference"/>
          <w:rFonts w:asciiTheme="minorHAnsi" w:eastAsiaTheme="minorHAnsi" w:hAnsiTheme="minorHAnsi" w:cstheme="minorBidi"/>
          <w:b w:val="0"/>
          <w:color w:val="auto"/>
        </w:rPr>
        <w:commentReference w:id="45"/>
      </w:r>
      <w:r w:rsidRPr="00F44037">
        <w:tab/>
      </w:r>
    </w:p>
    <w:p w14:paraId="0AB25195" w14:textId="7C6C8A03" w:rsidR="007C2CE1" w:rsidRDefault="007C2CE1" w:rsidP="007C2CE1"/>
    <w:p w14:paraId="4C7C1718" w14:textId="77777777" w:rsidR="006130B5" w:rsidRDefault="006130B5" w:rsidP="00BA1433">
      <w:pPr>
        <w:rPr>
          <w:rFonts w:cs="Arial"/>
          <w:b/>
        </w:rPr>
      </w:pPr>
    </w:p>
    <w:p w14:paraId="37423C9B" w14:textId="77777777" w:rsidR="00BA1433" w:rsidRDefault="00BA1433" w:rsidP="00BA1433">
      <w:pPr>
        <w:pStyle w:val="Heading2"/>
      </w:pPr>
      <w:bookmarkStart w:id="46" w:name="_Toc101879401"/>
      <w:r>
        <w:t>Published literature containing taxonomic information</w:t>
      </w:r>
      <w:bookmarkEnd w:id="46"/>
    </w:p>
    <w:p w14:paraId="031BE300" w14:textId="77777777" w:rsidR="00BA1433" w:rsidRDefault="00BA1433" w:rsidP="00BA1433">
      <w:pPr>
        <w:rPr>
          <w:rFonts w:cs="Arial"/>
          <w:b/>
        </w:rPr>
      </w:pPr>
    </w:p>
    <w:p w14:paraId="5FE01E8F" w14:textId="77777777" w:rsidR="00BA1433" w:rsidRPr="008A79C7" w:rsidRDefault="00BA1433" w:rsidP="00BA1433">
      <w:pPr>
        <w:pStyle w:val="Heading3"/>
      </w:pPr>
      <w:bookmarkStart w:id="47" w:name="_Toc101879402"/>
      <w:r w:rsidRPr="008A79C7">
        <w:t>Overview</w:t>
      </w:r>
      <w:bookmarkEnd w:id="47"/>
    </w:p>
    <w:p w14:paraId="3401508F" w14:textId="77777777" w:rsidR="00BA1433" w:rsidRPr="008A79C7" w:rsidRDefault="00BA1433" w:rsidP="00BA1433"/>
    <w:p w14:paraId="7105171E" w14:textId="36EE914C" w:rsidR="001D3861" w:rsidRDefault="00FE25F9" w:rsidP="00BA1433">
      <w:pPr>
        <w:tabs>
          <w:tab w:val="left" w:pos="284"/>
        </w:tabs>
        <w:rPr>
          <w:rFonts w:cs="Arial"/>
          <w:szCs w:val="22"/>
        </w:rPr>
      </w:pPr>
      <w:bookmarkStart w:id="48" w:name="_Hlk104989382"/>
      <w:r>
        <w:rPr>
          <w:rFonts w:cs="Arial"/>
          <w:szCs w:val="22"/>
        </w:rPr>
        <w:t>1</w:t>
      </w:r>
      <w:ins w:id="49" w:author="Muriel Rabone" w:date="2022-08-17T21:02:00Z">
        <w:r w:rsidR="00A97582">
          <w:rPr>
            <w:rFonts w:cs="Arial"/>
            <w:szCs w:val="22"/>
          </w:rPr>
          <w:t>63</w:t>
        </w:r>
      </w:ins>
      <w:del w:id="50" w:author="Muriel Rabone" w:date="2022-08-17T21:02:00Z">
        <w:r w:rsidR="00330B38" w:rsidDel="00A97582">
          <w:rPr>
            <w:rFonts w:cs="Arial"/>
            <w:szCs w:val="22"/>
          </w:rPr>
          <w:delText>5</w:delText>
        </w:r>
        <w:r w:rsidR="008228FE" w:rsidDel="00A97582">
          <w:rPr>
            <w:rFonts w:cs="Arial"/>
            <w:szCs w:val="22"/>
          </w:rPr>
          <w:delText>6</w:delText>
        </w:r>
      </w:del>
      <w:r>
        <w:rPr>
          <w:rFonts w:cs="Arial"/>
          <w:szCs w:val="22"/>
        </w:rPr>
        <w:t xml:space="preserve"> p</w:t>
      </w:r>
      <w:r w:rsidR="00C75631">
        <w:rPr>
          <w:rFonts w:cs="Arial"/>
          <w:szCs w:val="22"/>
        </w:rPr>
        <w:t>ublication</w:t>
      </w:r>
      <w:r>
        <w:rPr>
          <w:rFonts w:cs="Arial"/>
          <w:szCs w:val="22"/>
        </w:rPr>
        <w:t>s i</w:t>
      </w:r>
      <w:r w:rsidRPr="00404352">
        <w:rPr>
          <w:rFonts w:cs="Arial"/>
          <w:szCs w:val="22"/>
        </w:rPr>
        <w:t>n</w:t>
      </w:r>
      <w:r>
        <w:rPr>
          <w:rFonts w:cs="Arial"/>
          <w:szCs w:val="22"/>
        </w:rPr>
        <w:t xml:space="preserve"> </w:t>
      </w:r>
      <w:r w:rsidR="00BA1433">
        <w:rPr>
          <w:rFonts w:cs="Arial"/>
          <w:szCs w:val="22"/>
        </w:rPr>
        <w:t xml:space="preserve">total </w:t>
      </w:r>
      <w:r w:rsidR="00BA1433" w:rsidRPr="001D3861">
        <w:rPr>
          <w:rFonts w:cs="Arial"/>
          <w:szCs w:val="22"/>
        </w:rPr>
        <w:t>containing taxonomic information were identified and included in the review</w:t>
      </w:r>
      <w:r w:rsidR="00701798">
        <w:rPr>
          <w:rStyle w:val="FootnoteReference"/>
          <w:rFonts w:cs="Arial"/>
          <w:szCs w:val="22"/>
        </w:rPr>
        <w:footnoteReference w:id="32"/>
      </w:r>
      <w:r w:rsidR="00BA1433" w:rsidRPr="001D3861">
        <w:rPr>
          <w:rFonts w:cs="Arial"/>
          <w:szCs w:val="22"/>
        </w:rPr>
        <w:t xml:space="preserve">. </w:t>
      </w:r>
      <w:r w:rsidR="00330B38">
        <w:rPr>
          <w:rFonts w:cs="Arial"/>
          <w:szCs w:val="22"/>
        </w:rPr>
        <w:t xml:space="preserve">A further </w:t>
      </w:r>
      <w:r w:rsidR="00BA1433" w:rsidRPr="001D3861">
        <w:rPr>
          <w:rFonts w:cs="Arial"/>
          <w:szCs w:val="22"/>
        </w:rPr>
        <w:t>4</w:t>
      </w:r>
      <w:r w:rsidR="002348B7">
        <w:rPr>
          <w:rFonts w:cs="Arial"/>
          <w:szCs w:val="22"/>
        </w:rPr>
        <w:t>2</w:t>
      </w:r>
      <w:r w:rsidR="00BA1433" w:rsidRPr="001D3861">
        <w:rPr>
          <w:rFonts w:cs="Arial"/>
          <w:szCs w:val="22"/>
        </w:rPr>
        <w:t xml:space="preserve"> papers </w:t>
      </w:r>
      <w:r w:rsidR="00C75631">
        <w:rPr>
          <w:rFonts w:cs="Arial"/>
          <w:szCs w:val="22"/>
        </w:rPr>
        <w:t>identified</w:t>
      </w:r>
      <w:r w:rsidR="00C75631" w:rsidRPr="00404352">
        <w:rPr>
          <w:rFonts w:cs="Arial"/>
          <w:szCs w:val="22"/>
        </w:rPr>
        <w:t xml:space="preserve"> </w:t>
      </w:r>
      <w:r w:rsidR="00BA1433" w:rsidRPr="00404352">
        <w:rPr>
          <w:rFonts w:cs="Arial"/>
          <w:szCs w:val="22"/>
        </w:rPr>
        <w:t>during the review were excluded as they did not contain taxonomic information</w:t>
      </w:r>
      <w:r w:rsidR="00BA1433">
        <w:rPr>
          <w:rFonts w:cs="Arial"/>
          <w:szCs w:val="22"/>
        </w:rPr>
        <w:t xml:space="preserve">, </w:t>
      </w:r>
      <w:r>
        <w:rPr>
          <w:rFonts w:cs="Arial"/>
          <w:szCs w:val="22"/>
        </w:rPr>
        <w:t>were duplicate studies</w:t>
      </w:r>
      <w:r w:rsidR="00C75631">
        <w:rPr>
          <w:rFonts w:cs="Arial"/>
          <w:szCs w:val="22"/>
        </w:rPr>
        <w:t>,</w:t>
      </w:r>
      <w:r w:rsidR="006130B5">
        <w:rPr>
          <w:rFonts w:cs="Arial"/>
          <w:szCs w:val="22"/>
        </w:rPr>
        <w:t xml:space="preserve"> </w:t>
      </w:r>
      <w:r w:rsidR="00367B5B">
        <w:rPr>
          <w:rFonts w:cs="Arial"/>
          <w:szCs w:val="22"/>
        </w:rPr>
        <w:t xml:space="preserve">examined </w:t>
      </w:r>
      <w:r w:rsidR="006130B5">
        <w:rPr>
          <w:rFonts w:cs="Arial"/>
          <w:szCs w:val="22"/>
        </w:rPr>
        <w:t>pelagic taxa</w:t>
      </w:r>
      <w:r w:rsidR="00BA1433" w:rsidRPr="00404352">
        <w:rPr>
          <w:rFonts w:cs="Arial"/>
          <w:szCs w:val="22"/>
        </w:rPr>
        <w:t xml:space="preserve"> </w:t>
      </w:r>
      <w:r w:rsidR="00701798">
        <w:rPr>
          <w:rFonts w:cs="Arial"/>
          <w:szCs w:val="22"/>
        </w:rPr>
        <w:t>or were un</w:t>
      </w:r>
      <w:r w:rsidR="00C75631">
        <w:rPr>
          <w:rFonts w:cs="Arial"/>
          <w:szCs w:val="22"/>
        </w:rPr>
        <w:t xml:space="preserve">available </w:t>
      </w:r>
      <w:r w:rsidR="00BA1433" w:rsidRPr="00404352">
        <w:rPr>
          <w:rFonts w:cs="Arial"/>
          <w:szCs w:val="22"/>
        </w:rPr>
        <w:t>(</w:t>
      </w:r>
      <w:hyperlink w:anchor="_Supplementary_Data_File_3" w:history="1">
        <w:r w:rsidR="00304B50" w:rsidRPr="00304B50">
          <w:rPr>
            <w:rStyle w:val="Hyperlink"/>
            <w:rFonts w:cs="Arial"/>
            <w:szCs w:val="22"/>
          </w:rPr>
          <w:t>see SDF 5</w:t>
        </w:r>
      </w:hyperlink>
      <w:r w:rsidR="00BA1433" w:rsidRPr="00404352">
        <w:rPr>
          <w:rFonts w:cs="Arial"/>
          <w:szCs w:val="22"/>
        </w:rPr>
        <w:t xml:space="preserve">). Types of </w:t>
      </w:r>
      <w:r w:rsidR="00BA1433" w:rsidRPr="00C70CDF">
        <w:rPr>
          <w:rFonts w:cs="Arial"/>
          <w:szCs w:val="22"/>
        </w:rPr>
        <w:t>studies</w:t>
      </w:r>
      <w:r w:rsidR="00C75631">
        <w:rPr>
          <w:rFonts w:cs="Arial"/>
          <w:szCs w:val="22"/>
        </w:rPr>
        <w:t xml:space="preserve"> </w:t>
      </w:r>
      <w:r w:rsidR="00701798">
        <w:rPr>
          <w:rFonts w:cs="Arial"/>
          <w:szCs w:val="22"/>
        </w:rPr>
        <w:t xml:space="preserve">sourced </w:t>
      </w:r>
      <w:r w:rsidR="00C75631">
        <w:rPr>
          <w:rFonts w:cs="Arial"/>
          <w:szCs w:val="22"/>
        </w:rPr>
        <w:t>in the review</w:t>
      </w:r>
      <w:r w:rsidR="00BA1433" w:rsidRPr="00C70CDF">
        <w:rPr>
          <w:rFonts w:cs="Arial"/>
          <w:szCs w:val="22"/>
        </w:rPr>
        <w:t xml:space="preserve"> included species descriptions, ecological studies, and phylogenetic </w:t>
      </w:r>
      <w:r>
        <w:rPr>
          <w:rFonts w:cs="Arial"/>
          <w:szCs w:val="22"/>
        </w:rPr>
        <w:t xml:space="preserve">or genomic </w:t>
      </w:r>
      <w:r w:rsidR="00BA1433" w:rsidRPr="00C70CDF">
        <w:rPr>
          <w:rFonts w:cs="Arial"/>
          <w:szCs w:val="22"/>
        </w:rPr>
        <w:t xml:space="preserve">analyses. All </w:t>
      </w:r>
      <w:r w:rsidR="00367B5B">
        <w:rPr>
          <w:rFonts w:cs="Arial"/>
          <w:szCs w:val="22"/>
        </w:rPr>
        <w:t xml:space="preserve">selected works </w:t>
      </w:r>
      <w:r w:rsidR="00BA1433" w:rsidRPr="00C70CDF">
        <w:rPr>
          <w:rFonts w:cs="Arial"/>
          <w:szCs w:val="22"/>
        </w:rPr>
        <w:t>were articles published in peer-r</w:t>
      </w:r>
      <w:r w:rsidR="00C70CDF">
        <w:rPr>
          <w:rFonts w:cs="Arial"/>
          <w:szCs w:val="22"/>
        </w:rPr>
        <w:t xml:space="preserve">eviewed journals, apart from </w:t>
      </w:r>
      <w:r w:rsidR="0073245D">
        <w:rPr>
          <w:rFonts w:cs="Arial"/>
          <w:szCs w:val="22"/>
        </w:rPr>
        <w:t>two</w:t>
      </w:r>
      <w:r w:rsidR="00C70CDF">
        <w:rPr>
          <w:rFonts w:cs="Arial"/>
          <w:szCs w:val="22"/>
        </w:rPr>
        <w:t xml:space="preserve"> thes</w:t>
      </w:r>
      <w:r w:rsidR="0073245D">
        <w:rPr>
          <w:rFonts w:cs="Arial"/>
          <w:szCs w:val="22"/>
        </w:rPr>
        <w:t>e</w:t>
      </w:r>
      <w:r w:rsidR="00C70CDF">
        <w:rPr>
          <w:rFonts w:cs="Arial"/>
          <w:szCs w:val="22"/>
        </w:rPr>
        <w:t xml:space="preserve">s </w:t>
      </w:r>
      <w:r w:rsidR="00367B5B" w:rsidRPr="00C70CDF">
        <w:rPr>
          <w:rFonts w:cs="Arial"/>
          <w:szCs w:val="22"/>
        </w:rPr>
        <w:t>(Mahatma, 2009</w:t>
      </w:r>
      <w:r w:rsidR="0073245D">
        <w:rPr>
          <w:rFonts w:cs="Arial"/>
          <w:szCs w:val="22"/>
        </w:rPr>
        <w:t>, Tilot, 1992</w:t>
      </w:r>
      <w:r w:rsidR="00367B5B">
        <w:rPr>
          <w:rFonts w:cs="Arial"/>
          <w:szCs w:val="22"/>
        </w:rPr>
        <w:t xml:space="preserve">) </w:t>
      </w:r>
      <w:r w:rsidR="00C70CDF">
        <w:rPr>
          <w:rFonts w:cs="Arial"/>
          <w:szCs w:val="22"/>
        </w:rPr>
        <w:t xml:space="preserve">and </w:t>
      </w:r>
      <w:r w:rsidR="00367B5B">
        <w:rPr>
          <w:rFonts w:cs="Arial"/>
          <w:szCs w:val="22"/>
        </w:rPr>
        <w:t>one</w:t>
      </w:r>
      <w:r w:rsidR="00BA1433" w:rsidRPr="00C70CDF">
        <w:rPr>
          <w:rFonts w:cs="Arial"/>
          <w:szCs w:val="22"/>
        </w:rPr>
        <w:t xml:space="preserve"> report</w:t>
      </w:r>
      <w:r w:rsidR="00C70CDF">
        <w:rPr>
          <w:rFonts w:cs="Arial"/>
          <w:szCs w:val="22"/>
        </w:rPr>
        <w:t xml:space="preserve"> </w:t>
      </w:r>
      <w:r w:rsidR="00367B5B">
        <w:rPr>
          <w:rFonts w:cs="Arial"/>
          <w:szCs w:val="22"/>
        </w:rPr>
        <w:t>(</w:t>
      </w:r>
      <w:r w:rsidR="00BA1433" w:rsidRPr="00C70CDF">
        <w:rPr>
          <w:rFonts w:cs="Arial"/>
          <w:szCs w:val="22"/>
        </w:rPr>
        <w:t xml:space="preserve">Smith et al., 2008). Taxonomic information included new descriptions, of species, genera </w:t>
      </w:r>
      <w:r w:rsidR="00684694">
        <w:rPr>
          <w:rFonts w:cs="Arial"/>
          <w:szCs w:val="22"/>
        </w:rPr>
        <w:t>and</w:t>
      </w:r>
      <w:r w:rsidR="00684694" w:rsidRPr="00C70CDF">
        <w:rPr>
          <w:rFonts w:cs="Arial"/>
          <w:szCs w:val="22"/>
        </w:rPr>
        <w:t xml:space="preserve"> </w:t>
      </w:r>
      <w:proofErr w:type="gramStart"/>
      <w:r w:rsidR="00BA1433" w:rsidRPr="00C70CDF">
        <w:rPr>
          <w:rFonts w:cs="Arial"/>
          <w:szCs w:val="22"/>
        </w:rPr>
        <w:t>families;</w:t>
      </w:r>
      <w:proofErr w:type="gramEnd"/>
      <w:r w:rsidR="00BA1433" w:rsidRPr="00C70CDF">
        <w:rPr>
          <w:rFonts w:cs="Arial"/>
          <w:szCs w:val="22"/>
        </w:rPr>
        <w:t xml:space="preserve"> or distributional records</w:t>
      </w:r>
      <w:r>
        <w:rPr>
          <w:rFonts w:cs="Arial"/>
          <w:szCs w:val="22"/>
        </w:rPr>
        <w:t xml:space="preserve">, i.e. </w:t>
      </w:r>
      <w:r w:rsidR="00BA1433" w:rsidRPr="00C70CDF">
        <w:rPr>
          <w:rFonts w:cs="Arial"/>
          <w:szCs w:val="22"/>
        </w:rPr>
        <w:t xml:space="preserve">occurrences of known taxa. </w:t>
      </w:r>
      <w:proofErr w:type="gramStart"/>
      <w:r w:rsidR="00E57196">
        <w:rPr>
          <w:rFonts w:cs="Arial"/>
          <w:szCs w:val="22"/>
        </w:rPr>
        <w:t>The majority of</w:t>
      </w:r>
      <w:proofErr w:type="gramEnd"/>
      <w:r w:rsidR="00E57196">
        <w:rPr>
          <w:rFonts w:cs="Arial"/>
          <w:szCs w:val="22"/>
        </w:rPr>
        <w:t xml:space="preserve"> the literature has been published over the last two decades, with only 22 taxonomic articles identified published prior to 2000 (Table 1).</w:t>
      </w:r>
    </w:p>
    <w:p w14:paraId="67ABB0FF" w14:textId="77777777" w:rsidR="001D3861" w:rsidRDefault="001D3861" w:rsidP="00BA1433">
      <w:pPr>
        <w:tabs>
          <w:tab w:val="left" w:pos="284"/>
        </w:tabs>
        <w:rPr>
          <w:rFonts w:cs="Arial"/>
          <w:szCs w:val="22"/>
        </w:rPr>
      </w:pPr>
    </w:p>
    <w:p w14:paraId="65486A88" w14:textId="00B50ADE" w:rsidR="00BB7752" w:rsidRDefault="00BA1433" w:rsidP="00BA1433">
      <w:pPr>
        <w:tabs>
          <w:tab w:val="left" w:pos="284"/>
        </w:tabs>
        <w:rPr>
          <w:rFonts w:cs="Arial"/>
          <w:szCs w:val="22"/>
        </w:rPr>
      </w:pPr>
      <w:r w:rsidRPr="00C70CDF">
        <w:rPr>
          <w:rFonts w:cs="Arial"/>
          <w:szCs w:val="22"/>
        </w:rPr>
        <w:t>Taxonomic publications in</w:t>
      </w:r>
      <w:r w:rsidR="00B40421">
        <w:rPr>
          <w:rFonts w:cs="Arial"/>
          <w:szCs w:val="22"/>
        </w:rPr>
        <w:t xml:space="preserve">cluding descriptions numbered </w:t>
      </w:r>
      <w:r w:rsidR="00CE0389">
        <w:rPr>
          <w:rFonts w:cs="Arial"/>
          <w:szCs w:val="22"/>
        </w:rPr>
        <w:t>6</w:t>
      </w:r>
      <w:r w:rsidR="005851DB">
        <w:rPr>
          <w:rFonts w:cs="Arial"/>
          <w:szCs w:val="22"/>
        </w:rPr>
        <w:t>3</w:t>
      </w:r>
      <w:r w:rsidR="00FE25F9" w:rsidRPr="00C70CDF">
        <w:rPr>
          <w:rFonts w:cs="Arial"/>
          <w:szCs w:val="22"/>
        </w:rPr>
        <w:t xml:space="preserve"> </w:t>
      </w:r>
      <w:r w:rsidRPr="00C70CDF">
        <w:rPr>
          <w:rFonts w:cs="Arial"/>
          <w:szCs w:val="22"/>
        </w:rPr>
        <w:t>in total, mainly purely systematics</w:t>
      </w:r>
      <w:r w:rsidR="00FE25F9">
        <w:rPr>
          <w:rFonts w:cs="Arial"/>
          <w:szCs w:val="22"/>
        </w:rPr>
        <w:t xml:space="preserve"> works</w:t>
      </w:r>
      <w:r w:rsidRPr="00C70CDF">
        <w:rPr>
          <w:rFonts w:cs="Arial"/>
          <w:szCs w:val="22"/>
        </w:rPr>
        <w:t xml:space="preserve"> </w:t>
      </w:r>
      <w:proofErr w:type="gramStart"/>
      <w:r w:rsidRPr="00404352">
        <w:rPr>
          <w:rFonts w:cs="Arial"/>
          <w:szCs w:val="22"/>
        </w:rPr>
        <w:t>i.e</w:t>
      </w:r>
      <w:r w:rsidR="001D3861">
        <w:rPr>
          <w:rFonts w:cs="Arial"/>
          <w:szCs w:val="22"/>
        </w:rPr>
        <w:t>.</w:t>
      </w:r>
      <w:proofErr w:type="gramEnd"/>
      <w:r w:rsidR="001D3861">
        <w:rPr>
          <w:rFonts w:cs="Arial"/>
          <w:szCs w:val="22"/>
        </w:rPr>
        <w:t xml:space="preserve"> species/genus descriptions, </w:t>
      </w:r>
      <w:r w:rsidR="00FE25F9">
        <w:rPr>
          <w:rFonts w:cs="Arial"/>
          <w:szCs w:val="22"/>
        </w:rPr>
        <w:t xml:space="preserve">but </w:t>
      </w:r>
      <w:r w:rsidR="001D3861" w:rsidRPr="00060C01">
        <w:rPr>
          <w:rFonts w:cs="Arial"/>
          <w:szCs w:val="22"/>
        </w:rPr>
        <w:t>15</w:t>
      </w:r>
      <w:r w:rsidRPr="00404352">
        <w:rPr>
          <w:rFonts w:cs="Arial"/>
          <w:szCs w:val="22"/>
        </w:rPr>
        <w:t xml:space="preserve"> also included distributional records o</w:t>
      </w:r>
      <w:r w:rsidR="00701798">
        <w:rPr>
          <w:rFonts w:cs="Arial"/>
          <w:szCs w:val="22"/>
        </w:rPr>
        <w:t>f</w:t>
      </w:r>
      <w:r w:rsidRPr="00404352">
        <w:rPr>
          <w:rFonts w:cs="Arial"/>
          <w:szCs w:val="22"/>
        </w:rPr>
        <w:t xml:space="preserve"> named species and/or </w:t>
      </w:r>
      <w:r w:rsidR="00701798">
        <w:rPr>
          <w:rFonts w:cs="Arial"/>
          <w:szCs w:val="22"/>
        </w:rPr>
        <w:t>morphospecies/</w:t>
      </w:r>
      <w:r w:rsidR="00367B5B">
        <w:rPr>
          <w:rFonts w:cs="Arial"/>
          <w:szCs w:val="22"/>
        </w:rPr>
        <w:t>temporary names</w:t>
      </w:r>
      <w:r w:rsidR="00367B5B" w:rsidRPr="00404352">
        <w:rPr>
          <w:rFonts w:cs="Arial"/>
          <w:szCs w:val="22"/>
        </w:rPr>
        <w:t xml:space="preserve"> </w:t>
      </w:r>
      <w:r w:rsidRPr="00404352">
        <w:rPr>
          <w:rFonts w:cs="Arial"/>
          <w:szCs w:val="22"/>
        </w:rPr>
        <w:t>(e.g. Molodtsova &amp; Opresko, 2017, Wiklund et al., 2017), and a few included broader analysis, e.g. modelling (Jakiel et al</w:t>
      </w:r>
      <w:r w:rsidR="001C35B3">
        <w:rPr>
          <w:rFonts w:cs="Arial"/>
          <w:szCs w:val="22"/>
        </w:rPr>
        <w:t>.</w:t>
      </w:r>
      <w:r w:rsidRPr="00404352">
        <w:rPr>
          <w:rFonts w:cs="Arial"/>
          <w:szCs w:val="22"/>
        </w:rPr>
        <w:t xml:space="preserve">, 2019). Overall, </w:t>
      </w:r>
      <w:del w:id="51" w:author="Muriel Rabone" w:date="2022-08-17T21:28:00Z">
        <w:r w:rsidR="00B40421" w:rsidRPr="001D3861" w:rsidDel="00CD3E8F">
          <w:rPr>
            <w:rFonts w:cs="Arial"/>
            <w:szCs w:val="22"/>
          </w:rPr>
          <w:delText>5</w:delText>
        </w:r>
        <w:r w:rsidR="00A602C0" w:rsidDel="00CD3E8F">
          <w:rPr>
            <w:rFonts w:cs="Arial"/>
            <w:szCs w:val="22"/>
          </w:rPr>
          <w:delText>6</w:delText>
        </w:r>
      </w:del>
      <w:ins w:id="52" w:author="Muriel Rabone" w:date="2022-08-17T21:28:00Z">
        <w:r w:rsidR="00CD3E8F">
          <w:rPr>
            <w:rFonts w:cs="Arial"/>
            <w:szCs w:val="22"/>
          </w:rPr>
          <w:t>60</w:t>
        </w:r>
      </w:ins>
      <w:r w:rsidR="00B40421" w:rsidRPr="001D3861">
        <w:rPr>
          <w:rFonts w:cs="Arial"/>
          <w:szCs w:val="22"/>
        </w:rPr>
        <w:t>% (</w:t>
      </w:r>
      <w:del w:id="53" w:author="Muriel Rabone" w:date="2022-08-17T21:28:00Z">
        <w:r w:rsidR="00A602C0" w:rsidDel="00CD3E8F">
          <w:rPr>
            <w:rFonts w:cs="Arial"/>
            <w:szCs w:val="22"/>
          </w:rPr>
          <w:delText>8</w:delText>
        </w:r>
        <w:r w:rsidR="00410D1F" w:rsidDel="00CD3E8F">
          <w:rPr>
            <w:rFonts w:cs="Arial"/>
            <w:szCs w:val="22"/>
          </w:rPr>
          <w:delText>8</w:delText>
        </w:r>
      </w:del>
      <w:ins w:id="54" w:author="Muriel Rabone" w:date="2022-08-17T21:28:00Z">
        <w:r w:rsidR="00CD3E8F">
          <w:rPr>
            <w:rFonts w:cs="Arial"/>
            <w:szCs w:val="22"/>
          </w:rPr>
          <w:t>97</w:t>
        </w:r>
      </w:ins>
      <w:r w:rsidR="00A602C0">
        <w:rPr>
          <w:rFonts w:cs="Arial"/>
          <w:szCs w:val="22"/>
        </w:rPr>
        <w:t>/</w:t>
      </w:r>
      <w:del w:id="55" w:author="Muriel Rabone" w:date="2022-08-17T21:28:00Z">
        <w:r w:rsidR="00A602C0" w:rsidDel="00CD3E8F">
          <w:rPr>
            <w:rFonts w:cs="Arial"/>
            <w:szCs w:val="22"/>
          </w:rPr>
          <w:delText>15</w:delText>
        </w:r>
        <w:r w:rsidR="00410D1F" w:rsidDel="00CD3E8F">
          <w:rPr>
            <w:rFonts w:cs="Arial"/>
            <w:szCs w:val="22"/>
          </w:rPr>
          <w:delText>6</w:delText>
        </w:r>
      </w:del>
      <w:ins w:id="56" w:author="Muriel Rabone" w:date="2022-08-17T21:28:00Z">
        <w:r w:rsidR="00CD3E8F">
          <w:rPr>
            <w:rFonts w:cs="Arial"/>
            <w:szCs w:val="22"/>
          </w:rPr>
          <w:t>163</w:t>
        </w:r>
      </w:ins>
      <w:r w:rsidR="00B40421">
        <w:rPr>
          <w:rFonts w:cs="Arial"/>
          <w:szCs w:val="22"/>
        </w:rPr>
        <w:t>)</w:t>
      </w:r>
      <w:r w:rsidRPr="00404352">
        <w:rPr>
          <w:rFonts w:cs="Arial"/>
          <w:szCs w:val="22"/>
        </w:rPr>
        <w:t xml:space="preserve"> </w:t>
      </w:r>
      <w:r w:rsidR="00B40421">
        <w:rPr>
          <w:rFonts w:cs="Arial"/>
          <w:szCs w:val="22"/>
        </w:rPr>
        <w:t xml:space="preserve">of the </w:t>
      </w:r>
      <w:r w:rsidRPr="00404352">
        <w:rPr>
          <w:rFonts w:cs="Arial"/>
          <w:szCs w:val="22"/>
        </w:rPr>
        <w:t>public</w:t>
      </w:r>
      <w:r>
        <w:rPr>
          <w:rFonts w:cs="Arial"/>
          <w:szCs w:val="22"/>
        </w:rPr>
        <w:t>ations were open access</w:t>
      </w:r>
      <w:r w:rsidR="00B40421">
        <w:rPr>
          <w:rFonts w:cs="Arial"/>
          <w:szCs w:val="22"/>
        </w:rPr>
        <w:t xml:space="preserve">, and </w:t>
      </w:r>
      <w:r w:rsidR="00684694" w:rsidRPr="00813584">
        <w:rPr>
          <w:rFonts w:cs="Arial"/>
        </w:rPr>
        <w:t>4</w:t>
      </w:r>
      <w:r w:rsidR="00A602C0">
        <w:rPr>
          <w:rFonts w:cs="Arial"/>
        </w:rPr>
        <w:t>0</w:t>
      </w:r>
      <w:r w:rsidR="00684694" w:rsidRPr="00813584">
        <w:rPr>
          <w:rFonts w:cs="Arial"/>
        </w:rPr>
        <w:t>% (</w:t>
      </w:r>
      <w:r w:rsidR="005851DB" w:rsidRPr="00CD3E8F">
        <w:rPr>
          <w:rFonts w:cs="Arial"/>
        </w:rPr>
        <w:t>6</w:t>
      </w:r>
      <w:ins w:id="57" w:author="Muriel Rabone" w:date="2022-08-17T21:29:00Z">
        <w:r w:rsidR="00CD3E8F" w:rsidRPr="00CD3E8F">
          <w:rPr>
            <w:rFonts w:cs="Arial"/>
            <w:rPrChange w:id="58" w:author="Muriel Rabone" w:date="2022-08-17T21:29:00Z">
              <w:rPr>
                <w:rFonts w:cs="Arial"/>
                <w:highlight w:val="yellow"/>
              </w:rPr>
            </w:rPrChange>
          </w:rPr>
          <w:t>4</w:t>
        </w:r>
      </w:ins>
      <w:del w:id="59" w:author="Muriel Rabone" w:date="2022-08-17T21:29:00Z">
        <w:r w:rsidR="005851DB" w:rsidRPr="00CD3E8F" w:rsidDel="00CD3E8F">
          <w:rPr>
            <w:rFonts w:cs="Arial"/>
          </w:rPr>
          <w:delText>3</w:delText>
        </w:r>
      </w:del>
      <w:r w:rsidR="005851DB" w:rsidRPr="00CD3E8F">
        <w:rPr>
          <w:rFonts w:cs="Arial"/>
        </w:rPr>
        <w:t>/1</w:t>
      </w:r>
      <w:ins w:id="60" w:author="Muriel Rabone" w:date="2022-08-17T21:02:00Z">
        <w:r w:rsidR="00A97582" w:rsidRPr="00CD3E8F">
          <w:rPr>
            <w:rFonts w:cs="Arial"/>
          </w:rPr>
          <w:t>63</w:t>
        </w:r>
      </w:ins>
      <w:del w:id="61" w:author="Muriel Rabone" w:date="2022-08-17T21:02:00Z">
        <w:r w:rsidR="005851DB" w:rsidRPr="00CD3E8F" w:rsidDel="00A97582">
          <w:rPr>
            <w:rFonts w:cs="Arial"/>
          </w:rPr>
          <w:delText>5</w:delText>
        </w:r>
        <w:r w:rsidR="00410D1F" w:rsidRPr="00CD3E8F" w:rsidDel="00A97582">
          <w:rPr>
            <w:rFonts w:cs="Arial"/>
          </w:rPr>
          <w:delText>6</w:delText>
        </w:r>
      </w:del>
      <w:r w:rsidR="00684694" w:rsidRPr="00813584">
        <w:rPr>
          <w:rFonts w:cs="Arial"/>
        </w:rPr>
        <w:t xml:space="preserve">) of </w:t>
      </w:r>
      <w:r w:rsidR="00BF441D">
        <w:rPr>
          <w:rFonts w:cs="Arial"/>
        </w:rPr>
        <w:t xml:space="preserve">all </w:t>
      </w:r>
      <w:r w:rsidR="00614400">
        <w:rPr>
          <w:rFonts w:cs="Arial"/>
        </w:rPr>
        <w:t>taxonomic publications contain</w:t>
      </w:r>
      <w:r w:rsidR="003A2904">
        <w:rPr>
          <w:rFonts w:cs="Arial"/>
        </w:rPr>
        <w:t>ed</w:t>
      </w:r>
      <w:r w:rsidR="00684694" w:rsidRPr="00813584">
        <w:rPr>
          <w:rFonts w:cs="Arial"/>
        </w:rPr>
        <w:t xml:space="preserve"> descriptions</w:t>
      </w:r>
      <w:r>
        <w:rPr>
          <w:rFonts w:cs="Arial"/>
          <w:szCs w:val="22"/>
        </w:rPr>
        <w:t>.</w:t>
      </w:r>
      <w:r w:rsidR="00506B5A">
        <w:rPr>
          <w:rFonts w:cs="Arial"/>
          <w:szCs w:val="22"/>
        </w:rPr>
        <w:t xml:space="preserve"> Some taxonomic publications also included a key, for example Bonifacio &amp; Menot (2019) and </w:t>
      </w:r>
      <w:r w:rsidR="00506B5A" w:rsidRPr="00506B5A">
        <w:rPr>
          <w:rFonts w:cs="Arial"/>
          <w:szCs w:val="22"/>
        </w:rPr>
        <w:t>Bezerra</w:t>
      </w:r>
      <w:r w:rsidR="00506B5A">
        <w:rPr>
          <w:rFonts w:cs="Arial"/>
          <w:szCs w:val="22"/>
        </w:rPr>
        <w:t xml:space="preserve"> et al. (2021). </w:t>
      </w:r>
      <w:r>
        <w:rPr>
          <w:rFonts w:cs="Arial"/>
          <w:szCs w:val="22"/>
        </w:rPr>
        <w:t xml:space="preserve"> </w:t>
      </w:r>
    </w:p>
    <w:p w14:paraId="26E4E9D4" w14:textId="26F051B7" w:rsidR="00BB7752" w:rsidRDefault="00BB7752" w:rsidP="00BA1433">
      <w:pPr>
        <w:tabs>
          <w:tab w:val="left" w:pos="284"/>
        </w:tabs>
        <w:rPr>
          <w:rFonts w:cs="Arial"/>
          <w:szCs w:val="22"/>
        </w:rPr>
      </w:pPr>
    </w:p>
    <w:p w14:paraId="7A10FD86" w14:textId="3CDEAF39" w:rsidR="00E57196" w:rsidRDefault="006130B5" w:rsidP="00BA1433">
      <w:pPr>
        <w:tabs>
          <w:tab w:val="left" w:pos="284"/>
        </w:tabs>
        <w:rPr>
          <w:rFonts w:cs="Arial"/>
          <w:szCs w:val="22"/>
        </w:rPr>
      </w:pPr>
      <w:r>
        <w:rPr>
          <w:rFonts w:cs="Arial"/>
          <w:szCs w:val="22"/>
        </w:rPr>
        <w:t xml:space="preserve">Apart from one or </w:t>
      </w:r>
      <w:r w:rsidR="005435EE">
        <w:rPr>
          <w:rFonts w:cs="Arial"/>
          <w:szCs w:val="22"/>
        </w:rPr>
        <w:t>two</w:t>
      </w:r>
      <w:r>
        <w:rPr>
          <w:rFonts w:cs="Arial"/>
          <w:szCs w:val="22"/>
        </w:rPr>
        <w:t xml:space="preserve"> exceptions (</w:t>
      </w:r>
      <w:proofErr w:type="gramStart"/>
      <w:r>
        <w:rPr>
          <w:rFonts w:cs="Arial"/>
          <w:szCs w:val="22"/>
        </w:rPr>
        <w:t>e.g.</w:t>
      </w:r>
      <w:proofErr w:type="gramEnd"/>
      <w:r>
        <w:rPr>
          <w:rFonts w:cs="Arial"/>
          <w:szCs w:val="22"/>
        </w:rPr>
        <w:t xml:space="preserve"> Park et al., 2004), most articles focussed on a particular size </w:t>
      </w:r>
      <w:r w:rsidRPr="00A406DE">
        <w:rPr>
          <w:rFonts w:cs="Arial"/>
          <w:szCs w:val="22"/>
        </w:rPr>
        <w:t xml:space="preserve">class of fauna, although some </w:t>
      </w:r>
      <w:r w:rsidR="00A406DE">
        <w:rPr>
          <w:rFonts w:cs="Arial"/>
          <w:szCs w:val="22"/>
        </w:rPr>
        <w:t xml:space="preserve">sampled </w:t>
      </w:r>
      <w:r w:rsidRPr="00A406DE">
        <w:rPr>
          <w:rFonts w:cs="Arial"/>
          <w:szCs w:val="22"/>
        </w:rPr>
        <w:t xml:space="preserve">specimens </w:t>
      </w:r>
      <w:r w:rsidR="00A602C0">
        <w:rPr>
          <w:rFonts w:cs="Arial"/>
          <w:szCs w:val="22"/>
        </w:rPr>
        <w:t>across faunal</w:t>
      </w:r>
      <w:r w:rsidRPr="00A406DE">
        <w:rPr>
          <w:rFonts w:cs="Arial"/>
          <w:szCs w:val="22"/>
        </w:rPr>
        <w:t xml:space="preserve"> size classes (Amon et al., 2017c</w:t>
      </w:r>
      <w:r w:rsidR="00C70CDF" w:rsidRPr="00A406DE">
        <w:rPr>
          <w:rFonts w:cs="Arial"/>
          <w:szCs w:val="22"/>
        </w:rPr>
        <w:t xml:space="preserve">), and many </w:t>
      </w:r>
      <w:r w:rsidR="00C70CDF" w:rsidRPr="00FA596F">
        <w:rPr>
          <w:rFonts w:cs="Arial"/>
          <w:szCs w:val="22"/>
        </w:rPr>
        <w:t>included taxa that span size classes</w:t>
      </w:r>
      <w:r w:rsidR="00A406DE" w:rsidRPr="00FA596F">
        <w:rPr>
          <w:rFonts w:cs="Arial"/>
          <w:szCs w:val="22"/>
        </w:rPr>
        <w:t xml:space="preserve"> </w:t>
      </w:r>
      <w:r w:rsidR="00C70CDF" w:rsidRPr="00A406DE">
        <w:rPr>
          <w:rFonts w:cs="Arial"/>
          <w:szCs w:val="22"/>
        </w:rPr>
        <w:t xml:space="preserve">(e.g. Dahlgren et al., 2016). </w:t>
      </w:r>
      <w:r w:rsidR="00BA1433" w:rsidRPr="00A406DE">
        <w:rPr>
          <w:rFonts w:cs="Arial"/>
          <w:szCs w:val="22"/>
        </w:rPr>
        <w:t xml:space="preserve">By size class, </w:t>
      </w:r>
      <w:r w:rsidR="00A602C0" w:rsidRPr="00410D1F">
        <w:rPr>
          <w:rFonts w:cs="Arial"/>
          <w:szCs w:val="22"/>
        </w:rPr>
        <w:t>7</w:t>
      </w:r>
      <w:r w:rsidR="001C4634">
        <w:rPr>
          <w:rFonts w:cs="Arial"/>
          <w:szCs w:val="22"/>
        </w:rPr>
        <w:t>9</w:t>
      </w:r>
      <w:r w:rsidR="00BA1433" w:rsidRPr="00A602C0">
        <w:rPr>
          <w:rFonts w:cs="Arial"/>
          <w:szCs w:val="22"/>
        </w:rPr>
        <w:t xml:space="preserve"> of the </w:t>
      </w:r>
      <w:r w:rsidR="00CE0389">
        <w:rPr>
          <w:rFonts w:cs="Arial"/>
          <w:szCs w:val="22"/>
        </w:rPr>
        <w:t>1</w:t>
      </w:r>
      <w:ins w:id="62" w:author="Muriel Rabone" w:date="2022-08-17T21:30:00Z">
        <w:r w:rsidR="00CD3E8F">
          <w:rPr>
            <w:rFonts w:cs="Arial"/>
            <w:szCs w:val="22"/>
          </w:rPr>
          <w:t>63</w:t>
        </w:r>
      </w:ins>
      <w:del w:id="63" w:author="Muriel Rabone" w:date="2022-08-17T21:30:00Z">
        <w:r w:rsidR="00A602C0" w:rsidDel="00CD3E8F">
          <w:rPr>
            <w:rFonts w:cs="Arial"/>
            <w:szCs w:val="22"/>
          </w:rPr>
          <w:delText>5</w:delText>
        </w:r>
        <w:r w:rsidR="008228FE" w:rsidDel="00CD3E8F">
          <w:rPr>
            <w:rFonts w:cs="Arial"/>
            <w:szCs w:val="22"/>
          </w:rPr>
          <w:delText>6</w:delText>
        </w:r>
      </w:del>
      <w:r w:rsidR="00CE0389" w:rsidRPr="00A406DE">
        <w:rPr>
          <w:rFonts w:cs="Arial"/>
          <w:szCs w:val="22"/>
        </w:rPr>
        <w:t xml:space="preserve"> </w:t>
      </w:r>
      <w:r w:rsidR="00BA1433" w:rsidRPr="00A406DE">
        <w:rPr>
          <w:rFonts w:cs="Arial"/>
          <w:szCs w:val="22"/>
        </w:rPr>
        <w:t xml:space="preserve">publications </w:t>
      </w:r>
      <w:r w:rsidR="00C70CDF" w:rsidRPr="00A406DE">
        <w:rPr>
          <w:rFonts w:cs="Arial"/>
          <w:szCs w:val="22"/>
        </w:rPr>
        <w:t>primarily examined</w:t>
      </w:r>
      <w:r w:rsidR="00BA1433" w:rsidRPr="00A406DE">
        <w:rPr>
          <w:rFonts w:cs="Arial"/>
          <w:szCs w:val="22"/>
        </w:rPr>
        <w:t xml:space="preserve"> macrofauna, </w:t>
      </w:r>
      <w:r w:rsidR="00A602C0">
        <w:rPr>
          <w:rFonts w:cs="Arial"/>
          <w:szCs w:val="22"/>
        </w:rPr>
        <w:t>41,</w:t>
      </w:r>
      <w:r w:rsidR="00BA1433" w:rsidRPr="00A406DE">
        <w:rPr>
          <w:rFonts w:cs="Arial"/>
          <w:szCs w:val="22"/>
        </w:rPr>
        <w:t xml:space="preserve"> megafauna</w:t>
      </w:r>
      <w:r w:rsidR="005435EE" w:rsidRPr="00A406DE">
        <w:rPr>
          <w:rFonts w:cs="Arial"/>
          <w:szCs w:val="22"/>
        </w:rPr>
        <w:t>,</w:t>
      </w:r>
      <w:r w:rsidR="00816A07">
        <w:rPr>
          <w:rFonts w:cs="Arial"/>
          <w:szCs w:val="22"/>
        </w:rPr>
        <w:t xml:space="preserve"> </w:t>
      </w:r>
      <w:r w:rsidR="00A602C0">
        <w:rPr>
          <w:rFonts w:cs="Arial"/>
          <w:szCs w:val="22"/>
        </w:rPr>
        <w:t>and 3</w:t>
      </w:r>
      <w:r w:rsidR="001C4634">
        <w:rPr>
          <w:rFonts w:cs="Arial"/>
          <w:szCs w:val="22"/>
        </w:rPr>
        <w:t>6</w:t>
      </w:r>
      <w:r w:rsidR="00A602C0">
        <w:rPr>
          <w:rFonts w:cs="Arial"/>
          <w:szCs w:val="22"/>
        </w:rPr>
        <w:t>,</w:t>
      </w:r>
      <w:r w:rsidR="00816A07">
        <w:rPr>
          <w:rFonts w:cs="Arial"/>
          <w:szCs w:val="22"/>
        </w:rPr>
        <w:t xml:space="preserve"> meiofauna, </w:t>
      </w:r>
      <w:r w:rsidR="00BA1433" w:rsidRPr="00A406DE">
        <w:rPr>
          <w:rFonts w:cs="Arial"/>
          <w:szCs w:val="22"/>
        </w:rPr>
        <w:t xml:space="preserve">including </w:t>
      </w:r>
      <w:r w:rsidR="00BA1433" w:rsidRPr="00C70CDF">
        <w:rPr>
          <w:rFonts w:cs="Arial"/>
          <w:szCs w:val="22"/>
        </w:rPr>
        <w:t>1 for meroplankton</w:t>
      </w:r>
      <w:r w:rsidR="00816A07">
        <w:rPr>
          <w:rFonts w:cs="Arial"/>
          <w:szCs w:val="22"/>
        </w:rPr>
        <w:t xml:space="preserve"> (Kersten et al., 2019</w:t>
      </w:r>
      <w:r w:rsidR="00BA1433" w:rsidRPr="00C70CDF">
        <w:rPr>
          <w:rFonts w:cs="Arial"/>
          <w:szCs w:val="22"/>
        </w:rPr>
        <w:t>)</w:t>
      </w:r>
      <w:r w:rsidR="00DE199B">
        <w:rPr>
          <w:rFonts w:cs="Arial"/>
          <w:szCs w:val="22"/>
        </w:rPr>
        <w:t>, the sole publication on larvae</w:t>
      </w:r>
      <w:r w:rsidR="00BA1433" w:rsidRPr="00C70CDF">
        <w:rPr>
          <w:rFonts w:cs="Arial"/>
          <w:szCs w:val="22"/>
        </w:rPr>
        <w:t>.</w:t>
      </w:r>
      <w:r w:rsidR="00BB7752" w:rsidRPr="00C70CDF">
        <w:rPr>
          <w:rFonts w:cs="Arial"/>
          <w:szCs w:val="22"/>
        </w:rPr>
        <w:t xml:space="preserve"> </w:t>
      </w:r>
    </w:p>
    <w:p w14:paraId="3EC11B05" w14:textId="77777777" w:rsidR="00E57196" w:rsidRDefault="00E57196" w:rsidP="00BA1433">
      <w:pPr>
        <w:tabs>
          <w:tab w:val="left" w:pos="284"/>
        </w:tabs>
        <w:rPr>
          <w:rFonts w:cs="Arial"/>
          <w:szCs w:val="22"/>
        </w:rPr>
      </w:pPr>
    </w:p>
    <w:p w14:paraId="317C4B0D" w14:textId="63A10F29" w:rsidR="00BA1433" w:rsidRPr="00404352" w:rsidRDefault="00E57196" w:rsidP="00BA1433">
      <w:pPr>
        <w:tabs>
          <w:tab w:val="left" w:pos="284"/>
        </w:tabs>
        <w:rPr>
          <w:rFonts w:cs="Arial"/>
          <w:szCs w:val="22"/>
        </w:rPr>
      </w:pPr>
      <w:r>
        <w:rPr>
          <w:rFonts w:cs="Arial"/>
          <w:szCs w:val="22"/>
        </w:rPr>
        <w:t xml:space="preserve">Of the </w:t>
      </w:r>
      <w:r w:rsidR="007564D8">
        <w:rPr>
          <w:rFonts w:cs="Arial"/>
          <w:szCs w:val="22"/>
        </w:rPr>
        <w:t>1</w:t>
      </w:r>
      <w:ins w:id="64" w:author="Muriel Rabone" w:date="2022-08-17T21:29:00Z">
        <w:r w:rsidR="00CD3E8F">
          <w:rPr>
            <w:rFonts w:cs="Arial"/>
            <w:szCs w:val="22"/>
          </w:rPr>
          <w:t>63</w:t>
        </w:r>
      </w:ins>
      <w:del w:id="65" w:author="Muriel Rabone" w:date="2022-08-17T21:29:00Z">
        <w:r w:rsidR="007564D8" w:rsidDel="00CD3E8F">
          <w:rPr>
            <w:rFonts w:cs="Arial"/>
            <w:szCs w:val="22"/>
          </w:rPr>
          <w:delText>5</w:delText>
        </w:r>
        <w:r w:rsidR="008228FE" w:rsidDel="00CD3E8F">
          <w:rPr>
            <w:rFonts w:cs="Arial"/>
            <w:szCs w:val="22"/>
          </w:rPr>
          <w:delText>6</w:delText>
        </w:r>
      </w:del>
      <w:r w:rsidR="004764D1">
        <w:rPr>
          <w:rFonts w:cs="Arial"/>
          <w:szCs w:val="22"/>
        </w:rPr>
        <w:t xml:space="preserve"> publications</w:t>
      </w:r>
      <w:r w:rsidRPr="00503566">
        <w:rPr>
          <w:rFonts w:cs="Arial"/>
          <w:szCs w:val="22"/>
        </w:rPr>
        <w:t>, 5</w:t>
      </w:r>
      <w:ins w:id="66" w:author="Muriel Rabone" w:date="2022-08-30T14:36:00Z">
        <w:r w:rsidR="00503566" w:rsidRPr="00503566">
          <w:rPr>
            <w:rFonts w:cs="Arial"/>
            <w:szCs w:val="22"/>
          </w:rPr>
          <w:t>5</w:t>
        </w:r>
      </w:ins>
      <w:del w:id="67" w:author="Muriel Rabone" w:date="2022-08-30T14:36:00Z">
        <w:r w:rsidR="004764D1" w:rsidRPr="00503566" w:rsidDel="00503566">
          <w:rPr>
            <w:rFonts w:cs="Arial"/>
            <w:szCs w:val="22"/>
          </w:rPr>
          <w:delText>4</w:delText>
        </w:r>
      </w:del>
      <w:r w:rsidRPr="00503566">
        <w:rPr>
          <w:rFonts w:cs="Arial"/>
          <w:szCs w:val="22"/>
        </w:rPr>
        <w:t xml:space="preserve"> </w:t>
      </w:r>
      <w:r w:rsidR="004764D1" w:rsidRPr="00503566">
        <w:rPr>
          <w:rFonts w:cs="Arial"/>
          <w:szCs w:val="22"/>
        </w:rPr>
        <w:t>incorporated</w:t>
      </w:r>
      <w:r w:rsidR="004764D1">
        <w:rPr>
          <w:rFonts w:cs="Arial"/>
          <w:szCs w:val="22"/>
        </w:rPr>
        <w:t xml:space="preserve"> molecular analyses</w:t>
      </w:r>
      <w:r>
        <w:rPr>
          <w:rFonts w:cs="Arial"/>
          <w:szCs w:val="22"/>
        </w:rPr>
        <w:t xml:space="preserve"> and </w:t>
      </w:r>
      <w:ins w:id="68" w:author="Muriel Rabone" w:date="2022-08-30T14:36:00Z">
        <w:r w:rsidR="00503566">
          <w:rPr>
            <w:rFonts w:cs="Arial"/>
            <w:szCs w:val="22"/>
          </w:rPr>
          <w:t>50</w:t>
        </w:r>
      </w:ins>
      <w:del w:id="69" w:author="Muriel Rabone" w:date="2022-08-30T14:36:00Z">
        <w:r w:rsidDel="00503566">
          <w:rPr>
            <w:rFonts w:cs="Arial"/>
            <w:szCs w:val="22"/>
          </w:rPr>
          <w:delText>4</w:delText>
        </w:r>
        <w:r w:rsidR="004764D1" w:rsidDel="00503566">
          <w:rPr>
            <w:rFonts w:cs="Arial"/>
            <w:szCs w:val="22"/>
          </w:rPr>
          <w:delText>7</w:delText>
        </w:r>
      </w:del>
      <w:r w:rsidR="00BB7752" w:rsidRPr="00C70CDF">
        <w:rPr>
          <w:rFonts w:cs="Arial"/>
          <w:szCs w:val="22"/>
        </w:rPr>
        <w:t xml:space="preserve"> included new genetic</w:t>
      </w:r>
      <w:r w:rsidR="00172B4B">
        <w:rPr>
          <w:rFonts w:cs="Arial"/>
          <w:szCs w:val="22"/>
        </w:rPr>
        <w:t xml:space="preserve"> or genomic</w:t>
      </w:r>
      <w:r w:rsidR="00BB7752" w:rsidRPr="00C70CDF">
        <w:rPr>
          <w:rFonts w:cs="Arial"/>
          <w:szCs w:val="22"/>
        </w:rPr>
        <w:t xml:space="preserve"> data, </w:t>
      </w:r>
      <w:proofErr w:type="gramStart"/>
      <w:r w:rsidR="00172B4B">
        <w:rPr>
          <w:rFonts w:cs="Arial"/>
          <w:szCs w:val="22"/>
        </w:rPr>
        <w:t>e.g</w:t>
      </w:r>
      <w:r w:rsidR="00BB7752" w:rsidRPr="00C70CDF">
        <w:rPr>
          <w:rFonts w:cs="Arial"/>
          <w:szCs w:val="22"/>
        </w:rPr>
        <w:t>.</w:t>
      </w:r>
      <w:proofErr w:type="gramEnd"/>
      <w:r w:rsidR="00BB7752" w:rsidRPr="00C70CDF">
        <w:rPr>
          <w:rFonts w:cs="Arial"/>
          <w:szCs w:val="22"/>
        </w:rPr>
        <w:t xml:space="preserve"> sequences generated and deposited/accessioned </w:t>
      </w:r>
      <w:r w:rsidR="00BB7752" w:rsidRPr="00404352">
        <w:rPr>
          <w:rFonts w:cs="Arial"/>
          <w:szCs w:val="22"/>
        </w:rPr>
        <w:t>in GenBank or BOLD.</w:t>
      </w:r>
      <w:r w:rsidR="00BB7752" w:rsidRPr="00404352">
        <w:rPr>
          <w:rStyle w:val="FootnoteReference"/>
          <w:rFonts w:cs="Arial"/>
          <w:szCs w:val="22"/>
        </w:rPr>
        <w:footnoteReference w:id="33"/>
      </w:r>
      <w:r w:rsidR="00BB7752" w:rsidRPr="00404352">
        <w:rPr>
          <w:rFonts w:cs="Arial"/>
          <w:szCs w:val="22"/>
        </w:rPr>
        <w:t xml:space="preserve"> Literature </w:t>
      </w:r>
      <w:r w:rsidR="006612EA">
        <w:rPr>
          <w:rFonts w:cs="Arial"/>
          <w:szCs w:val="22"/>
        </w:rPr>
        <w:t>incorporatin</w:t>
      </w:r>
      <w:r w:rsidR="006612EA" w:rsidRPr="00404352">
        <w:rPr>
          <w:rFonts w:cs="Arial"/>
          <w:szCs w:val="22"/>
        </w:rPr>
        <w:t xml:space="preserve">g </w:t>
      </w:r>
      <w:r w:rsidR="00BB7752" w:rsidRPr="00404352">
        <w:rPr>
          <w:rFonts w:cs="Arial"/>
          <w:szCs w:val="22"/>
        </w:rPr>
        <w:t>genetic</w:t>
      </w:r>
      <w:r w:rsidR="006612EA">
        <w:rPr>
          <w:rFonts w:cs="Arial"/>
          <w:szCs w:val="22"/>
        </w:rPr>
        <w:t>/genomic</w:t>
      </w:r>
      <w:r w:rsidR="00BB7752" w:rsidRPr="00404352">
        <w:rPr>
          <w:rFonts w:cs="Arial"/>
          <w:szCs w:val="22"/>
        </w:rPr>
        <w:t xml:space="preserve"> </w:t>
      </w:r>
      <w:r w:rsidR="006612EA">
        <w:rPr>
          <w:rFonts w:cs="Arial"/>
          <w:szCs w:val="22"/>
        </w:rPr>
        <w:t>studies</w:t>
      </w:r>
      <w:r w:rsidR="006612EA" w:rsidRPr="00404352">
        <w:rPr>
          <w:rFonts w:cs="Arial"/>
          <w:szCs w:val="22"/>
        </w:rPr>
        <w:t xml:space="preserve"> </w:t>
      </w:r>
      <w:r w:rsidR="00BB7752" w:rsidRPr="00404352">
        <w:rPr>
          <w:rFonts w:cs="Arial"/>
          <w:szCs w:val="22"/>
        </w:rPr>
        <w:t xml:space="preserve">were very recent, all </w:t>
      </w:r>
      <w:r w:rsidR="004764D1">
        <w:rPr>
          <w:rFonts w:cs="Arial"/>
          <w:szCs w:val="22"/>
        </w:rPr>
        <w:t xml:space="preserve">have been </w:t>
      </w:r>
      <w:r w:rsidR="00BB7752" w:rsidRPr="00404352">
        <w:rPr>
          <w:rFonts w:cs="Arial"/>
          <w:szCs w:val="22"/>
        </w:rPr>
        <w:t>published since 2013</w:t>
      </w:r>
      <w:r w:rsidR="00BF441D">
        <w:rPr>
          <w:rFonts w:cs="Arial"/>
          <w:szCs w:val="22"/>
        </w:rPr>
        <w:t xml:space="preserve"> </w:t>
      </w:r>
      <w:r w:rsidR="006612EA">
        <w:rPr>
          <w:rFonts w:cs="Arial"/>
          <w:szCs w:val="22"/>
        </w:rPr>
        <w:t>with one exception</w:t>
      </w:r>
      <w:r w:rsidR="00BF441D">
        <w:rPr>
          <w:rFonts w:cs="Arial"/>
          <w:szCs w:val="22"/>
        </w:rPr>
        <w:t xml:space="preserve"> (Smith et al., 2008)</w:t>
      </w:r>
      <w:r w:rsidR="00BB7752" w:rsidRPr="00404352">
        <w:rPr>
          <w:rFonts w:cs="Arial"/>
          <w:szCs w:val="22"/>
        </w:rPr>
        <w:t>, the majority, 7</w:t>
      </w:r>
      <w:r w:rsidR="00172B4B">
        <w:rPr>
          <w:rFonts w:cs="Arial"/>
          <w:szCs w:val="22"/>
        </w:rPr>
        <w:t>6</w:t>
      </w:r>
      <w:r w:rsidR="00BB7752" w:rsidRPr="00404352">
        <w:rPr>
          <w:rFonts w:cs="Arial"/>
          <w:szCs w:val="22"/>
        </w:rPr>
        <w:t>% (</w:t>
      </w:r>
      <w:r w:rsidR="006612EA">
        <w:rPr>
          <w:rFonts w:cs="Arial"/>
          <w:szCs w:val="22"/>
        </w:rPr>
        <w:t>41</w:t>
      </w:r>
      <w:r w:rsidR="00BB7752" w:rsidRPr="00404352">
        <w:rPr>
          <w:rFonts w:cs="Arial"/>
          <w:szCs w:val="22"/>
        </w:rPr>
        <w:t xml:space="preserve">) since 2018, including </w:t>
      </w:r>
      <w:r w:rsidR="004764D1">
        <w:rPr>
          <w:rFonts w:cs="Arial"/>
          <w:szCs w:val="22"/>
        </w:rPr>
        <w:t>11</w:t>
      </w:r>
      <w:r w:rsidR="004764D1" w:rsidRPr="00404352">
        <w:rPr>
          <w:rFonts w:cs="Arial"/>
          <w:szCs w:val="22"/>
        </w:rPr>
        <w:t xml:space="preserve"> </w:t>
      </w:r>
      <w:r w:rsidR="00BB7752" w:rsidRPr="00404352">
        <w:rPr>
          <w:rFonts w:cs="Arial"/>
          <w:szCs w:val="22"/>
        </w:rPr>
        <w:t xml:space="preserve">from </w:t>
      </w:r>
      <w:r w:rsidR="00E22CB7">
        <w:rPr>
          <w:rFonts w:cs="Arial"/>
          <w:szCs w:val="22"/>
        </w:rPr>
        <w:t>2021</w:t>
      </w:r>
      <w:r w:rsidR="00BB7752" w:rsidRPr="00404352">
        <w:rPr>
          <w:rFonts w:cs="Arial"/>
          <w:szCs w:val="22"/>
        </w:rPr>
        <w:t xml:space="preserve"> alone.</w:t>
      </w:r>
    </w:p>
    <w:bookmarkEnd w:id="48"/>
    <w:p w14:paraId="0858080B" w14:textId="77777777" w:rsidR="00BA1433" w:rsidRDefault="00BA1433" w:rsidP="00BA1433">
      <w:pPr>
        <w:rPr>
          <w:rFonts w:cs="Arial"/>
        </w:rPr>
      </w:pPr>
    </w:p>
    <w:p w14:paraId="34394B10" w14:textId="77777777" w:rsidR="00BA1433" w:rsidRDefault="00BA1433" w:rsidP="00BA1433">
      <w:pPr>
        <w:pStyle w:val="Heading3"/>
      </w:pPr>
      <w:bookmarkStart w:id="70" w:name="_By_publication_year"/>
      <w:bookmarkStart w:id="71" w:name="_Toc101879403"/>
      <w:bookmarkEnd w:id="70"/>
      <w:r w:rsidRPr="008A79C7">
        <w:t>By publication year</w:t>
      </w:r>
      <w:bookmarkEnd w:id="71"/>
    </w:p>
    <w:p w14:paraId="15018014" w14:textId="77777777" w:rsidR="00BA1433" w:rsidRPr="008A79C7" w:rsidRDefault="00BA1433" w:rsidP="00BA1433"/>
    <w:p w14:paraId="759B3BE1" w14:textId="435C6037" w:rsidR="00BA1433" w:rsidRPr="00404352" w:rsidRDefault="00BA1433" w:rsidP="00BA1433">
      <w:pPr>
        <w:rPr>
          <w:rFonts w:cs="Arial"/>
          <w:szCs w:val="22"/>
        </w:rPr>
      </w:pPr>
      <w:bookmarkStart w:id="72" w:name="_Hlk104989338"/>
      <w:r w:rsidRPr="00404352">
        <w:rPr>
          <w:rFonts w:cs="Arial"/>
          <w:szCs w:val="22"/>
        </w:rPr>
        <w:t xml:space="preserve">The rate of publications and descriptions has been increasing in recent times, </w:t>
      </w:r>
      <w:r w:rsidR="00B40421">
        <w:rPr>
          <w:rFonts w:cs="Arial"/>
          <w:szCs w:val="22"/>
        </w:rPr>
        <w:t xml:space="preserve">particularly over the past </w:t>
      </w:r>
      <w:r w:rsidR="006612EA">
        <w:rPr>
          <w:rFonts w:cs="Arial"/>
          <w:szCs w:val="22"/>
        </w:rPr>
        <w:t>five</w:t>
      </w:r>
      <w:r w:rsidR="00B40421">
        <w:rPr>
          <w:rFonts w:cs="Arial"/>
          <w:szCs w:val="22"/>
        </w:rPr>
        <w:t xml:space="preserve"> years </w:t>
      </w:r>
      <w:r w:rsidRPr="00404352">
        <w:rPr>
          <w:rFonts w:cs="Arial"/>
          <w:szCs w:val="22"/>
        </w:rPr>
        <w:t>(</w:t>
      </w:r>
      <w:r w:rsidR="00331085">
        <w:rPr>
          <w:rFonts w:cs="Arial"/>
          <w:color w:val="000000" w:themeColor="text1"/>
          <w:szCs w:val="22"/>
        </w:rPr>
        <w:t>Fig. 3; Table 1</w:t>
      </w:r>
      <w:r w:rsidRPr="00404352">
        <w:rPr>
          <w:rFonts w:cs="Arial"/>
          <w:szCs w:val="22"/>
        </w:rPr>
        <w:t xml:space="preserve">). From 2000 to the present, </w:t>
      </w:r>
      <w:r w:rsidRPr="00B40421">
        <w:rPr>
          <w:rFonts w:cs="Arial"/>
          <w:szCs w:val="22"/>
        </w:rPr>
        <w:t xml:space="preserve">the </w:t>
      </w:r>
      <w:r w:rsidR="00B40421">
        <w:rPr>
          <w:rFonts w:cs="Arial"/>
          <w:szCs w:val="22"/>
        </w:rPr>
        <w:t xml:space="preserve">average rate of descriptions was </w:t>
      </w:r>
      <w:r w:rsidR="006612EA">
        <w:rPr>
          <w:rFonts w:cs="Arial"/>
          <w:szCs w:val="22"/>
        </w:rPr>
        <w:t>nine</w:t>
      </w:r>
      <w:r w:rsidRPr="00B40421">
        <w:rPr>
          <w:rFonts w:cs="Arial"/>
          <w:szCs w:val="22"/>
        </w:rPr>
        <w:t xml:space="preserve">, for the past </w:t>
      </w:r>
      <w:r w:rsidR="00C860AB">
        <w:rPr>
          <w:rFonts w:cs="Arial"/>
          <w:szCs w:val="22"/>
        </w:rPr>
        <w:t>10</w:t>
      </w:r>
      <w:r w:rsidR="00E22CB7">
        <w:rPr>
          <w:rFonts w:cs="Arial"/>
          <w:szCs w:val="22"/>
        </w:rPr>
        <w:t xml:space="preserve"> years</w:t>
      </w:r>
      <w:r w:rsidR="00E22CB7" w:rsidRPr="00B40421">
        <w:rPr>
          <w:rFonts w:cs="Arial"/>
          <w:szCs w:val="22"/>
        </w:rPr>
        <w:t xml:space="preserve"> </w:t>
      </w:r>
      <w:r w:rsidRPr="00B40421">
        <w:rPr>
          <w:rFonts w:cs="Arial"/>
          <w:szCs w:val="22"/>
        </w:rPr>
        <w:t xml:space="preserve">including the current year (2012-2021), the average was </w:t>
      </w:r>
      <w:r w:rsidR="00B40421" w:rsidRPr="00BA17DF">
        <w:rPr>
          <w:rFonts w:cs="Arial"/>
          <w:szCs w:val="22"/>
        </w:rPr>
        <w:t>18</w:t>
      </w:r>
      <w:r w:rsidRPr="00B40421">
        <w:rPr>
          <w:rFonts w:cs="Arial"/>
          <w:szCs w:val="22"/>
        </w:rPr>
        <w:t xml:space="preserve"> descriptions a year and for the past </w:t>
      </w:r>
      <w:r w:rsidR="006612EA">
        <w:rPr>
          <w:rFonts w:cs="Arial"/>
          <w:szCs w:val="22"/>
        </w:rPr>
        <w:t>five</w:t>
      </w:r>
      <w:r w:rsidRPr="00B40421">
        <w:rPr>
          <w:rFonts w:cs="Arial"/>
          <w:szCs w:val="22"/>
        </w:rPr>
        <w:t xml:space="preserve"> years (2017- 2021), </w:t>
      </w:r>
      <w:r w:rsidR="00B40421">
        <w:rPr>
          <w:rFonts w:cs="Arial"/>
          <w:szCs w:val="22"/>
        </w:rPr>
        <w:t>30</w:t>
      </w:r>
      <w:r w:rsidRPr="00404352">
        <w:rPr>
          <w:rFonts w:cs="Arial"/>
          <w:szCs w:val="22"/>
        </w:rPr>
        <w:t xml:space="preserve"> </w:t>
      </w:r>
      <w:r w:rsidR="009063C6">
        <w:rPr>
          <w:rFonts w:cs="Arial"/>
          <w:szCs w:val="22"/>
        </w:rPr>
        <w:t xml:space="preserve">descriptions </w:t>
      </w:r>
      <w:r w:rsidRPr="00404352">
        <w:rPr>
          <w:rFonts w:cs="Arial"/>
          <w:szCs w:val="22"/>
        </w:rPr>
        <w:t xml:space="preserve">per year. Notably, </w:t>
      </w:r>
      <w:r>
        <w:rPr>
          <w:rFonts w:cs="Arial"/>
          <w:szCs w:val="22"/>
        </w:rPr>
        <w:t xml:space="preserve">72 descriptions </w:t>
      </w:r>
      <w:r w:rsidR="00B40421">
        <w:rPr>
          <w:rFonts w:cs="Arial"/>
          <w:szCs w:val="22"/>
        </w:rPr>
        <w:t>(</w:t>
      </w:r>
      <w:r>
        <w:rPr>
          <w:rFonts w:cs="Arial"/>
          <w:szCs w:val="22"/>
        </w:rPr>
        <w:t>66 new species</w:t>
      </w:r>
      <w:r w:rsidR="00367B5B">
        <w:rPr>
          <w:rFonts w:cs="Arial"/>
          <w:szCs w:val="22"/>
        </w:rPr>
        <w:t xml:space="preserve"> and 6 new genera</w:t>
      </w:r>
      <w:r w:rsidR="00B40421">
        <w:rPr>
          <w:rFonts w:cs="Arial"/>
          <w:szCs w:val="22"/>
        </w:rPr>
        <w:t>)</w:t>
      </w:r>
      <w:r>
        <w:rPr>
          <w:rFonts w:cs="Arial"/>
          <w:szCs w:val="22"/>
        </w:rPr>
        <w:t xml:space="preserve"> were published</w:t>
      </w:r>
      <w:r w:rsidR="00E22CB7">
        <w:rPr>
          <w:rFonts w:cs="Arial"/>
          <w:szCs w:val="22"/>
        </w:rPr>
        <w:t xml:space="preserve"> in 2019 alone</w:t>
      </w:r>
      <w:r w:rsidR="00367B5B">
        <w:rPr>
          <w:rFonts w:cs="Arial"/>
          <w:szCs w:val="22"/>
        </w:rPr>
        <w:t>,</w:t>
      </w:r>
      <w:r>
        <w:rPr>
          <w:rFonts w:cs="Arial"/>
          <w:szCs w:val="22"/>
        </w:rPr>
        <w:t xml:space="preserve"> </w:t>
      </w:r>
      <w:r w:rsidR="00B40421">
        <w:rPr>
          <w:rFonts w:cs="Arial"/>
          <w:szCs w:val="22"/>
        </w:rPr>
        <w:t xml:space="preserve">including </w:t>
      </w:r>
      <w:r>
        <w:rPr>
          <w:rFonts w:cs="Arial"/>
          <w:szCs w:val="22"/>
        </w:rPr>
        <w:t xml:space="preserve">4 publications </w:t>
      </w:r>
      <w:r w:rsidR="00E22CB7">
        <w:rPr>
          <w:rFonts w:cs="Arial"/>
          <w:szCs w:val="22"/>
        </w:rPr>
        <w:t xml:space="preserve">containing </w:t>
      </w:r>
      <w:r w:rsidRPr="00404352">
        <w:rPr>
          <w:rFonts w:cs="Arial"/>
          <w:szCs w:val="22"/>
        </w:rPr>
        <w:t xml:space="preserve">descriptions of more than 10 species (Blake, 2019, Bonifacio &amp; Menot, 2019, Jakiel et al., 2019, Wiklund et al., 2019). </w:t>
      </w:r>
    </w:p>
    <w:bookmarkEnd w:id="72"/>
    <w:p w14:paraId="607620B6" w14:textId="72FFF3B4" w:rsidR="00BA1433" w:rsidRPr="00F44037" w:rsidRDefault="00BA1433" w:rsidP="00BA1433">
      <w:pPr>
        <w:rPr>
          <w:rFonts w:cs="Arial"/>
        </w:rPr>
      </w:pPr>
    </w:p>
    <w:p w14:paraId="69ED6F29" w14:textId="5E07A968" w:rsidR="00767E1D" w:rsidRDefault="00767E1D" w:rsidP="00BA1433">
      <w:pPr>
        <w:rPr>
          <w:rFonts w:cs="Arial"/>
          <w:color w:val="000000" w:themeColor="text1"/>
          <w:sz w:val="20"/>
          <w:szCs w:val="20"/>
        </w:rPr>
      </w:pPr>
      <w:r>
        <w:rPr>
          <w:rFonts w:cs="Arial"/>
          <w:noProof/>
          <w:color w:val="000000" w:themeColor="text1"/>
          <w:sz w:val="20"/>
          <w:szCs w:val="20"/>
          <w:lang w:eastAsia="en-GB"/>
        </w:rPr>
        <w:lastRenderedPageBreak/>
        <w:drawing>
          <wp:inline distT="0" distB="0" distL="0" distR="0" wp14:anchorId="15802838" wp14:editId="26A1F254">
            <wp:extent cx="5349240" cy="8266955"/>
            <wp:effectExtent l="0" t="0" r="381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Z_lit_cumul_tot_2021-04-16 COMB.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70031" cy="8299087"/>
                    </a:xfrm>
                    <a:prstGeom prst="rect">
                      <a:avLst/>
                    </a:prstGeom>
                  </pic:spPr>
                </pic:pic>
              </a:graphicData>
            </a:graphic>
          </wp:inline>
        </w:drawing>
      </w:r>
    </w:p>
    <w:p w14:paraId="2F402142" w14:textId="7F25018F" w:rsidR="00A87800" w:rsidRPr="00A87800" w:rsidRDefault="00D912A1" w:rsidP="00BA1433">
      <w:pPr>
        <w:rPr>
          <w:rFonts w:cs="Arial"/>
          <w:sz w:val="20"/>
          <w:szCs w:val="20"/>
        </w:rPr>
      </w:pPr>
      <w:r>
        <w:rPr>
          <w:rFonts w:cs="Arial"/>
          <w:color w:val="000000" w:themeColor="text1"/>
          <w:sz w:val="20"/>
          <w:szCs w:val="20"/>
        </w:rPr>
        <w:t>Fig. 3</w:t>
      </w:r>
      <w:r w:rsidR="00BA1433" w:rsidRPr="00E36561">
        <w:rPr>
          <w:rFonts w:cs="Arial"/>
          <w:sz w:val="20"/>
          <w:szCs w:val="20"/>
        </w:rPr>
        <w:t xml:space="preserve"> </w:t>
      </w:r>
      <w:r w:rsidR="00E36561" w:rsidRPr="00E36561">
        <w:rPr>
          <w:rFonts w:cs="Arial"/>
          <w:sz w:val="20"/>
          <w:szCs w:val="20"/>
        </w:rPr>
        <w:t>Rates of taxonomic work</w:t>
      </w:r>
      <w:r w:rsidR="00E36561">
        <w:rPr>
          <w:rFonts w:cs="Arial"/>
          <w:sz w:val="20"/>
          <w:szCs w:val="20"/>
        </w:rPr>
        <w:t xml:space="preserve"> in the Clarion-Clipperton Zone over the period 2000-202</w:t>
      </w:r>
      <w:r w:rsidR="007F07DC">
        <w:rPr>
          <w:rFonts w:cs="Arial"/>
          <w:sz w:val="20"/>
          <w:szCs w:val="20"/>
        </w:rPr>
        <w:t>2</w:t>
      </w:r>
      <w:r w:rsidR="00E36561">
        <w:rPr>
          <w:rFonts w:cs="Arial"/>
          <w:sz w:val="20"/>
          <w:szCs w:val="20"/>
        </w:rPr>
        <w:t xml:space="preserve">. (A) total numbers of new taxa described and taxonomic publications per year. (B) cumulative totals of publications and descriptions over the same period. </w:t>
      </w:r>
      <w:r w:rsidR="00E22CB7">
        <w:rPr>
          <w:rFonts w:cs="Arial"/>
          <w:sz w:val="20"/>
          <w:szCs w:val="20"/>
        </w:rPr>
        <w:t>’</w:t>
      </w:r>
      <w:proofErr w:type="gramStart"/>
      <w:r w:rsidR="00D645A0">
        <w:rPr>
          <w:rFonts w:cs="Arial"/>
          <w:sz w:val="20"/>
          <w:szCs w:val="20"/>
        </w:rPr>
        <w:t>a</w:t>
      </w:r>
      <w:r w:rsidR="00E22CB7">
        <w:rPr>
          <w:rFonts w:cs="Arial"/>
          <w:sz w:val="20"/>
          <w:szCs w:val="20"/>
        </w:rPr>
        <w:t>ll</w:t>
      </w:r>
      <w:proofErr w:type="gramEnd"/>
      <w:r w:rsidR="00E22CB7">
        <w:rPr>
          <w:rFonts w:cs="Arial"/>
          <w:sz w:val="20"/>
          <w:szCs w:val="20"/>
        </w:rPr>
        <w:t xml:space="preserve"> descr</w:t>
      </w:r>
      <w:r w:rsidR="0015458C">
        <w:rPr>
          <w:rFonts w:cs="Arial"/>
          <w:sz w:val="20"/>
          <w:szCs w:val="20"/>
        </w:rPr>
        <w:t>i</w:t>
      </w:r>
      <w:r w:rsidR="00E22CB7">
        <w:rPr>
          <w:rFonts w:cs="Arial"/>
          <w:sz w:val="20"/>
          <w:szCs w:val="20"/>
        </w:rPr>
        <w:t>ptions’</w:t>
      </w:r>
      <w:r w:rsidR="00E36561">
        <w:rPr>
          <w:rFonts w:cs="Arial"/>
          <w:sz w:val="20"/>
          <w:szCs w:val="20"/>
        </w:rPr>
        <w:t xml:space="preserve"> includes </w:t>
      </w:r>
      <w:r w:rsidR="00E22CB7">
        <w:rPr>
          <w:rFonts w:cs="Arial"/>
          <w:sz w:val="20"/>
          <w:szCs w:val="20"/>
        </w:rPr>
        <w:t xml:space="preserve">descriptions of </w:t>
      </w:r>
      <w:r w:rsidR="00E36561">
        <w:rPr>
          <w:rFonts w:cs="Arial"/>
          <w:sz w:val="20"/>
          <w:szCs w:val="20"/>
        </w:rPr>
        <w:t>new species, genera and families combined.</w:t>
      </w:r>
      <w:r w:rsidR="00BA1433" w:rsidRPr="00E36561">
        <w:rPr>
          <w:rFonts w:cs="Arial"/>
          <w:sz w:val="20"/>
          <w:szCs w:val="20"/>
        </w:rPr>
        <w:t xml:space="preserve"> </w:t>
      </w:r>
    </w:p>
    <w:p w14:paraId="24FA6882" w14:textId="746F0F15" w:rsidR="00735969" w:rsidRPr="000E74E4" w:rsidRDefault="0069273C" w:rsidP="00BA1433">
      <w:pPr>
        <w:rPr>
          <w:rFonts w:cs="Arial"/>
          <w:sz w:val="20"/>
          <w:szCs w:val="20"/>
        </w:rPr>
      </w:pPr>
      <w:r>
        <w:rPr>
          <w:rFonts w:cs="Arial"/>
          <w:color w:val="000000" w:themeColor="text1"/>
          <w:sz w:val="20"/>
          <w:szCs w:val="20"/>
        </w:rPr>
        <w:lastRenderedPageBreak/>
        <w:t>Table 1.</w:t>
      </w:r>
      <w:r w:rsidR="00BA1433" w:rsidRPr="0069273C">
        <w:rPr>
          <w:rFonts w:cs="Arial"/>
          <w:color w:val="000000" w:themeColor="text1"/>
          <w:sz w:val="20"/>
          <w:szCs w:val="20"/>
        </w:rPr>
        <w:t xml:space="preserve"> </w:t>
      </w:r>
      <w:r w:rsidR="004250D2" w:rsidRPr="00E36561">
        <w:rPr>
          <w:rFonts w:cs="Arial"/>
          <w:sz w:val="20"/>
          <w:szCs w:val="20"/>
        </w:rPr>
        <w:t>Rates of taxonomic work</w:t>
      </w:r>
      <w:r w:rsidR="004250D2">
        <w:rPr>
          <w:rFonts w:cs="Arial"/>
          <w:sz w:val="20"/>
          <w:szCs w:val="20"/>
        </w:rPr>
        <w:t xml:space="preserve"> in the Clarion-Clipperton Zone over the period 2000-</w:t>
      </w:r>
      <w:r w:rsidR="007F07DC">
        <w:rPr>
          <w:rFonts w:cs="Arial"/>
          <w:sz w:val="20"/>
          <w:szCs w:val="20"/>
        </w:rPr>
        <w:t>2022</w:t>
      </w:r>
      <w:r w:rsidR="004250D2">
        <w:rPr>
          <w:rFonts w:cs="Arial"/>
          <w:sz w:val="20"/>
          <w:szCs w:val="20"/>
        </w:rPr>
        <w:t xml:space="preserve">. </w:t>
      </w:r>
      <w:r w:rsidR="00BA1433">
        <w:rPr>
          <w:rFonts w:cs="Arial"/>
          <w:sz w:val="20"/>
          <w:szCs w:val="20"/>
        </w:rPr>
        <w:t xml:space="preserve">CCZ </w:t>
      </w:r>
      <w:r w:rsidR="00BA1433" w:rsidRPr="000E74E4">
        <w:rPr>
          <w:rFonts w:cs="Arial"/>
          <w:sz w:val="20"/>
          <w:szCs w:val="20"/>
        </w:rPr>
        <w:t xml:space="preserve">descriptions and number of publications per year (All Descriptions: species, </w:t>
      </w:r>
      <w:proofErr w:type="gramStart"/>
      <w:r w:rsidR="00BA1433" w:rsidRPr="000E74E4">
        <w:rPr>
          <w:rFonts w:cs="Arial"/>
          <w:sz w:val="20"/>
          <w:szCs w:val="20"/>
        </w:rPr>
        <w:t>genus</w:t>
      </w:r>
      <w:proofErr w:type="gramEnd"/>
      <w:r w:rsidR="00BA1433" w:rsidRPr="000E74E4">
        <w:rPr>
          <w:rFonts w:cs="Arial"/>
          <w:sz w:val="20"/>
          <w:szCs w:val="20"/>
        </w:rPr>
        <w:t xml:space="preserve"> and family descriptions in total)</w:t>
      </w:r>
      <w:r w:rsidR="004250D2">
        <w:rPr>
          <w:rFonts w:cs="Arial"/>
          <w:sz w:val="20"/>
          <w:szCs w:val="20"/>
        </w:rPr>
        <w:t>.</w:t>
      </w:r>
      <w:r w:rsidR="002E7D43">
        <w:rPr>
          <w:rFonts w:cs="Arial"/>
          <w:sz w:val="20"/>
          <w:szCs w:val="20"/>
        </w:rPr>
        <w:t xml:space="preserve"> P</w:t>
      </w:r>
      <w:r w:rsidR="00CC7755">
        <w:rPr>
          <w:rFonts w:cs="Arial"/>
          <w:sz w:val="20"/>
          <w:szCs w:val="20"/>
        </w:rPr>
        <w:t>ubs with descriptions:</w:t>
      </w:r>
      <w:r w:rsidR="002E7D43">
        <w:rPr>
          <w:rFonts w:cs="Arial"/>
          <w:sz w:val="20"/>
          <w:szCs w:val="20"/>
        </w:rPr>
        <w:t xml:space="preserve"> publications containing descriptions of new species, </w:t>
      </w:r>
      <w:proofErr w:type="gramStart"/>
      <w:r w:rsidR="002E7D43">
        <w:rPr>
          <w:rFonts w:cs="Arial"/>
          <w:sz w:val="20"/>
          <w:szCs w:val="20"/>
        </w:rPr>
        <w:t>genera</w:t>
      </w:r>
      <w:proofErr w:type="gramEnd"/>
      <w:r w:rsidR="002E7D43">
        <w:rPr>
          <w:rFonts w:cs="Arial"/>
          <w:sz w:val="20"/>
          <w:szCs w:val="20"/>
        </w:rPr>
        <w:t xml:space="preserve"> or families</w:t>
      </w:r>
      <w:r w:rsidR="009D0376">
        <w:rPr>
          <w:rFonts w:cs="Arial"/>
          <w:sz w:val="20"/>
          <w:szCs w:val="20"/>
        </w:rPr>
        <w:t xml:space="preserve"> (</w:t>
      </w:r>
      <w:r w:rsidR="009D0376" w:rsidRPr="009D0376">
        <w:rPr>
          <w:rFonts w:cs="Arial"/>
          <w:color w:val="FF0000"/>
          <w:sz w:val="20"/>
          <w:szCs w:val="20"/>
        </w:rPr>
        <w:t>including 2 publications in press</w:t>
      </w:r>
      <w:r w:rsidR="009D0376">
        <w:rPr>
          <w:rFonts w:cs="Arial"/>
          <w:sz w:val="20"/>
          <w:szCs w:val="20"/>
        </w:rPr>
        <w:t>)</w:t>
      </w:r>
      <w:r w:rsidR="00735969">
        <w:rPr>
          <w:rFonts w:cs="Arial"/>
          <w:sz w:val="20"/>
          <w:szCs w:val="20"/>
        </w:rPr>
        <w:t xml:space="preserve">. </w:t>
      </w:r>
      <w:r w:rsidR="003D070A">
        <w:rPr>
          <w:rFonts w:cs="Arial"/>
          <w:sz w:val="20"/>
          <w:szCs w:val="20"/>
        </w:rPr>
        <w:t>* Th</w:t>
      </w:r>
      <w:r w:rsidR="00AF6796">
        <w:rPr>
          <w:rFonts w:cs="Arial"/>
          <w:sz w:val="20"/>
          <w:szCs w:val="20"/>
        </w:rPr>
        <w:t>e</w:t>
      </w:r>
      <w:r w:rsidR="003D070A">
        <w:rPr>
          <w:rFonts w:cs="Arial"/>
          <w:sz w:val="20"/>
          <w:szCs w:val="20"/>
        </w:rPr>
        <w:t xml:space="preserve"> description </w:t>
      </w:r>
      <w:r w:rsidR="00AF6796">
        <w:rPr>
          <w:rFonts w:cs="Arial"/>
          <w:sz w:val="20"/>
          <w:szCs w:val="20"/>
        </w:rPr>
        <w:t xml:space="preserve">in this publication is </w:t>
      </w:r>
      <w:r w:rsidR="009C32FA">
        <w:rPr>
          <w:rFonts w:cs="Arial"/>
          <w:sz w:val="20"/>
          <w:szCs w:val="20"/>
        </w:rPr>
        <w:t xml:space="preserve">not </w:t>
      </w:r>
      <w:r w:rsidR="00BF441D">
        <w:rPr>
          <w:rFonts w:cs="Arial"/>
          <w:sz w:val="20"/>
          <w:szCs w:val="20"/>
        </w:rPr>
        <w:t xml:space="preserve">recognised </w:t>
      </w:r>
      <w:r w:rsidR="00BF5236">
        <w:rPr>
          <w:rFonts w:cs="Arial"/>
          <w:sz w:val="20"/>
          <w:szCs w:val="20"/>
        </w:rPr>
        <w:t xml:space="preserve">due to issues with the type specimen </w:t>
      </w:r>
      <w:r w:rsidR="00BF441D" w:rsidRPr="00BF5236">
        <w:rPr>
          <w:rFonts w:cs="Arial"/>
          <w:sz w:val="20"/>
          <w:szCs w:val="20"/>
        </w:rPr>
        <w:t>(</w:t>
      </w:r>
      <w:proofErr w:type="spellStart"/>
      <w:r w:rsidR="00BF441D" w:rsidRPr="00BF5236">
        <w:rPr>
          <w:rFonts w:cs="Arial"/>
          <w:sz w:val="20"/>
          <w:szCs w:val="20"/>
        </w:rPr>
        <w:t>Drecraemer</w:t>
      </w:r>
      <w:proofErr w:type="spellEnd"/>
      <w:r w:rsidR="00BF441D" w:rsidRPr="00BF5236">
        <w:rPr>
          <w:rFonts w:cs="Arial"/>
          <w:sz w:val="20"/>
          <w:szCs w:val="20"/>
        </w:rPr>
        <w:t xml:space="preserve"> &amp; Gourbault, 1997),</w:t>
      </w:r>
      <w:r w:rsidR="00BF441D">
        <w:rPr>
          <w:rFonts w:cs="Arial"/>
          <w:szCs w:val="22"/>
        </w:rPr>
        <w:t xml:space="preserve"> </w:t>
      </w:r>
      <w:r w:rsidR="009C32FA">
        <w:rPr>
          <w:rFonts w:cs="Arial"/>
          <w:sz w:val="20"/>
          <w:szCs w:val="20"/>
        </w:rPr>
        <w:t>and the relevant species not included here in the totals of CCZ species (f</w:t>
      </w:r>
      <w:r w:rsidR="00BF5236">
        <w:rPr>
          <w:rFonts w:cs="Arial"/>
          <w:sz w:val="20"/>
          <w:szCs w:val="20"/>
        </w:rPr>
        <w:t xml:space="preserve">or </w:t>
      </w:r>
      <w:r w:rsidR="009C32FA">
        <w:rPr>
          <w:rFonts w:cs="Arial"/>
          <w:sz w:val="20"/>
          <w:szCs w:val="20"/>
        </w:rPr>
        <w:t xml:space="preserve">another publication the genus description is not </w:t>
      </w:r>
      <w:r w:rsidR="00BF5236">
        <w:rPr>
          <w:rFonts w:cs="Arial"/>
          <w:sz w:val="20"/>
          <w:szCs w:val="20"/>
        </w:rPr>
        <w:t xml:space="preserve">recognised but the species </w:t>
      </w:r>
      <w:proofErr w:type="gramStart"/>
      <w:r w:rsidR="00BF5236">
        <w:rPr>
          <w:rFonts w:cs="Arial"/>
          <w:sz w:val="20"/>
          <w:szCs w:val="20"/>
        </w:rPr>
        <w:t>is</w:t>
      </w:r>
      <w:proofErr w:type="gramEnd"/>
      <w:r w:rsidR="00BF5236">
        <w:rPr>
          <w:rFonts w:cs="Arial"/>
          <w:sz w:val="20"/>
          <w:szCs w:val="20"/>
        </w:rPr>
        <w:t xml:space="preserve"> so the latter</w:t>
      </w:r>
      <w:r w:rsidR="009C32FA">
        <w:rPr>
          <w:rFonts w:cs="Arial"/>
          <w:sz w:val="20"/>
          <w:szCs w:val="20"/>
        </w:rPr>
        <w:t xml:space="preserve"> is included in the </w:t>
      </w:r>
      <w:r w:rsidR="00BF5236">
        <w:rPr>
          <w:rFonts w:cs="Arial"/>
          <w:sz w:val="20"/>
          <w:szCs w:val="20"/>
        </w:rPr>
        <w:t>publications with descriptions and species</w:t>
      </w:r>
      <w:r w:rsidR="007F07DC">
        <w:rPr>
          <w:rFonts w:cs="Arial"/>
          <w:sz w:val="20"/>
          <w:szCs w:val="20"/>
        </w:rPr>
        <w:t xml:space="preserve"> (not genus</w:t>
      </w:r>
      <w:r w:rsidR="00BF5236">
        <w:rPr>
          <w:rFonts w:cs="Arial"/>
          <w:sz w:val="20"/>
          <w:szCs w:val="20"/>
        </w:rPr>
        <w:t>) total</w:t>
      </w:r>
      <w:r w:rsidR="009C32FA">
        <w:rPr>
          <w:rFonts w:cs="Arial"/>
          <w:sz w:val="20"/>
          <w:szCs w:val="20"/>
        </w:rPr>
        <w:t xml:space="preserve"> (</w:t>
      </w:r>
      <w:r w:rsidR="003D070A">
        <w:rPr>
          <w:rFonts w:cs="Arial"/>
          <w:sz w:val="20"/>
          <w:szCs w:val="20"/>
        </w:rPr>
        <w:t>L</w:t>
      </w:r>
      <w:r w:rsidR="009C32FA">
        <w:rPr>
          <w:rFonts w:cs="Arial"/>
          <w:sz w:val="20"/>
          <w:szCs w:val="20"/>
        </w:rPr>
        <w:t>arsen &amp; Araujo-Silva, 2014).</w:t>
      </w:r>
    </w:p>
    <w:tbl>
      <w:tblPr>
        <w:tblStyle w:val="PlainTable4"/>
        <w:tblW w:w="0" w:type="auto"/>
        <w:tblLayout w:type="fixed"/>
        <w:tblLook w:val="04A0" w:firstRow="1" w:lastRow="0" w:firstColumn="1" w:lastColumn="0" w:noHBand="0" w:noVBand="1"/>
      </w:tblPr>
      <w:tblGrid>
        <w:gridCol w:w="1134"/>
        <w:gridCol w:w="1417"/>
        <w:gridCol w:w="1701"/>
        <w:gridCol w:w="1559"/>
        <w:gridCol w:w="1559"/>
      </w:tblGrid>
      <w:tr w:rsidR="002E7D43" w:rsidRPr="00983944" w14:paraId="6370D6ED" w14:textId="15DD791B" w:rsidTr="00C86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auto"/>
              <w:bottom w:val="single" w:sz="4" w:space="0" w:color="auto"/>
            </w:tcBorders>
          </w:tcPr>
          <w:p w14:paraId="19CC6120" w14:textId="77777777" w:rsidR="002E7D43" w:rsidRPr="00A91ED7" w:rsidRDefault="002E7D43" w:rsidP="00012EBB">
            <w:pPr>
              <w:rPr>
                <w:sz w:val="18"/>
                <w:szCs w:val="18"/>
              </w:rPr>
            </w:pPr>
            <w:r w:rsidRPr="00A91ED7">
              <w:rPr>
                <w:sz w:val="18"/>
                <w:szCs w:val="18"/>
              </w:rPr>
              <w:t>Year</w:t>
            </w:r>
          </w:p>
        </w:tc>
        <w:tc>
          <w:tcPr>
            <w:tcW w:w="1417" w:type="dxa"/>
            <w:tcBorders>
              <w:top w:val="single" w:sz="4" w:space="0" w:color="auto"/>
              <w:bottom w:val="single" w:sz="4" w:space="0" w:color="auto"/>
            </w:tcBorders>
          </w:tcPr>
          <w:p w14:paraId="50B6C77D" w14:textId="3F1515F0" w:rsidR="003D070A" w:rsidRPr="00A91ED7" w:rsidRDefault="003D070A" w:rsidP="00012EBB">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Publications</w:t>
            </w:r>
          </w:p>
        </w:tc>
        <w:tc>
          <w:tcPr>
            <w:tcW w:w="1701" w:type="dxa"/>
            <w:tcBorders>
              <w:top w:val="single" w:sz="4" w:space="0" w:color="auto"/>
              <w:bottom w:val="single" w:sz="4" w:space="0" w:color="auto"/>
            </w:tcBorders>
          </w:tcPr>
          <w:p w14:paraId="0F0FEF77" w14:textId="5F2D79FC" w:rsidR="002E7D43" w:rsidRPr="00A91ED7" w:rsidRDefault="003D070A" w:rsidP="00012EBB">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Pubs with descriptions</w:t>
            </w:r>
            <w:r w:rsidRPr="00A91ED7">
              <w:rPr>
                <w:sz w:val="18"/>
                <w:szCs w:val="18"/>
              </w:rPr>
              <w:t xml:space="preserve"> </w:t>
            </w:r>
          </w:p>
        </w:tc>
        <w:tc>
          <w:tcPr>
            <w:tcW w:w="1559" w:type="dxa"/>
            <w:tcBorders>
              <w:top w:val="single" w:sz="4" w:space="0" w:color="auto"/>
              <w:bottom w:val="single" w:sz="4" w:space="0" w:color="auto"/>
            </w:tcBorders>
          </w:tcPr>
          <w:p w14:paraId="71624EAA" w14:textId="7F2F0EE3" w:rsidR="002E7D43" w:rsidRPr="00A91ED7" w:rsidRDefault="003D070A" w:rsidP="00012EBB">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CCZ new species</w:t>
            </w:r>
          </w:p>
        </w:tc>
        <w:tc>
          <w:tcPr>
            <w:tcW w:w="1559" w:type="dxa"/>
            <w:tcBorders>
              <w:top w:val="single" w:sz="4" w:space="0" w:color="auto"/>
              <w:bottom w:val="single" w:sz="4" w:space="0" w:color="auto"/>
            </w:tcBorders>
          </w:tcPr>
          <w:p w14:paraId="6C7BCC69" w14:textId="5A024E98" w:rsidR="002E7D43" w:rsidRPr="00A91ED7" w:rsidRDefault="003D070A" w:rsidP="00012EBB">
            <w:pPr>
              <w:cnfStyle w:val="100000000000" w:firstRow="1" w:lastRow="0" w:firstColumn="0" w:lastColumn="0" w:oddVBand="0" w:evenVBand="0" w:oddHBand="0" w:evenHBand="0" w:firstRowFirstColumn="0" w:firstRowLastColumn="0" w:lastRowFirstColumn="0" w:lastRowLastColumn="0"/>
              <w:rPr>
                <w:sz w:val="18"/>
                <w:szCs w:val="18"/>
              </w:rPr>
            </w:pPr>
            <w:r w:rsidRPr="00A91ED7">
              <w:rPr>
                <w:sz w:val="18"/>
                <w:szCs w:val="18"/>
              </w:rPr>
              <w:t xml:space="preserve">All </w:t>
            </w:r>
            <w:r>
              <w:rPr>
                <w:sz w:val="18"/>
                <w:szCs w:val="18"/>
              </w:rPr>
              <w:t xml:space="preserve">CCZ </w:t>
            </w:r>
            <w:r w:rsidRPr="00A91ED7">
              <w:rPr>
                <w:sz w:val="18"/>
                <w:szCs w:val="18"/>
              </w:rPr>
              <w:t>Descriptions</w:t>
            </w:r>
          </w:p>
        </w:tc>
      </w:tr>
      <w:tr w:rsidR="00F03DAF" w:rsidRPr="00983944" w14:paraId="7A44899B" w14:textId="77777777" w:rsidTr="00BC15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auto"/>
            </w:tcBorders>
            <w:vAlign w:val="bottom"/>
          </w:tcPr>
          <w:p w14:paraId="0876FF7A" w14:textId="3B46FA7B" w:rsidR="00F03DAF" w:rsidRPr="003D070A" w:rsidRDefault="00F03DAF" w:rsidP="00F03DAF">
            <w:pPr>
              <w:rPr>
                <w:rFonts w:cs="Arial"/>
                <w:b w:val="0"/>
                <w:sz w:val="18"/>
                <w:szCs w:val="18"/>
              </w:rPr>
            </w:pPr>
            <w:r w:rsidRPr="003D070A">
              <w:rPr>
                <w:rFonts w:cs="Arial"/>
                <w:b w:val="0"/>
                <w:color w:val="000000"/>
                <w:sz w:val="18"/>
                <w:szCs w:val="18"/>
              </w:rPr>
              <w:t>1887</w:t>
            </w:r>
          </w:p>
        </w:tc>
        <w:tc>
          <w:tcPr>
            <w:tcW w:w="1417" w:type="dxa"/>
            <w:tcBorders>
              <w:top w:val="single" w:sz="4" w:space="0" w:color="auto"/>
            </w:tcBorders>
          </w:tcPr>
          <w:p w14:paraId="5833A52A" w14:textId="41FE993F" w:rsidR="00F03DAF" w:rsidRPr="00F03DAF"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F03DAF">
              <w:rPr>
                <w:sz w:val="18"/>
                <w:szCs w:val="18"/>
              </w:rPr>
              <w:t>1</w:t>
            </w:r>
          </w:p>
        </w:tc>
        <w:tc>
          <w:tcPr>
            <w:tcW w:w="1701" w:type="dxa"/>
            <w:tcBorders>
              <w:top w:val="single" w:sz="4" w:space="0" w:color="auto"/>
            </w:tcBorders>
            <w:vAlign w:val="bottom"/>
          </w:tcPr>
          <w:p w14:paraId="50541ECA" w14:textId="48A8FC54"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1</w:t>
            </w:r>
          </w:p>
        </w:tc>
        <w:tc>
          <w:tcPr>
            <w:tcW w:w="1559" w:type="dxa"/>
            <w:tcBorders>
              <w:top w:val="single" w:sz="4" w:space="0" w:color="auto"/>
            </w:tcBorders>
            <w:vAlign w:val="bottom"/>
          </w:tcPr>
          <w:p w14:paraId="462DFFC1" w14:textId="0C02A89F"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1</w:t>
            </w:r>
          </w:p>
        </w:tc>
        <w:tc>
          <w:tcPr>
            <w:tcW w:w="1559" w:type="dxa"/>
            <w:tcBorders>
              <w:top w:val="single" w:sz="4" w:space="0" w:color="auto"/>
            </w:tcBorders>
            <w:vAlign w:val="bottom"/>
          </w:tcPr>
          <w:p w14:paraId="6DB956D1" w14:textId="229F2503"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1</w:t>
            </w:r>
          </w:p>
        </w:tc>
      </w:tr>
      <w:tr w:rsidR="00F03DAF" w:rsidRPr="00983944" w14:paraId="3E6C45D4" w14:textId="645DBC8C" w:rsidTr="00BC15A6">
        <w:tc>
          <w:tcPr>
            <w:cnfStyle w:val="001000000000" w:firstRow="0" w:lastRow="0" w:firstColumn="1" w:lastColumn="0" w:oddVBand="0" w:evenVBand="0" w:oddHBand="0" w:evenHBand="0" w:firstRowFirstColumn="0" w:firstRowLastColumn="0" w:lastRowFirstColumn="0" w:lastRowLastColumn="0"/>
            <w:tcW w:w="1134" w:type="dxa"/>
            <w:vAlign w:val="bottom"/>
          </w:tcPr>
          <w:p w14:paraId="7AF23602" w14:textId="2C2877F6" w:rsidR="00F03DAF" w:rsidRPr="003D070A" w:rsidRDefault="00F03DAF" w:rsidP="00F03DAF">
            <w:pPr>
              <w:rPr>
                <w:rFonts w:cs="Arial"/>
                <w:b w:val="0"/>
                <w:bCs w:val="0"/>
                <w:sz w:val="18"/>
                <w:szCs w:val="18"/>
              </w:rPr>
            </w:pPr>
            <w:r w:rsidRPr="003D070A">
              <w:rPr>
                <w:rFonts w:cs="Arial"/>
                <w:b w:val="0"/>
                <w:color w:val="000000"/>
                <w:sz w:val="18"/>
                <w:szCs w:val="18"/>
              </w:rPr>
              <w:t>1975</w:t>
            </w:r>
          </w:p>
        </w:tc>
        <w:tc>
          <w:tcPr>
            <w:tcW w:w="1417" w:type="dxa"/>
          </w:tcPr>
          <w:p w14:paraId="390EEADB" w14:textId="2D6C9306" w:rsidR="00F03DAF" w:rsidRPr="00F03DAF"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F03DAF">
              <w:rPr>
                <w:sz w:val="18"/>
                <w:szCs w:val="18"/>
              </w:rPr>
              <w:t>1</w:t>
            </w:r>
          </w:p>
        </w:tc>
        <w:tc>
          <w:tcPr>
            <w:tcW w:w="1701" w:type="dxa"/>
            <w:vAlign w:val="bottom"/>
          </w:tcPr>
          <w:p w14:paraId="0C549E6A"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559" w:type="dxa"/>
            <w:vAlign w:val="bottom"/>
          </w:tcPr>
          <w:p w14:paraId="254E0D98" w14:textId="2D5CC190"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559" w:type="dxa"/>
            <w:vAlign w:val="bottom"/>
          </w:tcPr>
          <w:p w14:paraId="7B172FFB"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r>
      <w:tr w:rsidR="00F03DAF" w:rsidRPr="00983944" w14:paraId="6325C827" w14:textId="4398AA51" w:rsidTr="00BC15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Align w:val="bottom"/>
          </w:tcPr>
          <w:p w14:paraId="5ABFA60A" w14:textId="288CDC1C" w:rsidR="00F03DAF" w:rsidRPr="003D070A" w:rsidRDefault="00F03DAF" w:rsidP="00F03DAF">
            <w:pPr>
              <w:rPr>
                <w:rFonts w:cs="Arial"/>
                <w:b w:val="0"/>
                <w:bCs w:val="0"/>
                <w:sz w:val="18"/>
                <w:szCs w:val="18"/>
              </w:rPr>
            </w:pPr>
            <w:r w:rsidRPr="003D070A">
              <w:rPr>
                <w:rFonts w:cs="Arial"/>
                <w:b w:val="0"/>
                <w:color w:val="000000"/>
                <w:sz w:val="18"/>
                <w:szCs w:val="18"/>
              </w:rPr>
              <w:t>1976</w:t>
            </w:r>
          </w:p>
        </w:tc>
        <w:tc>
          <w:tcPr>
            <w:tcW w:w="1417" w:type="dxa"/>
          </w:tcPr>
          <w:p w14:paraId="0551A72D" w14:textId="76C359F9" w:rsidR="00F03DAF" w:rsidRPr="00F03DAF"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F03DAF">
              <w:rPr>
                <w:sz w:val="18"/>
                <w:szCs w:val="18"/>
              </w:rPr>
              <w:t>1</w:t>
            </w:r>
          </w:p>
        </w:tc>
        <w:tc>
          <w:tcPr>
            <w:tcW w:w="1701" w:type="dxa"/>
            <w:vAlign w:val="bottom"/>
          </w:tcPr>
          <w:p w14:paraId="28871F26" w14:textId="77777777"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559" w:type="dxa"/>
            <w:vAlign w:val="bottom"/>
          </w:tcPr>
          <w:p w14:paraId="62C2B850" w14:textId="7102BD26"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559" w:type="dxa"/>
            <w:vAlign w:val="bottom"/>
          </w:tcPr>
          <w:p w14:paraId="52CAC243" w14:textId="77777777"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p>
        </w:tc>
      </w:tr>
      <w:tr w:rsidR="00F03DAF" w:rsidRPr="00983944" w14:paraId="2A509855" w14:textId="478B6034" w:rsidTr="00BC15A6">
        <w:tc>
          <w:tcPr>
            <w:cnfStyle w:val="001000000000" w:firstRow="0" w:lastRow="0" w:firstColumn="1" w:lastColumn="0" w:oddVBand="0" w:evenVBand="0" w:oddHBand="0" w:evenHBand="0" w:firstRowFirstColumn="0" w:firstRowLastColumn="0" w:lastRowFirstColumn="0" w:lastRowLastColumn="0"/>
            <w:tcW w:w="1134" w:type="dxa"/>
            <w:vAlign w:val="bottom"/>
          </w:tcPr>
          <w:p w14:paraId="3B7C5A02" w14:textId="76FC7B32" w:rsidR="00F03DAF" w:rsidRPr="003D070A" w:rsidRDefault="00F03DAF" w:rsidP="00F03DAF">
            <w:pPr>
              <w:rPr>
                <w:rFonts w:cs="Arial"/>
                <w:b w:val="0"/>
                <w:bCs w:val="0"/>
                <w:sz w:val="18"/>
                <w:szCs w:val="18"/>
              </w:rPr>
            </w:pPr>
            <w:r w:rsidRPr="003D070A">
              <w:rPr>
                <w:rFonts w:cs="Arial"/>
                <w:b w:val="0"/>
                <w:color w:val="000000"/>
                <w:sz w:val="18"/>
                <w:szCs w:val="18"/>
              </w:rPr>
              <w:t>1979</w:t>
            </w:r>
          </w:p>
        </w:tc>
        <w:tc>
          <w:tcPr>
            <w:tcW w:w="1417" w:type="dxa"/>
          </w:tcPr>
          <w:p w14:paraId="2C95D066" w14:textId="5066788B" w:rsidR="00F03DAF" w:rsidRPr="00F03DAF"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F03DAF">
              <w:rPr>
                <w:sz w:val="18"/>
                <w:szCs w:val="18"/>
              </w:rPr>
              <w:t>1</w:t>
            </w:r>
          </w:p>
        </w:tc>
        <w:tc>
          <w:tcPr>
            <w:tcW w:w="1701" w:type="dxa"/>
            <w:vAlign w:val="bottom"/>
          </w:tcPr>
          <w:p w14:paraId="0A68B273"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559" w:type="dxa"/>
            <w:vAlign w:val="bottom"/>
          </w:tcPr>
          <w:p w14:paraId="6D928DA3" w14:textId="15DBCEFF"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559" w:type="dxa"/>
            <w:vAlign w:val="bottom"/>
          </w:tcPr>
          <w:p w14:paraId="48F678E4"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r>
      <w:tr w:rsidR="00F03DAF" w:rsidRPr="00983944" w14:paraId="440B22CE" w14:textId="3288A00A" w:rsidTr="00BC15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Align w:val="bottom"/>
          </w:tcPr>
          <w:p w14:paraId="70F0C0EE" w14:textId="3060EE67" w:rsidR="00F03DAF" w:rsidRPr="003D070A" w:rsidRDefault="00F03DAF" w:rsidP="00F03DAF">
            <w:pPr>
              <w:rPr>
                <w:rFonts w:cs="Arial"/>
                <w:b w:val="0"/>
                <w:sz w:val="18"/>
                <w:szCs w:val="18"/>
              </w:rPr>
            </w:pPr>
            <w:r w:rsidRPr="003D070A">
              <w:rPr>
                <w:rFonts w:cs="Arial"/>
                <w:b w:val="0"/>
                <w:color w:val="000000"/>
                <w:sz w:val="18"/>
                <w:szCs w:val="18"/>
              </w:rPr>
              <w:t>1983</w:t>
            </w:r>
          </w:p>
        </w:tc>
        <w:tc>
          <w:tcPr>
            <w:tcW w:w="1417" w:type="dxa"/>
          </w:tcPr>
          <w:p w14:paraId="5F26524F" w14:textId="43BD93DB" w:rsidR="00F03DAF" w:rsidRPr="00F03DAF"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F03DAF">
              <w:rPr>
                <w:sz w:val="18"/>
                <w:szCs w:val="18"/>
              </w:rPr>
              <w:t>1</w:t>
            </w:r>
          </w:p>
        </w:tc>
        <w:tc>
          <w:tcPr>
            <w:tcW w:w="1701" w:type="dxa"/>
            <w:vAlign w:val="bottom"/>
          </w:tcPr>
          <w:p w14:paraId="5C30979C" w14:textId="4465FFC3"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1</w:t>
            </w:r>
          </w:p>
        </w:tc>
        <w:tc>
          <w:tcPr>
            <w:tcW w:w="1559" w:type="dxa"/>
            <w:vAlign w:val="bottom"/>
          </w:tcPr>
          <w:p w14:paraId="4F351FA0" w14:textId="1811B1B6"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1</w:t>
            </w:r>
          </w:p>
        </w:tc>
        <w:tc>
          <w:tcPr>
            <w:tcW w:w="1559" w:type="dxa"/>
            <w:vAlign w:val="bottom"/>
          </w:tcPr>
          <w:p w14:paraId="3E7077F9" w14:textId="79DB4CBC"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2</w:t>
            </w:r>
          </w:p>
        </w:tc>
      </w:tr>
      <w:tr w:rsidR="00F03DAF" w:rsidRPr="00983944" w14:paraId="70C630A6" w14:textId="7BB76B36" w:rsidTr="00BC15A6">
        <w:tc>
          <w:tcPr>
            <w:cnfStyle w:val="001000000000" w:firstRow="0" w:lastRow="0" w:firstColumn="1" w:lastColumn="0" w:oddVBand="0" w:evenVBand="0" w:oddHBand="0" w:evenHBand="0" w:firstRowFirstColumn="0" w:firstRowLastColumn="0" w:lastRowFirstColumn="0" w:lastRowLastColumn="0"/>
            <w:tcW w:w="1134" w:type="dxa"/>
            <w:vAlign w:val="bottom"/>
          </w:tcPr>
          <w:p w14:paraId="7A42FEF7" w14:textId="5C131D40" w:rsidR="00F03DAF" w:rsidRPr="003D070A" w:rsidRDefault="00F03DAF" w:rsidP="00F03DAF">
            <w:pPr>
              <w:rPr>
                <w:rFonts w:cs="Arial"/>
                <w:b w:val="0"/>
                <w:bCs w:val="0"/>
                <w:sz w:val="18"/>
                <w:szCs w:val="18"/>
              </w:rPr>
            </w:pPr>
            <w:r w:rsidRPr="003D070A">
              <w:rPr>
                <w:rFonts w:cs="Arial"/>
                <w:b w:val="0"/>
                <w:color w:val="000000"/>
                <w:sz w:val="18"/>
                <w:szCs w:val="18"/>
              </w:rPr>
              <w:t>1985</w:t>
            </w:r>
          </w:p>
        </w:tc>
        <w:tc>
          <w:tcPr>
            <w:tcW w:w="1417" w:type="dxa"/>
          </w:tcPr>
          <w:p w14:paraId="773C4A87" w14:textId="14CDC0B8" w:rsidR="00F03DAF" w:rsidRPr="00F03DAF"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F03DAF">
              <w:rPr>
                <w:sz w:val="18"/>
                <w:szCs w:val="18"/>
              </w:rPr>
              <w:t>1</w:t>
            </w:r>
          </w:p>
        </w:tc>
        <w:tc>
          <w:tcPr>
            <w:tcW w:w="1701" w:type="dxa"/>
            <w:vAlign w:val="bottom"/>
          </w:tcPr>
          <w:p w14:paraId="5F042689"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559" w:type="dxa"/>
            <w:vAlign w:val="bottom"/>
          </w:tcPr>
          <w:p w14:paraId="3D473B99" w14:textId="5447F4EB"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559" w:type="dxa"/>
            <w:vAlign w:val="bottom"/>
          </w:tcPr>
          <w:p w14:paraId="4698FC10"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r>
      <w:tr w:rsidR="00F03DAF" w:rsidRPr="00983944" w14:paraId="690C4149" w14:textId="760ADEFB" w:rsidTr="00BC15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Align w:val="bottom"/>
          </w:tcPr>
          <w:p w14:paraId="7E4548DC" w14:textId="788249F4" w:rsidR="00F03DAF" w:rsidRPr="003D070A" w:rsidRDefault="00F03DAF" w:rsidP="00F03DAF">
            <w:pPr>
              <w:rPr>
                <w:rFonts w:cs="Arial"/>
                <w:b w:val="0"/>
                <w:sz w:val="18"/>
                <w:szCs w:val="18"/>
              </w:rPr>
            </w:pPr>
            <w:r w:rsidRPr="003D070A">
              <w:rPr>
                <w:rFonts w:cs="Arial"/>
                <w:b w:val="0"/>
                <w:color w:val="000000"/>
                <w:sz w:val="18"/>
                <w:szCs w:val="18"/>
              </w:rPr>
              <w:t>1986</w:t>
            </w:r>
          </w:p>
        </w:tc>
        <w:tc>
          <w:tcPr>
            <w:tcW w:w="1417" w:type="dxa"/>
          </w:tcPr>
          <w:p w14:paraId="43092A2A" w14:textId="7332FDE0" w:rsidR="00F03DAF" w:rsidRPr="00F03DAF"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F03DAF">
              <w:rPr>
                <w:sz w:val="18"/>
                <w:szCs w:val="18"/>
              </w:rPr>
              <w:t>2</w:t>
            </w:r>
          </w:p>
        </w:tc>
        <w:tc>
          <w:tcPr>
            <w:tcW w:w="1701" w:type="dxa"/>
            <w:vAlign w:val="bottom"/>
          </w:tcPr>
          <w:p w14:paraId="51A36C0B" w14:textId="559E207F"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1</w:t>
            </w:r>
          </w:p>
        </w:tc>
        <w:tc>
          <w:tcPr>
            <w:tcW w:w="1559" w:type="dxa"/>
            <w:vAlign w:val="bottom"/>
          </w:tcPr>
          <w:p w14:paraId="0574B339" w14:textId="0A416AFC"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1</w:t>
            </w:r>
          </w:p>
        </w:tc>
        <w:tc>
          <w:tcPr>
            <w:tcW w:w="1559" w:type="dxa"/>
            <w:vAlign w:val="bottom"/>
          </w:tcPr>
          <w:p w14:paraId="1A1935FA" w14:textId="687A4F0C"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1</w:t>
            </w:r>
          </w:p>
        </w:tc>
      </w:tr>
      <w:tr w:rsidR="00F03DAF" w:rsidRPr="00983944" w14:paraId="60B30560" w14:textId="543875C9" w:rsidTr="00BC15A6">
        <w:tc>
          <w:tcPr>
            <w:cnfStyle w:val="001000000000" w:firstRow="0" w:lastRow="0" w:firstColumn="1" w:lastColumn="0" w:oddVBand="0" w:evenVBand="0" w:oddHBand="0" w:evenHBand="0" w:firstRowFirstColumn="0" w:firstRowLastColumn="0" w:lastRowFirstColumn="0" w:lastRowLastColumn="0"/>
            <w:tcW w:w="1134" w:type="dxa"/>
            <w:vAlign w:val="bottom"/>
          </w:tcPr>
          <w:p w14:paraId="16317479" w14:textId="66147545" w:rsidR="00F03DAF" w:rsidRPr="003D070A" w:rsidRDefault="00F03DAF" w:rsidP="00F03DAF">
            <w:pPr>
              <w:rPr>
                <w:rFonts w:cs="Arial"/>
                <w:b w:val="0"/>
                <w:sz w:val="18"/>
                <w:szCs w:val="18"/>
              </w:rPr>
            </w:pPr>
            <w:r w:rsidRPr="003D070A">
              <w:rPr>
                <w:rFonts w:cs="Arial"/>
                <w:b w:val="0"/>
                <w:color w:val="000000"/>
                <w:sz w:val="18"/>
                <w:szCs w:val="18"/>
              </w:rPr>
              <w:t>1987</w:t>
            </w:r>
          </w:p>
        </w:tc>
        <w:tc>
          <w:tcPr>
            <w:tcW w:w="1417" w:type="dxa"/>
          </w:tcPr>
          <w:p w14:paraId="024E0F77" w14:textId="3E2BFFAF" w:rsidR="00F03DAF" w:rsidRPr="00F03DAF"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F03DAF">
              <w:rPr>
                <w:sz w:val="18"/>
                <w:szCs w:val="18"/>
              </w:rPr>
              <w:t>1</w:t>
            </w:r>
          </w:p>
        </w:tc>
        <w:tc>
          <w:tcPr>
            <w:tcW w:w="1701" w:type="dxa"/>
            <w:vAlign w:val="bottom"/>
          </w:tcPr>
          <w:p w14:paraId="07B402FA"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559" w:type="dxa"/>
            <w:vAlign w:val="bottom"/>
          </w:tcPr>
          <w:p w14:paraId="1FE2F3E3"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559" w:type="dxa"/>
            <w:vAlign w:val="bottom"/>
          </w:tcPr>
          <w:p w14:paraId="150B822E"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r>
      <w:tr w:rsidR="00F03DAF" w:rsidRPr="00983944" w14:paraId="1AE0EABC" w14:textId="758DD03C" w:rsidTr="00BC15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Align w:val="bottom"/>
          </w:tcPr>
          <w:p w14:paraId="4EE20E20" w14:textId="4D467735" w:rsidR="00F03DAF" w:rsidRPr="003D070A" w:rsidRDefault="00F03DAF" w:rsidP="00F03DAF">
            <w:pPr>
              <w:rPr>
                <w:rFonts w:cs="Arial"/>
                <w:b w:val="0"/>
                <w:bCs w:val="0"/>
                <w:sz w:val="18"/>
                <w:szCs w:val="18"/>
              </w:rPr>
            </w:pPr>
            <w:r w:rsidRPr="003D070A">
              <w:rPr>
                <w:rFonts w:cs="Arial"/>
                <w:b w:val="0"/>
                <w:color w:val="000000"/>
                <w:sz w:val="18"/>
                <w:szCs w:val="18"/>
              </w:rPr>
              <w:t>1988</w:t>
            </w:r>
          </w:p>
        </w:tc>
        <w:tc>
          <w:tcPr>
            <w:tcW w:w="1417" w:type="dxa"/>
          </w:tcPr>
          <w:p w14:paraId="5144C67A" w14:textId="5247EE2B" w:rsidR="00F03DAF" w:rsidRPr="00F03DAF"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F03DAF">
              <w:rPr>
                <w:sz w:val="18"/>
                <w:szCs w:val="18"/>
              </w:rPr>
              <w:t>1</w:t>
            </w:r>
          </w:p>
        </w:tc>
        <w:tc>
          <w:tcPr>
            <w:tcW w:w="1701" w:type="dxa"/>
            <w:vAlign w:val="bottom"/>
          </w:tcPr>
          <w:p w14:paraId="567F22E4" w14:textId="77777777"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559" w:type="dxa"/>
            <w:vAlign w:val="bottom"/>
          </w:tcPr>
          <w:p w14:paraId="666A663C" w14:textId="01002EA4"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559" w:type="dxa"/>
            <w:vAlign w:val="bottom"/>
          </w:tcPr>
          <w:p w14:paraId="5C7A9078" w14:textId="77777777"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p>
        </w:tc>
      </w:tr>
      <w:tr w:rsidR="00F03DAF" w:rsidRPr="00983944" w14:paraId="63F108B8" w14:textId="77777777" w:rsidTr="00BC15A6">
        <w:tc>
          <w:tcPr>
            <w:cnfStyle w:val="001000000000" w:firstRow="0" w:lastRow="0" w:firstColumn="1" w:lastColumn="0" w:oddVBand="0" w:evenVBand="0" w:oddHBand="0" w:evenHBand="0" w:firstRowFirstColumn="0" w:firstRowLastColumn="0" w:lastRowFirstColumn="0" w:lastRowLastColumn="0"/>
            <w:tcW w:w="1134" w:type="dxa"/>
            <w:vAlign w:val="bottom"/>
          </w:tcPr>
          <w:p w14:paraId="6C7B2E7A" w14:textId="7F09E885" w:rsidR="00F03DAF" w:rsidRPr="003D070A" w:rsidRDefault="00F03DAF" w:rsidP="00F03DAF">
            <w:pPr>
              <w:rPr>
                <w:rFonts w:cs="Arial"/>
                <w:b w:val="0"/>
                <w:sz w:val="18"/>
                <w:szCs w:val="18"/>
              </w:rPr>
            </w:pPr>
            <w:r w:rsidRPr="003D070A">
              <w:rPr>
                <w:rFonts w:cs="Arial"/>
                <w:b w:val="0"/>
                <w:color w:val="000000"/>
                <w:sz w:val="18"/>
                <w:szCs w:val="18"/>
              </w:rPr>
              <w:t>1990</w:t>
            </w:r>
          </w:p>
        </w:tc>
        <w:tc>
          <w:tcPr>
            <w:tcW w:w="1417" w:type="dxa"/>
          </w:tcPr>
          <w:p w14:paraId="4CB2E45F" w14:textId="193B51F5" w:rsidR="00F03DAF" w:rsidRPr="00F03DAF"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F03DAF">
              <w:rPr>
                <w:sz w:val="18"/>
                <w:szCs w:val="18"/>
              </w:rPr>
              <w:t>1</w:t>
            </w:r>
          </w:p>
        </w:tc>
        <w:tc>
          <w:tcPr>
            <w:tcW w:w="1701" w:type="dxa"/>
            <w:vAlign w:val="bottom"/>
          </w:tcPr>
          <w:p w14:paraId="05EFF9A4"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559" w:type="dxa"/>
            <w:vAlign w:val="bottom"/>
          </w:tcPr>
          <w:p w14:paraId="6248B5FC"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559" w:type="dxa"/>
            <w:vAlign w:val="bottom"/>
          </w:tcPr>
          <w:p w14:paraId="1A7A613C"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r>
      <w:tr w:rsidR="00F03DAF" w:rsidRPr="00983944" w14:paraId="79EE239A" w14:textId="77777777" w:rsidTr="00BC15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Align w:val="bottom"/>
          </w:tcPr>
          <w:p w14:paraId="30E87773" w14:textId="0094485E" w:rsidR="00F03DAF" w:rsidRPr="003D070A" w:rsidRDefault="00F03DAF" w:rsidP="00F03DAF">
            <w:pPr>
              <w:rPr>
                <w:rFonts w:cs="Arial"/>
                <w:b w:val="0"/>
                <w:sz w:val="18"/>
                <w:szCs w:val="18"/>
              </w:rPr>
            </w:pPr>
            <w:r w:rsidRPr="003D070A">
              <w:rPr>
                <w:rFonts w:cs="Arial"/>
                <w:b w:val="0"/>
                <w:color w:val="000000"/>
                <w:sz w:val="18"/>
                <w:szCs w:val="18"/>
              </w:rPr>
              <w:t>1992</w:t>
            </w:r>
          </w:p>
        </w:tc>
        <w:tc>
          <w:tcPr>
            <w:tcW w:w="1417" w:type="dxa"/>
          </w:tcPr>
          <w:p w14:paraId="613B533D" w14:textId="5FB4C73C" w:rsidR="00F03DAF" w:rsidRPr="00F03DAF"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F03DAF">
              <w:rPr>
                <w:sz w:val="18"/>
                <w:szCs w:val="18"/>
              </w:rPr>
              <w:t>1</w:t>
            </w:r>
          </w:p>
        </w:tc>
        <w:tc>
          <w:tcPr>
            <w:tcW w:w="1701" w:type="dxa"/>
            <w:vAlign w:val="bottom"/>
          </w:tcPr>
          <w:p w14:paraId="3BF52A8B" w14:textId="77777777"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559" w:type="dxa"/>
            <w:vAlign w:val="bottom"/>
          </w:tcPr>
          <w:p w14:paraId="476DF91A" w14:textId="77777777"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559" w:type="dxa"/>
            <w:vAlign w:val="bottom"/>
          </w:tcPr>
          <w:p w14:paraId="60FA35C8" w14:textId="77777777"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p>
        </w:tc>
      </w:tr>
      <w:tr w:rsidR="00F03DAF" w:rsidRPr="00983944" w14:paraId="3DF36F38" w14:textId="77777777" w:rsidTr="00BC15A6">
        <w:tc>
          <w:tcPr>
            <w:cnfStyle w:val="001000000000" w:firstRow="0" w:lastRow="0" w:firstColumn="1" w:lastColumn="0" w:oddVBand="0" w:evenVBand="0" w:oddHBand="0" w:evenHBand="0" w:firstRowFirstColumn="0" w:firstRowLastColumn="0" w:lastRowFirstColumn="0" w:lastRowLastColumn="0"/>
            <w:tcW w:w="1134" w:type="dxa"/>
            <w:vAlign w:val="bottom"/>
          </w:tcPr>
          <w:p w14:paraId="3FD8C501" w14:textId="1341B930" w:rsidR="00F03DAF" w:rsidRPr="003D070A" w:rsidRDefault="00F03DAF" w:rsidP="00F03DAF">
            <w:pPr>
              <w:rPr>
                <w:rFonts w:cs="Arial"/>
                <w:b w:val="0"/>
                <w:sz w:val="18"/>
                <w:szCs w:val="18"/>
              </w:rPr>
            </w:pPr>
            <w:r w:rsidRPr="003D070A">
              <w:rPr>
                <w:rFonts w:cs="Arial"/>
                <w:b w:val="0"/>
                <w:color w:val="000000"/>
                <w:sz w:val="18"/>
                <w:szCs w:val="18"/>
              </w:rPr>
              <w:t>1993</w:t>
            </w:r>
          </w:p>
        </w:tc>
        <w:tc>
          <w:tcPr>
            <w:tcW w:w="1417" w:type="dxa"/>
          </w:tcPr>
          <w:p w14:paraId="7A0A8D27" w14:textId="48DBCAB8" w:rsidR="00F03DAF" w:rsidRPr="00F03DAF"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F03DAF">
              <w:rPr>
                <w:sz w:val="18"/>
                <w:szCs w:val="18"/>
              </w:rPr>
              <w:t>1</w:t>
            </w:r>
          </w:p>
        </w:tc>
        <w:tc>
          <w:tcPr>
            <w:tcW w:w="1701" w:type="dxa"/>
            <w:vAlign w:val="bottom"/>
          </w:tcPr>
          <w:p w14:paraId="01D6108D"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559" w:type="dxa"/>
            <w:vAlign w:val="bottom"/>
          </w:tcPr>
          <w:p w14:paraId="0C459C9C"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559" w:type="dxa"/>
            <w:vAlign w:val="bottom"/>
          </w:tcPr>
          <w:p w14:paraId="6595C6AB"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r>
      <w:tr w:rsidR="00F03DAF" w:rsidRPr="00983944" w14:paraId="6031ED24" w14:textId="77777777" w:rsidTr="00BC15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Align w:val="bottom"/>
          </w:tcPr>
          <w:p w14:paraId="3EFE917C" w14:textId="13F1CF55" w:rsidR="00F03DAF" w:rsidRPr="003D070A" w:rsidRDefault="00F03DAF" w:rsidP="00F03DAF">
            <w:pPr>
              <w:rPr>
                <w:rFonts w:cs="Arial"/>
                <w:b w:val="0"/>
                <w:sz w:val="18"/>
                <w:szCs w:val="18"/>
              </w:rPr>
            </w:pPr>
            <w:r w:rsidRPr="003D070A">
              <w:rPr>
                <w:rFonts w:cs="Arial"/>
                <w:b w:val="0"/>
                <w:color w:val="000000"/>
                <w:sz w:val="18"/>
                <w:szCs w:val="18"/>
              </w:rPr>
              <w:t>1994</w:t>
            </w:r>
          </w:p>
        </w:tc>
        <w:tc>
          <w:tcPr>
            <w:tcW w:w="1417" w:type="dxa"/>
          </w:tcPr>
          <w:p w14:paraId="4720093B" w14:textId="257E192C" w:rsidR="00F03DAF" w:rsidRPr="00F03DAF"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F03DAF">
              <w:rPr>
                <w:sz w:val="18"/>
                <w:szCs w:val="18"/>
              </w:rPr>
              <w:t>1</w:t>
            </w:r>
          </w:p>
        </w:tc>
        <w:tc>
          <w:tcPr>
            <w:tcW w:w="1701" w:type="dxa"/>
            <w:vAlign w:val="bottom"/>
          </w:tcPr>
          <w:p w14:paraId="330EE557" w14:textId="77777777"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559" w:type="dxa"/>
            <w:vAlign w:val="bottom"/>
          </w:tcPr>
          <w:p w14:paraId="5D810A54" w14:textId="77777777"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559" w:type="dxa"/>
            <w:vAlign w:val="bottom"/>
          </w:tcPr>
          <w:p w14:paraId="3A761C8C" w14:textId="77777777"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p>
        </w:tc>
      </w:tr>
      <w:tr w:rsidR="00F03DAF" w:rsidRPr="00983944" w14:paraId="361DA16A" w14:textId="77777777" w:rsidTr="00BC15A6">
        <w:tc>
          <w:tcPr>
            <w:cnfStyle w:val="001000000000" w:firstRow="0" w:lastRow="0" w:firstColumn="1" w:lastColumn="0" w:oddVBand="0" w:evenVBand="0" w:oddHBand="0" w:evenHBand="0" w:firstRowFirstColumn="0" w:firstRowLastColumn="0" w:lastRowFirstColumn="0" w:lastRowLastColumn="0"/>
            <w:tcW w:w="1134" w:type="dxa"/>
            <w:vAlign w:val="bottom"/>
          </w:tcPr>
          <w:p w14:paraId="76636673" w14:textId="5C5E4C6F" w:rsidR="00F03DAF" w:rsidRPr="003D070A" w:rsidRDefault="00F03DAF" w:rsidP="00F03DAF">
            <w:pPr>
              <w:rPr>
                <w:rFonts w:cs="Arial"/>
                <w:b w:val="0"/>
                <w:sz w:val="18"/>
                <w:szCs w:val="18"/>
              </w:rPr>
            </w:pPr>
            <w:r w:rsidRPr="003D070A">
              <w:rPr>
                <w:rFonts w:cs="Arial"/>
                <w:b w:val="0"/>
                <w:color w:val="000000"/>
                <w:sz w:val="18"/>
                <w:szCs w:val="18"/>
              </w:rPr>
              <w:t>1997</w:t>
            </w:r>
          </w:p>
        </w:tc>
        <w:tc>
          <w:tcPr>
            <w:tcW w:w="1417" w:type="dxa"/>
          </w:tcPr>
          <w:p w14:paraId="5E5E4AF4" w14:textId="02AD0783" w:rsidR="00F03DAF" w:rsidRPr="00F03DAF"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F03DAF">
              <w:rPr>
                <w:sz w:val="18"/>
                <w:szCs w:val="18"/>
              </w:rPr>
              <w:t>4</w:t>
            </w:r>
          </w:p>
        </w:tc>
        <w:tc>
          <w:tcPr>
            <w:tcW w:w="1701" w:type="dxa"/>
            <w:vAlign w:val="bottom"/>
          </w:tcPr>
          <w:p w14:paraId="626E522C" w14:textId="15F1DE98"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1</w:t>
            </w:r>
            <w:r>
              <w:rPr>
                <w:rFonts w:cs="Arial"/>
                <w:color w:val="000000"/>
                <w:sz w:val="18"/>
                <w:szCs w:val="18"/>
              </w:rPr>
              <w:t>*</w:t>
            </w:r>
          </w:p>
        </w:tc>
        <w:tc>
          <w:tcPr>
            <w:tcW w:w="1559" w:type="dxa"/>
            <w:vAlign w:val="bottom"/>
          </w:tcPr>
          <w:p w14:paraId="3D535287"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559" w:type="dxa"/>
            <w:vAlign w:val="bottom"/>
          </w:tcPr>
          <w:p w14:paraId="4091D824"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r>
      <w:tr w:rsidR="00F03DAF" w:rsidRPr="00983944" w14:paraId="692C68DD" w14:textId="77777777" w:rsidTr="00BC15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Align w:val="bottom"/>
          </w:tcPr>
          <w:p w14:paraId="29C62C29" w14:textId="3E19E04A" w:rsidR="00F03DAF" w:rsidRPr="003D070A" w:rsidRDefault="00F03DAF" w:rsidP="00F03DAF">
            <w:pPr>
              <w:rPr>
                <w:rFonts w:cs="Arial"/>
                <w:b w:val="0"/>
                <w:sz w:val="18"/>
                <w:szCs w:val="18"/>
              </w:rPr>
            </w:pPr>
            <w:r w:rsidRPr="003D070A">
              <w:rPr>
                <w:rFonts w:cs="Arial"/>
                <w:b w:val="0"/>
                <w:color w:val="000000"/>
                <w:sz w:val="18"/>
                <w:szCs w:val="18"/>
              </w:rPr>
              <w:t>1999</w:t>
            </w:r>
          </w:p>
        </w:tc>
        <w:tc>
          <w:tcPr>
            <w:tcW w:w="1417" w:type="dxa"/>
          </w:tcPr>
          <w:p w14:paraId="3298F3C4" w14:textId="513E5732" w:rsidR="00F03DAF" w:rsidRPr="00F03DAF"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F03DAF">
              <w:rPr>
                <w:sz w:val="18"/>
                <w:szCs w:val="18"/>
              </w:rPr>
              <w:t>2</w:t>
            </w:r>
          </w:p>
        </w:tc>
        <w:tc>
          <w:tcPr>
            <w:tcW w:w="1701" w:type="dxa"/>
            <w:vAlign w:val="bottom"/>
          </w:tcPr>
          <w:p w14:paraId="30CC7BFF" w14:textId="7B349182"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2</w:t>
            </w:r>
          </w:p>
        </w:tc>
        <w:tc>
          <w:tcPr>
            <w:tcW w:w="1559" w:type="dxa"/>
            <w:vAlign w:val="bottom"/>
          </w:tcPr>
          <w:p w14:paraId="2FBDBEA7" w14:textId="2ABF2044"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3</w:t>
            </w:r>
          </w:p>
        </w:tc>
        <w:tc>
          <w:tcPr>
            <w:tcW w:w="1559" w:type="dxa"/>
            <w:vAlign w:val="bottom"/>
          </w:tcPr>
          <w:p w14:paraId="1D47DE6B" w14:textId="01459AD0"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3</w:t>
            </w:r>
          </w:p>
        </w:tc>
      </w:tr>
      <w:tr w:rsidR="00F03DAF" w:rsidRPr="00983944" w14:paraId="5961001D" w14:textId="77777777" w:rsidTr="00BC15A6">
        <w:tc>
          <w:tcPr>
            <w:cnfStyle w:val="001000000000" w:firstRow="0" w:lastRow="0" w:firstColumn="1" w:lastColumn="0" w:oddVBand="0" w:evenVBand="0" w:oddHBand="0" w:evenHBand="0" w:firstRowFirstColumn="0" w:firstRowLastColumn="0" w:lastRowFirstColumn="0" w:lastRowLastColumn="0"/>
            <w:tcW w:w="1134" w:type="dxa"/>
            <w:vAlign w:val="bottom"/>
          </w:tcPr>
          <w:p w14:paraId="67BFD6C0" w14:textId="6650C353" w:rsidR="00F03DAF" w:rsidRPr="003D070A" w:rsidRDefault="00F03DAF" w:rsidP="00F03DAF">
            <w:pPr>
              <w:rPr>
                <w:rFonts w:cs="Arial"/>
                <w:b w:val="0"/>
                <w:sz w:val="18"/>
                <w:szCs w:val="18"/>
              </w:rPr>
            </w:pPr>
            <w:r w:rsidRPr="003D070A">
              <w:rPr>
                <w:rFonts w:cs="Arial"/>
                <w:b w:val="0"/>
                <w:color w:val="000000"/>
                <w:sz w:val="18"/>
                <w:szCs w:val="18"/>
              </w:rPr>
              <w:t>2000</w:t>
            </w:r>
          </w:p>
        </w:tc>
        <w:tc>
          <w:tcPr>
            <w:tcW w:w="1417" w:type="dxa"/>
          </w:tcPr>
          <w:p w14:paraId="459E763E" w14:textId="335FF47D" w:rsidR="00F03DAF" w:rsidRPr="00F03DAF"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F03DAF">
              <w:rPr>
                <w:sz w:val="18"/>
                <w:szCs w:val="18"/>
              </w:rPr>
              <w:t>3</w:t>
            </w:r>
          </w:p>
        </w:tc>
        <w:tc>
          <w:tcPr>
            <w:tcW w:w="1701" w:type="dxa"/>
            <w:vAlign w:val="bottom"/>
          </w:tcPr>
          <w:p w14:paraId="6B2AF0FA"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559" w:type="dxa"/>
            <w:vAlign w:val="bottom"/>
          </w:tcPr>
          <w:p w14:paraId="696B9975"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559" w:type="dxa"/>
            <w:vAlign w:val="bottom"/>
          </w:tcPr>
          <w:p w14:paraId="5FEB1A68"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r>
      <w:tr w:rsidR="00F03DAF" w:rsidRPr="00983944" w14:paraId="37387F61" w14:textId="77777777" w:rsidTr="00BC15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Align w:val="bottom"/>
          </w:tcPr>
          <w:p w14:paraId="794E4DCB" w14:textId="29BD6933" w:rsidR="00F03DAF" w:rsidRPr="003D070A" w:rsidRDefault="00F03DAF" w:rsidP="00F03DAF">
            <w:pPr>
              <w:rPr>
                <w:rFonts w:cs="Arial"/>
                <w:b w:val="0"/>
                <w:sz w:val="18"/>
                <w:szCs w:val="18"/>
              </w:rPr>
            </w:pPr>
            <w:r w:rsidRPr="003D070A">
              <w:rPr>
                <w:rFonts w:cs="Arial"/>
                <w:b w:val="0"/>
                <w:color w:val="000000"/>
                <w:sz w:val="18"/>
                <w:szCs w:val="18"/>
              </w:rPr>
              <w:t>2001</w:t>
            </w:r>
          </w:p>
        </w:tc>
        <w:tc>
          <w:tcPr>
            <w:tcW w:w="1417" w:type="dxa"/>
          </w:tcPr>
          <w:p w14:paraId="4C0B6F37" w14:textId="5D1FD554" w:rsidR="00F03DAF" w:rsidRPr="00F03DAF"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F03DAF">
              <w:rPr>
                <w:sz w:val="18"/>
                <w:szCs w:val="18"/>
              </w:rPr>
              <w:t>1</w:t>
            </w:r>
          </w:p>
        </w:tc>
        <w:tc>
          <w:tcPr>
            <w:tcW w:w="1701" w:type="dxa"/>
            <w:vAlign w:val="bottom"/>
          </w:tcPr>
          <w:p w14:paraId="6DB65E3B" w14:textId="77777777"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559" w:type="dxa"/>
            <w:vAlign w:val="bottom"/>
          </w:tcPr>
          <w:p w14:paraId="0849E1B1" w14:textId="77777777"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559" w:type="dxa"/>
            <w:vAlign w:val="bottom"/>
          </w:tcPr>
          <w:p w14:paraId="1563F847" w14:textId="77777777"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p>
        </w:tc>
      </w:tr>
      <w:tr w:rsidR="00F03DAF" w:rsidRPr="00983944" w14:paraId="14045745" w14:textId="77777777" w:rsidTr="00BC15A6">
        <w:tc>
          <w:tcPr>
            <w:cnfStyle w:val="001000000000" w:firstRow="0" w:lastRow="0" w:firstColumn="1" w:lastColumn="0" w:oddVBand="0" w:evenVBand="0" w:oddHBand="0" w:evenHBand="0" w:firstRowFirstColumn="0" w:firstRowLastColumn="0" w:lastRowFirstColumn="0" w:lastRowLastColumn="0"/>
            <w:tcW w:w="1134" w:type="dxa"/>
            <w:vAlign w:val="bottom"/>
          </w:tcPr>
          <w:p w14:paraId="0D7B7FF0" w14:textId="6DC5529B" w:rsidR="00F03DAF" w:rsidRPr="003D070A" w:rsidRDefault="00F03DAF" w:rsidP="00F03DAF">
            <w:pPr>
              <w:rPr>
                <w:rFonts w:cs="Arial"/>
                <w:b w:val="0"/>
                <w:sz w:val="18"/>
                <w:szCs w:val="18"/>
              </w:rPr>
            </w:pPr>
            <w:r w:rsidRPr="003D070A">
              <w:rPr>
                <w:rFonts w:cs="Arial"/>
                <w:b w:val="0"/>
                <w:color w:val="000000"/>
                <w:sz w:val="18"/>
                <w:szCs w:val="18"/>
              </w:rPr>
              <w:t>2002</w:t>
            </w:r>
          </w:p>
        </w:tc>
        <w:tc>
          <w:tcPr>
            <w:tcW w:w="1417" w:type="dxa"/>
          </w:tcPr>
          <w:p w14:paraId="55E7C98B" w14:textId="45B2BC27" w:rsidR="00F03DAF" w:rsidRPr="00F03DAF"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F03DAF">
              <w:rPr>
                <w:sz w:val="18"/>
                <w:szCs w:val="18"/>
              </w:rPr>
              <w:t>2</w:t>
            </w:r>
          </w:p>
        </w:tc>
        <w:tc>
          <w:tcPr>
            <w:tcW w:w="1701" w:type="dxa"/>
            <w:vAlign w:val="bottom"/>
          </w:tcPr>
          <w:p w14:paraId="382BAB8B"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559" w:type="dxa"/>
            <w:vAlign w:val="bottom"/>
          </w:tcPr>
          <w:p w14:paraId="7E60C95C"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559" w:type="dxa"/>
            <w:vAlign w:val="bottom"/>
          </w:tcPr>
          <w:p w14:paraId="6219D4C4" w14:textId="7777777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r>
      <w:tr w:rsidR="00F03DAF" w:rsidRPr="00983944" w14:paraId="52EBA461" w14:textId="77777777" w:rsidTr="00BC15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Align w:val="bottom"/>
          </w:tcPr>
          <w:p w14:paraId="0594B368" w14:textId="600CED69" w:rsidR="00F03DAF" w:rsidRPr="003D070A" w:rsidRDefault="00F03DAF" w:rsidP="00F03DAF">
            <w:pPr>
              <w:rPr>
                <w:rFonts w:cs="Arial"/>
                <w:b w:val="0"/>
                <w:sz w:val="18"/>
                <w:szCs w:val="18"/>
              </w:rPr>
            </w:pPr>
            <w:r w:rsidRPr="003D070A">
              <w:rPr>
                <w:rFonts w:cs="Arial"/>
                <w:b w:val="0"/>
                <w:color w:val="000000"/>
                <w:sz w:val="18"/>
                <w:szCs w:val="18"/>
              </w:rPr>
              <w:t>2004</w:t>
            </w:r>
          </w:p>
        </w:tc>
        <w:tc>
          <w:tcPr>
            <w:tcW w:w="1417" w:type="dxa"/>
          </w:tcPr>
          <w:p w14:paraId="34B35F3E" w14:textId="2976A3A0" w:rsidR="00F03DAF" w:rsidRPr="00F03DAF"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F03DAF">
              <w:rPr>
                <w:sz w:val="18"/>
                <w:szCs w:val="18"/>
              </w:rPr>
              <w:t>2</w:t>
            </w:r>
          </w:p>
        </w:tc>
        <w:tc>
          <w:tcPr>
            <w:tcW w:w="1701" w:type="dxa"/>
            <w:vAlign w:val="bottom"/>
          </w:tcPr>
          <w:p w14:paraId="6059ABC8" w14:textId="77777777"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559" w:type="dxa"/>
            <w:vAlign w:val="bottom"/>
          </w:tcPr>
          <w:p w14:paraId="6B2004D3" w14:textId="77777777"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559" w:type="dxa"/>
            <w:vAlign w:val="bottom"/>
          </w:tcPr>
          <w:p w14:paraId="46660571" w14:textId="77777777"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p>
        </w:tc>
      </w:tr>
      <w:tr w:rsidR="00F03DAF" w:rsidRPr="00983944" w14:paraId="24AB6523" w14:textId="77777777" w:rsidTr="00BC15A6">
        <w:tc>
          <w:tcPr>
            <w:cnfStyle w:val="001000000000" w:firstRow="0" w:lastRow="0" w:firstColumn="1" w:lastColumn="0" w:oddVBand="0" w:evenVBand="0" w:oddHBand="0" w:evenHBand="0" w:firstRowFirstColumn="0" w:firstRowLastColumn="0" w:lastRowFirstColumn="0" w:lastRowLastColumn="0"/>
            <w:tcW w:w="1134" w:type="dxa"/>
            <w:vAlign w:val="bottom"/>
          </w:tcPr>
          <w:p w14:paraId="350DFF65" w14:textId="7EB73E57" w:rsidR="00F03DAF" w:rsidRPr="003D070A" w:rsidRDefault="00F03DAF" w:rsidP="00F03DAF">
            <w:pPr>
              <w:rPr>
                <w:rFonts w:cs="Arial"/>
                <w:b w:val="0"/>
                <w:sz w:val="18"/>
                <w:szCs w:val="18"/>
              </w:rPr>
            </w:pPr>
            <w:r w:rsidRPr="003D070A">
              <w:rPr>
                <w:rFonts w:cs="Arial"/>
                <w:b w:val="0"/>
                <w:color w:val="000000"/>
                <w:sz w:val="18"/>
                <w:szCs w:val="18"/>
              </w:rPr>
              <w:t>2005</w:t>
            </w:r>
          </w:p>
        </w:tc>
        <w:tc>
          <w:tcPr>
            <w:tcW w:w="1417" w:type="dxa"/>
          </w:tcPr>
          <w:p w14:paraId="750B9D94" w14:textId="2C9BA2DB" w:rsidR="00F03DAF" w:rsidRPr="00F03DAF"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F03DAF">
              <w:rPr>
                <w:sz w:val="18"/>
                <w:szCs w:val="18"/>
              </w:rPr>
              <w:t>1</w:t>
            </w:r>
          </w:p>
        </w:tc>
        <w:tc>
          <w:tcPr>
            <w:tcW w:w="1701" w:type="dxa"/>
            <w:vAlign w:val="bottom"/>
          </w:tcPr>
          <w:p w14:paraId="59A93970" w14:textId="57F91CD4"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1</w:t>
            </w:r>
          </w:p>
        </w:tc>
        <w:tc>
          <w:tcPr>
            <w:tcW w:w="1559" w:type="dxa"/>
            <w:vAlign w:val="bottom"/>
          </w:tcPr>
          <w:p w14:paraId="4C0D757F" w14:textId="0AD3C53D"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1</w:t>
            </w:r>
          </w:p>
        </w:tc>
        <w:tc>
          <w:tcPr>
            <w:tcW w:w="1559" w:type="dxa"/>
            <w:vAlign w:val="bottom"/>
          </w:tcPr>
          <w:p w14:paraId="3B6173FC" w14:textId="79426EED"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1</w:t>
            </w:r>
          </w:p>
        </w:tc>
      </w:tr>
      <w:tr w:rsidR="00F03DAF" w:rsidRPr="00983944" w14:paraId="5C61A754" w14:textId="77777777" w:rsidTr="00BC15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Align w:val="bottom"/>
          </w:tcPr>
          <w:p w14:paraId="5E53BA58" w14:textId="04A67C07" w:rsidR="00F03DAF" w:rsidRPr="003D070A" w:rsidRDefault="00F03DAF" w:rsidP="00F03DAF">
            <w:pPr>
              <w:rPr>
                <w:rFonts w:cs="Arial"/>
                <w:b w:val="0"/>
                <w:sz w:val="18"/>
                <w:szCs w:val="18"/>
              </w:rPr>
            </w:pPr>
            <w:r w:rsidRPr="003D070A">
              <w:rPr>
                <w:rFonts w:cs="Arial"/>
                <w:b w:val="0"/>
                <w:color w:val="000000"/>
                <w:sz w:val="18"/>
                <w:szCs w:val="18"/>
              </w:rPr>
              <w:t>2007</w:t>
            </w:r>
          </w:p>
        </w:tc>
        <w:tc>
          <w:tcPr>
            <w:tcW w:w="1417" w:type="dxa"/>
          </w:tcPr>
          <w:p w14:paraId="4D209883" w14:textId="0D5A264C" w:rsidR="00F03DAF" w:rsidRPr="00F03DAF"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F03DAF">
              <w:rPr>
                <w:sz w:val="18"/>
                <w:szCs w:val="18"/>
              </w:rPr>
              <w:t>1</w:t>
            </w:r>
          </w:p>
        </w:tc>
        <w:tc>
          <w:tcPr>
            <w:tcW w:w="1701" w:type="dxa"/>
            <w:vAlign w:val="bottom"/>
          </w:tcPr>
          <w:p w14:paraId="7687AB8F" w14:textId="77777777"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559" w:type="dxa"/>
            <w:vAlign w:val="bottom"/>
          </w:tcPr>
          <w:p w14:paraId="4DCD8236" w14:textId="77777777"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559" w:type="dxa"/>
            <w:vAlign w:val="bottom"/>
          </w:tcPr>
          <w:p w14:paraId="600935CB" w14:textId="77777777"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p>
        </w:tc>
      </w:tr>
      <w:tr w:rsidR="00F03DAF" w:rsidRPr="00983944" w14:paraId="6B565A27" w14:textId="77777777" w:rsidTr="00BC15A6">
        <w:tc>
          <w:tcPr>
            <w:cnfStyle w:val="001000000000" w:firstRow="0" w:lastRow="0" w:firstColumn="1" w:lastColumn="0" w:oddVBand="0" w:evenVBand="0" w:oddHBand="0" w:evenHBand="0" w:firstRowFirstColumn="0" w:firstRowLastColumn="0" w:lastRowFirstColumn="0" w:lastRowLastColumn="0"/>
            <w:tcW w:w="1134" w:type="dxa"/>
            <w:vAlign w:val="bottom"/>
          </w:tcPr>
          <w:p w14:paraId="295D21A6" w14:textId="0DA1AF90" w:rsidR="00F03DAF" w:rsidRPr="003D070A" w:rsidRDefault="00F03DAF" w:rsidP="00F03DAF">
            <w:pPr>
              <w:rPr>
                <w:rFonts w:cs="Arial"/>
                <w:b w:val="0"/>
                <w:sz w:val="18"/>
                <w:szCs w:val="18"/>
              </w:rPr>
            </w:pPr>
            <w:r w:rsidRPr="003D070A">
              <w:rPr>
                <w:rFonts w:cs="Arial"/>
                <w:b w:val="0"/>
                <w:color w:val="000000"/>
                <w:sz w:val="18"/>
                <w:szCs w:val="18"/>
              </w:rPr>
              <w:t>2008</w:t>
            </w:r>
          </w:p>
        </w:tc>
        <w:tc>
          <w:tcPr>
            <w:tcW w:w="1417" w:type="dxa"/>
          </w:tcPr>
          <w:p w14:paraId="74E0B8DD" w14:textId="6CCDAF1B" w:rsidR="00F03DAF" w:rsidRPr="00F03DAF"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F03DAF">
              <w:rPr>
                <w:sz w:val="18"/>
                <w:szCs w:val="18"/>
              </w:rPr>
              <w:t>2</w:t>
            </w:r>
          </w:p>
        </w:tc>
        <w:tc>
          <w:tcPr>
            <w:tcW w:w="1701" w:type="dxa"/>
            <w:vAlign w:val="bottom"/>
          </w:tcPr>
          <w:p w14:paraId="6C20F523" w14:textId="2E9F3375"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1</w:t>
            </w:r>
          </w:p>
        </w:tc>
        <w:tc>
          <w:tcPr>
            <w:tcW w:w="1559" w:type="dxa"/>
            <w:vAlign w:val="bottom"/>
          </w:tcPr>
          <w:p w14:paraId="47692D7C" w14:textId="2C85E42D"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1</w:t>
            </w:r>
          </w:p>
        </w:tc>
        <w:tc>
          <w:tcPr>
            <w:tcW w:w="1559" w:type="dxa"/>
            <w:vAlign w:val="bottom"/>
          </w:tcPr>
          <w:p w14:paraId="2902CBEF" w14:textId="278F4F91"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2</w:t>
            </w:r>
          </w:p>
        </w:tc>
      </w:tr>
      <w:tr w:rsidR="00F03DAF" w:rsidRPr="00983944" w14:paraId="1B28068C" w14:textId="65054367" w:rsidTr="00BC15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Align w:val="bottom"/>
          </w:tcPr>
          <w:p w14:paraId="4199E718" w14:textId="630DEC54" w:rsidR="00F03DAF" w:rsidRPr="003D070A" w:rsidRDefault="00F03DAF" w:rsidP="00F03DAF">
            <w:pPr>
              <w:rPr>
                <w:rFonts w:cs="Arial"/>
                <w:b w:val="0"/>
                <w:bCs w:val="0"/>
                <w:sz w:val="18"/>
                <w:szCs w:val="18"/>
              </w:rPr>
            </w:pPr>
            <w:r w:rsidRPr="003D070A">
              <w:rPr>
                <w:rFonts w:cs="Arial"/>
                <w:b w:val="0"/>
                <w:color w:val="000000"/>
                <w:sz w:val="18"/>
                <w:szCs w:val="18"/>
              </w:rPr>
              <w:t>2009</w:t>
            </w:r>
          </w:p>
        </w:tc>
        <w:tc>
          <w:tcPr>
            <w:tcW w:w="1417" w:type="dxa"/>
          </w:tcPr>
          <w:p w14:paraId="4843516B" w14:textId="4F705694" w:rsidR="00F03DAF" w:rsidRPr="00F03DAF"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F03DAF">
              <w:rPr>
                <w:sz w:val="18"/>
                <w:szCs w:val="18"/>
              </w:rPr>
              <w:t>3</w:t>
            </w:r>
          </w:p>
        </w:tc>
        <w:tc>
          <w:tcPr>
            <w:tcW w:w="1701" w:type="dxa"/>
            <w:vAlign w:val="bottom"/>
          </w:tcPr>
          <w:p w14:paraId="59975D92" w14:textId="5CB4DDEE"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2</w:t>
            </w:r>
          </w:p>
        </w:tc>
        <w:tc>
          <w:tcPr>
            <w:tcW w:w="1559" w:type="dxa"/>
            <w:vAlign w:val="bottom"/>
          </w:tcPr>
          <w:p w14:paraId="1EED92DE" w14:textId="6497734E"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8</w:t>
            </w:r>
          </w:p>
        </w:tc>
        <w:tc>
          <w:tcPr>
            <w:tcW w:w="1559" w:type="dxa"/>
            <w:vAlign w:val="bottom"/>
          </w:tcPr>
          <w:p w14:paraId="15F7B145" w14:textId="301EB373"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9</w:t>
            </w:r>
          </w:p>
        </w:tc>
      </w:tr>
      <w:tr w:rsidR="00F03DAF" w:rsidRPr="00983944" w14:paraId="2446D81D" w14:textId="5A58584A" w:rsidTr="00BC15A6">
        <w:tc>
          <w:tcPr>
            <w:cnfStyle w:val="001000000000" w:firstRow="0" w:lastRow="0" w:firstColumn="1" w:lastColumn="0" w:oddVBand="0" w:evenVBand="0" w:oddHBand="0" w:evenHBand="0" w:firstRowFirstColumn="0" w:firstRowLastColumn="0" w:lastRowFirstColumn="0" w:lastRowLastColumn="0"/>
            <w:tcW w:w="1134" w:type="dxa"/>
            <w:vAlign w:val="bottom"/>
          </w:tcPr>
          <w:p w14:paraId="698FEFAA" w14:textId="6BAB287B" w:rsidR="00F03DAF" w:rsidRPr="003D070A" w:rsidRDefault="00F03DAF" w:rsidP="00F03DAF">
            <w:pPr>
              <w:rPr>
                <w:rFonts w:cs="Arial"/>
                <w:b w:val="0"/>
                <w:bCs w:val="0"/>
                <w:sz w:val="18"/>
                <w:szCs w:val="18"/>
              </w:rPr>
            </w:pPr>
            <w:r w:rsidRPr="003D070A">
              <w:rPr>
                <w:rFonts w:cs="Arial"/>
                <w:b w:val="0"/>
                <w:color w:val="000000"/>
                <w:sz w:val="18"/>
                <w:szCs w:val="18"/>
              </w:rPr>
              <w:t>2010</w:t>
            </w:r>
          </w:p>
        </w:tc>
        <w:tc>
          <w:tcPr>
            <w:tcW w:w="1417" w:type="dxa"/>
          </w:tcPr>
          <w:p w14:paraId="51EA3F8C" w14:textId="24FD6170" w:rsidR="00F03DAF" w:rsidRPr="00F03DAF"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F03DAF">
              <w:rPr>
                <w:sz w:val="18"/>
                <w:szCs w:val="18"/>
              </w:rPr>
              <w:t>1</w:t>
            </w:r>
          </w:p>
        </w:tc>
        <w:tc>
          <w:tcPr>
            <w:tcW w:w="1701" w:type="dxa"/>
            <w:vAlign w:val="bottom"/>
          </w:tcPr>
          <w:p w14:paraId="2294C231" w14:textId="77C9F0F0"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559" w:type="dxa"/>
            <w:vAlign w:val="bottom"/>
          </w:tcPr>
          <w:p w14:paraId="3FEA8D98" w14:textId="192D1F4D"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559" w:type="dxa"/>
            <w:vAlign w:val="bottom"/>
          </w:tcPr>
          <w:p w14:paraId="0A3FFFE1" w14:textId="7316870A"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p>
        </w:tc>
      </w:tr>
      <w:tr w:rsidR="00F03DAF" w:rsidRPr="00983944" w14:paraId="25E60D67" w14:textId="54480AEB" w:rsidTr="00BC15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Align w:val="bottom"/>
          </w:tcPr>
          <w:p w14:paraId="4CDD867C" w14:textId="4C55B4B2" w:rsidR="00F03DAF" w:rsidRPr="003D070A" w:rsidRDefault="00F03DAF" w:rsidP="00F03DAF">
            <w:pPr>
              <w:rPr>
                <w:rFonts w:cs="Arial"/>
                <w:b w:val="0"/>
                <w:bCs w:val="0"/>
                <w:sz w:val="18"/>
                <w:szCs w:val="18"/>
              </w:rPr>
            </w:pPr>
            <w:r w:rsidRPr="003D070A">
              <w:rPr>
                <w:rFonts w:cs="Arial"/>
                <w:b w:val="0"/>
                <w:color w:val="000000"/>
                <w:sz w:val="18"/>
                <w:szCs w:val="18"/>
              </w:rPr>
              <w:t>2011</w:t>
            </w:r>
          </w:p>
        </w:tc>
        <w:tc>
          <w:tcPr>
            <w:tcW w:w="1417" w:type="dxa"/>
          </w:tcPr>
          <w:p w14:paraId="697D147E" w14:textId="505D6AD1" w:rsidR="00F03DAF" w:rsidRPr="00F03DAF"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F03DAF">
              <w:rPr>
                <w:sz w:val="18"/>
                <w:szCs w:val="18"/>
              </w:rPr>
              <w:t>5</w:t>
            </w:r>
          </w:p>
        </w:tc>
        <w:tc>
          <w:tcPr>
            <w:tcW w:w="1701" w:type="dxa"/>
            <w:vAlign w:val="bottom"/>
          </w:tcPr>
          <w:p w14:paraId="7E88109E" w14:textId="57184DD6"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3</w:t>
            </w:r>
          </w:p>
        </w:tc>
        <w:tc>
          <w:tcPr>
            <w:tcW w:w="1559" w:type="dxa"/>
            <w:vAlign w:val="bottom"/>
          </w:tcPr>
          <w:p w14:paraId="44F27E5A" w14:textId="6D85BFCE"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8</w:t>
            </w:r>
          </w:p>
        </w:tc>
        <w:tc>
          <w:tcPr>
            <w:tcW w:w="1559" w:type="dxa"/>
            <w:vAlign w:val="bottom"/>
          </w:tcPr>
          <w:p w14:paraId="6AD7AB57" w14:textId="3F1C2AE3"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8</w:t>
            </w:r>
          </w:p>
        </w:tc>
      </w:tr>
      <w:tr w:rsidR="00F03DAF" w:rsidRPr="00983944" w14:paraId="7DCBF079" w14:textId="6ED51DDE" w:rsidTr="00BC15A6">
        <w:tc>
          <w:tcPr>
            <w:cnfStyle w:val="001000000000" w:firstRow="0" w:lastRow="0" w:firstColumn="1" w:lastColumn="0" w:oddVBand="0" w:evenVBand="0" w:oddHBand="0" w:evenHBand="0" w:firstRowFirstColumn="0" w:firstRowLastColumn="0" w:lastRowFirstColumn="0" w:lastRowLastColumn="0"/>
            <w:tcW w:w="1134" w:type="dxa"/>
            <w:vAlign w:val="bottom"/>
          </w:tcPr>
          <w:p w14:paraId="059CDF92" w14:textId="1C43B841" w:rsidR="00F03DAF" w:rsidRPr="003D070A" w:rsidRDefault="00F03DAF" w:rsidP="00F03DAF">
            <w:pPr>
              <w:rPr>
                <w:rFonts w:cs="Arial"/>
                <w:b w:val="0"/>
                <w:bCs w:val="0"/>
                <w:sz w:val="18"/>
                <w:szCs w:val="18"/>
              </w:rPr>
            </w:pPr>
            <w:r w:rsidRPr="003D070A">
              <w:rPr>
                <w:rFonts w:cs="Arial"/>
                <w:b w:val="0"/>
                <w:color w:val="000000"/>
                <w:sz w:val="18"/>
                <w:szCs w:val="18"/>
              </w:rPr>
              <w:t>2012</w:t>
            </w:r>
          </w:p>
        </w:tc>
        <w:tc>
          <w:tcPr>
            <w:tcW w:w="1417" w:type="dxa"/>
          </w:tcPr>
          <w:p w14:paraId="6E398B86" w14:textId="2FA7E493" w:rsidR="00F03DAF" w:rsidRPr="00F03DAF"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F03DAF">
              <w:rPr>
                <w:sz w:val="18"/>
                <w:szCs w:val="18"/>
              </w:rPr>
              <w:t>2</w:t>
            </w:r>
          </w:p>
        </w:tc>
        <w:tc>
          <w:tcPr>
            <w:tcW w:w="1701" w:type="dxa"/>
            <w:vAlign w:val="bottom"/>
          </w:tcPr>
          <w:p w14:paraId="30AA8952" w14:textId="13303150"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1</w:t>
            </w:r>
          </w:p>
        </w:tc>
        <w:tc>
          <w:tcPr>
            <w:tcW w:w="1559" w:type="dxa"/>
            <w:vAlign w:val="bottom"/>
          </w:tcPr>
          <w:p w14:paraId="1962C929" w14:textId="5000B708"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7</w:t>
            </w:r>
          </w:p>
        </w:tc>
        <w:tc>
          <w:tcPr>
            <w:tcW w:w="1559" w:type="dxa"/>
            <w:vAlign w:val="bottom"/>
          </w:tcPr>
          <w:p w14:paraId="00E7B1D5" w14:textId="649708FD"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7</w:t>
            </w:r>
          </w:p>
        </w:tc>
      </w:tr>
      <w:tr w:rsidR="00F03DAF" w:rsidRPr="00983944" w14:paraId="40649F4D" w14:textId="539DE64F" w:rsidTr="00BC15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Align w:val="bottom"/>
          </w:tcPr>
          <w:p w14:paraId="13D55635" w14:textId="7D3CC60D" w:rsidR="00F03DAF" w:rsidRPr="003D070A" w:rsidRDefault="00F03DAF" w:rsidP="00F03DAF">
            <w:pPr>
              <w:rPr>
                <w:rFonts w:cs="Arial"/>
                <w:b w:val="0"/>
                <w:bCs w:val="0"/>
                <w:sz w:val="18"/>
                <w:szCs w:val="18"/>
              </w:rPr>
            </w:pPr>
            <w:r w:rsidRPr="003D070A">
              <w:rPr>
                <w:rFonts w:cs="Arial"/>
                <w:b w:val="0"/>
                <w:color w:val="000000"/>
                <w:sz w:val="18"/>
                <w:szCs w:val="18"/>
              </w:rPr>
              <w:t>2013</w:t>
            </w:r>
          </w:p>
        </w:tc>
        <w:tc>
          <w:tcPr>
            <w:tcW w:w="1417" w:type="dxa"/>
          </w:tcPr>
          <w:p w14:paraId="7A58F9A8" w14:textId="1BE998BF" w:rsidR="00F03DAF" w:rsidRPr="00F03DAF"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F03DAF">
              <w:rPr>
                <w:sz w:val="18"/>
                <w:szCs w:val="18"/>
              </w:rPr>
              <w:t>2</w:t>
            </w:r>
          </w:p>
        </w:tc>
        <w:tc>
          <w:tcPr>
            <w:tcW w:w="1701" w:type="dxa"/>
            <w:vAlign w:val="bottom"/>
          </w:tcPr>
          <w:p w14:paraId="426E8A08" w14:textId="04881EA8"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1</w:t>
            </w:r>
          </w:p>
        </w:tc>
        <w:tc>
          <w:tcPr>
            <w:tcW w:w="1559" w:type="dxa"/>
            <w:vAlign w:val="bottom"/>
          </w:tcPr>
          <w:p w14:paraId="25B2333E" w14:textId="08C5FCC5"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2</w:t>
            </w:r>
          </w:p>
        </w:tc>
        <w:tc>
          <w:tcPr>
            <w:tcW w:w="1559" w:type="dxa"/>
            <w:vAlign w:val="bottom"/>
          </w:tcPr>
          <w:p w14:paraId="6B994BCD" w14:textId="50208B41"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4</w:t>
            </w:r>
          </w:p>
        </w:tc>
      </w:tr>
      <w:tr w:rsidR="00F03DAF" w:rsidRPr="00983944" w14:paraId="764CD22A" w14:textId="72FDDA60" w:rsidTr="00BC15A6">
        <w:tc>
          <w:tcPr>
            <w:cnfStyle w:val="001000000000" w:firstRow="0" w:lastRow="0" w:firstColumn="1" w:lastColumn="0" w:oddVBand="0" w:evenVBand="0" w:oddHBand="0" w:evenHBand="0" w:firstRowFirstColumn="0" w:firstRowLastColumn="0" w:lastRowFirstColumn="0" w:lastRowLastColumn="0"/>
            <w:tcW w:w="1134" w:type="dxa"/>
            <w:vAlign w:val="bottom"/>
          </w:tcPr>
          <w:p w14:paraId="6F401547" w14:textId="72B268C2" w:rsidR="00F03DAF" w:rsidRPr="003D070A" w:rsidRDefault="00F03DAF" w:rsidP="00F03DAF">
            <w:pPr>
              <w:rPr>
                <w:rFonts w:cs="Arial"/>
                <w:b w:val="0"/>
                <w:bCs w:val="0"/>
                <w:sz w:val="18"/>
                <w:szCs w:val="18"/>
              </w:rPr>
            </w:pPr>
            <w:r w:rsidRPr="003D070A">
              <w:rPr>
                <w:rFonts w:cs="Arial"/>
                <w:b w:val="0"/>
                <w:color w:val="000000"/>
                <w:sz w:val="18"/>
                <w:szCs w:val="18"/>
              </w:rPr>
              <w:t>2014</w:t>
            </w:r>
          </w:p>
        </w:tc>
        <w:tc>
          <w:tcPr>
            <w:tcW w:w="1417" w:type="dxa"/>
          </w:tcPr>
          <w:p w14:paraId="087D2980" w14:textId="623C7A9F" w:rsidR="00F03DAF" w:rsidRPr="00F03DAF"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F03DAF">
              <w:rPr>
                <w:sz w:val="18"/>
                <w:szCs w:val="18"/>
              </w:rPr>
              <w:t>5</w:t>
            </w:r>
          </w:p>
        </w:tc>
        <w:tc>
          <w:tcPr>
            <w:tcW w:w="1701" w:type="dxa"/>
            <w:vAlign w:val="bottom"/>
          </w:tcPr>
          <w:p w14:paraId="44ADCBC5" w14:textId="22B1A3BD"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5</w:t>
            </w:r>
          </w:p>
        </w:tc>
        <w:tc>
          <w:tcPr>
            <w:tcW w:w="1559" w:type="dxa"/>
            <w:vAlign w:val="bottom"/>
          </w:tcPr>
          <w:p w14:paraId="5A6F2E37" w14:textId="1330F0E9"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7</w:t>
            </w:r>
          </w:p>
        </w:tc>
        <w:tc>
          <w:tcPr>
            <w:tcW w:w="1559" w:type="dxa"/>
            <w:vAlign w:val="bottom"/>
          </w:tcPr>
          <w:p w14:paraId="0FAF8C17" w14:textId="5187D4C0"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9</w:t>
            </w:r>
          </w:p>
        </w:tc>
      </w:tr>
      <w:tr w:rsidR="00F03DAF" w:rsidRPr="00983944" w14:paraId="55CA4AE2" w14:textId="5C9E0188" w:rsidTr="00BC15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Align w:val="bottom"/>
          </w:tcPr>
          <w:p w14:paraId="7C277B75" w14:textId="1D731020" w:rsidR="00F03DAF" w:rsidRPr="003D070A" w:rsidRDefault="00F03DAF" w:rsidP="00F03DAF">
            <w:pPr>
              <w:rPr>
                <w:rFonts w:cs="Arial"/>
                <w:b w:val="0"/>
                <w:bCs w:val="0"/>
                <w:sz w:val="18"/>
                <w:szCs w:val="18"/>
              </w:rPr>
            </w:pPr>
            <w:r w:rsidRPr="003D070A">
              <w:rPr>
                <w:rFonts w:cs="Arial"/>
                <w:b w:val="0"/>
                <w:color w:val="000000"/>
                <w:sz w:val="18"/>
                <w:szCs w:val="18"/>
              </w:rPr>
              <w:t>2015</w:t>
            </w:r>
          </w:p>
        </w:tc>
        <w:tc>
          <w:tcPr>
            <w:tcW w:w="1417" w:type="dxa"/>
          </w:tcPr>
          <w:p w14:paraId="11B82E6B" w14:textId="37C67C34" w:rsidR="00F03DAF" w:rsidRPr="00F03DAF"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F03DAF">
              <w:rPr>
                <w:sz w:val="18"/>
                <w:szCs w:val="18"/>
              </w:rPr>
              <w:t>6</w:t>
            </w:r>
          </w:p>
        </w:tc>
        <w:tc>
          <w:tcPr>
            <w:tcW w:w="1701" w:type="dxa"/>
            <w:vAlign w:val="bottom"/>
          </w:tcPr>
          <w:p w14:paraId="61D97C89" w14:textId="6DDDF791"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4</w:t>
            </w:r>
          </w:p>
        </w:tc>
        <w:tc>
          <w:tcPr>
            <w:tcW w:w="1559" w:type="dxa"/>
            <w:vAlign w:val="bottom"/>
          </w:tcPr>
          <w:p w14:paraId="6F8B806A" w14:textId="08499EAA"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9</w:t>
            </w:r>
          </w:p>
        </w:tc>
        <w:tc>
          <w:tcPr>
            <w:tcW w:w="1559" w:type="dxa"/>
            <w:vAlign w:val="bottom"/>
          </w:tcPr>
          <w:p w14:paraId="34AD9A92" w14:textId="5FADBB1F"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10</w:t>
            </w:r>
          </w:p>
        </w:tc>
      </w:tr>
      <w:tr w:rsidR="00F03DAF" w:rsidRPr="00983944" w14:paraId="4F84BA9E" w14:textId="030F968E" w:rsidTr="00BC15A6">
        <w:tc>
          <w:tcPr>
            <w:cnfStyle w:val="001000000000" w:firstRow="0" w:lastRow="0" w:firstColumn="1" w:lastColumn="0" w:oddVBand="0" w:evenVBand="0" w:oddHBand="0" w:evenHBand="0" w:firstRowFirstColumn="0" w:firstRowLastColumn="0" w:lastRowFirstColumn="0" w:lastRowLastColumn="0"/>
            <w:tcW w:w="1134" w:type="dxa"/>
            <w:vAlign w:val="bottom"/>
          </w:tcPr>
          <w:p w14:paraId="4CA79AFD" w14:textId="75A7B478" w:rsidR="00F03DAF" w:rsidRPr="003D070A" w:rsidRDefault="00F03DAF" w:rsidP="00F03DAF">
            <w:pPr>
              <w:rPr>
                <w:rFonts w:cs="Arial"/>
                <w:b w:val="0"/>
                <w:bCs w:val="0"/>
                <w:sz w:val="18"/>
                <w:szCs w:val="18"/>
              </w:rPr>
            </w:pPr>
            <w:r w:rsidRPr="003D070A">
              <w:rPr>
                <w:rFonts w:cs="Arial"/>
                <w:b w:val="0"/>
                <w:color w:val="000000"/>
                <w:sz w:val="18"/>
                <w:szCs w:val="18"/>
              </w:rPr>
              <w:t>2016</w:t>
            </w:r>
          </w:p>
        </w:tc>
        <w:tc>
          <w:tcPr>
            <w:tcW w:w="1417" w:type="dxa"/>
          </w:tcPr>
          <w:p w14:paraId="54F1C269" w14:textId="58869D13" w:rsidR="00F03DAF" w:rsidRPr="00F03DAF"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F03DAF">
              <w:rPr>
                <w:sz w:val="18"/>
                <w:szCs w:val="18"/>
              </w:rPr>
              <w:t>10</w:t>
            </w:r>
          </w:p>
        </w:tc>
        <w:tc>
          <w:tcPr>
            <w:tcW w:w="1701" w:type="dxa"/>
            <w:vAlign w:val="bottom"/>
          </w:tcPr>
          <w:p w14:paraId="59BC2291" w14:textId="37B5DDFD"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3</w:t>
            </w:r>
          </w:p>
        </w:tc>
        <w:tc>
          <w:tcPr>
            <w:tcW w:w="1559" w:type="dxa"/>
            <w:vAlign w:val="bottom"/>
          </w:tcPr>
          <w:p w14:paraId="2186E826" w14:textId="6815EF3A"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4</w:t>
            </w:r>
          </w:p>
        </w:tc>
        <w:tc>
          <w:tcPr>
            <w:tcW w:w="1559" w:type="dxa"/>
            <w:vAlign w:val="bottom"/>
          </w:tcPr>
          <w:p w14:paraId="080F6BF4" w14:textId="60A61FC1"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4</w:t>
            </w:r>
          </w:p>
        </w:tc>
      </w:tr>
      <w:tr w:rsidR="00F03DAF" w:rsidRPr="00983944" w14:paraId="507BC602" w14:textId="52AD231E" w:rsidTr="00BC15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Align w:val="bottom"/>
          </w:tcPr>
          <w:p w14:paraId="31F81DCF" w14:textId="570C91DE" w:rsidR="00F03DAF" w:rsidRPr="003D070A" w:rsidRDefault="00F03DAF" w:rsidP="00F03DAF">
            <w:pPr>
              <w:rPr>
                <w:rFonts w:cs="Arial"/>
                <w:b w:val="0"/>
                <w:bCs w:val="0"/>
                <w:sz w:val="18"/>
                <w:szCs w:val="18"/>
              </w:rPr>
            </w:pPr>
            <w:r w:rsidRPr="003D070A">
              <w:rPr>
                <w:rFonts w:cs="Arial"/>
                <w:b w:val="0"/>
                <w:color w:val="000000"/>
                <w:sz w:val="18"/>
                <w:szCs w:val="18"/>
              </w:rPr>
              <w:t>2017</w:t>
            </w:r>
          </w:p>
        </w:tc>
        <w:tc>
          <w:tcPr>
            <w:tcW w:w="1417" w:type="dxa"/>
          </w:tcPr>
          <w:p w14:paraId="169C62F2" w14:textId="49DAC598" w:rsidR="00F03DAF" w:rsidRPr="00F03DAF"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F03DAF">
              <w:rPr>
                <w:sz w:val="18"/>
                <w:szCs w:val="18"/>
              </w:rPr>
              <w:t>14</w:t>
            </w:r>
          </w:p>
        </w:tc>
        <w:tc>
          <w:tcPr>
            <w:tcW w:w="1701" w:type="dxa"/>
            <w:vAlign w:val="bottom"/>
          </w:tcPr>
          <w:p w14:paraId="088CA21A" w14:textId="2CDAFE2B"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color w:val="000000"/>
                <w:sz w:val="18"/>
                <w:szCs w:val="18"/>
              </w:rPr>
              <w:t>5</w:t>
            </w:r>
          </w:p>
        </w:tc>
        <w:tc>
          <w:tcPr>
            <w:tcW w:w="1559" w:type="dxa"/>
            <w:vAlign w:val="bottom"/>
          </w:tcPr>
          <w:p w14:paraId="16337E2A" w14:textId="68557788"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color w:val="000000"/>
                <w:sz w:val="18"/>
                <w:szCs w:val="18"/>
              </w:rPr>
              <w:t>5</w:t>
            </w:r>
          </w:p>
        </w:tc>
        <w:tc>
          <w:tcPr>
            <w:tcW w:w="1559" w:type="dxa"/>
            <w:vAlign w:val="bottom"/>
          </w:tcPr>
          <w:p w14:paraId="57291E90" w14:textId="31D79A49"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color w:val="000000"/>
                <w:sz w:val="18"/>
                <w:szCs w:val="18"/>
              </w:rPr>
              <w:t>7</w:t>
            </w:r>
          </w:p>
        </w:tc>
      </w:tr>
      <w:tr w:rsidR="00F03DAF" w:rsidRPr="00983944" w14:paraId="06FD9877" w14:textId="5F8661B6" w:rsidTr="00BC15A6">
        <w:tc>
          <w:tcPr>
            <w:cnfStyle w:val="001000000000" w:firstRow="0" w:lastRow="0" w:firstColumn="1" w:lastColumn="0" w:oddVBand="0" w:evenVBand="0" w:oddHBand="0" w:evenHBand="0" w:firstRowFirstColumn="0" w:firstRowLastColumn="0" w:lastRowFirstColumn="0" w:lastRowLastColumn="0"/>
            <w:tcW w:w="1134" w:type="dxa"/>
            <w:vAlign w:val="bottom"/>
          </w:tcPr>
          <w:p w14:paraId="37680FC5" w14:textId="3C044395" w:rsidR="00F03DAF" w:rsidRPr="003D070A" w:rsidRDefault="00F03DAF" w:rsidP="00F03DAF">
            <w:pPr>
              <w:rPr>
                <w:rFonts w:cs="Arial"/>
                <w:b w:val="0"/>
                <w:bCs w:val="0"/>
                <w:sz w:val="18"/>
                <w:szCs w:val="18"/>
              </w:rPr>
            </w:pPr>
            <w:r w:rsidRPr="003D070A">
              <w:rPr>
                <w:rFonts w:cs="Arial"/>
                <w:b w:val="0"/>
                <w:color w:val="000000"/>
                <w:sz w:val="18"/>
                <w:szCs w:val="18"/>
              </w:rPr>
              <w:t>2018</w:t>
            </w:r>
          </w:p>
        </w:tc>
        <w:tc>
          <w:tcPr>
            <w:tcW w:w="1417" w:type="dxa"/>
          </w:tcPr>
          <w:p w14:paraId="2E31D8A0" w14:textId="3B5E83A8" w:rsidR="00F03DAF" w:rsidRPr="00F03DAF"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F03DAF">
              <w:rPr>
                <w:sz w:val="18"/>
                <w:szCs w:val="18"/>
              </w:rPr>
              <w:t>12</w:t>
            </w:r>
          </w:p>
        </w:tc>
        <w:tc>
          <w:tcPr>
            <w:tcW w:w="1701" w:type="dxa"/>
            <w:vAlign w:val="bottom"/>
          </w:tcPr>
          <w:p w14:paraId="495046B8" w14:textId="309ADCC0"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color w:val="000000"/>
                <w:sz w:val="18"/>
                <w:szCs w:val="18"/>
              </w:rPr>
              <w:t>5</w:t>
            </w:r>
          </w:p>
        </w:tc>
        <w:tc>
          <w:tcPr>
            <w:tcW w:w="1559" w:type="dxa"/>
            <w:vAlign w:val="bottom"/>
          </w:tcPr>
          <w:p w14:paraId="27B5DD75" w14:textId="4013745D"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2</w:t>
            </w:r>
            <w:r>
              <w:rPr>
                <w:rFonts w:cs="Arial"/>
                <w:color w:val="000000"/>
                <w:sz w:val="18"/>
                <w:szCs w:val="18"/>
              </w:rPr>
              <w:t>3</w:t>
            </w:r>
          </w:p>
        </w:tc>
        <w:tc>
          <w:tcPr>
            <w:tcW w:w="1559" w:type="dxa"/>
            <w:vAlign w:val="bottom"/>
          </w:tcPr>
          <w:p w14:paraId="415F766F" w14:textId="4563D99E"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3</w:t>
            </w:r>
            <w:r>
              <w:rPr>
                <w:rFonts w:cs="Arial"/>
                <w:color w:val="000000"/>
                <w:sz w:val="18"/>
                <w:szCs w:val="18"/>
              </w:rPr>
              <w:t>5</w:t>
            </w:r>
          </w:p>
        </w:tc>
      </w:tr>
      <w:tr w:rsidR="00F03DAF" w:rsidRPr="00983944" w14:paraId="292E590D" w14:textId="064F48B5" w:rsidTr="00BC15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Align w:val="bottom"/>
          </w:tcPr>
          <w:p w14:paraId="49CEC13B" w14:textId="0DF1F10D" w:rsidR="00F03DAF" w:rsidRPr="003D070A" w:rsidRDefault="00F03DAF" w:rsidP="00F03DAF">
            <w:pPr>
              <w:rPr>
                <w:rFonts w:cs="Arial"/>
                <w:b w:val="0"/>
                <w:bCs w:val="0"/>
                <w:sz w:val="18"/>
                <w:szCs w:val="18"/>
              </w:rPr>
            </w:pPr>
            <w:r w:rsidRPr="003D070A">
              <w:rPr>
                <w:rFonts w:cs="Arial"/>
                <w:b w:val="0"/>
                <w:color w:val="000000"/>
                <w:sz w:val="18"/>
                <w:szCs w:val="18"/>
              </w:rPr>
              <w:t>2019</w:t>
            </w:r>
          </w:p>
        </w:tc>
        <w:tc>
          <w:tcPr>
            <w:tcW w:w="1417" w:type="dxa"/>
          </w:tcPr>
          <w:p w14:paraId="1BD7D086" w14:textId="3E414083" w:rsidR="00F03DAF" w:rsidRPr="00F03DAF"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F03DAF">
              <w:rPr>
                <w:sz w:val="18"/>
                <w:szCs w:val="18"/>
              </w:rPr>
              <w:t>18</w:t>
            </w:r>
          </w:p>
        </w:tc>
        <w:tc>
          <w:tcPr>
            <w:tcW w:w="1701" w:type="dxa"/>
            <w:vAlign w:val="bottom"/>
          </w:tcPr>
          <w:p w14:paraId="41676139" w14:textId="3B77FF74"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9</w:t>
            </w:r>
          </w:p>
        </w:tc>
        <w:tc>
          <w:tcPr>
            <w:tcW w:w="1559" w:type="dxa"/>
            <w:vAlign w:val="bottom"/>
          </w:tcPr>
          <w:p w14:paraId="3609988E" w14:textId="781FDABF"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66</w:t>
            </w:r>
          </w:p>
        </w:tc>
        <w:tc>
          <w:tcPr>
            <w:tcW w:w="1559" w:type="dxa"/>
            <w:vAlign w:val="bottom"/>
          </w:tcPr>
          <w:p w14:paraId="2AA50D10" w14:textId="1EB9E318"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72</w:t>
            </w:r>
          </w:p>
        </w:tc>
      </w:tr>
      <w:tr w:rsidR="00F03DAF" w:rsidRPr="00983944" w14:paraId="12077C63" w14:textId="18F2F954" w:rsidTr="00BC15A6">
        <w:tc>
          <w:tcPr>
            <w:cnfStyle w:val="001000000000" w:firstRow="0" w:lastRow="0" w:firstColumn="1" w:lastColumn="0" w:oddVBand="0" w:evenVBand="0" w:oddHBand="0" w:evenHBand="0" w:firstRowFirstColumn="0" w:firstRowLastColumn="0" w:lastRowFirstColumn="0" w:lastRowLastColumn="0"/>
            <w:tcW w:w="1134" w:type="dxa"/>
            <w:vAlign w:val="bottom"/>
          </w:tcPr>
          <w:p w14:paraId="721B1CEA" w14:textId="17E003A9" w:rsidR="00F03DAF" w:rsidRPr="003D070A" w:rsidRDefault="00F03DAF" w:rsidP="00F03DAF">
            <w:pPr>
              <w:rPr>
                <w:rFonts w:cs="Arial"/>
                <w:b w:val="0"/>
                <w:sz w:val="18"/>
                <w:szCs w:val="18"/>
              </w:rPr>
            </w:pPr>
            <w:r w:rsidRPr="003D070A">
              <w:rPr>
                <w:rFonts w:cs="Arial"/>
                <w:b w:val="0"/>
                <w:color w:val="000000"/>
                <w:sz w:val="18"/>
                <w:szCs w:val="18"/>
              </w:rPr>
              <w:t>2020</w:t>
            </w:r>
          </w:p>
        </w:tc>
        <w:tc>
          <w:tcPr>
            <w:tcW w:w="1417" w:type="dxa"/>
          </w:tcPr>
          <w:p w14:paraId="15312B01" w14:textId="13E11112" w:rsidR="00F03DAF" w:rsidRPr="00F03DAF"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F03DAF">
              <w:rPr>
                <w:sz w:val="18"/>
                <w:szCs w:val="18"/>
              </w:rPr>
              <w:t>23</w:t>
            </w:r>
          </w:p>
        </w:tc>
        <w:tc>
          <w:tcPr>
            <w:tcW w:w="1701" w:type="dxa"/>
            <w:vAlign w:val="bottom"/>
          </w:tcPr>
          <w:p w14:paraId="1A4B91B8" w14:textId="43A178EC"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9</w:t>
            </w:r>
          </w:p>
        </w:tc>
        <w:tc>
          <w:tcPr>
            <w:tcW w:w="1559" w:type="dxa"/>
            <w:vAlign w:val="bottom"/>
          </w:tcPr>
          <w:p w14:paraId="6021F6D7" w14:textId="7927C37B"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14</w:t>
            </w:r>
          </w:p>
        </w:tc>
        <w:tc>
          <w:tcPr>
            <w:tcW w:w="1559" w:type="dxa"/>
            <w:vAlign w:val="bottom"/>
          </w:tcPr>
          <w:p w14:paraId="3C53CF2D" w14:textId="14D86CC6"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17</w:t>
            </w:r>
          </w:p>
        </w:tc>
      </w:tr>
      <w:tr w:rsidR="00F03DAF" w:rsidRPr="00983944" w14:paraId="7F3FB282" w14:textId="763FCC02" w:rsidTr="00BC15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Align w:val="bottom"/>
          </w:tcPr>
          <w:p w14:paraId="443B931E" w14:textId="7EB0C606" w:rsidR="00F03DAF" w:rsidRPr="003D070A" w:rsidRDefault="00F03DAF" w:rsidP="00F03DAF">
            <w:pPr>
              <w:rPr>
                <w:rFonts w:cs="Arial"/>
                <w:b w:val="0"/>
                <w:sz w:val="18"/>
                <w:szCs w:val="18"/>
              </w:rPr>
            </w:pPr>
            <w:r w:rsidRPr="003D070A">
              <w:rPr>
                <w:rFonts w:cs="Arial"/>
                <w:b w:val="0"/>
                <w:color w:val="000000"/>
                <w:sz w:val="18"/>
                <w:szCs w:val="18"/>
              </w:rPr>
              <w:t>2021</w:t>
            </w:r>
          </w:p>
        </w:tc>
        <w:tc>
          <w:tcPr>
            <w:tcW w:w="1417" w:type="dxa"/>
          </w:tcPr>
          <w:p w14:paraId="3C87C5BB" w14:textId="2CD354B7" w:rsidR="00F03DAF" w:rsidRPr="00F03DAF"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F03DAF">
              <w:rPr>
                <w:sz w:val="18"/>
                <w:szCs w:val="18"/>
              </w:rPr>
              <w:t>23</w:t>
            </w:r>
          </w:p>
        </w:tc>
        <w:tc>
          <w:tcPr>
            <w:tcW w:w="1701" w:type="dxa"/>
            <w:vAlign w:val="bottom"/>
          </w:tcPr>
          <w:p w14:paraId="3FB97CFC" w14:textId="49F46567"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6</w:t>
            </w:r>
          </w:p>
        </w:tc>
        <w:tc>
          <w:tcPr>
            <w:tcW w:w="1559" w:type="dxa"/>
            <w:vAlign w:val="bottom"/>
          </w:tcPr>
          <w:p w14:paraId="49FCB885" w14:textId="03DDCE2D"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14</w:t>
            </w:r>
          </w:p>
        </w:tc>
        <w:tc>
          <w:tcPr>
            <w:tcW w:w="1559" w:type="dxa"/>
            <w:vAlign w:val="bottom"/>
          </w:tcPr>
          <w:p w14:paraId="088260B1" w14:textId="4F3F66D5" w:rsidR="00F03DAF" w:rsidRPr="003D070A" w:rsidRDefault="00F03DAF" w:rsidP="00F03DA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D070A">
              <w:rPr>
                <w:rFonts w:cs="Arial"/>
                <w:color w:val="000000"/>
                <w:sz w:val="18"/>
                <w:szCs w:val="18"/>
              </w:rPr>
              <w:t>17</w:t>
            </w:r>
          </w:p>
        </w:tc>
      </w:tr>
      <w:tr w:rsidR="00F03DAF" w:rsidRPr="00983944" w14:paraId="353AF251" w14:textId="0CC41270" w:rsidTr="00BC15A6">
        <w:trPr>
          <w:trHeight w:val="71"/>
        </w:trPr>
        <w:tc>
          <w:tcPr>
            <w:cnfStyle w:val="001000000000" w:firstRow="0" w:lastRow="0" w:firstColumn="1" w:lastColumn="0" w:oddVBand="0" w:evenVBand="0" w:oddHBand="0" w:evenHBand="0" w:firstRowFirstColumn="0" w:firstRowLastColumn="0" w:lastRowFirstColumn="0" w:lastRowLastColumn="0"/>
            <w:tcW w:w="1134" w:type="dxa"/>
            <w:vAlign w:val="bottom"/>
          </w:tcPr>
          <w:p w14:paraId="49B03085" w14:textId="43D6788C" w:rsidR="00F03DAF" w:rsidRPr="003D070A" w:rsidRDefault="00F03DAF" w:rsidP="00F03DAF">
            <w:pPr>
              <w:rPr>
                <w:rFonts w:cs="Arial"/>
                <w:b w:val="0"/>
                <w:bCs w:val="0"/>
                <w:sz w:val="18"/>
                <w:szCs w:val="18"/>
              </w:rPr>
            </w:pPr>
            <w:r w:rsidRPr="003D070A">
              <w:rPr>
                <w:rFonts w:cs="Arial"/>
                <w:b w:val="0"/>
                <w:color w:val="000000"/>
                <w:sz w:val="18"/>
                <w:szCs w:val="18"/>
              </w:rPr>
              <w:t>2022</w:t>
            </w:r>
          </w:p>
        </w:tc>
        <w:tc>
          <w:tcPr>
            <w:tcW w:w="1417" w:type="dxa"/>
          </w:tcPr>
          <w:p w14:paraId="07422B92" w14:textId="5118F69F" w:rsidR="00F03DAF" w:rsidRPr="00F03DAF"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F03DAF">
              <w:rPr>
                <w:sz w:val="18"/>
                <w:szCs w:val="18"/>
              </w:rPr>
              <w:t>7</w:t>
            </w:r>
          </w:p>
        </w:tc>
        <w:tc>
          <w:tcPr>
            <w:tcW w:w="1701" w:type="dxa"/>
            <w:vAlign w:val="bottom"/>
          </w:tcPr>
          <w:p w14:paraId="108E3DEF" w14:textId="41E8B178" w:rsidR="00F03DAF" w:rsidRPr="003D070A" w:rsidRDefault="009D0376"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color w:val="000000"/>
                <w:sz w:val="18"/>
                <w:szCs w:val="18"/>
              </w:rPr>
              <w:t>3</w:t>
            </w:r>
          </w:p>
        </w:tc>
        <w:tc>
          <w:tcPr>
            <w:tcW w:w="1559" w:type="dxa"/>
            <w:vAlign w:val="bottom"/>
          </w:tcPr>
          <w:p w14:paraId="3BEAAEA6" w14:textId="73AC4550"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5</w:t>
            </w:r>
          </w:p>
        </w:tc>
        <w:tc>
          <w:tcPr>
            <w:tcW w:w="1559" w:type="dxa"/>
            <w:vAlign w:val="bottom"/>
          </w:tcPr>
          <w:p w14:paraId="590405A3" w14:textId="2273B4E7" w:rsidR="00F03DAF" w:rsidRPr="003D070A" w:rsidRDefault="00F03DAF" w:rsidP="00F03DA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3D070A">
              <w:rPr>
                <w:rFonts w:cs="Arial"/>
                <w:color w:val="000000"/>
                <w:sz w:val="18"/>
                <w:szCs w:val="18"/>
              </w:rPr>
              <w:t>5</w:t>
            </w:r>
          </w:p>
        </w:tc>
      </w:tr>
      <w:tr w:rsidR="003D070A" w:rsidRPr="008B31D9" w14:paraId="3F03078C" w14:textId="0A592BD7" w:rsidTr="00B57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bottom w:val="single" w:sz="4" w:space="0" w:color="auto"/>
            </w:tcBorders>
          </w:tcPr>
          <w:p w14:paraId="316EE95D" w14:textId="77777777" w:rsidR="003D070A" w:rsidRPr="00A91ED7" w:rsidRDefault="003D070A" w:rsidP="003D070A">
            <w:pPr>
              <w:rPr>
                <w:sz w:val="18"/>
                <w:szCs w:val="18"/>
              </w:rPr>
            </w:pPr>
            <w:r>
              <w:rPr>
                <w:sz w:val="18"/>
                <w:szCs w:val="18"/>
              </w:rPr>
              <w:t>TOTALS</w:t>
            </w:r>
          </w:p>
        </w:tc>
        <w:tc>
          <w:tcPr>
            <w:tcW w:w="1417" w:type="dxa"/>
            <w:tcBorders>
              <w:bottom w:val="single" w:sz="4" w:space="0" w:color="auto"/>
            </w:tcBorders>
            <w:vAlign w:val="bottom"/>
          </w:tcPr>
          <w:p w14:paraId="06FB69C2" w14:textId="13FF1CC2" w:rsidR="003D070A" w:rsidRPr="003D070A" w:rsidRDefault="003D070A" w:rsidP="003D070A">
            <w:pPr>
              <w:cnfStyle w:val="000000100000" w:firstRow="0" w:lastRow="0" w:firstColumn="0" w:lastColumn="0" w:oddVBand="0" w:evenVBand="0" w:oddHBand="1" w:evenHBand="0" w:firstRowFirstColumn="0" w:firstRowLastColumn="0" w:lastRowFirstColumn="0" w:lastRowLastColumn="0"/>
              <w:rPr>
                <w:rFonts w:cs="Arial"/>
                <w:b/>
                <w:bCs/>
                <w:sz w:val="18"/>
                <w:szCs w:val="18"/>
              </w:rPr>
            </w:pPr>
            <w:r w:rsidRPr="003D070A">
              <w:rPr>
                <w:rFonts w:cs="Arial"/>
                <w:b/>
                <w:bCs/>
                <w:color w:val="000000"/>
                <w:sz w:val="18"/>
                <w:szCs w:val="18"/>
              </w:rPr>
              <w:t>1</w:t>
            </w:r>
            <w:r w:rsidR="00F03DAF">
              <w:rPr>
                <w:rFonts w:cs="Arial"/>
                <w:b/>
                <w:bCs/>
                <w:color w:val="000000"/>
                <w:sz w:val="18"/>
                <w:szCs w:val="18"/>
              </w:rPr>
              <w:t>63</w:t>
            </w:r>
          </w:p>
        </w:tc>
        <w:tc>
          <w:tcPr>
            <w:tcW w:w="1701" w:type="dxa"/>
            <w:tcBorders>
              <w:bottom w:val="single" w:sz="4" w:space="0" w:color="auto"/>
            </w:tcBorders>
            <w:vAlign w:val="bottom"/>
          </w:tcPr>
          <w:p w14:paraId="7614EA33" w14:textId="1F0695DA" w:rsidR="003D070A" w:rsidRPr="003D070A" w:rsidRDefault="003D070A" w:rsidP="003D070A">
            <w:pPr>
              <w:cnfStyle w:val="000000100000" w:firstRow="0" w:lastRow="0" w:firstColumn="0" w:lastColumn="0" w:oddVBand="0" w:evenVBand="0" w:oddHBand="1" w:evenHBand="0" w:firstRowFirstColumn="0" w:firstRowLastColumn="0" w:lastRowFirstColumn="0" w:lastRowLastColumn="0"/>
              <w:rPr>
                <w:rFonts w:cs="Arial"/>
                <w:b/>
                <w:bCs/>
                <w:sz w:val="18"/>
                <w:szCs w:val="18"/>
              </w:rPr>
            </w:pPr>
            <w:r>
              <w:rPr>
                <w:rFonts w:cs="Arial"/>
                <w:b/>
                <w:bCs/>
                <w:color w:val="000000"/>
                <w:sz w:val="18"/>
                <w:szCs w:val="18"/>
              </w:rPr>
              <w:t>6</w:t>
            </w:r>
            <w:r w:rsidR="009D0376">
              <w:rPr>
                <w:rFonts w:cs="Arial"/>
                <w:b/>
                <w:bCs/>
                <w:color w:val="000000"/>
                <w:sz w:val="18"/>
                <w:szCs w:val="18"/>
              </w:rPr>
              <w:t>3</w:t>
            </w:r>
          </w:p>
        </w:tc>
        <w:tc>
          <w:tcPr>
            <w:tcW w:w="1559" w:type="dxa"/>
            <w:tcBorders>
              <w:bottom w:val="single" w:sz="4" w:space="0" w:color="auto"/>
            </w:tcBorders>
            <w:vAlign w:val="bottom"/>
          </w:tcPr>
          <w:p w14:paraId="1B69A59C" w14:textId="4F2AC6C6" w:rsidR="003D070A" w:rsidRPr="003D070A" w:rsidRDefault="003D070A" w:rsidP="003D070A">
            <w:pPr>
              <w:cnfStyle w:val="000000100000" w:firstRow="0" w:lastRow="0" w:firstColumn="0" w:lastColumn="0" w:oddVBand="0" w:evenVBand="0" w:oddHBand="1" w:evenHBand="0" w:firstRowFirstColumn="0" w:firstRowLastColumn="0" w:lastRowFirstColumn="0" w:lastRowLastColumn="0"/>
              <w:rPr>
                <w:rFonts w:cs="Arial"/>
                <w:b/>
                <w:bCs/>
                <w:sz w:val="18"/>
                <w:szCs w:val="18"/>
              </w:rPr>
            </w:pPr>
            <w:r w:rsidRPr="003D070A">
              <w:rPr>
                <w:rFonts w:cs="Arial"/>
                <w:b/>
                <w:bCs/>
                <w:color w:val="000000"/>
                <w:sz w:val="18"/>
                <w:szCs w:val="18"/>
              </w:rPr>
              <w:t>180</w:t>
            </w:r>
          </w:p>
        </w:tc>
        <w:tc>
          <w:tcPr>
            <w:tcW w:w="1559" w:type="dxa"/>
            <w:tcBorders>
              <w:bottom w:val="single" w:sz="4" w:space="0" w:color="auto"/>
            </w:tcBorders>
            <w:vAlign w:val="bottom"/>
          </w:tcPr>
          <w:p w14:paraId="19F3809E" w14:textId="43A4B5A1" w:rsidR="003D070A" w:rsidRPr="003D070A" w:rsidRDefault="003D070A" w:rsidP="003D070A">
            <w:pPr>
              <w:cnfStyle w:val="000000100000" w:firstRow="0" w:lastRow="0" w:firstColumn="0" w:lastColumn="0" w:oddVBand="0" w:evenVBand="0" w:oddHBand="1" w:evenHBand="0" w:firstRowFirstColumn="0" w:firstRowLastColumn="0" w:lastRowFirstColumn="0" w:lastRowLastColumn="0"/>
              <w:rPr>
                <w:rFonts w:cs="Arial"/>
                <w:b/>
                <w:sz w:val="18"/>
                <w:szCs w:val="18"/>
              </w:rPr>
            </w:pPr>
            <w:r w:rsidRPr="003D070A">
              <w:rPr>
                <w:rFonts w:cs="Arial"/>
                <w:b/>
                <w:bCs/>
                <w:color w:val="000000"/>
                <w:sz w:val="18"/>
                <w:szCs w:val="18"/>
              </w:rPr>
              <w:t>214</w:t>
            </w:r>
          </w:p>
        </w:tc>
      </w:tr>
    </w:tbl>
    <w:p w14:paraId="72455056" w14:textId="08F5CDAE" w:rsidR="00BA1433" w:rsidRDefault="00BA1433" w:rsidP="00BA1433">
      <w:pPr>
        <w:rPr>
          <w:rFonts w:cs="Arial"/>
        </w:rPr>
      </w:pPr>
    </w:p>
    <w:p w14:paraId="58E04FDF" w14:textId="77777777" w:rsidR="009C32FA" w:rsidRPr="00F44037" w:rsidRDefault="009C32FA" w:rsidP="00BA1433">
      <w:pPr>
        <w:rPr>
          <w:rFonts w:cs="Arial"/>
        </w:rPr>
      </w:pPr>
    </w:p>
    <w:p w14:paraId="6827E235" w14:textId="77777777" w:rsidR="00BA1433" w:rsidRPr="007F63FC" w:rsidRDefault="00BA1433" w:rsidP="00BA1433">
      <w:pPr>
        <w:pStyle w:val="Heading3"/>
      </w:pPr>
      <w:bookmarkStart w:id="73" w:name="_Descriptions"/>
      <w:bookmarkStart w:id="74" w:name="_Toc101879404"/>
      <w:bookmarkEnd w:id="73"/>
      <w:r w:rsidRPr="007F63FC">
        <w:t>Descriptions</w:t>
      </w:r>
      <w:bookmarkEnd w:id="74"/>
    </w:p>
    <w:p w14:paraId="5D1E0BE8" w14:textId="77777777" w:rsidR="00BA1433" w:rsidRPr="007F63FC" w:rsidRDefault="00BA1433" w:rsidP="00BA1433"/>
    <w:p w14:paraId="6551B350" w14:textId="2520230A" w:rsidR="00506B5A" w:rsidRDefault="00BA1433" w:rsidP="00BA1433">
      <w:pPr>
        <w:rPr>
          <w:rFonts w:cs="Arial"/>
          <w:szCs w:val="22"/>
        </w:rPr>
      </w:pPr>
      <w:r w:rsidRPr="00404352">
        <w:rPr>
          <w:rFonts w:cs="Arial"/>
          <w:szCs w:val="22"/>
        </w:rPr>
        <w:t>The literat</w:t>
      </w:r>
      <w:r>
        <w:rPr>
          <w:rFonts w:cs="Arial"/>
          <w:szCs w:val="22"/>
        </w:rPr>
        <w:t>ure included 2</w:t>
      </w:r>
      <w:r w:rsidR="00812631">
        <w:rPr>
          <w:rFonts w:cs="Arial"/>
          <w:szCs w:val="22"/>
        </w:rPr>
        <w:t>1</w:t>
      </w:r>
      <w:r w:rsidR="003D070A">
        <w:rPr>
          <w:rFonts w:cs="Arial"/>
          <w:szCs w:val="22"/>
        </w:rPr>
        <w:t>4</w:t>
      </w:r>
      <w:r>
        <w:rPr>
          <w:rFonts w:cs="Arial"/>
          <w:szCs w:val="22"/>
        </w:rPr>
        <w:t xml:space="preserve"> descriptions in total: 1</w:t>
      </w:r>
      <w:r w:rsidR="00506B5A">
        <w:rPr>
          <w:rFonts w:cs="Arial"/>
          <w:szCs w:val="22"/>
        </w:rPr>
        <w:t>8</w:t>
      </w:r>
      <w:r w:rsidR="00AF5575">
        <w:rPr>
          <w:rFonts w:cs="Arial"/>
          <w:szCs w:val="22"/>
        </w:rPr>
        <w:t>0</w:t>
      </w:r>
      <w:r w:rsidRPr="00404352">
        <w:rPr>
          <w:rFonts w:cs="Arial"/>
          <w:szCs w:val="22"/>
        </w:rPr>
        <w:t xml:space="preserve"> new species, </w:t>
      </w:r>
      <w:r w:rsidR="00A94B13">
        <w:rPr>
          <w:rFonts w:cs="Arial"/>
          <w:szCs w:val="22"/>
        </w:rPr>
        <w:t>3</w:t>
      </w:r>
      <w:r w:rsidR="001E5AEE">
        <w:rPr>
          <w:rFonts w:cs="Arial"/>
          <w:szCs w:val="22"/>
        </w:rPr>
        <w:t>1</w:t>
      </w:r>
      <w:r w:rsidRPr="00404352">
        <w:rPr>
          <w:rFonts w:cs="Arial"/>
          <w:szCs w:val="22"/>
        </w:rPr>
        <w:t xml:space="preserve"> new genera, and </w:t>
      </w:r>
      <w:r w:rsidR="00674E6F">
        <w:rPr>
          <w:rFonts w:cs="Arial"/>
          <w:szCs w:val="22"/>
        </w:rPr>
        <w:t>three</w:t>
      </w:r>
      <w:r w:rsidRPr="00404352">
        <w:rPr>
          <w:rFonts w:cs="Arial"/>
          <w:szCs w:val="22"/>
        </w:rPr>
        <w:t xml:space="preserve"> new families</w:t>
      </w:r>
      <w:r>
        <w:rPr>
          <w:rFonts w:cs="Arial"/>
          <w:szCs w:val="22"/>
        </w:rPr>
        <w:t xml:space="preserve">. Two of the </w:t>
      </w:r>
      <w:r w:rsidR="00FF1AF2">
        <w:rPr>
          <w:rFonts w:cs="Arial"/>
          <w:szCs w:val="22"/>
        </w:rPr>
        <w:t xml:space="preserve">CCZ </w:t>
      </w:r>
      <w:r>
        <w:rPr>
          <w:rFonts w:cs="Arial"/>
          <w:szCs w:val="22"/>
        </w:rPr>
        <w:t xml:space="preserve">species descriptions were </w:t>
      </w:r>
      <w:r w:rsidR="009B6DFC">
        <w:rPr>
          <w:rFonts w:cs="Arial"/>
          <w:szCs w:val="22"/>
        </w:rPr>
        <w:t xml:space="preserve">redescriptions, </w:t>
      </w:r>
      <w:r w:rsidR="00A9415B">
        <w:rPr>
          <w:rFonts w:cs="Arial"/>
          <w:szCs w:val="22"/>
        </w:rPr>
        <w:t xml:space="preserve">the nematode </w:t>
      </w:r>
      <w:r w:rsidR="009B6DFC" w:rsidRPr="009B6DFC">
        <w:rPr>
          <w:rFonts w:cs="Arial"/>
          <w:i/>
          <w:szCs w:val="22"/>
        </w:rPr>
        <w:t>Erebussau tenebricosus</w:t>
      </w:r>
      <w:r w:rsidR="009B6DFC" w:rsidRPr="009B6DFC">
        <w:rPr>
          <w:rFonts w:cs="Arial"/>
          <w:szCs w:val="22"/>
        </w:rPr>
        <w:t xml:space="preserve"> </w:t>
      </w:r>
      <w:r w:rsidR="009A0074">
        <w:rPr>
          <w:rFonts w:cs="Arial"/>
          <w:szCs w:val="22"/>
        </w:rPr>
        <w:t>nom n</w:t>
      </w:r>
      <w:r w:rsidR="009B6DFC">
        <w:rPr>
          <w:rFonts w:cs="Arial"/>
          <w:szCs w:val="22"/>
        </w:rPr>
        <w:t>ov.</w:t>
      </w:r>
      <w:r w:rsidR="009A0074">
        <w:rPr>
          <w:rFonts w:cs="Arial"/>
          <w:szCs w:val="22"/>
        </w:rPr>
        <w:t>,</w:t>
      </w:r>
      <w:r w:rsidR="009B6DFC">
        <w:rPr>
          <w:rFonts w:cs="Arial"/>
          <w:szCs w:val="22"/>
        </w:rPr>
        <w:t xml:space="preserve"> comb. nov </w:t>
      </w:r>
      <w:r w:rsidR="00274BCE" w:rsidRPr="00274BCE">
        <w:rPr>
          <w:rFonts w:cs="Arial"/>
          <w:szCs w:val="22"/>
        </w:rPr>
        <w:t xml:space="preserve">(Bussau, 1993) Bezerra, Pape, </w:t>
      </w:r>
      <w:proofErr w:type="spellStart"/>
      <w:r w:rsidR="00274BCE" w:rsidRPr="00274BCE">
        <w:rPr>
          <w:rFonts w:cs="Arial"/>
          <w:szCs w:val="22"/>
        </w:rPr>
        <w:t>Hauquier</w:t>
      </w:r>
      <w:proofErr w:type="spellEnd"/>
      <w:r w:rsidR="00274BCE" w:rsidRPr="00274BCE">
        <w:rPr>
          <w:rFonts w:cs="Arial"/>
          <w:szCs w:val="22"/>
        </w:rPr>
        <w:t xml:space="preserve"> &amp; Vanreusel, 2021</w:t>
      </w:r>
      <w:r w:rsidR="00BF0EF6">
        <w:rPr>
          <w:rFonts w:cs="Arial"/>
          <w:szCs w:val="22"/>
        </w:rPr>
        <w:t>;</w:t>
      </w:r>
      <w:r w:rsidR="009B6DFC">
        <w:rPr>
          <w:rFonts w:cs="Arial"/>
          <w:szCs w:val="22"/>
        </w:rPr>
        <w:t xml:space="preserve"> and</w:t>
      </w:r>
      <w:r w:rsidR="00A9415B">
        <w:rPr>
          <w:rFonts w:cs="Arial"/>
          <w:szCs w:val="22"/>
        </w:rPr>
        <w:t xml:space="preserve"> the holothurian</w:t>
      </w:r>
      <w:r w:rsidR="009B6DFC">
        <w:rPr>
          <w:rFonts w:cs="Arial"/>
          <w:szCs w:val="22"/>
        </w:rPr>
        <w:t xml:space="preserve"> </w:t>
      </w:r>
      <w:r w:rsidR="009B6DFC" w:rsidRPr="009B6DFC">
        <w:rPr>
          <w:rFonts w:cs="Arial"/>
          <w:i/>
          <w:szCs w:val="22"/>
        </w:rPr>
        <w:t>Psychropotes dyscrita</w:t>
      </w:r>
      <w:r w:rsidR="009B6DFC">
        <w:rPr>
          <w:rFonts w:cs="Arial"/>
          <w:szCs w:val="22"/>
        </w:rPr>
        <w:t xml:space="preserve"> </w:t>
      </w:r>
      <w:r w:rsidR="00B96D91">
        <w:rPr>
          <w:rFonts w:cs="Arial"/>
          <w:szCs w:val="22"/>
        </w:rPr>
        <w:t>(</w:t>
      </w:r>
      <w:r w:rsidR="00274BCE">
        <w:rPr>
          <w:rFonts w:cs="Arial"/>
          <w:szCs w:val="22"/>
        </w:rPr>
        <w:t xml:space="preserve">Clark, 1920) </w:t>
      </w:r>
      <w:r w:rsidR="009B6DFC">
        <w:rPr>
          <w:rFonts w:cs="Arial"/>
          <w:szCs w:val="22"/>
        </w:rPr>
        <w:t xml:space="preserve">Gebruck et al., 2020. </w:t>
      </w:r>
      <w:proofErr w:type="gramStart"/>
      <w:r w:rsidR="009B6DFC">
        <w:rPr>
          <w:rFonts w:cs="Arial"/>
          <w:szCs w:val="22"/>
        </w:rPr>
        <w:t>Also</w:t>
      </w:r>
      <w:proofErr w:type="gramEnd"/>
      <w:r w:rsidR="009B6DFC">
        <w:rPr>
          <w:rFonts w:cs="Arial"/>
          <w:szCs w:val="22"/>
        </w:rPr>
        <w:t xml:space="preserve"> </w:t>
      </w:r>
      <w:r w:rsidR="007F07DC">
        <w:rPr>
          <w:rFonts w:cs="Arial"/>
          <w:szCs w:val="22"/>
        </w:rPr>
        <w:t>three</w:t>
      </w:r>
      <w:r w:rsidR="009B6DFC">
        <w:rPr>
          <w:rFonts w:cs="Arial"/>
          <w:szCs w:val="22"/>
        </w:rPr>
        <w:t xml:space="preserve"> </w:t>
      </w:r>
      <w:r w:rsidRPr="009E6CA1">
        <w:rPr>
          <w:rFonts w:cs="Arial"/>
          <w:szCs w:val="22"/>
        </w:rPr>
        <w:t xml:space="preserve">new combinations </w:t>
      </w:r>
      <w:r>
        <w:rPr>
          <w:rFonts w:cs="Arial"/>
          <w:szCs w:val="22"/>
        </w:rPr>
        <w:t xml:space="preserve">(comb. nov.) </w:t>
      </w:r>
      <w:r w:rsidRPr="009E6CA1">
        <w:rPr>
          <w:rFonts w:cs="Arial"/>
          <w:szCs w:val="22"/>
        </w:rPr>
        <w:t xml:space="preserve">were </w:t>
      </w:r>
      <w:r w:rsidRPr="00404352">
        <w:rPr>
          <w:rFonts w:cs="Arial"/>
          <w:szCs w:val="22"/>
        </w:rPr>
        <w:t>identified</w:t>
      </w:r>
      <w:r w:rsidR="00274BCE">
        <w:rPr>
          <w:rFonts w:cs="Arial"/>
          <w:szCs w:val="22"/>
        </w:rPr>
        <w:t>,</w:t>
      </w:r>
      <w:r w:rsidRPr="00404352">
        <w:rPr>
          <w:rFonts w:cs="Arial"/>
          <w:szCs w:val="22"/>
        </w:rPr>
        <w:t xml:space="preserve"> </w:t>
      </w:r>
      <w:r w:rsidR="009B6DFC" w:rsidRPr="009B6DFC">
        <w:rPr>
          <w:rFonts w:cs="Arial"/>
          <w:i/>
          <w:szCs w:val="22"/>
        </w:rPr>
        <w:t xml:space="preserve">Molpadiodemas atlanticus </w:t>
      </w:r>
      <w:r w:rsidR="00274BCE" w:rsidRPr="00274BCE">
        <w:rPr>
          <w:rFonts w:cs="Arial"/>
          <w:szCs w:val="22"/>
        </w:rPr>
        <w:t xml:space="preserve">(R. Perrier, 1898) </w:t>
      </w:r>
      <w:r w:rsidR="005E05BD" w:rsidRPr="009B6DFC">
        <w:rPr>
          <w:rFonts w:cs="Arial"/>
          <w:szCs w:val="22"/>
        </w:rPr>
        <w:t>and</w:t>
      </w:r>
      <w:r w:rsidR="005E05BD" w:rsidRPr="009B6DFC">
        <w:rPr>
          <w:rFonts w:cs="Arial"/>
          <w:i/>
          <w:szCs w:val="22"/>
        </w:rPr>
        <w:t xml:space="preserve"> Molpadiodemas villosus</w:t>
      </w:r>
      <w:r w:rsidR="009B6DFC" w:rsidRPr="009B6DFC">
        <w:rPr>
          <w:rFonts w:cs="Arial"/>
          <w:szCs w:val="22"/>
        </w:rPr>
        <w:t xml:space="preserve"> </w:t>
      </w:r>
      <w:r w:rsidR="00206FF5" w:rsidRPr="00206FF5">
        <w:rPr>
          <w:rFonts w:cs="Arial"/>
          <w:szCs w:val="22"/>
        </w:rPr>
        <w:t>(</w:t>
      </w:r>
      <w:proofErr w:type="spellStart"/>
      <w:r w:rsidR="00206FF5" w:rsidRPr="00206FF5">
        <w:rPr>
          <w:rFonts w:cs="Arial"/>
          <w:szCs w:val="22"/>
        </w:rPr>
        <w:t>Théel</w:t>
      </w:r>
      <w:proofErr w:type="spellEnd"/>
      <w:r w:rsidR="00206FF5" w:rsidRPr="00206FF5">
        <w:rPr>
          <w:rFonts w:cs="Arial"/>
          <w:szCs w:val="22"/>
        </w:rPr>
        <w:t xml:space="preserve">, 1886) </w:t>
      </w:r>
      <w:r w:rsidR="00206FF5">
        <w:rPr>
          <w:rFonts w:cs="Arial"/>
          <w:szCs w:val="22"/>
        </w:rPr>
        <w:t xml:space="preserve">by </w:t>
      </w:r>
      <w:r w:rsidRPr="00404352">
        <w:rPr>
          <w:rFonts w:cs="Arial"/>
          <w:szCs w:val="22"/>
        </w:rPr>
        <w:t>(</w:t>
      </w:r>
      <w:r>
        <w:rPr>
          <w:rFonts w:cs="Arial"/>
          <w:szCs w:val="22"/>
        </w:rPr>
        <w:t xml:space="preserve">O’Loughlin &amp; Ahearn, </w:t>
      </w:r>
      <w:r w:rsidRPr="007E1BDE">
        <w:rPr>
          <w:rFonts w:cs="Arial"/>
          <w:szCs w:val="22"/>
        </w:rPr>
        <w:t>2005</w:t>
      </w:r>
      <w:r w:rsidR="009B6DFC">
        <w:rPr>
          <w:rFonts w:cs="Arial"/>
          <w:szCs w:val="22"/>
        </w:rPr>
        <w:t xml:space="preserve">) and </w:t>
      </w:r>
      <w:r w:rsidR="009B6DFC" w:rsidRPr="009B6DFC">
        <w:rPr>
          <w:rFonts w:cs="Arial"/>
          <w:i/>
          <w:szCs w:val="22"/>
        </w:rPr>
        <w:t>Nemanema arenaria</w:t>
      </w:r>
      <w:r w:rsidR="009B6DFC">
        <w:rPr>
          <w:rFonts w:cs="Arial"/>
          <w:szCs w:val="22"/>
        </w:rPr>
        <w:t xml:space="preserve"> (</w:t>
      </w:r>
      <w:r>
        <w:rPr>
          <w:rFonts w:cs="Arial"/>
          <w:szCs w:val="22"/>
        </w:rPr>
        <w:t xml:space="preserve">Shimada et al., </w:t>
      </w:r>
      <w:r w:rsidRPr="007E1BDE">
        <w:rPr>
          <w:rFonts w:cs="Arial"/>
          <w:szCs w:val="22"/>
        </w:rPr>
        <w:t>2020</w:t>
      </w:r>
      <w:r w:rsidRPr="00404352">
        <w:rPr>
          <w:rFonts w:cs="Arial"/>
          <w:szCs w:val="22"/>
        </w:rPr>
        <w:t>)</w:t>
      </w:r>
      <w:r w:rsidR="00216448">
        <w:rPr>
          <w:rStyle w:val="FootnoteReference"/>
          <w:rFonts w:cs="Arial"/>
          <w:szCs w:val="22"/>
        </w:rPr>
        <w:footnoteReference w:id="34"/>
      </w:r>
      <w:r w:rsidRPr="00404352">
        <w:rPr>
          <w:rFonts w:cs="Arial"/>
          <w:szCs w:val="22"/>
        </w:rPr>
        <w:t xml:space="preserve">. </w:t>
      </w:r>
      <w:r w:rsidR="00A406DE">
        <w:rPr>
          <w:rFonts w:cs="Arial"/>
          <w:szCs w:val="22"/>
        </w:rPr>
        <w:t xml:space="preserve">The redescriptions were included as </w:t>
      </w:r>
      <w:r w:rsidR="001D3861">
        <w:rPr>
          <w:rFonts w:cs="Arial"/>
          <w:szCs w:val="22"/>
        </w:rPr>
        <w:t>new species records</w:t>
      </w:r>
      <w:r w:rsidR="00A406DE">
        <w:rPr>
          <w:rFonts w:cs="Arial"/>
          <w:szCs w:val="22"/>
        </w:rPr>
        <w:t xml:space="preserve">, but </w:t>
      </w:r>
      <w:r w:rsidR="001D3861">
        <w:rPr>
          <w:rFonts w:cs="Arial"/>
          <w:szCs w:val="22"/>
        </w:rPr>
        <w:t>the new combinations as</w:t>
      </w:r>
      <w:r w:rsidR="00A406DE">
        <w:rPr>
          <w:rFonts w:cs="Arial"/>
          <w:szCs w:val="22"/>
        </w:rPr>
        <w:t xml:space="preserve"> general records. </w:t>
      </w:r>
      <w:r w:rsidR="00AF5575">
        <w:rPr>
          <w:rFonts w:cs="Arial"/>
          <w:szCs w:val="22"/>
        </w:rPr>
        <w:t xml:space="preserve">Two descriptions published from the CCZ are not </w:t>
      </w:r>
      <w:r w:rsidR="00BF5236">
        <w:rPr>
          <w:rFonts w:cs="Arial"/>
          <w:szCs w:val="22"/>
        </w:rPr>
        <w:t>accepted</w:t>
      </w:r>
      <w:r w:rsidR="00AF5575">
        <w:rPr>
          <w:rFonts w:cs="Arial"/>
          <w:szCs w:val="22"/>
        </w:rPr>
        <w:t xml:space="preserve">, the nematode species </w:t>
      </w:r>
      <w:r w:rsidR="00AF5575" w:rsidRPr="00AF5575">
        <w:rPr>
          <w:rFonts w:cs="Arial"/>
          <w:i/>
          <w:szCs w:val="22"/>
        </w:rPr>
        <w:t>Eudraconema dracocephalum</w:t>
      </w:r>
      <w:r w:rsidR="00AF5575">
        <w:rPr>
          <w:rFonts w:cs="Arial"/>
          <w:szCs w:val="22"/>
        </w:rPr>
        <w:t xml:space="preserve"> described in </w:t>
      </w:r>
      <w:proofErr w:type="spellStart"/>
      <w:r w:rsidR="00AF5575">
        <w:rPr>
          <w:rFonts w:cs="Arial"/>
          <w:szCs w:val="22"/>
        </w:rPr>
        <w:lastRenderedPageBreak/>
        <w:t>Drecraemer</w:t>
      </w:r>
      <w:proofErr w:type="spellEnd"/>
      <w:r w:rsidR="00AF5575">
        <w:rPr>
          <w:rFonts w:cs="Arial"/>
          <w:szCs w:val="22"/>
        </w:rPr>
        <w:t xml:space="preserve"> and Gourbault (1997) and the genus </w:t>
      </w:r>
      <w:proofErr w:type="spellStart"/>
      <w:r w:rsidR="00AF5575" w:rsidRPr="00AF5575">
        <w:rPr>
          <w:rFonts w:cs="Arial"/>
          <w:i/>
          <w:szCs w:val="22"/>
        </w:rPr>
        <w:t>Cheliasetosatanais</w:t>
      </w:r>
      <w:proofErr w:type="spellEnd"/>
      <w:r w:rsidR="00AF5575">
        <w:rPr>
          <w:rFonts w:cs="Arial"/>
          <w:szCs w:val="22"/>
        </w:rPr>
        <w:t xml:space="preserve">, described in Larsen </w:t>
      </w:r>
      <w:r w:rsidR="00821B21">
        <w:rPr>
          <w:rFonts w:cs="Arial"/>
          <w:szCs w:val="22"/>
        </w:rPr>
        <w:t>&amp; Arau</w:t>
      </w:r>
      <w:r w:rsidR="00AF5575">
        <w:rPr>
          <w:rFonts w:cs="Arial"/>
          <w:szCs w:val="22"/>
        </w:rPr>
        <w:t>jo-Silva (2014). These two descriptions are not included in the totals.</w:t>
      </w:r>
    </w:p>
    <w:p w14:paraId="320AA59C" w14:textId="77777777" w:rsidR="00506B5A" w:rsidRDefault="00506B5A" w:rsidP="00BA1433">
      <w:pPr>
        <w:rPr>
          <w:rFonts w:cs="Arial"/>
          <w:szCs w:val="22"/>
        </w:rPr>
      </w:pPr>
    </w:p>
    <w:p w14:paraId="64BB9866" w14:textId="145D89F3" w:rsidR="00BA1433" w:rsidRPr="00404352" w:rsidRDefault="00BA1433" w:rsidP="00BA1433">
      <w:pPr>
        <w:rPr>
          <w:rFonts w:cs="Arial"/>
          <w:szCs w:val="22"/>
        </w:rPr>
      </w:pPr>
      <w:r w:rsidRPr="00404352">
        <w:rPr>
          <w:rFonts w:cs="Arial"/>
          <w:szCs w:val="22"/>
        </w:rPr>
        <w:t xml:space="preserve">For publications prior to 2000, </w:t>
      </w:r>
      <w:r w:rsidR="00674E6F">
        <w:rPr>
          <w:rFonts w:cs="Arial"/>
          <w:szCs w:val="22"/>
        </w:rPr>
        <w:t>seven</w:t>
      </w:r>
      <w:r w:rsidR="001E5AEE" w:rsidRPr="00404352">
        <w:rPr>
          <w:rFonts w:cs="Arial"/>
          <w:szCs w:val="22"/>
        </w:rPr>
        <w:t xml:space="preserve"> </w:t>
      </w:r>
      <w:r>
        <w:rPr>
          <w:rFonts w:cs="Arial"/>
          <w:szCs w:val="22"/>
        </w:rPr>
        <w:t xml:space="preserve">descriptions were found, </w:t>
      </w:r>
      <w:r w:rsidR="00674E6F">
        <w:rPr>
          <w:rFonts w:cs="Arial"/>
          <w:szCs w:val="22"/>
        </w:rPr>
        <w:t>six</w:t>
      </w:r>
      <w:r w:rsidR="00820192">
        <w:rPr>
          <w:rFonts w:cs="Arial"/>
          <w:szCs w:val="22"/>
        </w:rPr>
        <w:t xml:space="preserve"> new</w:t>
      </w:r>
      <w:r w:rsidR="00367B5B">
        <w:rPr>
          <w:rFonts w:cs="Arial"/>
          <w:szCs w:val="22"/>
        </w:rPr>
        <w:t xml:space="preserve"> </w:t>
      </w:r>
      <w:r>
        <w:rPr>
          <w:rFonts w:cs="Arial"/>
          <w:szCs w:val="22"/>
        </w:rPr>
        <w:t>species</w:t>
      </w:r>
      <w:r w:rsidR="00274BCE">
        <w:rPr>
          <w:rFonts w:cs="Arial"/>
          <w:szCs w:val="22"/>
        </w:rPr>
        <w:t>,</w:t>
      </w:r>
      <w:r w:rsidR="001E5AEE">
        <w:rPr>
          <w:rFonts w:cs="Arial"/>
          <w:szCs w:val="22"/>
        </w:rPr>
        <w:t xml:space="preserve"> and </w:t>
      </w:r>
      <w:r w:rsidR="00674E6F">
        <w:rPr>
          <w:rFonts w:cs="Arial"/>
          <w:szCs w:val="22"/>
        </w:rPr>
        <w:t>one</w:t>
      </w:r>
      <w:r w:rsidR="001E5AEE">
        <w:rPr>
          <w:rFonts w:cs="Arial"/>
          <w:szCs w:val="22"/>
        </w:rPr>
        <w:t xml:space="preserve"> new gen</w:t>
      </w:r>
      <w:r w:rsidR="00820192">
        <w:rPr>
          <w:rFonts w:cs="Arial"/>
          <w:szCs w:val="22"/>
        </w:rPr>
        <w:t xml:space="preserve">us </w:t>
      </w:r>
      <w:proofErr w:type="spellStart"/>
      <w:r w:rsidR="00274BCE" w:rsidRPr="00274BCE">
        <w:rPr>
          <w:rFonts w:cs="Arial"/>
          <w:i/>
          <w:szCs w:val="22"/>
        </w:rPr>
        <w:t>Psychronaetes</w:t>
      </w:r>
      <w:proofErr w:type="spellEnd"/>
      <w:r w:rsidR="00274BCE">
        <w:rPr>
          <w:rFonts w:cs="Arial"/>
          <w:szCs w:val="22"/>
        </w:rPr>
        <w:t>, Pawson, 1983</w:t>
      </w:r>
      <w:r w:rsidR="00820192">
        <w:rPr>
          <w:rFonts w:cs="Arial"/>
          <w:szCs w:val="22"/>
        </w:rPr>
        <w:t xml:space="preserve"> (Holothuroidea)</w:t>
      </w:r>
      <w:r>
        <w:rPr>
          <w:rFonts w:cs="Arial"/>
          <w:szCs w:val="22"/>
        </w:rPr>
        <w:t>. These descriptions,</w:t>
      </w:r>
      <w:r w:rsidRPr="00404352">
        <w:rPr>
          <w:rFonts w:cs="Arial"/>
          <w:szCs w:val="22"/>
        </w:rPr>
        <w:t xml:space="preserve"> published between 1887-1999, included </w:t>
      </w:r>
      <w:r>
        <w:rPr>
          <w:rFonts w:cs="Arial"/>
          <w:szCs w:val="22"/>
        </w:rPr>
        <w:t xml:space="preserve">a sponge, </w:t>
      </w:r>
      <w:r w:rsidRPr="00566367">
        <w:rPr>
          <w:rFonts w:cs="Arial"/>
          <w:i/>
          <w:szCs w:val="22"/>
        </w:rPr>
        <w:t>Axoniderma longipinna</w:t>
      </w:r>
      <w:r>
        <w:rPr>
          <w:rFonts w:cs="Arial"/>
          <w:szCs w:val="22"/>
        </w:rPr>
        <w:t xml:space="preserve"> (</w:t>
      </w:r>
      <w:r w:rsidRPr="00404352">
        <w:rPr>
          <w:rFonts w:cs="Arial"/>
          <w:szCs w:val="22"/>
        </w:rPr>
        <w:t>Ridley &amp; Dendy, 188</w:t>
      </w:r>
      <w:r w:rsidR="00C860AB">
        <w:rPr>
          <w:rFonts w:cs="Arial"/>
          <w:szCs w:val="22"/>
        </w:rPr>
        <w:t>6</w:t>
      </w:r>
      <w:r>
        <w:rPr>
          <w:rFonts w:cs="Arial"/>
          <w:szCs w:val="22"/>
        </w:rPr>
        <w:t xml:space="preserve">), </w:t>
      </w:r>
      <w:r w:rsidR="00BF5236">
        <w:rPr>
          <w:rFonts w:cs="Arial"/>
          <w:szCs w:val="22"/>
        </w:rPr>
        <w:t xml:space="preserve">three </w:t>
      </w:r>
      <w:r>
        <w:rPr>
          <w:rFonts w:cs="Arial"/>
          <w:szCs w:val="22"/>
        </w:rPr>
        <w:t>echinoderms</w:t>
      </w:r>
      <w:r w:rsidR="00274BCE">
        <w:rPr>
          <w:rFonts w:cs="Arial"/>
          <w:szCs w:val="22"/>
        </w:rPr>
        <w:t>:</w:t>
      </w:r>
      <w:r>
        <w:rPr>
          <w:rFonts w:cs="Arial"/>
          <w:szCs w:val="22"/>
        </w:rPr>
        <w:t xml:space="preserve"> </w:t>
      </w:r>
      <w:r w:rsidR="00820192">
        <w:rPr>
          <w:rFonts w:cs="Arial"/>
          <w:szCs w:val="22"/>
        </w:rPr>
        <w:t xml:space="preserve">the </w:t>
      </w:r>
      <w:r>
        <w:rPr>
          <w:rFonts w:cs="Arial"/>
          <w:szCs w:val="22"/>
        </w:rPr>
        <w:t>holothurian</w:t>
      </w:r>
      <w:r w:rsidR="00BF5236">
        <w:rPr>
          <w:rFonts w:cs="Arial"/>
          <w:szCs w:val="22"/>
        </w:rPr>
        <w:t>s</w:t>
      </w:r>
      <w:r>
        <w:rPr>
          <w:rFonts w:cs="Arial"/>
          <w:szCs w:val="22"/>
        </w:rPr>
        <w:t xml:space="preserve">, </w:t>
      </w:r>
      <w:r w:rsidRPr="00566367">
        <w:rPr>
          <w:rFonts w:cs="Arial"/>
          <w:i/>
          <w:szCs w:val="22"/>
        </w:rPr>
        <w:t>Peniagone leander</w:t>
      </w:r>
      <w:r>
        <w:rPr>
          <w:rFonts w:cs="Arial"/>
          <w:szCs w:val="22"/>
        </w:rPr>
        <w:t xml:space="preserve"> </w:t>
      </w:r>
      <w:r w:rsidRPr="00404352">
        <w:rPr>
          <w:rFonts w:cs="Arial"/>
          <w:szCs w:val="22"/>
        </w:rPr>
        <w:t>Pawson &amp; Foell, 1986</w:t>
      </w:r>
      <w:r w:rsidR="00AF5575">
        <w:rPr>
          <w:rStyle w:val="FootnoteReference"/>
          <w:rFonts w:cs="Arial"/>
          <w:szCs w:val="22"/>
        </w:rPr>
        <w:footnoteReference w:id="35"/>
      </w:r>
      <w:r w:rsidR="00BF5236">
        <w:rPr>
          <w:rFonts w:cs="Arial"/>
          <w:szCs w:val="22"/>
        </w:rPr>
        <w:t xml:space="preserve"> and </w:t>
      </w:r>
      <w:proofErr w:type="spellStart"/>
      <w:r w:rsidR="00BF5236" w:rsidRPr="00BF5236">
        <w:rPr>
          <w:rFonts w:cs="Arial"/>
          <w:i/>
          <w:szCs w:val="22"/>
        </w:rPr>
        <w:t>Psychronaetes</w:t>
      </w:r>
      <w:proofErr w:type="spellEnd"/>
      <w:r w:rsidR="00BF5236" w:rsidRPr="00BF5236">
        <w:rPr>
          <w:rFonts w:cs="Arial"/>
          <w:i/>
          <w:szCs w:val="22"/>
        </w:rPr>
        <w:t xml:space="preserve"> </w:t>
      </w:r>
      <w:proofErr w:type="spellStart"/>
      <w:r w:rsidR="00BF5236" w:rsidRPr="00BF5236">
        <w:rPr>
          <w:rFonts w:cs="Arial"/>
          <w:i/>
          <w:szCs w:val="22"/>
        </w:rPr>
        <w:t>hanseni</w:t>
      </w:r>
      <w:proofErr w:type="spellEnd"/>
      <w:r w:rsidR="00BF5236">
        <w:rPr>
          <w:rFonts w:cs="Arial"/>
          <w:szCs w:val="22"/>
        </w:rPr>
        <w:t xml:space="preserve"> Pawson, 1983</w:t>
      </w:r>
      <w:r>
        <w:rPr>
          <w:rFonts w:cs="Arial"/>
          <w:szCs w:val="22"/>
        </w:rPr>
        <w:t xml:space="preserve">, and the crinoid </w:t>
      </w:r>
      <w:r w:rsidRPr="004250D2">
        <w:rPr>
          <w:rFonts w:cs="Arial"/>
          <w:i/>
          <w:iCs/>
          <w:szCs w:val="22"/>
        </w:rPr>
        <w:t>Hyocrinus foelli</w:t>
      </w:r>
      <w:r>
        <w:rPr>
          <w:rFonts w:cs="Arial"/>
          <w:szCs w:val="22"/>
        </w:rPr>
        <w:t xml:space="preserve"> </w:t>
      </w:r>
      <w:r w:rsidR="005E05BD" w:rsidRPr="00404352">
        <w:rPr>
          <w:rFonts w:cs="Arial"/>
          <w:szCs w:val="22"/>
        </w:rPr>
        <w:t>Roux &amp; Pawson, 1999</w:t>
      </w:r>
      <w:r>
        <w:rPr>
          <w:rFonts w:cs="Arial"/>
          <w:szCs w:val="22"/>
        </w:rPr>
        <w:t xml:space="preserve">; and the tanaids </w:t>
      </w:r>
      <w:r w:rsidRPr="00566367">
        <w:rPr>
          <w:rFonts w:cs="Arial"/>
          <w:i/>
          <w:szCs w:val="22"/>
        </w:rPr>
        <w:t>Agathotanais ahyongi</w:t>
      </w:r>
      <w:r>
        <w:rPr>
          <w:rFonts w:cs="Arial"/>
          <w:szCs w:val="22"/>
        </w:rPr>
        <w:t xml:space="preserve"> and </w:t>
      </w:r>
      <w:r w:rsidRPr="00566367">
        <w:rPr>
          <w:rFonts w:cs="Arial"/>
          <w:i/>
          <w:szCs w:val="22"/>
        </w:rPr>
        <w:t>Agathotanais manganicus</w:t>
      </w:r>
      <w:r>
        <w:rPr>
          <w:rFonts w:cs="Arial"/>
          <w:szCs w:val="22"/>
        </w:rPr>
        <w:t xml:space="preserve"> </w:t>
      </w:r>
      <w:r w:rsidR="005E05BD">
        <w:rPr>
          <w:rFonts w:cs="Arial"/>
          <w:szCs w:val="22"/>
        </w:rPr>
        <w:t>Larsen, 1999</w:t>
      </w:r>
      <w:r w:rsidRPr="00404352">
        <w:rPr>
          <w:rFonts w:cs="Arial"/>
          <w:szCs w:val="22"/>
        </w:rPr>
        <w:t xml:space="preserve">. </w:t>
      </w:r>
    </w:p>
    <w:p w14:paraId="0BD26816" w14:textId="31F22954" w:rsidR="00BA1433" w:rsidRDefault="00BA1433" w:rsidP="00BA1433">
      <w:pPr>
        <w:rPr>
          <w:rFonts w:cs="Arial"/>
          <w:color w:val="FF0000"/>
          <w:szCs w:val="22"/>
        </w:rPr>
      </w:pPr>
    </w:p>
    <w:p w14:paraId="039A376F" w14:textId="3FDD658E" w:rsidR="00444EE9" w:rsidRDefault="00444EE9" w:rsidP="00685D57">
      <w:pPr>
        <w:rPr>
          <w:rFonts w:cs="Arial"/>
          <w:sz w:val="20"/>
          <w:szCs w:val="20"/>
        </w:rPr>
      </w:pPr>
    </w:p>
    <w:p w14:paraId="1E84903A" w14:textId="0303946C" w:rsidR="00444EE9" w:rsidRDefault="0040492A" w:rsidP="00685D57">
      <w:pPr>
        <w:rPr>
          <w:rFonts w:cs="Arial"/>
          <w:sz w:val="20"/>
          <w:szCs w:val="20"/>
        </w:rPr>
      </w:pPr>
      <w:r>
        <w:rPr>
          <w:rFonts w:cs="Arial"/>
          <w:noProof/>
          <w:sz w:val="20"/>
          <w:szCs w:val="20"/>
          <w:lang w:eastAsia="en-GB"/>
        </w:rPr>
        <w:drawing>
          <wp:inline distT="0" distB="0" distL="0" distR="0" wp14:anchorId="3B619CAC" wp14:editId="5F566F5E">
            <wp:extent cx="5926455" cy="49231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CZ_descriptions_by_phyla_2022-04-09.png"/>
                    <pic:cNvPicPr/>
                  </pic:nvPicPr>
                  <pic:blipFill>
                    <a:blip r:embed="rId32">
                      <a:extLst>
                        <a:ext uri="{28A0092B-C50C-407E-A947-70E740481C1C}">
                          <a14:useLocalDpi xmlns:a14="http://schemas.microsoft.com/office/drawing/2010/main" val="0"/>
                        </a:ext>
                      </a:extLst>
                    </a:blip>
                    <a:stretch>
                      <a:fillRect/>
                    </a:stretch>
                  </pic:blipFill>
                  <pic:spPr>
                    <a:xfrm>
                      <a:off x="0" y="0"/>
                      <a:ext cx="5926455" cy="4923155"/>
                    </a:xfrm>
                    <a:prstGeom prst="rect">
                      <a:avLst/>
                    </a:prstGeom>
                  </pic:spPr>
                </pic:pic>
              </a:graphicData>
            </a:graphic>
          </wp:inline>
        </w:drawing>
      </w:r>
    </w:p>
    <w:p w14:paraId="69EE1CA1" w14:textId="6DAF0748" w:rsidR="00685D57" w:rsidRPr="00404352" w:rsidRDefault="00D912A1" w:rsidP="00685D57">
      <w:pPr>
        <w:rPr>
          <w:rFonts w:cs="Arial"/>
          <w:szCs w:val="22"/>
        </w:rPr>
      </w:pPr>
      <w:r>
        <w:rPr>
          <w:rFonts w:cs="Arial"/>
          <w:sz w:val="20"/>
          <w:szCs w:val="20"/>
        </w:rPr>
        <w:t>Fig. 4 D</w:t>
      </w:r>
      <w:r w:rsidR="004250D2" w:rsidRPr="009A0074">
        <w:rPr>
          <w:rFonts w:cs="Arial"/>
          <w:sz w:val="20"/>
          <w:szCs w:val="20"/>
        </w:rPr>
        <w:t>istribution of taxonomic effort across different phyla in the Clarion-Clipperton Zone</w:t>
      </w:r>
      <w:r w:rsidR="00E03046">
        <w:rPr>
          <w:rFonts w:cs="Arial"/>
          <w:sz w:val="20"/>
          <w:szCs w:val="20"/>
        </w:rPr>
        <w:t>: numbers of descriptions by phyla (1887-2022)</w:t>
      </w:r>
      <w:r w:rsidR="004250D2" w:rsidRPr="009579AD">
        <w:rPr>
          <w:rFonts w:cs="Arial"/>
          <w:color w:val="000000" w:themeColor="text1"/>
          <w:sz w:val="20"/>
          <w:szCs w:val="20"/>
        </w:rPr>
        <w:t>.</w:t>
      </w:r>
    </w:p>
    <w:p w14:paraId="32283C54" w14:textId="77777777" w:rsidR="00685D57" w:rsidRPr="00404352" w:rsidRDefault="00685D57" w:rsidP="00BA1433">
      <w:pPr>
        <w:rPr>
          <w:rFonts w:cs="Arial"/>
          <w:color w:val="FF0000"/>
          <w:szCs w:val="22"/>
        </w:rPr>
      </w:pPr>
    </w:p>
    <w:p w14:paraId="4AD0643E" w14:textId="7A77B3E9" w:rsidR="00B979D5" w:rsidRDefault="003D0683" w:rsidP="00BA1433">
      <w:pPr>
        <w:rPr>
          <w:rFonts w:cs="Arial"/>
          <w:szCs w:val="22"/>
        </w:rPr>
      </w:pPr>
      <w:r>
        <w:rPr>
          <w:rFonts w:cs="Arial"/>
          <w:szCs w:val="22"/>
        </w:rPr>
        <w:t>Some p</w:t>
      </w:r>
      <w:r w:rsidR="00BA1433" w:rsidRPr="00404352">
        <w:rPr>
          <w:rFonts w:cs="Arial"/>
          <w:szCs w:val="22"/>
        </w:rPr>
        <w:t xml:space="preserve">hyla were well-represented in </w:t>
      </w:r>
      <w:r w:rsidR="00474312">
        <w:rPr>
          <w:rFonts w:cs="Arial"/>
          <w:szCs w:val="22"/>
        </w:rPr>
        <w:t>CCZ</w:t>
      </w:r>
      <w:r w:rsidR="00BA1433" w:rsidRPr="00404352">
        <w:rPr>
          <w:rFonts w:cs="Arial"/>
          <w:szCs w:val="22"/>
        </w:rPr>
        <w:t xml:space="preserve"> species descriptions, particularly Arthropoda, </w:t>
      </w:r>
      <w:r w:rsidR="00AF5575">
        <w:rPr>
          <w:rFonts w:cs="Arial"/>
          <w:szCs w:val="22"/>
        </w:rPr>
        <w:t>58</w:t>
      </w:r>
      <w:r w:rsidR="00BA1433" w:rsidRPr="00404352">
        <w:rPr>
          <w:rFonts w:cs="Arial"/>
          <w:szCs w:val="22"/>
        </w:rPr>
        <w:t xml:space="preserve">, and Annelida, </w:t>
      </w:r>
      <w:r w:rsidR="00AF5575">
        <w:rPr>
          <w:rFonts w:cs="Arial"/>
          <w:szCs w:val="22"/>
        </w:rPr>
        <w:t>50</w:t>
      </w:r>
      <w:r w:rsidR="00BA1433" w:rsidRPr="00404352">
        <w:rPr>
          <w:rFonts w:cs="Arial"/>
          <w:szCs w:val="22"/>
        </w:rPr>
        <w:t>, followed by Nematoda, 2</w:t>
      </w:r>
      <w:r w:rsidR="00A94B13">
        <w:rPr>
          <w:rFonts w:cs="Arial"/>
          <w:szCs w:val="22"/>
        </w:rPr>
        <w:t>3</w:t>
      </w:r>
      <w:r w:rsidR="00354DC5">
        <w:rPr>
          <w:rFonts w:cs="Arial"/>
          <w:szCs w:val="22"/>
        </w:rPr>
        <w:t>, Bryozoa, 18, and Porifera, 1</w:t>
      </w:r>
      <w:r w:rsidR="00820192">
        <w:rPr>
          <w:rFonts w:cs="Arial"/>
          <w:szCs w:val="22"/>
        </w:rPr>
        <w:t>4</w:t>
      </w:r>
      <w:r w:rsidR="00BA1433" w:rsidRPr="00404352">
        <w:rPr>
          <w:rFonts w:cs="Arial"/>
          <w:szCs w:val="22"/>
        </w:rPr>
        <w:t xml:space="preserve"> (</w:t>
      </w:r>
      <w:r w:rsidR="00331085">
        <w:rPr>
          <w:rFonts w:cs="Arial"/>
          <w:color w:val="000000" w:themeColor="text1"/>
          <w:szCs w:val="22"/>
        </w:rPr>
        <w:t>Fig. 4</w:t>
      </w:r>
      <w:r w:rsidR="00BA1433" w:rsidRPr="00404352">
        <w:rPr>
          <w:rFonts w:cs="Arial"/>
          <w:szCs w:val="22"/>
        </w:rPr>
        <w:t xml:space="preserve">). </w:t>
      </w:r>
      <w:r w:rsidR="009A0074">
        <w:rPr>
          <w:rFonts w:cs="Arial"/>
          <w:szCs w:val="22"/>
        </w:rPr>
        <w:t xml:space="preserve">Other </w:t>
      </w:r>
      <w:r>
        <w:rPr>
          <w:rFonts w:cs="Arial"/>
          <w:szCs w:val="22"/>
        </w:rPr>
        <w:t>p</w:t>
      </w:r>
      <w:r w:rsidR="009A0074">
        <w:rPr>
          <w:rFonts w:cs="Arial"/>
          <w:szCs w:val="22"/>
        </w:rPr>
        <w:t>h</w:t>
      </w:r>
      <w:r w:rsidR="00354DC5">
        <w:rPr>
          <w:rFonts w:cs="Arial"/>
          <w:szCs w:val="22"/>
        </w:rPr>
        <w:t>y</w:t>
      </w:r>
      <w:r w:rsidR="009A0074">
        <w:rPr>
          <w:rFonts w:cs="Arial"/>
          <w:szCs w:val="22"/>
        </w:rPr>
        <w:t xml:space="preserve">la with </w:t>
      </w:r>
      <w:r w:rsidR="00C34C8B">
        <w:rPr>
          <w:rFonts w:cs="Arial"/>
          <w:szCs w:val="22"/>
        </w:rPr>
        <w:t xml:space="preserve">CCZ </w:t>
      </w:r>
      <w:r w:rsidR="009A0074">
        <w:rPr>
          <w:rFonts w:cs="Arial"/>
          <w:szCs w:val="22"/>
        </w:rPr>
        <w:t xml:space="preserve">species </w:t>
      </w:r>
      <w:r w:rsidR="00BF5236">
        <w:rPr>
          <w:rFonts w:cs="Arial"/>
          <w:szCs w:val="22"/>
        </w:rPr>
        <w:t>included Echinodermata, 5,</w:t>
      </w:r>
      <w:r w:rsidR="009A0074">
        <w:rPr>
          <w:rFonts w:cs="Arial"/>
          <w:szCs w:val="22"/>
        </w:rPr>
        <w:t xml:space="preserve"> </w:t>
      </w:r>
      <w:r w:rsidR="005435EE">
        <w:rPr>
          <w:rFonts w:cs="Arial"/>
          <w:szCs w:val="22"/>
        </w:rPr>
        <w:t>Cnidaria</w:t>
      </w:r>
      <w:r w:rsidR="00354DC5">
        <w:rPr>
          <w:rFonts w:cs="Arial"/>
          <w:szCs w:val="22"/>
        </w:rPr>
        <w:t xml:space="preserve">, 4, Kinorhyncha, </w:t>
      </w:r>
      <w:r w:rsidR="00B979D5">
        <w:rPr>
          <w:rFonts w:cs="Arial"/>
          <w:szCs w:val="22"/>
        </w:rPr>
        <w:t>3</w:t>
      </w:r>
      <w:r w:rsidR="00354DC5">
        <w:rPr>
          <w:rFonts w:cs="Arial"/>
          <w:szCs w:val="22"/>
        </w:rPr>
        <w:t xml:space="preserve">, Brachiopoda, 2, Echinodermata, 2 (1 a redescription), and Loricifera, Mollusca and </w:t>
      </w:r>
      <w:r w:rsidR="005435EE">
        <w:rPr>
          <w:rFonts w:cs="Arial"/>
          <w:szCs w:val="22"/>
        </w:rPr>
        <w:t>Tardigrada</w:t>
      </w:r>
      <w:r w:rsidR="00354DC5">
        <w:rPr>
          <w:rFonts w:cs="Arial"/>
          <w:szCs w:val="22"/>
        </w:rPr>
        <w:t>, all 1 species</w:t>
      </w:r>
      <w:r w:rsidR="00BF5236">
        <w:rPr>
          <w:rFonts w:cs="Arial"/>
          <w:szCs w:val="22"/>
        </w:rPr>
        <w:t xml:space="preserve"> (see Table 14, CCZ Checklist section)</w:t>
      </w:r>
      <w:r w:rsidR="00354DC5">
        <w:rPr>
          <w:rFonts w:cs="Arial"/>
          <w:szCs w:val="22"/>
        </w:rPr>
        <w:t xml:space="preserve">. </w:t>
      </w:r>
      <w:r w:rsidR="00BA1433" w:rsidRPr="00404352">
        <w:rPr>
          <w:rFonts w:cs="Arial"/>
          <w:szCs w:val="22"/>
        </w:rPr>
        <w:t xml:space="preserve">New families included 2 for Bryozoa, Alyonushkidae and Anyutidae (Grischenko et al., 2018) and 1 for Isopoda, Urstylidae (Riehl et al., 2014). </w:t>
      </w:r>
    </w:p>
    <w:p w14:paraId="12E2CA36" w14:textId="77777777" w:rsidR="00FA3B2F" w:rsidRDefault="00FA3B2F" w:rsidP="00BA1433">
      <w:pPr>
        <w:rPr>
          <w:rFonts w:cs="Arial"/>
          <w:szCs w:val="22"/>
        </w:rPr>
      </w:pPr>
    </w:p>
    <w:p w14:paraId="551312BC" w14:textId="2835FA63" w:rsidR="00975BB7" w:rsidRPr="003D0AE7" w:rsidRDefault="00FF1B82" w:rsidP="00FF4023">
      <w:pPr>
        <w:rPr>
          <w:rFonts w:eastAsia="Times New Roman" w:cs="Arial"/>
          <w:sz w:val="20"/>
          <w:szCs w:val="20"/>
          <w:lang w:eastAsia="en-GB"/>
        </w:rPr>
      </w:pPr>
      <w:r>
        <w:rPr>
          <w:rFonts w:cs="Arial"/>
          <w:szCs w:val="22"/>
        </w:rPr>
        <w:lastRenderedPageBreak/>
        <w:t xml:space="preserve">Looking at </w:t>
      </w:r>
      <w:r w:rsidR="00820192">
        <w:rPr>
          <w:rFonts w:cs="Arial"/>
          <w:szCs w:val="22"/>
        </w:rPr>
        <w:t xml:space="preserve">CCZ descriptions by </w:t>
      </w:r>
      <w:r w:rsidR="00FF4023">
        <w:rPr>
          <w:rFonts w:cs="Arial"/>
          <w:szCs w:val="22"/>
        </w:rPr>
        <w:t xml:space="preserve">faunal </w:t>
      </w:r>
      <w:r w:rsidR="00816A07">
        <w:rPr>
          <w:rFonts w:cs="Arial"/>
          <w:szCs w:val="22"/>
        </w:rPr>
        <w:t>size class</w:t>
      </w:r>
      <w:r w:rsidR="00FF4023">
        <w:rPr>
          <w:rFonts w:cs="Arial"/>
          <w:szCs w:val="22"/>
        </w:rPr>
        <w:t>, f</w:t>
      </w:r>
      <w:r>
        <w:rPr>
          <w:rFonts w:cs="Arial"/>
          <w:szCs w:val="22"/>
        </w:rPr>
        <w:t xml:space="preserve">or </w:t>
      </w:r>
      <w:r w:rsidR="00FF4023">
        <w:rPr>
          <w:rFonts w:cs="Arial"/>
          <w:szCs w:val="22"/>
        </w:rPr>
        <w:t xml:space="preserve">meiofauna, </w:t>
      </w:r>
      <w:r w:rsidR="001D58D1">
        <w:rPr>
          <w:rFonts w:cs="Arial"/>
          <w:szCs w:val="22"/>
        </w:rPr>
        <w:t>Arthropoda</w:t>
      </w:r>
      <w:r>
        <w:rPr>
          <w:rFonts w:cs="Arial"/>
          <w:szCs w:val="22"/>
        </w:rPr>
        <w:t xml:space="preserve">, </w:t>
      </w:r>
      <w:r w:rsidR="002E4F3C">
        <w:rPr>
          <w:rFonts w:cs="Arial"/>
          <w:szCs w:val="22"/>
        </w:rPr>
        <w:t xml:space="preserve">seven </w:t>
      </w:r>
      <w:r w:rsidR="00816A07">
        <w:rPr>
          <w:rFonts w:cs="Arial"/>
          <w:szCs w:val="22"/>
        </w:rPr>
        <w:t xml:space="preserve">were </w:t>
      </w:r>
      <w:r w:rsidR="00FF4023">
        <w:rPr>
          <w:rFonts w:cs="Arial"/>
          <w:szCs w:val="22"/>
        </w:rPr>
        <w:t>copepods (</w:t>
      </w:r>
      <w:proofErr w:type="spellStart"/>
      <w:r w:rsidR="00FF4023">
        <w:rPr>
          <w:rFonts w:cs="Arial"/>
          <w:szCs w:val="22"/>
        </w:rPr>
        <w:t>Hexanauplia</w:t>
      </w:r>
      <w:proofErr w:type="spellEnd"/>
      <w:r w:rsidR="00FF4023">
        <w:rPr>
          <w:rFonts w:cs="Arial"/>
          <w:szCs w:val="22"/>
        </w:rPr>
        <w:t xml:space="preserve">), with </w:t>
      </w:r>
      <w:r w:rsidR="002E4F3C">
        <w:rPr>
          <w:rFonts w:cs="Arial"/>
          <w:szCs w:val="22"/>
        </w:rPr>
        <w:t xml:space="preserve">five </w:t>
      </w:r>
      <w:proofErr w:type="spellStart"/>
      <w:r w:rsidR="00FF4023">
        <w:rPr>
          <w:rFonts w:cs="Arial"/>
          <w:szCs w:val="22"/>
        </w:rPr>
        <w:t>Harpacticoida</w:t>
      </w:r>
      <w:proofErr w:type="spellEnd"/>
      <w:r w:rsidR="00FF4023">
        <w:rPr>
          <w:rFonts w:cs="Arial"/>
          <w:szCs w:val="22"/>
        </w:rPr>
        <w:t xml:space="preserve"> (</w:t>
      </w:r>
      <w:r w:rsidR="00FF4023" w:rsidRPr="0013309A">
        <w:rPr>
          <w:rFonts w:cs="Arial"/>
          <w:szCs w:val="22"/>
        </w:rPr>
        <w:t>Mercado-Salas</w:t>
      </w:r>
      <w:r w:rsidR="00FF4023">
        <w:rPr>
          <w:rFonts w:cs="Arial"/>
          <w:szCs w:val="22"/>
        </w:rPr>
        <w:t xml:space="preserve"> et al., </w:t>
      </w:r>
      <w:r w:rsidR="00FF4023" w:rsidRPr="0013309A">
        <w:rPr>
          <w:rFonts w:cs="Arial"/>
          <w:szCs w:val="22"/>
        </w:rPr>
        <w:t>2019</w:t>
      </w:r>
      <w:r w:rsidR="00FF4023">
        <w:rPr>
          <w:rFonts w:cs="Arial"/>
          <w:szCs w:val="22"/>
        </w:rPr>
        <w:t xml:space="preserve">; </w:t>
      </w:r>
      <w:r w:rsidR="00FF4023" w:rsidRPr="0013309A">
        <w:rPr>
          <w:rFonts w:cs="Arial"/>
          <w:szCs w:val="22"/>
        </w:rPr>
        <w:t>Gheerardyn</w:t>
      </w:r>
      <w:r w:rsidR="00EF5C3E">
        <w:rPr>
          <w:rFonts w:cs="Arial"/>
          <w:szCs w:val="22"/>
        </w:rPr>
        <w:t xml:space="preserve"> </w:t>
      </w:r>
      <w:r w:rsidR="00FF4023" w:rsidRPr="0013309A">
        <w:rPr>
          <w:rFonts w:cs="Arial"/>
          <w:szCs w:val="22"/>
        </w:rPr>
        <w:t>&amp;</w:t>
      </w:r>
      <w:r w:rsidR="00EF5C3E">
        <w:rPr>
          <w:rFonts w:cs="Arial"/>
          <w:szCs w:val="22"/>
        </w:rPr>
        <w:t xml:space="preserve"> George, </w:t>
      </w:r>
      <w:r w:rsidR="00FF4023" w:rsidRPr="0013309A">
        <w:rPr>
          <w:rFonts w:cs="Arial"/>
          <w:szCs w:val="22"/>
        </w:rPr>
        <w:t>2019</w:t>
      </w:r>
      <w:r w:rsidR="00FF4023">
        <w:rPr>
          <w:rFonts w:cs="Arial"/>
          <w:szCs w:val="22"/>
        </w:rPr>
        <w:t xml:space="preserve">; </w:t>
      </w:r>
      <w:r w:rsidR="00FF4023" w:rsidRPr="0013309A">
        <w:rPr>
          <w:rFonts w:cs="Arial"/>
          <w:szCs w:val="22"/>
        </w:rPr>
        <w:t>Cho</w:t>
      </w:r>
      <w:r w:rsidR="00FF4023">
        <w:rPr>
          <w:rFonts w:cs="Arial"/>
          <w:szCs w:val="22"/>
        </w:rPr>
        <w:t xml:space="preserve"> et al., </w:t>
      </w:r>
      <w:r w:rsidR="00FF4023" w:rsidRPr="0013309A">
        <w:rPr>
          <w:rFonts w:cs="Arial"/>
          <w:szCs w:val="22"/>
        </w:rPr>
        <w:t>2016</w:t>
      </w:r>
      <w:r w:rsidR="00FF4023">
        <w:rPr>
          <w:rFonts w:cs="Arial"/>
          <w:szCs w:val="22"/>
        </w:rPr>
        <w:t xml:space="preserve">); </w:t>
      </w:r>
      <w:r w:rsidR="002E4F3C">
        <w:rPr>
          <w:rFonts w:cs="Arial"/>
          <w:szCs w:val="22"/>
        </w:rPr>
        <w:t>one</w:t>
      </w:r>
      <w:r w:rsidR="00FF4023">
        <w:rPr>
          <w:rFonts w:cs="Arial"/>
          <w:szCs w:val="22"/>
        </w:rPr>
        <w:t xml:space="preserve"> Calanoida</w:t>
      </w:r>
      <w:r w:rsidR="00BF5236">
        <w:rPr>
          <w:rStyle w:val="FootnoteReference"/>
          <w:rFonts w:cs="Arial"/>
          <w:szCs w:val="22"/>
        </w:rPr>
        <w:footnoteReference w:id="36"/>
      </w:r>
      <w:r w:rsidR="00FF4023">
        <w:rPr>
          <w:rFonts w:cs="Arial"/>
          <w:szCs w:val="22"/>
        </w:rPr>
        <w:t xml:space="preserve"> (</w:t>
      </w:r>
      <w:r w:rsidR="00FF4023" w:rsidRPr="0013309A">
        <w:rPr>
          <w:rFonts w:cs="Arial"/>
          <w:szCs w:val="22"/>
        </w:rPr>
        <w:t>Markhaseva</w:t>
      </w:r>
      <w:r w:rsidR="00FF4023">
        <w:rPr>
          <w:rFonts w:cs="Arial"/>
          <w:szCs w:val="22"/>
        </w:rPr>
        <w:t xml:space="preserve"> et al., </w:t>
      </w:r>
      <w:r w:rsidR="00FF4023" w:rsidRPr="0013309A">
        <w:rPr>
          <w:rFonts w:cs="Arial"/>
          <w:szCs w:val="22"/>
        </w:rPr>
        <w:t>2017</w:t>
      </w:r>
      <w:r w:rsidR="00FF4023">
        <w:rPr>
          <w:rFonts w:cs="Arial"/>
          <w:szCs w:val="22"/>
        </w:rPr>
        <w:t xml:space="preserve">) and </w:t>
      </w:r>
      <w:r w:rsidR="002E4F3C">
        <w:rPr>
          <w:rFonts w:cs="Arial"/>
          <w:szCs w:val="22"/>
        </w:rPr>
        <w:t>one</w:t>
      </w:r>
      <w:r w:rsidR="00FF4023">
        <w:rPr>
          <w:rFonts w:cs="Arial"/>
          <w:szCs w:val="22"/>
        </w:rPr>
        <w:t xml:space="preserve"> </w:t>
      </w:r>
      <w:proofErr w:type="spellStart"/>
      <w:r w:rsidR="00FF4023">
        <w:rPr>
          <w:rFonts w:cs="Arial"/>
          <w:szCs w:val="22"/>
        </w:rPr>
        <w:t>Siphonostomatoida</w:t>
      </w:r>
      <w:proofErr w:type="spellEnd"/>
      <w:r w:rsidR="00FF4023">
        <w:rPr>
          <w:rFonts w:cs="Arial"/>
          <w:szCs w:val="22"/>
        </w:rPr>
        <w:t xml:space="preserve"> (</w:t>
      </w:r>
      <w:r w:rsidR="00FF4023" w:rsidRPr="0013309A">
        <w:rPr>
          <w:rFonts w:cs="Arial"/>
          <w:szCs w:val="22"/>
        </w:rPr>
        <w:t>Mahatma</w:t>
      </w:r>
      <w:r w:rsidR="00FF4023">
        <w:rPr>
          <w:rFonts w:cs="Arial"/>
          <w:szCs w:val="22"/>
        </w:rPr>
        <w:t xml:space="preserve"> et al., </w:t>
      </w:r>
      <w:r w:rsidR="00FF4023" w:rsidRPr="0013309A">
        <w:rPr>
          <w:rFonts w:cs="Arial"/>
          <w:szCs w:val="22"/>
        </w:rPr>
        <w:t>2008</w:t>
      </w:r>
      <w:r w:rsidR="00FF4023">
        <w:rPr>
          <w:rFonts w:cs="Arial"/>
          <w:szCs w:val="22"/>
        </w:rPr>
        <w:t>)</w:t>
      </w:r>
      <w:r w:rsidR="001C57AB">
        <w:rPr>
          <w:rFonts w:cs="Arial"/>
          <w:szCs w:val="22"/>
        </w:rPr>
        <w:t xml:space="preserve">. </w:t>
      </w:r>
      <w:r w:rsidR="00FB5D98">
        <w:rPr>
          <w:rFonts w:cs="Arial"/>
          <w:szCs w:val="22"/>
        </w:rPr>
        <w:t xml:space="preserve">Nematodes included </w:t>
      </w:r>
      <w:r w:rsidR="002E4F3C">
        <w:rPr>
          <w:rFonts w:cs="Arial"/>
          <w:szCs w:val="22"/>
        </w:rPr>
        <w:t>seven</w:t>
      </w:r>
      <w:r w:rsidR="00FB5D98">
        <w:rPr>
          <w:rFonts w:cs="Arial"/>
          <w:szCs w:val="22"/>
        </w:rPr>
        <w:t xml:space="preserve"> </w:t>
      </w:r>
      <w:r w:rsidR="00FB5D98" w:rsidRPr="00FB5D98">
        <w:rPr>
          <w:rFonts w:cs="Arial"/>
          <w:szCs w:val="22"/>
        </w:rPr>
        <w:t>Chromadorida</w:t>
      </w:r>
      <w:r w:rsidR="00FB5D98">
        <w:rPr>
          <w:rFonts w:cs="Arial"/>
          <w:szCs w:val="22"/>
        </w:rPr>
        <w:t xml:space="preserve"> (Miljuntina &amp; Miljutin, </w:t>
      </w:r>
      <w:r w:rsidR="00FB5D98" w:rsidRPr="00FB5D98">
        <w:rPr>
          <w:rFonts w:cs="Arial"/>
          <w:szCs w:val="22"/>
        </w:rPr>
        <w:t>2012</w:t>
      </w:r>
      <w:r w:rsidR="00FB5D98">
        <w:rPr>
          <w:rFonts w:cs="Arial"/>
          <w:szCs w:val="22"/>
        </w:rPr>
        <w:t xml:space="preserve">), </w:t>
      </w:r>
      <w:r w:rsidR="002E4F3C">
        <w:rPr>
          <w:rFonts w:cs="Arial"/>
          <w:szCs w:val="22"/>
        </w:rPr>
        <w:t>three</w:t>
      </w:r>
      <w:r w:rsidR="00FB5D98">
        <w:rPr>
          <w:rFonts w:cs="Arial"/>
          <w:szCs w:val="22"/>
        </w:rPr>
        <w:t xml:space="preserve"> </w:t>
      </w:r>
      <w:proofErr w:type="spellStart"/>
      <w:r w:rsidR="00FB5D98">
        <w:rPr>
          <w:rFonts w:cs="Arial"/>
          <w:szCs w:val="22"/>
        </w:rPr>
        <w:t>Desmodorida</w:t>
      </w:r>
      <w:proofErr w:type="spellEnd"/>
      <w:r w:rsidR="00FB5D98">
        <w:rPr>
          <w:rFonts w:cs="Arial"/>
          <w:szCs w:val="22"/>
        </w:rPr>
        <w:t xml:space="preserve"> (</w:t>
      </w:r>
      <w:r w:rsidR="00FB5D98" w:rsidRPr="00FB5D98">
        <w:rPr>
          <w:rFonts w:cs="Arial"/>
          <w:szCs w:val="22"/>
        </w:rPr>
        <w:t>Miljutin</w:t>
      </w:r>
      <w:r w:rsidR="00FB5D98">
        <w:rPr>
          <w:rFonts w:cs="Arial"/>
          <w:szCs w:val="22"/>
        </w:rPr>
        <w:t xml:space="preserve"> </w:t>
      </w:r>
      <w:r w:rsidR="00FB5D98" w:rsidRPr="00FB5D98">
        <w:rPr>
          <w:rFonts w:cs="Arial"/>
          <w:szCs w:val="22"/>
        </w:rPr>
        <w:t>&amp;</w:t>
      </w:r>
      <w:r w:rsidR="00FB5D98">
        <w:rPr>
          <w:rFonts w:cs="Arial"/>
          <w:szCs w:val="22"/>
        </w:rPr>
        <w:t xml:space="preserve"> Miljuntina, </w:t>
      </w:r>
      <w:r w:rsidR="00FB5D98" w:rsidRPr="00FB5D98">
        <w:rPr>
          <w:rFonts w:cs="Arial"/>
          <w:szCs w:val="22"/>
        </w:rPr>
        <w:t>2009b</w:t>
      </w:r>
      <w:r w:rsidR="00FB5D98">
        <w:rPr>
          <w:rFonts w:cs="Arial"/>
          <w:szCs w:val="22"/>
        </w:rPr>
        <w:t xml:space="preserve">), </w:t>
      </w:r>
      <w:r w:rsidR="002E4F3C">
        <w:rPr>
          <w:rFonts w:cs="Arial"/>
          <w:szCs w:val="22"/>
        </w:rPr>
        <w:t>three</w:t>
      </w:r>
      <w:r w:rsidR="00FB5D98">
        <w:rPr>
          <w:rFonts w:cs="Arial"/>
          <w:szCs w:val="22"/>
        </w:rPr>
        <w:t xml:space="preserve"> </w:t>
      </w:r>
      <w:proofErr w:type="spellStart"/>
      <w:r w:rsidR="00FB5D98" w:rsidRPr="00FB5D98">
        <w:rPr>
          <w:rFonts w:cs="Arial"/>
          <w:szCs w:val="22"/>
        </w:rPr>
        <w:t>Desmoscolecida</w:t>
      </w:r>
      <w:proofErr w:type="spellEnd"/>
      <w:r w:rsidR="00FB5D98">
        <w:rPr>
          <w:rFonts w:cs="Arial"/>
          <w:szCs w:val="22"/>
        </w:rPr>
        <w:t xml:space="preserve"> (Bezerra et al., 2021), </w:t>
      </w:r>
      <w:r w:rsidR="002E4F3C">
        <w:rPr>
          <w:rFonts w:cs="Arial"/>
          <w:szCs w:val="22"/>
        </w:rPr>
        <w:t>three</w:t>
      </w:r>
      <w:r w:rsidR="00FB5D98">
        <w:rPr>
          <w:rFonts w:cs="Arial"/>
          <w:szCs w:val="22"/>
        </w:rPr>
        <w:t xml:space="preserve"> </w:t>
      </w:r>
      <w:proofErr w:type="spellStart"/>
      <w:r w:rsidR="00FB5D98">
        <w:rPr>
          <w:rFonts w:cs="Arial"/>
          <w:szCs w:val="22"/>
        </w:rPr>
        <w:t>Enoplida</w:t>
      </w:r>
      <w:proofErr w:type="spellEnd"/>
      <w:r w:rsidR="00FB5D98">
        <w:rPr>
          <w:rFonts w:cs="Arial"/>
          <w:szCs w:val="22"/>
        </w:rPr>
        <w:t xml:space="preserve"> (Shimada et al., 2020) and </w:t>
      </w:r>
      <w:r w:rsidR="002E4F3C">
        <w:rPr>
          <w:rFonts w:cs="Arial"/>
          <w:szCs w:val="22"/>
        </w:rPr>
        <w:t>seven</w:t>
      </w:r>
      <w:r w:rsidR="00FB5D98">
        <w:rPr>
          <w:rFonts w:cs="Arial"/>
          <w:szCs w:val="22"/>
        </w:rPr>
        <w:t xml:space="preserve"> </w:t>
      </w:r>
      <w:proofErr w:type="spellStart"/>
      <w:r w:rsidR="00FB5D98">
        <w:rPr>
          <w:rFonts w:cs="Arial"/>
          <w:szCs w:val="22"/>
        </w:rPr>
        <w:t>Plectida</w:t>
      </w:r>
      <w:proofErr w:type="spellEnd"/>
      <w:r w:rsidR="00FB5D98">
        <w:rPr>
          <w:rFonts w:cs="Arial"/>
          <w:szCs w:val="22"/>
        </w:rPr>
        <w:t xml:space="preserve"> (Shimada et al., 2021; </w:t>
      </w:r>
      <w:r w:rsidR="00FB5D98" w:rsidRPr="00FB5D98">
        <w:rPr>
          <w:rFonts w:cs="Arial"/>
          <w:szCs w:val="22"/>
        </w:rPr>
        <w:t>Miljutin</w:t>
      </w:r>
      <w:r w:rsidR="00FB5D98">
        <w:rPr>
          <w:rFonts w:cs="Arial"/>
          <w:szCs w:val="22"/>
        </w:rPr>
        <w:t xml:space="preserve"> </w:t>
      </w:r>
      <w:r w:rsidR="00FB5D98" w:rsidRPr="00FB5D98">
        <w:rPr>
          <w:rFonts w:cs="Arial"/>
          <w:szCs w:val="22"/>
        </w:rPr>
        <w:t>&amp;</w:t>
      </w:r>
      <w:r w:rsidR="00FB5D98">
        <w:rPr>
          <w:rFonts w:cs="Arial"/>
          <w:szCs w:val="22"/>
        </w:rPr>
        <w:t xml:space="preserve"> Miljuntina, </w:t>
      </w:r>
      <w:r w:rsidR="00FB5D98" w:rsidRPr="00FB5D98">
        <w:rPr>
          <w:rFonts w:cs="Arial"/>
          <w:szCs w:val="22"/>
        </w:rPr>
        <w:t>2009b</w:t>
      </w:r>
      <w:r w:rsidR="00FB5D98">
        <w:rPr>
          <w:rFonts w:cs="Arial"/>
          <w:szCs w:val="22"/>
        </w:rPr>
        <w:t xml:space="preserve">. </w:t>
      </w:r>
      <w:r w:rsidR="00CC7755">
        <w:rPr>
          <w:rFonts w:cs="Arial"/>
          <w:szCs w:val="22"/>
        </w:rPr>
        <w:t xml:space="preserve">No descriptions </w:t>
      </w:r>
      <w:r w:rsidR="002E4F3C">
        <w:rPr>
          <w:rFonts w:cs="Arial"/>
          <w:szCs w:val="22"/>
        </w:rPr>
        <w:t xml:space="preserve">of Ostracoda </w:t>
      </w:r>
      <w:r w:rsidR="00CC7755">
        <w:rPr>
          <w:rFonts w:cs="Arial"/>
          <w:szCs w:val="22"/>
        </w:rPr>
        <w:t xml:space="preserve">were present. New species were present for minor phyla however, </w:t>
      </w:r>
      <w:r w:rsidR="002E4F3C">
        <w:rPr>
          <w:rFonts w:cs="Arial"/>
          <w:szCs w:val="22"/>
        </w:rPr>
        <w:t>three</w:t>
      </w:r>
      <w:r w:rsidR="00FB5D98">
        <w:rPr>
          <w:rFonts w:cs="Arial"/>
          <w:szCs w:val="22"/>
        </w:rPr>
        <w:t xml:space="preserve"> </w:t>
      </w:r>
      <w:r w:rsidR="00CC7755">
        <w:rPr>
          <w:rFonts w:cs="Arial"/>
          <w:szCs w:val="22"/>
        </w:rPr>
        <w:t>Loricifera</w:t>
      </w:r>
      <w:r w:rsidR="00FB5D98">
        <w:rPr>
          <w:rFonts w:cs="Arial"/>
          <w:szCs w:val="22"/>
        </w:rPr>
        <w:t xml:space="preserve"> (</w:t>
      </w:r>
      <w:r w:rsidR="00FB5D98" w:rsidRPr="00FB5D98">
        <w:rPr>
          <w:rFonts w:cs="Arial"/>
          <w:szCs w:val="22"/>
        </w:rPr>
        <w:t>Fujimoto</w:t>
      </w:r>
      <w:r w:rsidR="00FB5D98">
        <w:rPr>
          <w:rFonts w:cs="Arial"/>
          <w:szCs w:val="22"/>
        </w:rPr>
        <w:t xml:space="preserve"> </w:t>
      </w:r>
      <w:r w:rsidR="00FB5D98" w:rsidRPr="00FB5D98">
        <w:rPr>
          <w:rFonts w:cs="Arial"/>
          <w:szCs w:val="22"/>
        </w:rPr>
        <w:t>&amp;</w:t>
      </w:r>
      <w:r w:rsidR="00FB5D98">
        <w:rPr>
          <w:rFonts w:cs="Arial"/>
          <w:szCs w:val="22"/>
        </w:rPr>
        <w:t xml:space="preserve"> </w:t>
      </w:r>
      <w:r w:rsidR="00FB5D98" w:rsidRPr="00FB5D98">
        <w:rPr>
          <w:rFonts w:cs="Arial"/>
          <w:szCs w:val="22"/>
        </w:rPr>
        <w:t>Murakami</w:t>
      </w:r>
      <w:r w:rsidR="00FB5D98">
        <w:rPr>
          <w:rFonts w:cs="Arial"/>
          <w:szCs w:val="22"/>
        </w:rPr>
        <w:t xml:space="preserve">, </w:t>
      </w:r>
      <w:r w:rsidR="00FB5D98" w:rsidRPr="00FB5D98">
        <w:rPr>
          <w:rFonts w:cs="Arial"/>
          <w:szCs w:val="22"/>
        </w:rPr>
        <w:t>2020</w:t>
      </w:r>
      <w:r w:rsidR="00FB5D98">
        <w:rPr>
          <w:rFonts w:cs="Arial"/>
          <w:szCs w:val="22"/>
        </w:rPr>
        <w:t xml:space="preserve">), </w:t>
      </w:r>
      <w:r w:rsidR="002E4F3C">
        <w:rPr>
          <w:rFonts w:cs="Arial"/>
          <w:szCs w:val="22"/>
        </w:rPr>
        <w:t xml:space="preserve">one </w:t>
      </w:r>
      <w:r w:rsidR="00CC7755">
        <w:rPr>
          <w:rFonts w:cs="Arial"/>
          <w:szCs w:val="22"/>
        </w:rPr>
        <w:t>Kinorhyncha (Sanchez et al., 2019)</w:t>
      </w:r>
      <w:r w:rsidR="00FB5D98">
        <w:rPr>
          <w:rFonts w:cs="Arial"/>
          <w:szCs w:val="22"/>
        </w:rPr>
        <w:t xml:space="preserve"> and </w:t>
      </w:r>
      <w:r w:rsidR="002E4F3C">
        <w:rPr>
          <w:rFonts w:cs="Arial"/>
          <w:szCs w:val="22"/>
        </w:rPr>
        <w:t>one</w:t>
      </w:r>
      <w:r w:rsidR="00FB5D98">
        <w:rPr>
          <w:rFonts w:cs="Arial"/>
          <w:szCs w:val="22"/>
        </w:rPr>
        <w:t xml:space="preserve"> Tardigrada (Bai et al., 2020).</w:t>
      </w:r>
    </w:p>
    <w:p w14:paraId="6513AE4D" w14:textId="77777777" w:rsidR="00975BB7" w:rsidRDefault="00975BB7" w:rsidP="00FF4023">
      <w:pPr>
        <w:rPr>
          <w:rFonts w:cs="Arial"/>
          <w:szCs w:val="22"/>
        </w:rPr>
      </w:pPr>
    </w:p>
    <w:p w14:paraId="7E168001" w14:textId="2B3C448B" w:rsidR="00975BB7" w:rsidRDefault="00FF4023" w:rsidP="00FF4023">
      <w:pPr>
        <w:rPr>
          <w:rFonts w:cs="Arial"/>
          <w:szCs w:val="22"/>
        </w:rPr>
      </w:pPr>
      <w:r>
        <w:rPr>
          <w:rFonts w:cs="Arial"/>
          <w:szCs w:val="22"/>
        </w:rPr>
        <w:t xml:space="preserve">For </w:t>
      </w:r>
      <w:r w:rsidR="00EF5C3E">
        <w:rPr>
          <w:rFonts w:cs="Arial"/>
          <w:szCs w:val="22"/>
        </w:rPr>
        <w:t xml:space="preserve">macrofauna, </w:t>
      </w:r>
      <w:r w:rsidR="00FF1B82">
        <w:rPr>
          <w:rFonts w:cs="Arial"/>
          <w:szCs w:val="22"/>
        </w:rPr>
        <w:t>14 o</w:t>
      </w:r>
      <w:r w:rsidR="00F11F0A">
        <w:rPr>
          <w:rFonts w:cs="Arial"/>
          <w:szCs w:val="22"/>
        </w:rPr>
        <w:t xml:space="preserve">f the </w:t>
      </w:r>
      <w:r w:rsidR="00FB66DA">
        <w:rPr>
          <w:rFonts w:cs="Arial"/>
          <w:szCs w:val="22"/>
        </w:rPr>
        <w:t xml:space="preserve">CCZ </w:t>
      </w:r>
      <w:r w:rsidR="00F11F0A">
        <w:rPr>
          <w:rFonts w:cs="Arial"/>
          <w:szCs w:val="22"/>
        </w:rPr>
        <w:t xml:space="preserve">species were </w:t>
      </w:r>
      <w:r w:rsidR="00FB66DA">
        <w:rPr>
          <w:rFonts w:cs="Arial"/>
          <w:szCs w:val="22"/>
        </w:rPr>
        <w:t>f</w:t>
      </w:r>
      <w:r w:rsidR="00C34C8B">
        <w:rPr>
          <w:rFonts w:cs="Arial"/>
          <w:szCs w:val="22"/>
        </w:rPr>
        <w:t>or</w:t>
      </w:r>
      <w:r w:rsidR="00FB66DA">
        <w:rPr>
          <w:rFonts w:cs="Arial"/>
          <w:szCs w:val="22"/>
        </w:rPr>
        <w:t xml:space="preserve"> </w:t>
      </w:r>
      <w:r w:rsidR="00F11F0A">
        <w:rPr>
          <w:rFonts w:cs="Arial"/>
          <w:szCs w:val="22"/>
        </w:rPr>
        <w:t>isopods</w:t>
      </w:r>
      <w:r w:rsidR="007702C8">
        <w:rPr>
          <w:rFonts w:cs="Arial"/>
          <w:szCs w:val="22"/>
        </w:rPr>
        <w:t xml:space="preserve"> </w:t>
      </w:r>
      <w:r w:rsidR="00B30173">
        <w:rPr>
          <w:rFonts w:cs="Arial"/>
          <w:szCs w:val="22"/>
        </w:rPr>
        <w:t xml:space="preserve">in </w:t>
      </w:r>
      <w:r w:rsidR="002E4F3C">
        <w:rPr>
          <w:rFonts w:cs="Arial"/>
          <w:szCs w:val="22"/>
        </w:rPr>
        <w:t>four</w:t>
      </w:r>
      <w:r w:rsidR="00B30173">
        <w:rPr>
          <w:rFonts w:cs="Arial"/>
          <w:szCs w:val="22"/>
        </w:rPr>
        <w:t xml:space="preserve"> families </w:t>
      </w:r>
      <w:r w:rsidR="007702C8">
        <w:rPr>
          <w:rFonts w:cs="Arial"/>
          <w:szCs w:val="22"/>
        </w:rPr>
        <w:t>(Table 2)</w:t>
      </w:r>
      <w:r w:rsidR="00F11F0A">
        <w:rPr>
          <w:rFonts w:cs="Arial"/>
          <w:szCs w:val="22"/>
        </w:rPr>
        <w:t xml:space="preserve">, </w:t>
      </w:r>
      <w:r w:rsidR="002E4F3C">
        <w:rPr>
          <w:rFonts w:cs="Arial"/>
          <w:szCs w:val="22"/>
        </w:rPr>
        <w:t xml:space="preserve">one </w:t>
      </w:r>
      <w:proofErr w:type="spellStart"/>
      <w:r w:rsidR="00F11F0A" w:rsidRPr="00F11F0A">
        <w:rPr>
          <w:rFonts w:cs="Arial"/>
          <w:szCs w:val="22"/>
        </w:rPr>
        <w:t>Macrostylidae</w:t>
      </w:r>
      <w:proofErr w:type="spellEnd"/>
      <w:r w:rsidR="00F11F0A">
        <w:rPr>
          <w:rFonts w:cs="Arial"/>
          <w:szCs w:val="22"/>
        </w:rPr>
        <w:t xml:space="preserve"> (</w:t>
      </w:r>
      <w:r w:rsidR="00F11F0A" w:rsidRPr="00F11F0A">
        <w:rPr>
          <w:rFonts w:cs="Arial"/>
          <w:szCs w:val="22"/>
        </w:rPr>
        <w:t>Riehl</w:t>
      </w:r>
      <w:r w:rsidR="00EF5C3E">
        <w:rPr>
          <w:rFonts w:cs="Arial"/>
          <w:szCs w:val="22"/>
        </w:rPr>
        <w:t xml:space="preserve"> </w:t>
      </w:r>
      <w:r w:rsidR="00F11F0A" w:rsidRPr="00F11F0A">
        <w:rPr>
          <w:rFonts w:cs="Arial"/>
          <w:szCs w:val="22"/>
        </w:rPr>
        <w:t>&amp;</w:t>
      </w:r>
      <w:r w:rsidR="00EF5C3E">
        <w:rPr>
          <w:rFonts w:cs="Arial"/>
          <w:szCs w:val="22"/>
        </w:rPr>
        <w:t xml:space="preserve"> De Smet, </w:t>
      </w:r>
      <w:r w:rsidR="00F11F0A" w:rsidRPr="00F11F0A">
        <w:rPr>
          <w:rFonts w:cs="Arial"/>
          <w:szCs w:val="22"/>
        </w:rPr>
        <w:t>2020</w:t>
      </w:r>
      <w:r w:rsidR="00F11F0A">
        <w:rPr>
          <w:rFonts w:cs="Arial"/>
          <w:szCs w:val="22"/>
        </w:rPr>
        <w:t xml:space="preserve">); 4 </w:t>
      </w:r>
      <w:proofErr w:type="spellStart"/>
      <w:r w:rsidR="00F11F0A" w:rsidRPr="00F11F0A">
        <w:rPr>
          <w:rFonts w:cs="Arial"/>
          <w:szCs w:val="22"/>
        </w:rPr>
        <w:t>Munnopsidae</w:t>
      </w:r>
      <w:proofErr w:type="spellEnd"/>
      <w:r w:rsidR="00F11F0A">
        <w:rPr>
          <w:rFonts w:cs="Arial"/>
          <w:szCs w:val="22"/>
        </w:rPr>
        <w:t xml:space="preserve"> (M</w:t>
      </w:r>
      <w:r w:rsidR="00F11F0A" w:rsidRPr="00F11F0A">
        <w:rPr>
          <w:rFonts w:cs="Arial"/>
          <w:szCs w:val="22"/>
        </w:rPr>
        <w:t>alyutina</w:t>
      </w:r>
      <w:r w:rsidR="00665695">
        <w:rPr>
          <w:rFonts w:cs="Arial"/>
          <w:szCs w:val="22"/>
        </w:rPr>
        <w:t xml:space="preserve"> et al., </w:t>
      </w:r>
      <w:r w:rsidR="00F11F0A" w:rsidRPr="00F11F0A">
        <w:rPr>
          <w:rFonts w:cs="Arial"/>
          <w:szCs w:val="22"/>
        </w:rPr>
        <w:t>2020</w:t>
      </w:r>
      <w:r w:rsidR="00F11F0A">
        <w:rPr>
          <w:rFonts w:cs="Arial"/>
          <w:szCs w:val="22"/>
        </w:rPr>
        <w:t xml:space="preserve">; </w:t>
      </w:r>
      <w:r w:rsidR="00F11F0A" w:rsidRPr="00F11F0A">
        <w:rPr>
          <w:rFonts w:cs="Arial"/>
          <w:szCs w:val="22"/>
        </w:rPr>
        <w:t>Malyutina</w:t>
      </w:r>
      <w:r w:rsidR="00EF5C3E">
        <w:rPr>
          <w:rFonts w:cs="Arial"/>
          <w:szCs w:val="22"/>
        </w:rPr>
        <w:t xml:space="preserve">, </w:t>
      </w:r>
      <w:r w:rsidR="00F11F0A" w:rsidRPr="00F11F0A">
        <w:rPr>
          <w:rFonts w:cs="Arial"/>
          <w:szCs w:val="22"/>
        </w:rPr>
        <w:t>2011</w:t>
      </w:r>
      <w:r w:rsidR="00F11F0A">
        <w:rPr>
          <w:rFonts w:cs="Arial"/>
          <w:szCs w:val="22"/>
        </w:rPr>
        <w:t xml:space="preserve">); 8 </w:t>
      </w:r>
      <w:r w:rsidR="00F11F0A" w:rsidRPr="00F11F0A">
        <w:rPr>
          <w:rFonts w:cs="Arial"/>
          <w:szCs w:val="22"/>
        </w:rPr>
        <w:t>Nannoniscidae</w:t>
      </w:r>
      <w:r w:rsidR="00F11F0A">
        <w:rPr>
          <w:rFonts w:cs="Arial"/>
          <w:szCs w:val="22"/>
        </w:rPr>
        <w:t xml:space="preserve"> (</w:t>
      </w:r>
      <w:r w:rsidR="00F11F0A" w:rsidRPr="00F11F0A">
        <w:rPr>
          <w:rFonts w:cs="Arial"/>
          <w:szCs w:val="22"/>
        </w:rPr>
        <w:t>Kaiser</w:t>
      </w:r>
      <w:r w:rsidR="00665695">
        <w:rPr>
          <w:rFonts w:cs="Arial"/>
          <w:szCs w:val="22"/>
        </w:rPr>
        <w:t xml:space="preserve"> et al., </w:t>
      </w:r>
      <w:r w:rsidR="00F11F0A" w:rsidRPr="00F11F0A">
        <w:rPr>
          <w:rFonts w:cs="Arial"/>
          <w:szCs w:val="22"/>
        </w:rPr>
        <w:t>2021</w:t>
      </w:r>
      <w:r w:rsidR="00F11F0A">
        <w:rPr>
          <w:rFonts w:cs="Arial"/>
          <w:szCs w:val="22"/>
        </w:rPr>
        <w:t xml:space="preserve">; </w:t>
      </w:r>
      <w:r w:rsidR="00F11F0A" w:rsidRPr="00F11F0A">
        <w:rPr>
          <w:rFonts w:cs="Arial"/>
          <w:szCs w:val="22"/>
        </w:rPr>
        <w:t>2018</w:t>
      </w:r>
      <w:r w:rsidR="00F11F0A">
        <w:rPr>
          <w:rFonts w:cs="Arial"/>
          <w:szCs w:val="22"/>
        </w:rPr>
        <w:t xml:space="preserve">; </w:t>
      </w:r>
      <w:r w:rsidR="007310BB">
        <w:rPr>
          <w:rFonts w:cs="Arial"/>
          <w:szCs w:val="22"/>
        </w:rPr>
        <w:t xml:space="preserve">Kaiser, </w:t>
      </w:r>
      <w:r w:rsidR="00F11F0A" w:rsidRPr="00F11F0A">
        <w:rPr>
          <w:rFonts w:cs="Arial"/>
          <w:szCs w:val="22"/>
        </w:rPr>
        <w:t>2014</w:t>
      </w:r>
      <w:r w:rsidR="00F11F0A">
        <w:rPr>
          <w:rFonts w:cs="Arial"/>
          <w:szCs w:val="22"/>
        </w:rPr>
        <w:t xml:space="preserve">); and </w:t>
      </w:r>
      <w:r w:rsidR="002E4F3C">
        <w:rPr>
          <w:rFonts w:cs="Arial"/>
          <w:szCs w:val="22"/>
        </w:rPr>
        <w:t>one</w:t>
      </w:r>
      <w:r w:rsidR="00F11F0A">
        <w:rPr>
          <w:rFonts w:cs="Arial"/>
          <w:szCs w:val="22"/>
        </w:rPr>
        <w:t xml:space="preserve"> </w:t>
      </w:r>
      <w:r w:rsidR="00F11F0A" w:rsidRPr="00F11F0A">
        <w:rPr>
          <w:rFonts w:cs="Arial"/>
          <w:szCs w:val="22"/>
        </w:rPr>
        <w:t>Urstylidae</w:t>
      </w:r>
      <w:r w:rsidR="00F11F0A">
        <w:rPr>
          <w:rFonts w:cs="Arial"/>
          <w:szCs w:val="22"/>
        </w:rPr>
        <w:t xml:space="preserve"> (R</w:t>
      </w:r>
      <w:r w:rsidR="00F11F0A" w:rsidRPr="00F11F0A">
        <w:rPr>
          <w:rFonts w:cs="Arial"/>
          <w:szCs w:val="22"/>
        </w:rPr>
        <w:t>iehl</w:t>
      </w:r>
      <w:r w:rsidR="00665695">
        <w:rPr>
          <w:rFonts w:cs="Arial"/>
          <w:szCs w:val="22"/>
        </w:rPr>
        <w:t xml:space="preserve"> et al., </w:t>
      </w:r>
      <w:r w:rsidR="00F11F0A" w:rsidRPr="00F11F0A">
        <w:rPr>
          <w:rFonts w:cs="Arial"/>
          <w:szCs w:val="22"/>
        </w:rPr>
        <w:t>2014</w:t>
      </w:r>
      <w:r w:rsidR="00F11F0A">
        <w:rPr>
          <w:rFonts w:cs="Arial"/>
          <w:szCs w:val="22"/>
        </w:rPr>
        <w:t>)</w:t>
      </w:r>
      <w:r w:rsidR="00B30173">
        <w:rPr>
          <w:rFonts w:cs="Arial"/>
          <w:szCs w:val="22"/>
        </w:rPr>
        <w:t>.</w:t>
      </w:r>
      <w:r w:rsidR="00665695">
        <w:rPr>
          <w:rFonts w:cs="Arial"/>
          <w:szCs w:val="22"/>
        </w:rPr>
        <w:t xml:space="preserve"> </w:t>
      </w:r>
      <w:r w:rsidR="00B30173">
        <w:rPr>
          <w:rFonts w:cs="Arial"/>
          <w:szCs w:val="22"/>
        </w:rPr>
        <w:t>F</w:t>
      </w:r>
      <w:r w:rsidR="007702C8">
        <w:rPr>
          <w:rFonts w:cs="Arial"/>
          <w:szCs w:val="22"/>
        </w:rPr>
        <w:t xml:space="preserve">or </w:t>
      </w:r>
      <w:r w:rsidR="00975BB7">
        <w:rPr>
          <w:rFonts w:cs="Arial"/>
          <w:szCs w:val="22"/>
        </w:rPr>
        <w:t>tanaids (</w:t>
      </w:r>
      <w:proofErr w:type="spellStart"/>
      <w:r w:rsidR="007702C8">
        <w:rPr>
          <w:rFonts w:cs="Arial"/>
          <w:szCs w:val="22"/>
        </w:rPr>
        <w:t>Tanaidacea</w:t>
      </w:r>
      <w:proofErr w:type="spellEnd"/>
      <w:r w:rsidR="00975BB7">
        <w:rPr>
          <w:rFonts w:cs="Arial"/>
          <w:szCs w:val="22"/>
        </w:rPr>
        <w:t>)</w:t>
      </w:r>
      <w:r w:rsidR="007702C8">
        <w:rPr>
          <w:rFonts w:cs="Arial"/>
          <w:szCs w:val="22"/>
        </w:rPr>
        <w:t xml:space="preserve">, </w:t>
      </w:r>
      <w:r w:rsidR="0013309A">
        <w:rPr>
          <w:rFonts w:cs="Arial"/>
          <w:szCs w:val="22"/>
        </w:rPr>
        <w:t>3</w:t>
      </w:r>
      <w:r w:rsidR="001B2D71">
        <w:rPr>
          <w:rFonts w:cs="Arial"/>
          <w:szCs w:val="22"/>
        </w:rPr>
        <w:t>5</w:t>
      </w:r>
      <w:r w:rsidR="0013309A">
        <w:rPr>
          <w:rFonts w:cs="Arial"/>
          <w:szCs w:val="22"/>
        </w:rPr>
        <w:t xml:space="preserve"> </w:t>
      </w:r>
      <w:r w:rsidR="00B30173">
        <w:rPr>
          <w:rFonts w:cs="Arial"/>
          <w:szCs w:val="22"/>
        </w:rPr>
        <w:t xml:space="preserve">new species were described </w:t>
      </w:r>
      <w:r w:rsidR="0013309A">
        <w:rPr>
          <w:rFonts w:cs="Arial"/>
          <w:szCs w:val="22"/>
        </w:rPr>
        <w:t xml:space="preserve">in </w:t>
      </w:r>
      <w:r w:rsidR="002E4F3C">
        <w:rPr>
          <w:rFonts w:cs="Arial"/>
          <w:szCs w:val="22"/>
        </w:rPr>
        <w:t>eight</w:t>
      </w:r>
      <w:r w:rsidR="0013309A">
        <w:rPr>
          <w:rFonts w:cs="Arial"/>
          <w:szCs w:val="22"/>
        </w:rPr>
        <w:t xml:space="preserve"> families</w:t>
      </w:r>
      <w:r w:rsidR="007702C8">
        <w:rPr>
          <w:rFonts w:cs="Arial"/>
          <w:szCs w:val="22"/>
        </w:rPr>
        <w:t xml:space="preserve"> (Table 2)</w:t>
      </w:r>
      <w:r w:rsidR="0013309A">
        <w:rPr>
          <w:rFonts w:cs="Arial"/>
          <w:szCs w:val="22"/>
        </w:rPr>
        <w:t xml:space="preserve"> (</w:t>
      </w:r>
      <w:proofErr w:type="spellStart"/>
      <w:r w:rsidR="0013309A" w:rsidRPr="0013309A">
        <w:rPr>
          <w:rFonts w:cs="Arial"/>
          <w:szCs w:val="22"/>
        </w:rPr>
        <w:t>Arauijo</w:t>
      </w:r>
      <w:proofErr w:type="spellEnd"/>
      <w:r w:rsidR="0013309A" w:rsidRPr="0013309A">
        <w:rPr>
          <w:rFonts w:cs="Arial"/>
          <w:szCs w:val="22"/>
        </w:rPr>
        <w:t>-Silva</w:t>
      </w:r>
      <w:r w:rsidR="00665695">
        <w:rPr>
          <w:rFonts w:cs="Arial"/>
          <w:szCs w:val="22"/>
        </w:rPr>
        <w:t xml:space="preserve"> et al., </w:t>
      </w:r>
      <w:r w:rsidR="0013309A" w:rsidRPr="0013309A">
        <w:rPr>
          <w:rFonts w:cs="Arial"/>
          <w:szCs w:val="22"/>
        </w:rPr>
        <w:t>2015</w:t>
      </w:r>
      <w:r w:rsidR="0013309A">
        <w:rPr>
          <w:rFonts w:cs="Arial"/>
          <w:szCs w:val="22"/>
        </w:rPr>
        <w:t xml:space="preserve">; </w:t>
      </w:r>
      <w:r w:rsidR="0013309A" w:rsidRPr="0013309A">
        <w:rPr>
          <w:rFonts w:cs="Arial"/>
          <w:szCs w:val="22"/>
        </w:rPr>
        <w:t>Blazewicz</w:t>
      </w:r>
      <w:r w:rsidR="00665695">
        <w:rPr>
          <w:rFonts w:cs="Arial"/>
          <w:szCs w:val="22"/>
        </w:rPr>
        <w:t xml:space="preserve"> et al., </w:t>
      </w:r>
      <w:r w:rsidR="0013309A" w:rsidRPr="0013309A">
        <w:rPr>
          <w:rFonts w:cs="Arial"/>
          <w:szCs w:val="22"/>
        </w:rPr>
        <w:t>2019</w:t>
      </w:r>
      <w:r w:rsidR="0013309A">
        <w:rPr>
          <w:rFonts w:cs="Arial"/>
          <w:szCs w:val="22"/>
        </w:rPr>
        <w:t xml:space="preserve">; </w:t>
      </w:r>
      <w:r w:rsidR="00665695">
        <w:rPr>
          <w:rFonts w:cs="Arial"/>
          <w:szCs w:val="22"/>
        </w:rPr>
        <w:t xml:space="preserve">Chim &amp; Tong, </w:t>
      </w:r>
      <w:r w:rsidR="0013309A" w:rsidRPr="0013309A">
        <w:rPr>
          <w:rFonts w:cs="Arial"/>
          <w:szCs w:val="22"/>
        </w:rPr>
        <w:t>2020</w:t>
      </w:r>
      <w:r w:rsidR="0013309A">
        <w:rPr>
          <w:rFonts w:cs="Arial"/>
          <w:szCs w:val="22"/>
        </w:rPr>
        <w:t xml:space="preserve">; </w:t>
      </w:r>
      <w:r w:rsidR="0013309A" w:rsidRPr="0013309A">
        <w:rPr>
          <w:rFonts w:cs="Arial"/>
          <w:szCs w:val="22"/>
        </w:rPr>
        <w:t>Jakiel</w:t>
      </w:r>
      <w:r w:rsidR="00665695">
        <w:rPr>
          <w:rFonts w:cs="Arial"/>
          <w:szCs w:val="22"/>
        </w:rPr>
        <w:t xml:space="preserve"> et al., </w:t>
      </w:r>
      <w:r w:rsidR="0013309A" w:rsidRPr="0013309A">
        <w:rPr>
          <w:rFonts w:cs="Arial"/>
          <w:szCs w:val="22"/>
        </w:rPr>
        <w:t>2019</w:t>
      </w:r>
      <w:r w:rsidR="0013309A">
        <w:rPr>
          <w:rFonts w:cs="Arial"/>
          <w:szCs w:val="22"/>
        </w:rPr>
        <w:t xml:space="preserve">; </w:t>
      </w:r>
      <w:r w:rsidR="007310BB">
        <w:rPr>
          <w:rFonts w:cs="Arial"/>
          <w:szCs w:val="22"/>
        </w:rPr>
        <w:t>Larsen</w:t>
      </w:r>
      <w:r w:rsidR="00BD7508">
        <w:rPr>
          <w:rFonts w:cs="Arial"/>
          <w:szCs w:val="22"/>
        </w:rPr>
        <w:t xml:space="preserve"> </w:t>
      </w:r>
      <w:r w:rsidR="007310BB">
        <w:rPr>
          <w:rFonts w:cs="Arial"/>
          <w:szCs w:val="22"/>
        </w:rPr>
        <w:t>&amp;</w:t>
      </w:r>
      <w:r w:rsidR="00BD7508">
        <w:rPr>
          <w:rFonts w:cs="Arial"/>
          <w:szCs w:val="22"/>
        </w:rPr>
        <w:t xml:space="preserve"> </w:t>
      </w:r>
      <w:proofErr w:type="spellStart"/>
      <w:r w:rsidR="007310BB">
        <w:rPr>
          <w:rFonts w:cs="Arial"/>
          <w:szCs w:val="22"/>
        </w:rPr>
        <w:t>Arauijo</w:t>
      </w:r>
      <w:proofErr w:type="spellEnd"/>
      <w:r w:rsidR="007310BB">
        <w:rPr>
          <w:rFonts w:cs="Arial"/>
          <w:szCs w:val="22"/>
        </w:rPr>
        <w:t xml:space="preserve">-Silva, </w:t>
      </w:r>
      <w:r w:rsidR="0013309A" w:rsidRPr="0013309A">
        <w:rPr>
          <w:rFonts w:cs="Arial"/>
          <w:szCs w:val="22"/>
        </w:rPr>
        <w:t>2014</w:t>
      </w:r>
      <w:r w:rsidR="0013309A">
        <w:rPr>
          <w:rFonts w:cs="Arial"/>
          <w:szCs w:val="22"/>
        </w:rPr>
        <w:t xml:space="preserve">; </w:t>
      </w:r>
      <w:r w:rsidR="00665695">
        <w:rPr>
          <w:rFonts w:cs="Arial"/>
          <w:szCs w:val="22"/>
        </w:rPr>
        <w:t>Larsen, 2</w:t>
      </w:r>
      <w:r w:rsidR="0013309A" w:rsidRPr="0013309A">
        <w:rPr>
          <w:rFonts w:cs="Arial"/>
          <w:szCs w:val="22"/>
        </w:rPr>
        <w:t>011a</w:t>
      </w:r>
      <w:r w:rsidR="0013309A">
        <w:rPr>
          <w:rFonts w:cs="Arial"/>
          <w:szCs w:val="22"/>
        </w:rPr>
        <w:t xml:space="preserve">; </w:t>
      </w:r>
      <w:r w:rsidR="00665695">
        <w:rPr>
          <w:rFonts w:cs="Arial"/>
          <w:szCs w:val="22"/>
        </w:rPr>
        <w:t xml:space="preserve">Larsen, </w:t>
      </w:r>
      <w:r w:rsidR="0013309A" w:rsidRPr="0013309A">
        <w:rPr>
          <w:rFonts w:cs="Arial"/>
          <w:szCs w:val="22"/>
        </w:rPr>
        <w:t>2011b</w:t>
      </w:r>
      <w:r w:rsidR="0013309A">
        <w:rPr>
          <w:rFonts w:cs="Arial"/>
          <w:szCs w:val="22"/>
        </w:rPr>
        <w:t xml:space="preserve">; </w:t>
      </w:r>
      <w:r w:rsidR="001B2D71">
        <w:rPr>
          <w:rFonts w:cs="Arial"/>
          <w:szCs w:val="22"/>
        </w:rPr>
        <w:t>Stepien et al., 2022</w:t>
      </w:r>
      <w:r w:rsidR="002E4F3C">
        <w:rPr>
          <w:rFonts w:cs="Arial"/>
          <w:szCs w:val="22"/>
        </w:rPr>
        <w:t>;</w:t>
      </w:r>
      <w:r w:rsidR="001B2D71">
        <w:rPr>
          <w:rFonts w:cs="Arial"/>
          <w:szCs w:val="22"/>
        </w:rPr>
        <w:t xml:space="preserve"> </w:t>
      </w:r>
      <w:r w:rsidR="0013309A" w:rsidRPr="0013309A">
        <w:rPr>
          <w:rFonts w:cs="Arial"/>
          <w:szCs w:val="22"/>
        </w:rPr>
        <w:t>Wi</w:t>
      </w:r>
      <w:r w:rsidR="00665695">
        <w:rPr>
          <w:rFonts w:cs="Arial"/>
          <w:szCs w:val="22"/>
        </w:rPr>
        <w:t xml:space="preserve"> et al., </w:t>
      </w:r>
      <w:r w:rsidR="0013309A" w:rsidRPr="0013309A">
        <w:rPr>
          <w:rFonts w:cs="Arial"/>
          <w:szCs w:val="22"/>
        </w:rPr>
        <w:t>2014</w:t>
      </w:r>
      <w:r w:rsidR="00665695">
        <w:rPr>
          <w:rFonts w:cs="Arial"/>
          <w:szCs w:val="22"/>
        </w:rPr>
        <w:t xml:space="preserve">; </w:t>
      </w:r>
      <w:r w:rsidR="0013309A" w:rsidRPr="0013309A">
        <w:rPr>
          <w:rFonts w:cs="Arial"/>
          <w:szCs w:val="22"/>
        </w:rPr>
        <w:t>Wi</w:t>
      </w:r>
      <w:r w:rsidR="00665695">
        <w:rPr>
          <w:rFonts w:cs="Arial"/>
          <w:szCs w:val="22"/>
        </w:rPr>
        <w:t xml:space="preserve"> et al., </w:t>
      </w:r>
      <w:r w:rsidR="0013309A" w:rsidRPr="0013309A">
        <w:rPr>
          <w:rFonts w:cs="Arial"/>
          <w:szCs w:val="22"/>
        </w:rPr>
        <w:t>2015</w:t>
      </w:r>
      <w:r w:rsidR="0013309A">
        <w:rPr>
          <w:rFonts w:cs="Arial"/>
          <w:szCs w:val="22"/>
        </w:rPr>
        <w:t xml:space="preserve">; </w:t>
      </w:r>
      <w:r w:rsidR="0013309A" w:rsidRPr="0013309A">
        <w:rPr>
          <w:rFonts w:cs="Arial"/>
          <w:szCs w:val="22"/>
        </w:rPr>
        <w:t>Wi</w:t>
      </w:r>
      <w:r w:rsidR="00665695">
        <w:rPr>
          <w:rFonts w:cs="Arial"/>
          <w:szCs w:val="22"/>
        </w:rPr>
        <w:t xml:space="preserve"> et al., </w:t>
      </w:r>
      <w:r w:rsidR="0013309A" w:rsidRPr="0013309A">
        <w:rPr>
          <w:rFonts w:cs="Arial"/>
          <w:szCs w:val="22"/>
        </w:rPr>
        <w:t>2015b</w:t>
      </w:r>
      <w:r w:rsidR="0013309A">
        <w:rPr>
          <w:rFonts w:cs="Arial"/>
          <w:szCs w:val="22"/>
        </w:rPr>
        <w:t xml:space="preserve">); </w:t>
      </w:r>
      <w:r w:rsidR="007702C8">
        <w:rPr>
          <w:rFonts w:cs="Arial"/>
          <w:szCs w:val="22"/>
        </w:rPr>
        <w:t>and for a</w:t>
      </w:r>
      <w:r w:rsidR="00FF1B82">
        <w:rPr>
          <w:rFonts w:cs="Arial"/>
          <w:szCs w:val="22"/>
        </w:rPr>
        <w:t>mphipods</w:t>
      </w:r>
      <w:r w:rsidR="007310BB">
        <w:rPr>
          <w:rFonts w:cs="Arial"/>
          <w:szCs w:val="22"/>
        </w:rPr>
        <w:t xml:space="preserve">, </w:t>
      </w:r>
      <w:r w:rsidR="002E4F3C">
        <w:rPr>
          <w:rFonts w:cs="Arial"/>
          <w:szCs w:val="22"/>
        </w:rPr>
        <w:t>two</w:t>
      </w:r>
      <w:r w:rsidR="007702C8">
        <w:rPr>
          <w:rFonts w:cs="Arial"/>
          <w:szCs w:val="22"/>
        </w:rPr>
        <w:t xml:space="preserve"> species, in </w:t>
      </w:r>
      <w:r w:rsidR="007310BB">
        <w:rPr>
          <w:rFonts w:cs="Arial"/>
          <w:szCs w:val="22"/>
        </w:rPr>
        <w:t xml:space="preserve">family </w:t>
      </w:r>
      <w:proofErr w:type="spellStart"/>
      <w:r w:rsidR="007310BB" w:rsidRPr="007310BB">
        <w:rPr>
          <w:rFonts w:cs="Arial"/>
          <w:szCs w:val="22"/>
        </w:rPr>
        <w:t>Oedicerotidae</w:t>
      </w:r>
      <w:proofErr w:type="spellEnd"/>
      <w:r w:rsidR="00FF1B82">
        <w:rPr>
          <w:rFonts w:cs="Arial"/>
          <w:szCs w:val="22"/>
        </w:rPr>
        <w:t xml:space="preserve"> </w:t>
      </w:r>
      <w:r w:rsidR="001D58D1">
        <w:rPr>
          <w:rFonts w:cs="Arial"/>
          <w:szCs w:val="22"/>
        </w:rPr>
        <w:t>(</w:t>
      </w:r>
      <w:r w:rsidR="001D58D1" w:rsidRPr="001D58D1">
        <w:rPr>
          <w:rFonts w:cs="Arial"/>
          <w:szCs w:val="22"/>
        </w:rPr>
        <w:t>Jazdzewska</w:t>
      </w:r>
      <w:r w:rsidR="00665695">
        <w:rPr>
          <w:rFonts w:cs="Arial"/>
          <w:szCs w:val="22"/>
        </w:rPr>
        <w:t xml:space="preserve"> et al., </w:t>
      </w:r>
      <w:r w:rsidR="001D58D1" w:rsidRPr="001D58D1">
        <w:rPr>
          <w:rFonts w:cs="Arial"/>
          <w:szCs w:val="22"/>
        </w:rPr>
        <w:t>2021</w:t>
      </w:r>
      <w:r>
        <w:rPr>
          <w:rFonts w:cs="Arial"/>
          <w:szCs w:val="22"/>
        </w:rPr>
        <w:t xml:space="preserve">). </w:t>
      </w:r>
      <w:r w:rsidR="00FF1B82">
        <w:rPr>
          <w:rFonts w:cs="Arial"/>
          <w:szCs w:val="22"/>
        </w:rPr>
        <w:t xml:space="preserve">For </w:t>
      </w:r>
      <w:r w:rsidR="00975BB7">
        <w:rPr>
          <w:rFonts w:cs="Arial"/>
          <w:szCs w:val="22"/>
        </w:rPr>
        <w:t>polychaetes</w:t>
      </w:r>
      <w:r w:rsidR="00FF1B82">
        <w:rPr>
          <w:rFonts w:cs="Arial"/>
          <w:szCs w:val="22"/>
        </w:rPr>
        <w:t xml:space="preserve">, </w:t>
      </w:r>
      <w:r w:rsidR="00474312">
        <w:rPr>
          <w:rFonts w:cs="Arial"/>
          <w:szCs w:val="22"/>
        </w:rPr>
        <w:t xml:space="preserve">50 species have been described from the CCZ: </w:t>
      </w:r>
      <w:r w:rsidR="00FF1B82">
        <w:rPr>
          <w:rFonts w:cs="Arial"/>
          <w:szCs w:val="22"/>
        </w:rPr>
        <w:t xml:space="preserve">20 </w:t>
      </w:r>
      <w:r w:rsidR="00474312">
        <w:rPr>
          <w:rFonts w:cs="Arial"/>
          <w:szCs w:val="22"/>
        </w:rPr>
        <w:t>from</w:t>
      </w:r>
      <w:r w:rsidR="00816A07">
        <w:rPr>
          <w:rFonts w:cs="Arial"/>
          <w:szCs w:val="22"/>
        </w:rPr>
        <w:t xml:space="preserve"> </w:t>
      </w:r>
      <w:r w:rsidR="00A9415B">
        <w:rPr>
          <w:rFonts w:cs="Arial"/>
          <w:szCs w:val="22"/>
        </w:rPr>
        <w:t xml:space="preserve">order </w:t>
      </w:r>
      <w:r w:rsidR="00B979D5" w:rsidRPr="00B979D5">
        <w:rPr>
          <w:rFonts w:cs="Arial"/>
          <w:szCs w:val="22"/>
        </w:rPr>
        <w:t>Phyllodocida</w:t>
      </w:r>
      <w:r w:rsidR="00474312">
        <w:rPr>
          <w:rFonts w:cs="Arial"/>
          <w:szCs w:val="22"/>
        </w:rPr>
        <w:t>:</w:t>
      </w:r>
      <w:r w:rsidR="00B979D5">
        <w:rPr>
          <w:rFonts w:cs="Arial"/>
          <w:szCs w:val="22"/>
        </w:rPr>
        <w:t xml:space="preserve"> 17 </w:t>
      </w:r>
      <w:r w:rsidR="00B979D5" w:rsidRPr="00B979D5">
        <w:rPr>
          <w:rFonts w:cs="Arial"/>
          <w:szCs w:val="22"/>
        </w:rPr>
        <w:t>Polynoidae</w:t>
      </w:r>
      <w:r w:rsidR="00B979D5">
        <w:rPr>
          <w:rFonts w:cs="Arial"/>
          <w:szCs w:val="22"/>
        </w:rPr>
        <w:t xml:space="preserve"> </w:t>
      </w:r>
      <w:r w:rsidR="00975BB7">
        <w:rPr>
          <w:rFonts w:cs="Arial"/>
          <w:szCs w:val="22"/>
        </w:rPr>
        <w:t>(</w:t>
      </w:r>
      <w:r w:rsidR="00B979D5">
        <w:rPr>
          <w:rFonts w:cs="Arial"/>
          <w:szCs w:val="22"/>
        </w:rPr>
        <w:t xml:space="preserve">Bonifacio &amp; Menot, </w:t>
      </w:r>
      <w:r w:rsidR="00B979D5" w:rsidRPr="00B979D5">
        <w:rPr>
          <w:rFonts w:cs="Arial"/>
          <w:szCs w:val="22"/>
        </w:rPr>
        <w:t>2019</w:t>
      </w:r>
      <w:r w:rsidR="00975BB7">
        <w:rPr>
          <w:rFonts w:cs="Arial"/>
          <w:szCs w:val="22"/>
        </w:rPr>
        <w:t>)</w:t>
      </w:r>
      <w:r w:rsidR="00B979D5">
        <w:rPr>
          <w:rFonts w:cs="Arial"/>
          <w:szCs w:val="22"/>
        </w:rPr>
        <w:t xml:space="preserve">; </w:t>
      </w:r>
      <w:r w:rsidR="002E4F3C">
        <w:rPr>
          <w:rFonts w:cs="Arial"/>
          <w:szCs w:val="22"/>
        </w:rPr>
        <w:t>one</w:t>
      </w:r>
      <w:r w:rsidR="00B979D5">
        <w:rPr>
          <w:rFonts w:cs="Arial"/>
          <w:szCs w:val="22"/>
        </w:rPr>
        <w:t xml:space="preserve"> </w:t>
      </w:r>
      <w:proofErr w:type="spellStart"/>
      <w:r w:rsidR="00B979D5">
        <w:rPr>
          <w:rFonts w:cs="Arial"/>
          <w:szCs w:val="22"/>
        </w:rPr>
        <w:t>Nereidae</w:t>
      </w:r>
      <w:proofErr w:type="spellEnd"/>
      <w:r w:rsidR="00B979D5">
        <w:rPr>
          <w:rFonts w:cs="Arial"/>
          <w:szCs w:val="22"/>
        </w:rPr>
        <w:t xml:space="preserve"> </w:t>
      </w:r>
      <w:r w:rsidR="00975BB7">
        <w:rPr>
          <w:rFonts w:cs="Arial"/>
          <w:szCs w:val="22"/>
        </w:rPr>
        <w:t>(</w:t>
      </w:r>
      <w:r w:rsidR="00B979D5">
        <w:rPr>
          <w:rFonts w:cs="Arial"/>
          <w:szCs w:val="22"/>
        </w:rPr>
        <w:t>Drennan et al., 2021</w:t>
      </w:r>
      <w:r w:rsidR="00975BB7">
        <w:rPr>
          <w:rFonts w:cs="Arial"/>
          <w:szCs w:val="22"/>
        </w:rPr>
        <w:t>)</w:t>
      </w:r>
      <w:r w:rsidR="00B979D5">
        <w:rPr>
          <w:rFonts w:cs="Arial"/>
          <w:szCs w:val="22"/>
        </w:rPr>
        <w:t xml:space="preserve"> </w:t>
      </w:r>
      <w:r w:rsidR="00474312">
        <w:rPr>
          <w:rFonts w:cs="Arial"/>
          <w:szCs w:val="22"/>
        </w:rPr>
        <w:t xml:space="preserve">and </w:t>
      </w:r>
      <w:r w:rsidR="002E4F3C">
        <w:rPr>
          <w:rFonts w:cs="Arial"/>
          <w:szCs w:val="22"/>
        </w:rPr>
        <w:t>two</w:t>
      </w:r>
      <w:r w:rsidR="00B979D5">
        <w:rPr>
          <w:rFonts w:cs="Arial"/>
          <w:szCs w:val="22"/>
        </w:rPr>
        <w:t xml:space="preserve"> </w:t>
      </w:r>
      <w:r w:rsidR="00B979D5" w:rsidRPr="00B979D5">
        <w:rPr>
          <w:rFonts w:cs="Arial"/>
          <w:szCs w:val="22"/>
        </w:rPr>
        <w:t>Syllidae</w:t>
      </w:r>
      <w:r w:rsidR="00B979D5">
        <w:rPr>
          <w:rFonts w:cs="Arial"/>
          <w:szCs w:val="22"/>
        </w:rPr>
        <w:t xml:space="preserve"> </w:t>
      </w:r>
      <w:r w:rsidR="00975BB7">
        <w:rPr>
          <w:rFonts w:cs="Arial"/>
          <w:szCs w:val="22"/>
        </w:rPr>
        <w:t>(</w:t>
      </w:r>
      <w:r w:rsidR="00B979D5">
        <w:rPr>
          <w:rFonts w:cs="Arial"/>
          <w:szCs w:val="22"/>
        </w:rPr>
        <w:t>Maciolek, 2020)</w:t>
      </w:r>
      <w:r w:rsidR="00474312">
        <w:rPr>
          <w:rFonts w:cs="Arial"/>
          <w:szCs w:val="22"/>
        </w:rPr>
        <w:t>;</w:t>
      </w:r>
      <w:r w:rsidR="00FF1B82">
        <w:rPr>
          <w:rFonts w:cs="Arial"/>
          <w:szCs w:val="22"/>
        </w:rPr>
        <w:t xml:space="preserve"> 12 </w:t>
      </w:r>
      <w:r w:rsidR="001D58D1" w:rsidRPr="001D58D1">
        <w:rPr>
          <w:rFonts w:cs="Arial"/>
          <w:szCs w:val="22"/>
        </w:rPr>
        <w:t>Terebellida</w:t>
      </w:r>
      <w:r w:rsidR="00474312">
        <w:rPr>
          <w:rFonts w:cs="Arial"/>
          <w:szCs w:val="22"/>
        </w:rPr>
        <w:t>:</w:t>
      </w:r>
      <w:r w:rsidR="001D58D1">
        <w:rPr>
          <w:rFonts w:cs="Arial"/>
          <w:szCs w:val="22"/>
        </w:rPr>
        <w:t xml:space="preserve"> </w:t>
      </w:r>
      <w:r w:rsidR="00975BB7">
        <w:rPr>
          <w:rFonts w:cs="Arial"/>
          <w:szCs w:val="22"/>
        </w:rPr>
        <w:t xml:space="preserve">10 </w:t>
      </w:r>
      <w:r w:rsidR="001D58D1" w:rsidRPr="001D58D1">
        <w:rPr>
          <w:rFonts w:cs="Arial"/>
          <w:szCs w:val="22"/>
        </w:rPr>
        <w:t>Cirratulidae</w:t>
      </w:r>
      <w:r w:rsidR="00FF1B82">
        <w:rPr>
          <w:rFonts w:cs="Arial"/>
          <w:szCs w:val="22"/>
        </w:rPr>
        <w:t xml:space="preserve"> </w:t>
      </w:r>
      <w:r w:rsidR="00B979D5">
        <w:rPr>
          <w:rFonts w:cs="Arial"/>
          <w:szCs w:val="22"/>
        </w:rPr>
        <w:t xml:space="preserve">(Blake, </w:t>
      </w:r>
      <w:r w:rsidR="00975BB7">
        <w:rPr>
          <w:rFonts w:cs="Arial"/>
          <w:szCs w:val="22"/>
        </w:rPr>
        <w:t>2016</w:t>
      </w:r>
      <w:r w:rsidR="001D58D1">
        <w:rPr>
          <w:rFonts w:cs="Arial"/>
          <w:szCs w:val="22"/>
        </w:rPr>
        <w:t xml:space="preserve">; </w:t>
      </w:r>
      <w:r w:rsidR="00B979D5">
        <w:rPr>
          <w:rFonts w:cs="Arial"/>
          <w:szCs w:val="22"/>
        </w:rPr>
        <w:t>2019)</w:t>
      </w:r>
      <w:r w:rsidR="001D58D1">
        <w:rPr>
          <w:rFonts w:cs="Arial"/>
          <w:szCs w:val="22"/>
        </w:rPr>
        <w:t xml:space="preserve">; </w:t>
      </w:r>
      <w:r w:rsidR="002E4F3C">
        <w:rPr>
          <w:rFonts w:cs="Arial"/>
          <w:szCs w:val="22"/>
        </w:rPr>
        <w:t>four</w:t>
      </w:r>
      <w:r w:rsidR="00474312">
        <w:rPr>
          <w:rFonts w:cs="Arial"/>
          <w:szCs w:val="22"/>
        </w:rPr>
        <w:t xml:space="preserve"> Spionida, family Spionidae (Paterson et al., 2016; Neal et al., </w:t>
      </w:r>
      <w:r w:rsidR="00C34C8B">
        <w:rPr>
          <w:rFonts w:cs="Arial"/>
          <w:szCs w:val="22"/>
        </w:rPr>
        <w:t>in press</w:t>
      </w:r>
      <w:r w:rsidR="00474312">
        <w:rPr>
          <w:rFonts w:cs="Arial"/>
          <w:szCs w:val="22"/>
        </w:rPr>
        <w:t xml:space="preserve">); </w:t>
      </w:r>
      <w:r w:rsidR="001D58D1">
        <w:rPr>
          <w:rFonts w:cs="Arial"/>
          <w:szCs w:val="22"/>
        </w:rPr>
        <w:t xml:space="preserve">also 2 </w:t>
      </w:r>
      <w:proofErr w:type="spellStart"/>
      <w:r w:rsidR="001D58D1" w:rsidRPr="001D58D1">
        <w:rPr>
          <w:rFonts w:cs="Arial"/>
          <w:szCs w:val="22"/>
        </w:rPr>
        <w:t>Orbiniidae</w:t>
      </w:r>
      <w:proofErr w:type="spellEnd"/>
      <w:r w:rsidR="001D58D1">
        <w:rPr>
          <w:rFonts w:cs="Arial"/>
          <w:szCs w:val="22"/>
        </w:rPr>
        <w:t xml:space="preserve"> (Blake, 2017; 2020); </w:t>
      </w:r>
      <w:r w:rsidR="00FF1B82">
        <w:rPr>
          <w:rFonts w:cs="Arial"/>
          <w:szCs w:val="22"/>
        </w:rPr>
        <w:t>and 1</w:t>
      </w:r>
      <w:r w:rsidR="00474312">
        <w:rPr>
          <w:rFonts w:cs="Arial"/>
          <w:szCs w:val="22"/>
        </w:rPr>
        <w:t>2</w:t>
      </w:r>
      <w:r w:rsidR="00FF1B82">
        <w:rPr>
          <w:rFonts w:cs="Arial"/>
          <w:szCs w:val="22"/>
        </w:rPr>
        <w:t xml:space="preserve"> </w:t>
      </w:r>
      <w:proofErr w:type="spellStart"/>
      <w:r w:rsidR="001D58D1">
        <w:rPr>
          <w:rFonts w:cs="Arial"/>
          <w:szCs w:val="22"/>
        </w:rPr>
        <w:t>Scolecida</w:t>
      </w:r>
      <w:proofErr w:type="spellEnd"/>
      <w:r w:rsidR="00474312">
        <w:rPr>
          <w:rFonts w:cs="Arial"/>
          <w:szCs w:val="22"/>
        </w:rPr>
        <w:t>:</w:t>
      </w:r>
      <w:r w:rsidR="001D58D1">
        <w:rPr>
          <w:rFonts w:cs="Arial"/>
          <w:szCs w:val="22"/>
        </w:rPr>
        <w:t xml:space="preserve"> </w:t>
      </w:r>
      <w:proofErr w:type="spellStart"/>
      <w:r w:rsidR="001D58D1" w:rsidRPr="001D58D1">
        <w:rPr>
          <w:rFonts w:cs="Arial"/>
          <w:szCs w:val="22"/>
        </w:rPr>
        <w:t>Opheliidae</w:t>
      </w:r>
      <w:proofErr w:type="spellEnd"/>
      <w:r w:rsidR="001D58D1">
        <w:rPr>
          <w:rFonts w:cs="Arial"/>
          <w:szCs w:val="22"/>
        </w:rPr>
        <w:t xml:space="preserve">, </w:t>
      </w:r>
      <w:proofErr w:type="spellStart"/>
      <w:r w:rsidR="001D58D1" w:rsidRPr="001D58D1">
        <w:rPr>
          <w:rFonts w:cs="Arial"/>
          <w:szCs w:val="22"/>
        </w:rPr>
        <w:t>Scalibregmatidae</w:t>
      </w:r>
      <w:proofErr w:type="spellEnd"/>
      <w:r w:rsidR="001D58D1">
        <w:rPr>
          <w:rFonts w:cs="Arial"/>
          <w:szCs w:val="22"/>
        </w:rPr>
        <w:t xml:space="preserve">, </w:t>
      </w:r>
      <w:proofErr w:type="spellStart"/>
      <w:r w:rsidR="001D58D1" w:rsidRPr="001D58D1">
        <w:rPr>
          <w:rFonts w:cs="Arial"/>
          <w:szCs w:val="22"/>
        </w:rPr>
        <w:t>Travisiidae</w:t>
      </w:r>
      <w:proofErr w:type="spellEnd"/>
      <w:r w:rsidR="00816A07">
        <w:rPr>
          <w:rFonts w:cs="Arial"/>
          <w:szCs w:val="22"/>
        </w:rPr>
        <w:t xml:space="preserve"> (Wiklund et al., 2019)</w:t>
      </w:r>
      <w:r w:rsidR="00FF1B82">
        <w:rPr>
          <w:rFonts w:cs="Arial"/>
          <w:szCs w:val="22"/>
        </w:rPr>
        <w:t>.</w:t>
      </w:r>
      <w:r w:rsidR="001C57AB">
        <w:rPr>
          <w:rFonts w:cs="Arial"/>
          <w:szCs w:val="22"/>
        </w:rPr>
        <w:t xml:space="preserve"> </w:t>
      </w:r>
    </w:p>
    <w:p w14:paraId="5E9B01C1" w14:textId="77777777" w:rsidR="00975BB7" w:rsidRDefault="00975BB7" w:rsidP="00FF4023">
      <w:pPr>
        <w:rPr>
          <w:rFonts w:cs="Arial"/>
          <w:szCs w:val="22"/>
        </w:rPr>
      </w:pPr>
    </w:p>
    <w:p w14:paraId="272394A1" w14:textId="6F847867" w:rsidR="001C35B3" w:rsidRDefault="001C35B3" w:rsidP="001C35B3">
      <w:pPr>
        <w:rPr>
          <w:rFonts w:ascii="Times New Roman" w:hAnsi="Times New Roman" w:cs="Times New Roman"/>
          <w:sz w:val="24"/>
          <w:lang w:eastAsia="en-GB"/>
        </w:rPr>
      </w:pPr>
      <w:r>
        <w:rPr>
          <w:rFonts w:cs="Arial"/>
          <w:szCs w:val="22"/>
        </w:rPr>
        <w:t xml:space="preserve">In megafauna, of the </w:t>
      </w:r>
      <w:r w:rsidR="00F7301A" w:rsidRPr="00A813D9">
        <w:rPr>
          <w:rFonts w:cs="Arial"/>
          <w:szCs w:val="22"/>
        </w:rPr>
        <w:t>2</w:t>
      </w:r>
      <w:r w:rsidR="007D63A4">
        <w:rPr>
          <w:rFonts w:cs="Arial"/>
          <w:szCs w:val="22"/>
        </w:rPr>
        <w:t>1</w:t>
      </w:r>
      <w:r>
        <w:rPr>
          <w:rFonts w:cs="Arial"/>
          <w:szCs w:val="22"/>
        </w:rPr>
        <w:t xml:space="preserve"> species</w:t>
      </w:r>
      <w:r w:rsidR="00BF0EF6">
        <w:rPr>
          <w:rFonts w:cs="Arial"/>
          <w:szCs w:val="22"/>
        </w:rPr>
        <w:t xml:space="preserve"> described from the CCZ</w:t>
      </w:r>
      <w:r>
        <w:rPr>
          <w:rFonts w:cs="Arial"/>
          <w:szCs w:val="22"/>
        </w:rPr>
        <w:t xml:space="preserve">, </w:t>
      </w:r>
      <w:r w:rsidR="002E4F3C">
        <w:rPr>
          <w:rFonts w:cs="Arial"/>
          <w:szCs w:val="22"/>
        </w:rPr>
        <w:t>four</w:t>
      </w:r>
      <w:r w:rsidR="007B6359">
        <w:rPr>
          <w:rFonts w:cs="Arial"/>
          <w:szCs w:val="22"/>
        </w:rPr>
        <w:t xml:space="preserve"> </w:t>
      </w:r>
      <w:r>
        <w:rPr>
          <w:rFonts w:cs="Arial"/>
          <w:szCs w:val="22"/>
        </w:rPr>
        <w:t>w</w:t>
      </w:r>
      <w:r w:rsidR="007B6359">
        <w:rPr>
          <w:rFonts w:cs="Arial"/>
          <w:szCs w:val="22"/>
        </w:rPr>
        <w:t>ere</w:t>
      </w:r>
      <w:r>
        <w:rPr>
          <w:rFonts w:cs="Arial"/>
          <w:szCs w:val="22"/>
        </w:rPr>
        <w:t xml:space="preserve"> </w:t>
      </w:r>
      <w:r w:rsidR="00A9415B">
        <w:rPr>
          <w:rFonts w:cs="Arial"/>
          <w:szCs w:val="22"/>
        </w:rPr>
        <w:t>c</w:t>
      </w:r>
      <w:r>
        <w:rPr>
          <w:rFonts w:cs="Arial"/>
          <w:szCs w:val="22"/>
        </w:rPr>
        <w:t>nidaria</w:t>
      </w:r>
      <w:r w:rsidR="00A9415B">
        <w:rPr>
          <w:rFonts w:cs="Arial"/>
          <w:szCs w:val="22"/>
        </w:rPr>
        <w:t>n</w:t>
      </w:r>
      <w:r w:rsidR="007B6359">
        <w:rPr>
          <w:rFonts w:cs="Arial"/>
          <w:szCs w:val="22"/>
        </w:rPr>
        <w:t>s:</w:t>
      </w:r>
      <w:r>
        <w:rPr>
          <w:rFonts w:cs="Arial"/>
          <w:szCs w:val="22"/>
        </w:rPr>
        <w:t xml:space="preserve"> </w:t>
      </w:r>
      <w:r w:rsidR="007B6359">
        <w:rPr>
          <w:rFonts w:cs="Arial"/>
          <w:szCs w:val="22"/>
        </w:rPr>
        <w:t xml:space="preserve">the </w:t>
      </w:r>
      <w:proofErr w:type="spellStart"/>
      <w:r>
        <w:rPr>
          <w:rFonts w:cs="Arial"/>
          <w:szCs w:val="22"/>
        </w:rPr>
        <w:t>Antipatharia</w:t>
      </w:r>
      <w:r w:rsidR="007B6359">
        <w:rPr>
          <w:rFonts w:cs="Arial"/>
          <w:szCs w:val="22"/>
        </w:rPr>
        <w:t>n</w:t>
      </w:r>
      <w:proofErr w:type="spellEnd"/>
      <w:r>
        <w:rPr>
          <w:rFonts w:cs="Arial"/>
          <w:szCs w:val="22"/>
        </w:rPr>
        <w:t xml:space="preserve"> </w:t>
      </w:r>
      <w:proofErr w:type="spellStart"/>
      <w:r w:rsidR="00DD19A3" w:rsidRPr="00BA37F2">
        <w:rPr>
          <w:rFonts w:cs="Arial"/>
          <w:i/>
          <w:szCs w:val="22"/>
        </w:rPr>
        <w:t>Abyssopathes</w:t>
      </w:r>
      <w:proofErr w:type="spellEnd"/>
      <w:r w:rsidR="00DD19A3" w:rsidRPr="00BA37F2">
        <w:rPr>
          <w:rFonts w:cs="Arial"/>
          <w:i/>
          <w:szCs w:val="22"/>
        </w:rPr>
        <w:t xml:space="preserve"> </w:t>
      </w:r>
      <w:proofErr w:type="spellStart"/>
      <w:r w:rsidR="00DD19A3" w:rsidRPr="00BA37F2">
        <w:rPr>
          <w:rFonts w:cs="Arial"/>
          <w:i/>
          <w:szCs w:val="22"/>
        </w:rPr>
        <w:t>anomala</w:t>
      </w:r>
      <w:proofErr w:type="spellEnd"/>
      <w:r w:rsidR="00DD19A3" w:rsidRPr="00DD19A3">
        <w:rPr>
          <w:rFonts w:cs="Arial"/>
          <w:szCs w:val="22"/>
        </w:rPr>
        <w:t xml:space="preserve"> </w:t>
      </w:r>
      <w:r>
        <w:rPr>
          <w:rFonts w:cs="Arial"/>
          <w:szCs w:val="22"/>
        </w:rPr>
        <w:t>Molodtsova &amp; Opresko, 2017</w:t>
      </w:r>
      <w:r w:rsidR="00DD19A3">
        <w:rPr>
          <w:rFonts w:cs="Arial"/>
          <w:szCs w:val="22"/>
        </w:rPr>
        <w:t xml:space="preserve"> and the </w:t>
      </w:r>
      <w:r w:rsidR="00DD19A3" w:rsidRPr="00DD19A3">
        <w:rPr>
          <w:rFonts w:cs="Arial"/>
          <w:szCs w:val="22"/>
        </w:rPr>
        <w:t>Alcyonacea</w:t>
      </w:r>
      <w:r w:rsidR="00DD19A3">
        <w:rPr>
          <w:rFonts w:cs="Arial"/>
          <w:szCs w:val="22"/>
        </w:rPr>
        <w:t xml:space="preserve">ns </w:t>
      </w:r>
      <w:proofErr w:type="spellStart"/>
      <w:r w:rsidR="00DD19A3" w:rsidRPr="00BA37F2">
        <w:rPr>
          <w:rFonts w:cs="Arial"/>
          <w:i/>
          <w:szCs w:val="22"/>
        </w:rPr>
        <w:t>Abyssoprimnoa</w:t>
      </w:r>
      <w:proofErr w:type="spellEnd"/>
      <w:r w:rsidR="00DD19A3" w:rsidRPr="00BA37F2">
        <w:rPr>
          <w:rFonts w:cs="Arial"/>
          <w:i/>
          <w:szCs w:val="22"/>
        </w:rPr>
        <w:t xml:space="preserve"> gemina</w:t>
      </w:r>
      <w:r w:rsidR="00DD19A3">
        <w:rPr>
          <w:rFonts w:cs="Arial"/>
          <w:i/>
          <w:szCs w:val="22"/>
        </w:rPr>
        <w:t xml:space="preserve"> </w:t>
      </w:r>
      <w:r w:rsidR="00DD19A3" w:rsidRPr="00BA37F2">
        <w:rPr>
          <w:rFonts w:cs="Arial"/>
          <w:szCs w:val="22"/>
        </w:rPr>
        <w:t>Cairns, 2015</w:t>
      </w:r>
      <w:r w:rsidR="00DD19A3">
        <w:rPr>
          <w:rFonts w:cs="Arial"/>
          <w:szCs w:val="22"/>
        </w:rPr>
        <w:t xml:space="preserve">, </w:t>
      </w:r>
      <w:proofErr w:type="spellStart"/>
      <w:r w:rsidR="00DD19A3" w:rsidRPr="00BA37F2">
        <w:rPr>
          <w:rFonts w:cs="Arial"/>
          <w:i/>
          <w:szCs w:val="22"/>
        </w:rPr>
        <w:t>Callozostron</w:t>
      </w:r>
      <w:proofErr w:type="spellEnd"/>
      <w:r w:rsidR="00DD19A3" w:rsidRPr="00BA37F2">
        <w:rPr>
          <w:rFonts w:cs="Arial"/>
          <w:i/>
          <w:szCs w:val="22"/>
        </w:rPr>
        <w:t xml:space="preserve"> </w:t>
      </w:r>
      <w:proofErr w:type="spellStart"/>
      <w:r w:rsidR="00DD19A3" w:rsidRPr="00BA37F2">
        <w:rPr>
          <w:rFonts w:cs="Arial"/>
          <w:i/>
          <w:szCs w:val="22"/>
        </w:rPr>
        <w:t>bayeri</w:t>
      </w:r>
      <w:proofErr w:type="spellEnd"/>
      <w:r w:rsidR="00DD19A3">
        <w:rPr>
          <w:rFonts w:cs="Arial"/>
          <w:szCs w:val="22"/>
        </w:rPr>
        <w:t xml:space="preserve"> </w:t>
      </w:r>
      <w:r w:rsidR="00DD19A3" w:rsidRPr="009867CE">
        <w:rPr>
          <w:rFonts w:cs="Arial"/>
          <w:szCs w:val="22"/>
        </w:rPr>
        <w:t>Cairns, 2015</w:t>
      </w:r>
      <w:r w:rsidR="00DD19A3">
        <w:rPr>
          <w:rFonts w:cs="Arial"/>
          <w:szCs w:val="22"/>
        </w:rPr>
        <w:t xml:space="preserve"> and </w:t>
      </w:r>
      <w:proofErr w:type="spellStart"/>
      <w:r w:rsidR="00DD19A3" w:rsidRPr="00BA37F2">
        <w:rPr>
          <w:rFonts w:cs="Arial"/>
          <w:i/>
          <w:szCs w:val="22"/>
        </w:rPr>
        <w:t>Calyptrophora</w:t>
      </w:r>
      <w:proofErr w:type="spellEnd"/>
      <w:r w:rsidR="00DD19A3" w:rsidRPr="00BA37F2">
        <w:rPr>
          <w:rFonts w:cs="Arial"/>
          <w:i/>
          <w:szCs w:val="22"/>
        </w:rPr>
        <w:t xml:space="preserve"> </w:t>
      </w:r>
      <w:proofErr w:type="spellStart"/>
      <w:r w:rsidR="00BA37F2" w:rsidRPr="00BA37F2">
        <w:rPr>
          <w:rFonts w:cs="Arial"/>
          <w:i/>
          <w:szCs w:val="22"/>
        </w:rPr>
        <w:t>p</w:t>
      </w:r>
      <w:r w:rsidR="00DD19A3" w:rsidRPr="00BA37F2">
        <w:rPr>
          <w:rFonts w:cs="Arial"/>
          <w:i/>
          <w:szCs w:val="22"/>
        </w:rPr>
        <w:t>ersephone</w:t>
      </w:r>
      <w:proofErr w:type="spellEnd"/>
      <w:r w:rsidR="00DD19A3">
        <w:rPr>
          <w:rFonts w:cs="Arial"/>
          <w:szCs w:val="22"/>
        </w:rPr>
        <w:t xml:space="preserve"> </w:t>
      </w:r>
      <w:r w:rsidR="00DD19A3" w:rsidRPr="009867CE">
        <w:rPr>
          <w:rFonts w:cs="Arial"/>
          <w:szCs w:val="22"/>
        </w:rPr>
        <w:t>Cairns, 2015</w:t>
      </w:r>
      <w:r w:rsidR="00BA37F2">
        <w:rPr>
          <w:rFonts w:cs="Arial"/>
          <w:szCs w:val="22"/>
        </w:rPr>
        <w:t>.</w:t>
      </w:r>
      <w:r>
        <w:rPr>
          <w:rFonts w:cs="Arial"/>
          <w:szCs w:val="22"/>
        </w:rPr>
        <w:t xml:space="preserve"> </w:t>
      </w:r>
      <w:r w:rsidR="00BA37F2">
        <w:rPr>
          <w:rFonts w:cs="Arial"/>
          <w:szCs w:val="22"/>
        </w:rPr>
        <w:t xml:space="preserve">For </w:t>
      </w:r>
      <w:proofErr w:type="gramStart"/>
      <w:r w:rsidR="00BA37F2">
        <w:rPr>
          <w:rFonts w:cs="Arial"/>
          <w:szCs w:val="22"/>
        </w:rPr>
        <w:t>other</w:t>
      </w:r>
      <w:proofErr w:type="gramEnd"/>
      <w:r w:rsidR="00BA37F2">
        <w:rPr>
          <w:rFonts w:cs="Arial"/>
          <w:szCs w:val="22"/>
        </w:rPr>
        <w:t xml:space="preserve"> megafauna, </w:t>
      </w:r>
      <w:r>
        <w:rPr>
          <w:rFonts w:cs="Arial"/>
          <w:szCs w:val="22"/>
        </w:rPr>
        <w:t>1</w:t>
      </w:r>
      <w:r w:rsidR="00FD5FFC">
        <w:rPr>
          <w:rFonts w:cs="Arial"/>
          <w:szCs w:val="22"/>
        </w:rPr>
        <w:t>3</w:t>
      </w:r>
      <w:r>
        <w:rPr>
          <w:rFonts w:cs="Arial"/>
          <w:szCs w:val="22"/>
        </w:rPr>
        <w:t xml:space="preserve"> were Porifera- </w:t>
      </w:r>
      <w:r w:rsidR="00FD5FFC">
        <w:rPr>
          <w:rFonts w:cs="Arial"/>
          <w:szCs w:val="22"/>
        </w:rPr>
        <w:t xml:space="preserve">12 Class </w:t>
      </w:r>
      <w:proofErr w:type="spellStart"/>
      <w:r>
        <w:rPr>
          <w:rFonts w:cs="Arial"/>
          <w:szCs w:val="22"/>
        </w:rPr>
        <w:t>Hexactinellida</w:t>
      </w:r>
      <w:proofErr w:type="spellEnd"/>
      <w:r w:rsidR="00BA37F2">
        <w:rPr>
          <w:rFonts w:cs="Arial"/>
          <w:szCs w:val="22"/>
        </w:rPr>
        <w:t>:</w:t>
      </w:r>
      <w:r>
        <w:rPr>
          <w:rFonts w:cs="Arial"/>
          <w:szCs w:val="22"/>
        </w:rPr>
        <w:t xml:space="preserve"> </w:t>
      </w:r>
      <w:r w:rsidR="00571E33">
        <w:rPr>
          <w:rFonts w:cs="Arial"/>
          <w:szCs w:val="22"/>
        </w:rPr>
        <w:t>three</w:t>
      </w:r>
      <w:r>
        <w:rPr>
          <w:rFonts w:cs="Arial"/>
          <w:szCs w:val="22"/>
        </w:rPr>
        <w:t xml:space="preserve"> </w:t>
      </w:r>
      <w:proofErr w:type="spellStart"/>
      <w:r>
        <w:rPr>
          <w:rFonts w:cs="Arial"/>
          <w:szCs w:val="22"/>
        </w:rPr>
        <w:t>Amphidiscosida</w:t>
      </w:r>
      <w:proofErr w:type="spellEnd"/>
      <w:r>
        <w:rPr>
          <w:rFonts w:cs="Arial"/>
          <w:szCs w:val="22"/>
        </w:rPr>
        <w:t xml:space="preserve"> </w:t>
      </w:r>
      <w:r w:rsidR="00BA37F2">
        <w:rPr>
          <w:rFonts w:cs="Arial"/>
          <w:szCs w:val="22"/>
        </w:rPr>
        <w:t>(</w:t>
      </w:r>
      <w:proofErr w:type="spellStart"/>
      <w:r>
        <w:rPr>
          <w:rFonts w:cs="Arial"/>
          <w:szCs w:val="22"/>
        </w:rPr>
        <w:t>Kersken</w:t>
      </w:r>
      <w:proofErr w:type="spellEnd"/>
      <w:r>
        <w:rPr>
          <w:rFonts w:cs="Arial"/>
          <w:szCs w:val="22"/>
        </w:rPr>
        <w:t xml:space="preserve"> et al., 2018a</w:t>
      </w:r>
      <w:r w:rsidR="00BA37F2">
        <w:rPr>
          <w:rFonts w:cs="Arial"/>
          <w:szCs w:val="22"/>
        </w:rPr>
        <w:t>)</w:t>
      </w:r>
      <w:r>
        <w:rPr>
          <w:rFonts w:cs="Arial"/>
          <w:szCs w:val="22"/>
        </w:rPr>
        <w:t>,</w:t>
      </w:r>
      <w:r w:rsidR="00BA37F2">
        <w:rPr>
          <w:rFonts w:cs="Arial"/>
          <w:szCs w:val="22"/>
        </w:rPr>
        <w:t xml:space="preserve"> </w:t>
      </w:r>
      <w:r w:rsidR="00571E33">
        <w:rPr>
          <w:rFonts w:cs="Arial"/>
          <w:szCs w:val="22"/>
        </w:rPr>
        <w:t>eight</w:t>
      </w:r>
      <w:r>
        <w:rPr>
          <w:rFonts w:cs="Arial"/>
          <w:szCs w:val="22"/>
        </w:rPr>
        <w:t xml:space="preserve"> </w:t>
      </w:r>
      <w:proofErr w:type="spellStart"/>
      <w:r>
        <w:rPr>
          <w:rFonts w:cs="Arial"/>
          <w:szCs w:val="22"/>
        </w:rPr>
        <w:t>Lyssacinosida</w:t>
      </w:r>
      <w:proofErr w:type="spellEnd"/>
      <w:r>
        <w:rPr>
          <w:rFonts w:cs="Arial"/>
          <w:szCs w:val="22"/>
        </w:rPr>
        <w:t xml:space="preserve"> (Wang et al., 2018; </w:t>
      </w:r>
      <w:proofErr w:type="spellStart"/>
      <w:r>
        <w:rPr>
          <w:rFonts w:cs="Arial"/>
          <w:szCs w:val="22"/>
        </w:rPr>
        <w:t>Kersken</w:t>
      </w:r>
      <w:proofErr w:type="spellEnd"/>
      <w:r>
        <w:rPr>
          <w:rFonts w:cs="Arial"/>
          <w:szCs w:val="22"/>
        </w:rPr>
        <w:t xml:space="preserve"> et al., 2019; Herzog et al., 2018)</w:t>
      </w:r>
      <w:r w:rsidR="00FD5FFC">
        <w:rPr>
          <w:rFonts w:cs="Arial"/>
          <w:szCs w:val="22"/>
        </w:rPr>
        <w:t>,</w:t>
      </w:r>
      <w:r>
        <w:rPr>
          <w:rFonts w:cs="Arial"/>
          <w:szCs w:val="22"/>
        </w:rPr>
        <w:t xml:space="preserve"> 1 </w:t>
      </w:r>
      <w:proofErr w:type="spellStart"/>
      <w:r>
        <w:rPr>
          <w:rFonts w:cs="Arial"/>
          <w:szCs w:val="22"/>
        </w:rPr>
        <w:t>Sceptrulophora</w:t>
      </w:r>
      <w:proofErr w:type="spellEnd"/>
      <w:r>
        <w:rPr>
          <w:rFonts w:cs="Arial"/>
          <w:szCs w:val="22"/>
        </w:rPr>
        <w:t xml:space="preserve"> (</w:t>
      </w:r>
      <w:proofErr w:type="spellStart"/>
      <w:r>
        <w:rPr>
          <w:rFonts w:cs="Arial"/>
          <w:szCs w:val="22"/>
        </w:rPr>
        <w:t>Kersken</w:t>
      </w:r>
      <w:proofErr w:type="spellEnd"/>
      <w:r>
        <w:rPr>
          <w:rFonts w:cs="Arial"/>
          <w:szCs w:val="22"/>
        </w:rPr>
        <w:t xml:space="preserve"> et al., 2019)</w:t>
      </w:r>
      <w:r w:rsidR="00FD5FFC">
        <w:rPr>
          <w:rFonts w:cs="Arial"/>
          <w:szCs w:val="22"/>
        </w:rPr>
        <w:t xml:space="preserve"> and one Demospongiae (Ridley &amp; Dendy, 1886)</w:t>
      </w:r>
      <w:r>
        <w:rPr>
          <w:rFonts w:cs="Arial"/>
          <w:szCs w:val="22"/>
        </w:rPr>
        <w:t xml:space="preserve">; and </w:t>
      </w:r>
      <w:r w:rsidR="00571E33">
        <w:rPr>
          <w:rFonts w:cs="Arial"/>
          <w:szCs w:val="22"/>
        </w:rPr>
        <w:t>four</w:t>
      </w:r>
      <w:r>
        <w:rPr>
          <w:rFonts w:cs="Arial"/>
          <w:szCs w:val="22"/>
        </w:rPr>
        <w:t xml:space="preserve"> Echinodermata, </w:t>
      </w:r>
      <w:r w:rsidR="00A9415B">
        <w:rPr>
          <w:rFonts w:cs="Arial"/>
          <w:szCs w:val="22"/>
        </w:rPr>
        <w:t xml:space="preserve">all </w:t>
      </w:r>
      <w:r>
        <w:rPr>
          <w:rFonts w:cs="Arial"/>
          <w:szCs w:val="22"/>
        </w:rPr>
        <w:t xml:space="preserve">Holothuroidea (O’Loughlin &amp; Ahearn, 2005; </w:t>
      </w:r>
      <w:proofErr w:type="spellStart"/>
      <w:r>
        <w:rPr>
          <w:rFonts w:cs="Arial"/>
          <w:szCs w:val="22"/>
        </w:rPr>
        <w:t>Gebruk</w:t>
      </w:r>
      <w:proofErr w:type="spellEnd"/>
      <w:r>
        <w:rPr>
          <w:rFonts w:cs="Arial"/>
          <w:szCs w:val="22"/>
        </w:rPr>
        <w:t xml:space="preserve"> et al., 2020</w:t>
      </w:r>
      <w:r w:rsidR="00A9415B">
        <w:rPr>
          <w:rFonts w:cs="Arial"/>
          <w:szCs w:val="22"/>
        </w:rPr>
        <w:t>; Pawson, 1983, Pawson &amp; Foell, 1986</w:t>
      </w:r>
      <w:r>
        <w:rPr>
          <w:rFonts w:cs="Arial"/>
          <w:szCs w:val="22"/>
        </w:rPr>
        <w:t xml:space="preserve">). </w:t>
      </w:r>
      <w:r>
        <w:rPr>
          <w:rFonts w:ascii="Times New Roman" w:hAnsi="Times New Roman" w:cs="Times New Roman"/>
          <w:sz w:val="24"/>
          <w:lang w:eastAsia="en-GB"/>
        </w:rPr>
        <w:t xml:space="preserve"> </w:t>
      </w:r>
    </w:p>
    <w:p w14:paraId="75CB4BB4" w14:textId="3128DACD" w:rsidR="00EF5C3E" w:rsidRDefault="00EF5C3E" w:rsidP="00FF4023">
      <w:pPr>
        <w:rPr>
          <w:rFonts w:cs="Arial"/>
          <w:szCs w:val="22"/>
        </w:rPr>
      </w:pPr>
    </w:p>
    <w:p w14:paraId="27053A42" w14:textId="4011A17F" w:rsidR="007702C8" w:rsidRPr="009D18F1" w:rsidRDefault="009F522D" w:rsidP="007702C8">
      <w:pPr>
        <w:rPr>
          <w:sz w:val="20"/>
        </w:rPr>
      </w:pPr>
      <w:r>
        <w:rPr>
          <w:sz w:val="20"/>
        </w:rPr>
        <w:t>Table 2</w:t>
      </w:r>
      <w:r w:rsidR="003D32AE">
        <w:rPr>
          <w:sz w:val="20"/>
        </w:rPr>
        <w:t>.</w:t>
      </w:r>
      <w:r w:rsidR="007702C8" w:rsidRPr="009D18F1">
        <w:rPr>
          <w:sz w:val="20"/>
        </w:rPr>
        <w:t xml:space="preserve"> New species of </w:t>
      </w:r>
      <w:r w:rsidR="003D32AE">
        <w:rPr>
          <w:sz w:val="20"/>
        </w:rPr>
        <w:t xml:space="preserve">the major macrofaunal groups: </w:t>
      </w:r>
      <w:r w:rsidR="007702C8" w:rsidRPr="009D18F1">
        <w:rPr>
          <w:sz w:val="20"/>
        </w:rPr>
        <w:t>Isopoda (Class Malacostraca)</w:t>
      </w:r>
      <w:r>
        <w:rPr>
          <w:sz w:val="20"/>
        </w:rPr>
        <w:t xml:space="preserve">; </w:t>
      </w:r>
      <w:proofErr w:type="spellStart"/>
      <w:r w:rsidRPr="009D18F1">
        <w:rPr>
          <w:sz w:val="20"/>
        </w:rPr>
        <w:t>Tanaidacea</w:t>
      </w:r>
      <w:proofErr w:type="spellEnd"/>
      <w:r w:rsidRPr="009D18F1">
        <w:rPr>
          <w:sz w:val="20"/>
        </w:rPr>
        <w:t xml:space="preserve"> (Class Malacostraca)</w:t>
      </w:r>
      <w:r>
        <w:rPr>
          <w:sz w:val="20"/>
        </w:rPr>
        <w:t>;</w:t>
      </w:r>
      <w:r w:rsidR="007702C8" w:rsidRPr="009D18F1">
        <w:rPr>
          <w:sz w:val="20"/>
        </w:rPr>
        <w:t xml:space="preserve"> </w:t>
      </w:r>
      <w:r>
        <w:rPr>
          <w:sz w:val="20"/>
        </w:rPr>
        <w:t xml:space="preserve">and </w:t>
      </w:r>
      <w:r w:rsidRPr="009D18F1">
        <w:rPr>
          <w:sz w:val="20"/>
        </w:rPr>
        <w:t>Polychaeta (Annelida)</w:t>
      </w:r>
      <w:r w:rsidR="008701E8">
        <w:rPr>
          <w:sz w:val="20"/>
        </w:rPr>
        <w:t>:</w:t>
      </w:r>
      <w:r>
        <w:rPr>
          <w:sz w:val="20"/>
        </w:rPr>
        <w:t xml:space="preserve"> </w:t>
      </w:r>
      <w:r w:rsidR="007702C8" w:rsidRPr="009D18F1">
        <w:rPr>
          <w:sz w:val="20"/>
        </w:rPr>
        <w:t>by Family (with total recorded from the CCZ</w:t>
      </w:r>
      <w:r w:rsidR="009D18F1" w:rsidRPr="009D18F1">
        <w:rPr>
          <w:sz w:val="20"/>
        </w:rPr>
        <w:t xml:space="preserve"> (</w:t>
      </w:r>
      <w:hyperlink w:anchor="_CCZ_Checklist_species" w:history="1">
        <w:r w:rsidR="009D18F1" w:rsidRPr="00053C52">
          <w:rPr>
            <w:rStyle w:val="Hyperlink"/>
            <w:sz w:val="20"/>
          </w:rPr>
          <w:t>see CCZ Checklist section</w:t>
        </w:r>
      </w:hyperlink>
      <w:r w:rsidR="007702C8" w:rsidRPr="009D18F1">
        <w:rPr>
          <w:sz w:val="20"/>
        </w:rPr>
        <w:t>)</w:t>
      </w:r>
    </w:p>
    <w:tbl>
      <w:tblPr>
        <w:tblStyle w:val="PlainTable4"/>
        <w:tblW w:w="9709" w:type="dxa"/>
        <w:tblLayout w:type="fixed"/>
        <w:tblLook w:val="04A0" w:firstRow="1" w:lastRow="0" w:firstColumn="1" w:lastColumn="0" w:noHBand="0" w:noVBand="1"/>
      </w:tblPr>
      <w:tblGrid>
        <w:gridCol w:w="1418"/>
        <w:gridCol w:w="1417"/>
        <w:gridCol w:w="1923"/>
        <w:gridCol w:w="889"/>
        <w:gridCol w:w="889"/>
        <w:gridCol w:w="3173"/>
      </w:tblGrid>
      <w:tr w:rsidR="00B972B2" w:rsidRPr="00AE6E48" w14:paraId="4BB793F4" w14:textId="77777777" w:rsidTr="007308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tcBorders>
          </w:tcPr>
          <w:p w14:paraId="4D2D18C2" w14:textId="65A54BDD" w:rsidR="00B972B2" w:rsidRDefault="00B972B2" w:rsidP="009D18F1">
            <w:pPr>
              <w:rPr>
                <w:rFonts w:cs="Arial"/>
                <w:color w:val="000000"/>
                <w:sz w:val="18"/>
                <w:szCs w:val="18"/>
              </w:rPr>
            </w:pPr>
            <w:r>
              <w:rPr>
                <w:rFonts w:cs="Arial"/>
                <w:color w:val="000000"/>
                <w:sz w:val="18"/>
                <w:szCs w:val="18"/>
              </w:rPr>
              <w:t>Class</w:t>
            </w:r>
          </w:p>
        </w:tc>
        <w:tc>
          <w:tcPr>
            <w:tcW w:w="1417" w:type="dxa"/>
            <w:tcBorders>
              <w:top w:val="single" w:sz="4" w:space="0" w:color="auto"/>
            </w:tcBorders>
          </w:tcPr>
          <w:p w14:paraId="4C320B9F" w14:textId="536CA956" w:rsidR="00B972B2" w:rsidRDefault="00B972B2" w:rsidP="009D18F1">
            <w:pPr>
              <w:cnfStyle w:val="100000000000" w:firstRow="1" w:lastRow="0" w:firstColumn="0" w:lastColumn="0" w:oddVBand="0" w:evenVBand="0" w:oddHBand="0" w:evenHBand="0" w:firstRowFirstColumn="0" w:firstRowLastColumn="0" w:lastRowFirstColumn="0" w:lastRowLastColumn="0"/>
              <w:rPr>
                <w:rFonts w:cs="Arial"/>
                <w:color w:val="000000"/>
                <w:sz w:val="18"/>
                <w:szCs w:val="18"/>
              </w:rPr>
            </w:pPr>
            <w:r>
              <w:rPr>
                <w:rFonts w:cs="Arial"/>
                <w:color w:val="000000"/>
                <w:sz w:val="18"/>
                <w:szCs w:val="18"/>
              </w:rPr>
              <w:t>Order</w:t>
            </w:r>
          </w:p>
        </w:tc>
        <w:tc>
          <w:tcPr>
            <w:tcW w:w="1923" w:type="dxa"/>
            <w:tcBorders>
              <w:top w:val="single" w:sz="4" w:space="0" w:color="auto"/>
            </w:tcBorders>
            <w:vAlign w:val="bottom"/>
          </w:tcPr>
          <w:p w14:paraId="3D6C420B" w14:textId="77777777" w:rsidR="00B972B2" w:rsidRDefault="00B972B2" w:rsidP="009D18F1">
            <w:pPr>
              <w:cnfStyle w:val="100000000000" w:firstRow="1" w:lastRow="0" w:firstColumn="0" w:lastColumn="0" w:oddVBand="0" w:evenVBand="0" w:oddHBand="0" w:evenHBand="0" w:firstRowFirstColumn="0" w:firstRowLastColumn="0" w:lastRowFirstColumn="0" w:lastRowLastColumn="0"/>
              <w:rPr>
                <w:rFonts w:cs="Arial"/>
                <w:color w:val="000000"/>
                <w:sz w:val="18"/>
                <w:szCs w:val="18"/>
              </w:rPr>
            </w:pPr>
            <w:r>
              <w:rPr>
                <w:rFonts w:cs="Arial"/>
                <w:color w:val="000000"/>
                <w:sz w:val="18"/>
                <w:szCs w:val="18"/>
              </w:rPr>
              <w:t>Family</w:t>
            </w:r>
          </w:p>
          <w:p w14:paraId="0E98B3B9" w14:textId="36DC5316" w:rsidR="00B972B2" w:rsidRPr="00DE70EE" w:rsidRDefault="00B972B2" w:rsidP="009D18F1">
            <w:pPr>
              <w:cnfStyle w:val="100000000000" w:firstRow="1" w:lastRow="0" w:firstColumn="0" w:lastColumn="0" w:oddVBand="0" w:evenVBand="0" w:oddHBand="0" w:evenHBand="0" w:firstRowFirstColumn="0" w:firstRowLastColumn="0" w:lastRowFirstColumn="0" w:lastRowLastColumn="0"/>
              <w:rPr>
                <w:rFonts w:cs="Arial"/>
                <w:color w:val="000000"/>
                <w:sz w:val="18"/>
                <w:szCs w:val="18"/>
              </w:rPr>
            </w:pPr>
            <w:r>
              <w:rPr>
                <w:rFonts w:cs="Arial"/>
                <w:color w:val="000000"/>
                <w:sz w:val="18"/>
                <w:szCs w:val="18"/>
              </w:rPr>
              <w:t xml:space="preserve"> </w:t>
            </w:r>
          </w:p>
        </w:tc>
        <w:tc>
          <w:tcPr>
            <w:tcW w:w="889" w:type="dxa"/>
            <w:tcBorders>
              <w:top w:val="single" w:sz="4" w:space="0" w:color="auto"/>
            </w:tcBorders>
            <w:vAlign w:val="bottom"/>
          </w:tcPr>
          <w:p w14:paraId="13336719" w14:textId="77777777" w:rsidR="00B972B2" w:rsidRPr="00DE70EE" w:rsidRDefault="00B972B2" w:rsidP="009D18F1">
            <w:pPr>
              <w:cnfStyle w:val="100000000000" w:firstRow="1" w:lastRow="0" w:firstColumn="0" w:lastColumn="0" w:oddVBand="0" w:evenVBand="0" w:oddHBand="0" w:evenHBand="0" w:firstRowFirstColumn="0" w:firstRowLastColumn="0" w:lastRowFirstColumn="0" w:lastRowLastColumn="0"/>
              <w:rPr>
                <w:rFonts w:cs="Arial"/>
                <w:color w:val="000000"/>
                <w:sz w:val="18"/>
                <w:szCs w:val="18"/>
              </w:rPr>
            </w:pPr>
            <w:r>
              <w:rPr>
                <w:rFonts w:cs="Arial"/>
                <w:color w:val="000000"/>
                <w:sz w:val="18"/>
                <w:szCs w:val="18"/>
              </w:rPr>
              <w:t>Total spp.</w:t>
            </w:r>
          </w:p>
        </w:tc>
        <w:tc>
          <w:tcPr>
            <w:tcW w:w="889" w:type="dxa"/>
            <w:tcBorders>
              <w:top w:val="single" w:sz="4" w:space="0" w:color="auto"/>
            </w:tcBorders>
            <w:vAlign w:val="bottom"/>
          </w:tcPr>
          <w:p w14:paraId="3606E7F9" w14:textId="77777777" w:rsidR="00B972B2" w:rsidRPr="00DE70EE" w:rsidRDefault="00B972B2" w:rsidP="009D18F1">
            <w:pPr>
              <w:cnfStyle w:val="100000000000" w:firstRow="1" w:lastRow="0" w:firstColumn="0" w:lastColumn="0" w:oddVBand="0" w:evenVBand="0" w:oddHBand="0" w:evenHBand="0" w:firstRowFirstColumn="0" w:firstRowLastColumn="0" w:lastRowFirstColumn="0" w:lastRowLastColumn="0"/>
              <w:rPr>
                <w:rFonts w:cs="Arial"/>
                <w:sz w:val="18"/>
                <w:szCs w:val="18"/>
              </w:rPr>
            </w:pPr>
            <w:r>
              <w:rPr>
                <w:rFonts w:cs="Arial"/>
                <w:sz w:val="18"/>
                <w:szCs w:val="18"/>
              </w:rPr>
              <w:t>New spp.</w:t>
            </w:r>
          </w:p>
        </w:tc>
        <w:tc>
          <w:tcPr>
            <w:tcW w:w="3173" w:type="dxa"/>
            <w:tcBorders>
              <w:top w:val="single" w:sz="4" w:space="0" w:color="auto"/>
            </w:tcBorders>
          </w:tcPr>
          <w:p w14:paraId="41FE16A5" w14:textId="7A2EC43F" w:rsidR="00B972B2" w:rsidRPr="00DE70EE" w:rsidRDefault="00B972B2" w:rsidP="009D18F1">
            <w:pPr>
              <w:cnfStyle w:val="100000000000" w:firstRow="1" w:lastRow="0" w:firstColumn="0" w:lastColumn="0" w:oddVBand="0" w:evenVBand="0" w:oddHBand="0" w:evenHBand="0" w:firstRowFirstColumn="0" w:firstRowLastColumn="0" w:lastRowFirstColumn="0" w:lastRowLastColumn="0"/>
              <w:rPr>
                <w:rFonts w:cs="Arial"/>
                <w:sz w:val="18"/>
                <w:szCs w:val="18"/>
              </w:rPr>
            </w:pPr>
            <w:r>
              <w:rPr>
                <w:rFonts w:cs="Arial"/>
                <w:sz w:val="18"/>
                <w:szCs w:val="18"/>
              </w:rPr>
              <w:t>CCZ Description references</w:t>
            </w:r>
          </w:p>
        </w:tc>
      </w:tr>
      <w:tr w:rsidR="00B972B2" w:rsidRPr="00AE6E48" w14:paraId="56E53F51" w14:textId="77777777" w:rsidTr="0073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tcBorders>
          </w:tcPr>
          <w:p w14:paraId="7F2DAC92" w14:textId="76AF74FF" w:rsidR="00B972B2" w:rsidRPr="00FB66DA" w:rsidRDefault="00B972B2" w:rsidP="009D18F1">
            <w:pPr>
              <w:rPr>
                <w:rFonts w:cs="Arial"/>
                <w:color w:val="000000"/>
                <w:sz w:val="18"/>
                <w:szCs w:val="18"/>
              </w:rPr>
            </w:pPr>
            <w:r w:rsidRPr="00FB66DA">
              <w:rPr>
                <w:rFonts w:cs="Arial"/>
                <w:color w:val="000000"/>
                <w:sz w:val="18"/>
                <w:szCs w:val="18"/>
              </w:rPr>
              <w:t>Malacostraca</w:t>
            </w:r>
          </w:p>
        </w:tc>
        <w:tc>
          <w:tcPr>
            <w:tcW w:w="1417" w:type="dxa"/>
            <w:tcBorders>
              <w:top w:val="single" w:sz="4" w:space="0" w:color="auto"/>
            </w:tcBorders>
          </w:tcPr>
          <w:p w14:paraId="623E10BF" w14:textId="137D2A90" w:rsidR="00B972B2" w:rsidRPr="00FB66DA" w:rsidRDefault="00B972B2" w:rsidP="009D18F1">
            <w:pPr>
              <w:cnfStyle w:val="000000100000" w:firstRow="0" w:lastRow="0" w:firstColumn="0" w:lastColumn="0" w:oddVBand="0" w:evenVBand="0" w:oddHBand="1" w:evenHBand="0" w:firstRowFirstColumn="0" w:firstRowLastColumn="0" w:lastRowFirstColumn="0" w:lastRowLastColumn="0"/>
              <w:rPr>
                <w:rFonts w:cs="Arial"/>
                <w:b/>
                <w:color w:val="000000"/>
                <w:sz w:val="18"/>
                <w:szCs w:val="18"/>
              </w:rPr>
            </w:pPr>
            <w:r w:rsidRPr="00FB66DA">
              <w:rPr>
                <w:rFonts w:cs="Arial"/>
                <w:b/>
                <w:color w:val="000000"/>
                <w:sz w:val="18"/>
                <w:szCs w:val="18"/>
              </w:rPr>
              <w:t>Isopoda</w:t>
            </w:r>
          </w:p>
        </w:tc>
        <w:tc>
          <w:tcPr>
            <w:tcW w:w="1923" w:type="dxa"/>
            <w:tcBorders>
              <w:top w:val="single" w:sz="4" w:space="0" w:color="auto"/>
            </w:tcBorders>
            <w:vAlign w:val="bottom"/>
          </w:tcPr>
          <w:p w14:paraId="5CB3D394" w14:textId="36F4A3D6" w:rsidR="00B972B2" w:rsidRPr="00B972B2"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B972B2">
              <w:rPr>
                <w:rFonts w:cs="Arial"/>
                <w:color w:val="000000"/>
                <w:sz w:val="18"/>
                <w:szCs w:val="18"/>
              </w:rPr>
              <w:t>Cymothoidae</w:t>
            </w:r>
            <w:proofErr w:type="spellEnd"/>
          </w:p>
        </w:tc>
        <w:tc>
          <w:tcPr>
            <w:tcW w:w="889" w:type="dxa"/>
            <w:tcBorders>
              <w:top w:val="single" w:sz="4" w:space="0" w:color="auto"/>
            </w:tcBorders>
            <w:vAlign w:val="bottom"/>
          </w:tcPr>
          <w:p w14:paraId="79C8A9BB" w14:textId="77777777" w:rsidR="00B972B2" w:rsidRPr="00DE70EE"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DE70EE">
              <w:rPr>
                <w:rFonts w:cs="Arial"/>
                <w:color w:val="000000"/>
                <w:sz w:val="18"/>
                <w:szCs w:val="18"/>
              </w:rPr>
              <w:t>1</w:t>
            </w:r>
          </w:p>
        </w:tc>
        <w:tc>
          <w:tcPr>
            <w:tcW w:w="889" w:type="dxa"/>
            <w:tcBorders>
              <w:top w:val="single" w:sz="4" w:space="0" w:color="auto"/>
            </w:tcBorders>
            <w:vAlign w:val="bottom"/>
          </w:tcPr>
          <w:p w14:paraId="22246A64" w14:textId="77777777" w:rsidR="00B972B2" w:rsidRPr="00DE70EE"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3173" w:type="dxa"/>
            <w:tcBorders>
              <w:top w:val="single" w:sz="4" w:space="0" w:color="auto"/>
            </w:tcBorders>
          </w:tcPr>
          <w:p w14:paraId="6A1230C1" w14:textId="77777777" w:rsidR="00B972B2" w:rsidRPr="00DE70EE"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B972B2" w:rsidRPr="00AE6E48" w14:paraId="1CF4C334" w14:textId="77777777" w:rsidTr="007308AC">
        <w:tc>
          <w:tcPr>
            <w:cnfStyle w:val="001000000000" w:firstRow="0" w:lastRow="0" w:firstColumn="1" w:lastColumn="0" w:oddVBand="0" w:evenVBand="0" w:oddHBand="0" w:evenHBand="0" w:firstRowFirstColumn="0" w:firstRowLastColumn="0" w:lastRowFirstColumn="0" w:lastRowLastColumn="0"/>
            <w:tcW w:w="1418" w:type="dxa"/>
          </w:tcPr>
          <w:p w14:paraId="084E0450" w14:textId="77777777" w:rsidR="00B972B2" w:rsidRPr="00FB66DA" w:rsidRDefault="00B972B2" w:rsidP="009D18F1">
            <w:pPr>
              <w:rPr>
                <w:rFonts w:cs="Arial"/>
                <w:color w:val="000000"/>
                <w:sz w:val="18"/>
                <w:szCs w:val="18"/>
              </w:rPr>
            </w:pPr>
          </w:p>
        </w:tc>
        <w:tc>
          <w:tcPr>
            <w:tcW w:w="1417" w:type="dxa"/>
          </w:tcPr>
          <w:p w14:paraId="08DA42E3" w14:textId="77777777" w:rsidR="00B972B2" w:rsidRPr="00FB66DA" w:rsidRDefault="00B972B2" w:rsidP="009D18F1">
            <w:pPr>
              <w:cnfStyle w:val="000000000000" w:firstRow="0" w:lastRow="0" w:firstColumn="0" w:lastColumn="0" w:oddVBand="0" w:evenVBand="0" w:oddHBand="0" w:evenHBand="0" w:firstRowFirstColumn="0" w:firstRowLastColumn="0" w:lastRowFirstColumn="0" w:lastRowLastColumn="0"/>
              <w:rPr>
                <w:rFonts w:cs="Arial"/>
                <w:b/>
                <w:color w:val="000000"/>
                <w:sz w:val="18"/>
                <w:szCs w:val="18"/>
              </w:rPr>
            </w:pPr>
          </w:p>
        </w:tc>
        <w:tc>
          <w:tcPr>
            <w:tcW w:w="1923" w:type="dxa"/>
            <w:vAlign w:val="bottom"/>
          </w:tcPr>
          <w:p w14:paraId="33BAF326" w14:textId="02155E96" w:rsidR="00B972B2" w:rsidRPr="00B972B2"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roofErr w:type="spellStart"/>
            <w:r w:rsidRPr="00B972B2">
              <w:rPr>
                <w:rFonts w:cs="Arial"/>
                <w:color w:val="000000"/>
                <w:sz w:val="18"/>
                <w:szCs w:val="18"/>
              </w:rPr>
              <w:t>Dendrotionidae</w:t>
            </w:r>
            <w:proofErr w:type="spellEnd"/>
          </w:p>
        </w:tc>
        <w:tc>
          <w:tcPr>
            <w:tcW w:w="889" w:type="dxa"/>
            <w:vAlign w:val="bottom"/>
          </w:tcPr>
          <w:p w14:paraId="260EC1C9" w14:textId="77777777" w:rsidR="00B972B2" w:rsidRPr="00DE70EE"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DE70EE">
              <w:rPr>
                <w:rFonts w:cs="Arial"/>
                <w:color w:val="000000"/>
                <w:sz w:val="18"/>
                <w:szCs w:val="18"/>
              </w:rPr>
              <w:t>2</w:t>
            </w:r>
          </w:p>
        </w:tc>
        <w:tc>
          <w:tcPr>
            <w:tcW w:w="889" w:type="dxa"/>
            <w:vAlign w:val="bottom"/>
          </w:tcPr>
          <w:p w14:paraId="1F2D12B7" w14:textId="77777777" w:rsidR="00B972B2" w:rsidRPr="00DE70EE"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c>
          <w:tcPr>
            <w:tcW w:w="3173" w:type="dxa"/>
          </w:tcPr>
          <w:p w14:paraId="1F33B007" w14:textId="77777777" w:rsidR="00B972B2" w:rsidRPr="00DE70EE"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r>
      <w:tr w:rsidR="00B972B2" w:rsidRPr="00AE6E48" w14:paraId="1A18C772" w14:textId="77777777" w:rsidTr="0073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726B70A" w14:textId="77777777" w:rsidR="00B972B2" w:rsidRPr="00FB66DA" w:rsidRDefault="00B972B2" w:rsidP="009D18F1">
            <w:pPr>
              <w:rPr>
                <w:rFonts w:cs="Arial"/>
                <w:color w:val="000000"/>
                <w:sz w:val="18"/>
                <w:szCs w:val="18"/>
              </w:rPr>
            </w:pPr>
          </w:p>
        </w:tc>
        <w:tc>
          <w:tcPr>
            <w:tcW w:w="1417" w:type="dxa"/>
          </w:tcPr>
          <w:p w14:paraId="40905A84" w14:textId="77777777" w:rsidR="00B972B2" w:rsidRPr="00FB66DA" w:rsidRDefault="00B972B2" w:rsidP="009D18F1">
            <w:pPr>
              <w:cnfStyle w:val="000000100000" w:firstRow="0" w:lastRow="0" w:firstColumn="0" w:lastColumn="0" w:oddVBand="0" w:evenVBand="0" w:oddHBand="1" w:evenHBand="0" w:firstRowFirstColumn="0" w:firstRowLastColumn="0" w:lastRowFirstColumn="0" w:lastRowLastColumn="0"/>
              <w:rPr>
                <w:rFonts w:cs="Arial"/>
                <w:b/>
                <w:color w:val="000000"/>
                <w:sz w:val="18"/>
                <w:szCs w:val="18"/>
              </w:rPr>
            </w:pPr>
          </w:p>
        </w:tc>
        <w:tc>
          <w:tcPr>
            <w:tcW w:w="1923" w:type="dxa"/>
            <w:vAlign w:val="bottom"/>
          </w:tcPr>
          <w:p w14:paraId="74F16061" w14:textId="3844C041" w:rsidR="00B972B2" w:rsidRPr="00B972B2"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B972B2">
              <w:rPr>
                <w:rFonts w:cs="Arial"/>
                <w:color w:val="000000"/>
                <w:sz w:val="18"/>
                <w:szCs w:val="18"/>
              </w:rPr>
              <w:t>Desmosomatidae</w:t>
            </w:r>
          </w:p>
        </w:tc>
        <w:tc>
          <w:tcPr>
            <w:tcW w:w="889" w:type="dxa"/>
            <w:vAlign w:val="bottom"/>
          </w:tcPr>
          <w:p w14:paraId="6B0B55CF" w14:textId="77777777" w:rsidR="00B972B2" w:rsidRPr="00DE70EE"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DE70EE">
              <w:rPr>
                <w:rFonts w:cs="Arial"/>
                <w:color w:val="000000"/>
                <w:sz w:val="18"/>
                <w:szCs w:val="18"/>
              </w:rPr>
              <w:t>1</w:t>
            </w:r>
          </w:p>
        </w:tc>
        <w:tc>
          <w:tcPr>
            <w:tcW w:w="889" w:type="dxa"/>
            <w:vAlign w:val="bottom"/>
          </w:tcPr>
          <w:p w14:paraId="2CE7C7AF" w14:textId="77777777" w:rsidR="00B972B2" w:rsidRPr="00DE70EE"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3173" w:type="dxa"/>
          </w:tcPr>
          <w:p w14:paraId="52E44430" w14:textId="77777777" w:rsidR="00B972B2" w:rsidRPr="00DE70EE"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B972B2" w:rsidRPr="00AE6E48" w14:paraId="0F89AA8A" w14:textId="77777777" w:rsidTr="007308AC">
        <w:tc>
          <w:tcPr>
            <w:cnfStyle w:val="001000000000" w:firstRow="0" w:lastRow="0" w:firstColumn="1" w:lastColumn="0" w:oddVBand="0" w:evenVBand="0" w:oddHBand="0" w:evenHBand="0" w:firstRowFirstColumn="0" w:firstRowLastColumn="0" w:lastRowFirstColumn="0" w:lastRowLastColumn="0"/>
            <w:tcW w:w="1418" w:type="dxa"/>
          </w:tcPr>
          <w:p w14:paraId="7A2BED39" w14:textId="77777777" w:rsidR="00B972B2" w:rsidRPr="00FB66DA" w:rsidRDefault="00B972B2" w:rsidP="009D18F1">
            <w:pPr>
              <w:rPr>
                <w:rFonts w:cs="Arial"/>
                <w:color w:val="000000"/>
                <w:sz w:val="18"/>
                <w:szCs w:val="18"/>
              </w:rPr>
            </w:pPr>
          </w:p>
        </w:tc>
        <w:tc>
          <w:tcPr>
            <w:tcW w:w="1417" w:type="dxa"/>
          </w:tcPr>
          <w:p w14:paraId="36C2EF48" w14:textId="77777777" w:rsidR="00B972B2" w:rsidRPr="00FB66DA" w:rsidRDefault="00B972B2" w:rsidP="009D18F1">
            <w:pPr>
              <w:cnfStyle w:val="000000000000" w:firstRow="0" w:lastRow="0" w:firstColumn="0" w:lastColumn="0" w:oddVBand="0" w:evenVBand="0" w:oddHBand="0" w:evenHBand="0" w:firstRowFirstColumn="0" w:firstRowLastColumn="0" w:lastRowFirstColumn="0" w:lastRowLastColumn="0"/>
              <w:rPr>
                <w:rFonts w:cs="Arial"/>
                <w:b/>
                <w:color w:val="000000"/>
                <w:sz w:val="18"/>
                <w:szCs w:val="18"/>
              </w:rPr>
            </w:pPr>
          </w:p>
        </w:tc>
        <w:tc>
          <w:tcPr>
            <w:tcW w:w="1923" w:type="dxa"/>
            <w:vAlign w:val="bottom"/>
          </w:tcPr>
          <w:p w14:paraId="43A82A5E" w14:textId="7CED4D7F" w:rsidR="00B972B2" w:rsidRPr="00B972B2"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roofErr w:type="spellStart"/>
            <w:r w:rsidRPr="00B972B2">
              <w:rPr>
                <w:rFonts w:cs="Arial"/>
                <w:color w:val="000000"/>
                <w:sz w:val="18"/>
                <w:szCs w:val="18"/>
              </w:rPr>
              <w:t>Haplomunnidae</w:t>
            </w:r>
            <w:proofErr w:type="spellEnd"/>
          </w:p>
        </w:tc>
        <w:tc>
          <w:tcPr>
            <w:tcW w:w="889" w:type="dxa"/>
            <w:vAlign w:val="bottom"/>
          </w:tcPr>
          <w:p w14:paraId="256E3CB4" w14:textId="77777777" w:rsidR="00B972B2" w:rsidRPr="00DE70EE"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DE70EE">
              <w:rPr>
                <w:rFonts w:cs="Arial"/>
                <w:color w:val="000000"/>
                <w:sz w:val="18"/>
                <w:szCs w:val="18"/>
              </w:rPr>
              <w:t>2</w:t>
            </w:r>
          </w:p>
        </w:tc>
        <w:tc>
          <w:tcPr>
            <w:tcW w:w="889" w:type="dxa"/>
            <w:vAlign w:val="bottom"/>
          </w:tcPr>
          <w:p w14:paraId="111B9617" w14:textId="77777777" w:rsidR="00B972B2" w:rsidRPr="00DE70EE"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c>
          <w:tcPr>
            <w:tcW w:w="3173" w:type="dxa"/>
          </w:tcPr>
          <w:p w14:paraId="6A59BBE2" w14:textId="77777777" w:rsidR="00B972B2" w:rsidRPr="00DE70EE"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r>
      <w:tr w:rsidR="00B972B2" w:rsidRPr="00AE6E48" w14:paraId="125F09A1" w14:textId="77777777" w:rsidTr="0073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18A9840" w14:textId="77777777" w:rsidR="00B972B2" w:rsidRPr="00FB66DA" w:rsidRDefault="00B972B2" w:rsidP="009D18F1">
            <w:pPr>
              <w:rPr>
                <w:rFonts w:cs="Arial"/>
                <w:color w:val="000000"/>
                <w:sz w:val="18"/>
                <w:szCs w:val="18"/>
              </w:rPr>
            </w:pPr>
          </w:p>
        </w:tc>
        <w:tc>
          <w:tcPr>
            <w:tcW w:w="1417" w:type="dxa"/>
          </w:tcPr>
          <w:p w14:paraId="2F92E546" w14:textId="77777777" w:rsidR="00B972B2" w:rsidRPr="00FB66DA" w:rsidRDefault="00B972B2" w:rsidP="009D18F1">
            <w:pPr>
              <w:cnfStyle w:val="000000100000" w:firstRow="0" w:lastRow="0" w:firstColumn="0" w:lastColumn="0" w:oddVBand="0" w:evenVBand="0" w:oddHBand="1" w:evenHBand="0" w:firstRowFirstColumn="0" w:firstRowLastColumn="0" w:lastRowFirstColumn="0" w:lastRowLastColumn="0"/>
              <w:rPr>
                <w:rFonts w:cs="Arial"/>
                <w:b/>
                <w:color w:val="000000"/>
                <w:sz w:val="18"/>
                <w:szCs w:val="18"/>
              </w:rPr>
            </w:pPr>
          </w:p>
        </w:tc>
        <w:tc>
          <w:tcPr>
            <w:tcW w:w="1923" w:type="dxa"/>
            <w:vAlign w:val="bottom"/>
          </w:tcPr>
          <w:p w14:paraId="2F603704" w14:textId="6F627798" w:rsidR="00B972B2" w:rsidRPr="00B972B2"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B972B2">
              <w:rPr>
                <w:rFonts w:cs="Arial"/>
                <w:color w:val="000000"/>
                <w:sz w:val="18"/>
                <w:szCs w:val="18"/>
              </w:rPr>
              <w:t>Haploniscidae</w:t>
            </w:r>
          </w:p>
        </w:tc>
        <w:tc>
          <w:tcPr>
            <w:tcW w:w="889" w:type="dxa"/>
            <w:vAlign w:val="bottom"/>
          </w:tcPr>
          <w:p w14:paraId="192B67DA" w14:textId="77777777" w:rsidR="00B972B2" w:rsidRPr="00DE70EE"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DE70EE">
              <w:rPr>
                <w:rFonts w:cs="Arial"/>
                <w:color w:val="000000"/>
                <w:sz w:val="18"/>
                <w:szCs w:val="18"/>
              </w:rPr>
              <w:t>3</w:t>
            </w:r>
          </w:p>
        </w:tc>
        <w:tc>
          <w:tcPr>
            <w:tcW w:w="889" w:type="dxa"/>
            <w:vAlign w:val="bottom"/>
          </w:tcPr>
          <w:p w14:paraId="313BD00B" w14:textId="77777777" w:rsidR="00B972B2" w:rsidRPr="00DE70EE"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3173" w:type="dxa"/>
          </w:tcPr>
          <w:p w14:paraId="5EA8F229" w14:textId="77777777" w:rsidR="00B972B2" w:rsidRPr="00DE70EE"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B972B2" w:rsidRPr="00AE6E48" w14:paraId="254836FB" w14:textId="77777777" w:rsidTr="007308AC">
        <w:tc>
          <w:tcPr>
            <w:cnfStyle w:val="001000000000" w:firstRow="0" w:lastRow="0" w:firstColumn="1" w:lastColumn="0" w:oddVBand="0" w:evenVBand="0" w:oddHBand="0" w:evenHBand="0" w:firstRowFirstColumn="0" w:firstRowLastColumn="0" w:lastRowFirstColumn="0" w:lastRowLastColumn="0"/>
            <w:tcW w:w="1418" w:type="dxa"/>
          </w:tcPr>
          <w:p w14:paraId="08E6CA70" w14:textId="77777777" w:rsidR="00B972B2" w:rsidRPr="00FB66DA" w:rsidRDefault="00B972B2" w:rsidP="009D18F1">
            <w:pPr>
              <w:rPr>
                <w:rFonts w:cs="Arial"/>
                <w:color w:val="000000"/>
                <w:sz w:val="18"/>
                <w:szCs w:val="18"/>
              </w:rPr>
            </w:pPr>
          </w:p>
        </w:tc>
        <w:tc>
          <w:tcPr>
            <w:tcW w:w="1417" w:type="dxa"/>
          </w:tcPr>
          <w:p w14:paraId="12A607F2" w14:textId="77777777" w:rsidR="00B972B2" w:rsidRPr="00FB66DA" w:rsidRDefault="00B972B2" w:rsidP="009D18F1">
            <w:pPr>
              <w:cnfStyle w:val="000000000000" w:firstRow="0" w:lastRow="0" w:firstColumn="0" w:lastColumn="0" w:oddVBand="0" w:evenVBand="0" w:oddHBand="0" w:evenHBand="0" w:firstRowFirstColumn="0" w:firstRowLastColumn="0" w:lastRowFirstColumn="0" w:lastRowLastColumn="0"/>
              <w:rPr>
                <w:rFonts w:cs="Arial"/>
                <w:b/>
                <w:color w:val="000000"/>
                <w:sz w:val="18"/>
                <w:szCs w:val="18"/>
              </w:rPr>
            </w:pPr>
          </w:p>
        </w:tc>
        <w:tc>
          <w:tcPr>
            <w:tcW w:w="1923" w:type="dxa"/>
            <w:vAlign w:val="bottom"/>
          </w:tcPr>
          <w:p w14:paraId="63012D31" w14:textId="31728D5D" w:rsidR="00B972B2" w:rsidRPr="00B972B2"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roofErr w:type="spellStart"/>
            <w:r w:rsidRPr="00B972B2">
              <w:rPr>
                <w:rFonts w:cs="Arial"/>
                <w:color w:val="000000"/>
                <w:sz w:val="18"/>
                <w:szCs w:val="18"/>
              </w:rPr>
              <w:t>Ischnomesidae</w:t>
            </w:r>
            <w:proofErr w:type="spellEnd"/>
          </w:p>
        </w:tc>
        <w:tc>
          <w:tcPr>
            <w:tcW w:w="889" w:type="dxa"/>
            <w:vAlign w:val="bottom"/>
          </w:tcPr>
          <w:p w14:paraId="3F2FAA7C" w14:textId="77777777" w:rsidR="00B972B2" w:rsidRPr="00DE70EE"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DE70EE">
              <w:rPr>
                <w:rFonts w:cs="Arial"/>
                <w:color w:val="000000"/>
                <w:sz w:val="18"/>
                <w:szCs w:val="18"/>
              </w:rPr>
              <w:t>2</w:t>
            </w:r>
          </w:p>
        </w:tc>
        <w:tc>
          <w:tcPr>
            <w:tcW w:w="889" w:type="dxa"/>
            <w:vAlign w:val="bottom"/>
          </w:tcPr>
          <w:p w14:paraId="22AC304A" w14:textId="77777777" w:rsidR="00B972B2" w:rsidRPr="00DE70EE"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c>
          <w:tcPr>
            <w:tcW w:w="3173" w:type="dxa"/>
          </w:tcPr>
          <w:p w14:paraId="42C5472C" w14:textId="77777777" w:rsidR="00B972B2" w:rsidRPr="00DE70EE"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r>
      <w:tr w:rsidR="00B972B2" w:rsidRPr="00AE6E48" w14:paraId="4928D5A4" w14:textId="77777777" w:rsidTr="0073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A73CF58" w14:textId="77777777" w:rsidR="00B972B2" w:rsidRPr="00FB66DA" w:rsidRDefault="00B972B2" w:rsidP="009D18F1">
            <w:pPr>
              <w:rPr>
                <w:rFonts w:cs="Arial"/>
                <w:color w:val="000000"/>
                <w:sz w:val="18"/>
                <w:szCs w:val="18"/>
              </w:rPr>
            </w:pPr>
          </w:p>
        </w:tc>
        <w:tc>
          <w:tcPr>
            <w:tcW w:w="1417" w:type="dxa"/>
          </w:tcPr>
          <w:p w14:paraId="35041ABD" w14:textId="77777777" w:rsidR="00B972B2" w:rsidRPr="00FB66DA" w:rsidRDefault="00B972B2" w:rsidP="009D18F1">
            <w:pPr>
              <w:cnfStyle w:val="000000100000" w:firstRow="0" w:lastRow="0" w:firstColumn="0" w:lastColumn="0" w:oddVBand="0" w:evenVBand="0" w:oddHBand="1" w:evenHBand="0" w:firstRowFirstColumn="0" w:firstRowLastColumn="0" w:lastRowFirstColumn="0" w:lastRowLastColumn="0"/>
              <w:rPr>
                <w:rFonts w:cs="Arial"/>
                <w:b/>
                <w:color w:val="000000"/>
                <w:sz w:val="18"/>
                <w:szCs w:val="18"/>
              </w:rPr>
            </w:pPr>
          </w:p>
        </w:tc>
        <w:tc>
          <w:tcPr>
            <w:tcW w:w="1923" w:type="dxa"/>
            <w:vAlign w:val="bottom"/>
          </w:tcPr>
          <w:p w14:paraId="5E720669" w14:textId="068B9C9E" w:rsidR="00B972B2" w:rsidRPr="00B972B2"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B972B2">
              <w:rPr>
                <w:rFonts w:cs="Arial"/>
                <w:color w:val="000000"/>
                <w:sz w:val="18"/>
                <w:szCs w:val="18"/>
              </w:rPr>
              <w:t>Janirellidae</w:t>
            </w:r>
            <w:proofErr w:type="spellEnd"/>
          </w:p>
        </w:tc>
        <w:tc>
          <w:tcPr>
            <w:tcW w:w="889" w:type="dxa"/>
            <w:vAlign w:val="bottom"/>
          </w:tcPr>
          <w:p w14:paraId="576CD212" w14:textId="77777777" w:rsidR="00B972B2" w:rsidRPr="00DE70EE"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DE70EE">
              <w:rPr>
                <w:rFonts w:cs="Arial"/>
                <w:color w:val="000000"/>
                <w:sz w:val="18"/>
                <w:szCs w:val="18"/>
              </w:rPr>
              <w:t>2</w:t>
            </w:r>
          </w:p>
        </w:tc>
        <w:tc>
          <w:tcPr>
            <w:tcW w:w="889" w:type="dxa"/>
            <w:vAlign w:val="bottom"/>
          </w:tcPr>
          <w:p w14:paraId="04C3D3E9" w14:textId="77777777" w:rsidR="00B972B2" w:rsidRPr="00DE70EE"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3173" w:type="dxa"/>
          </w:tcPr>
          <w:p w14:paraId="67A53D2D" w14:textId="77777777" w:rsidR="00B972B2" w:rsidRPr="00DE70EE"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B972B2" w:rsidRPr="00AE6E48" w14:paraId="39A367E7" w14:textId="77777777" w:rsidTr="007308AC">
        <w:tc>
          <w:tcPr>
            <w:cnfStyle w:val="001000000000" w:firstRow="0" w:lastRow="0" w:firstColumn="1" w:lastColumn="0" w:oddVBand="0" w:evenVBand="0" w:oddHBand="0" w:evenHBand="0" w:firstRowFirstColumn="0" w:firstRowLastColumn="0" w:lastRowFirstColumn="0" w:lastRowLastColumn="0"/>
            <w:tcW w:w="1418" w:type="dxa"/>
          </w:tcPr>
          <w:p w14:paraId="58724EF4" w14:textId="77777777" w:rsidR="00B972B2" w:rsidRPr="00FB66DA" w:rsidRDefault="00B972B2" w:rsidP="009D18F1">
            <w:pPr>
              <w:rPr>
                <w:rFonts w:cs="Arial"/>
                <w:color w:val="000000"/>
                <w:sz w:val="18"/>
                <w:szCs w:val="18"/>
              </w:rPr>
            </w:pPr>
          </w:p>
        </w:tc>
        <w:tc>
          <w:tcPr>
            <w:tcW w:w="1417" w:type="dxa"/>
          </w:tcPr>
          <w:p w14:paraId="1F868E86" w14:textId="77777777" w:rsidR="00B972B2" w:rsidRPr="00FB66DA" w:rsidRDefault="00B972B2" w:rsidP="009D18F1">
            <w:pPr>
              <w:cnfStyle w:val="000000000000" w:firstRow="0" w:lastRow="0" w:firstColumn="0" w:lastColumn="0" w:oddVBand="0" w:evenVBand="0" w:oddHBand="0" w:evenHBand="0" w:firstRowFirstColumn="0" w:firstRowLastColumn="0" w:lastRowFirstColumn="0" w:lastRowLastColumn="0"/>
              <w:rPr>
                <w:rFonts w:cs="Arial"/>
                <w:b/>
                <w:color w:val="000000"/>
                <w:sz w:val="18"/>
                <w:szCs w:val="18"/>
              </w:rPr>
            </w:pPr>
          </w:p>
        </w:tc>
        <w:tc>
          <w:tcPr>
            <w:tcW w:w="1923" w:type="dxa"/>
            <w:vAlign w:val="bottom"/>
          </w:tcPr>
          <w:p w14:paraId="3E98DCCE" w14:textId="7982871E" w:rsidR="00B972B2" w:rsidRPr="00B972B2"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roofErr w:type="spellStart"/>
            <w:r w:rsidRPr="00B972B2">
              <w:rPr>
                <w:rFonts w:cs="Arial"/>
                <w:color w:val="000000"/>
                <w:sz w:val="18"/>
                <w:szCs w:val="18"/>
              </w:rPr>
              <w:t>Janiroidea</w:t>
            </w:r>
            <w:proofErr w:type="spellEnd"/>
            <w:r w:rsidRPr="00B972B2">
              <w:rPr>
                <w:rFonts w:cs="Arial"/>
                <w:color w:val="000000"/>
                <w:sz w:val="18"/>
                <w:szCs w:val="18"/>
              </w:rPr>
              <w:t xml:space="preserve"> incertae sedis</w:t>
            </w:r>
          </w:p>
        </w:tc>
        <w:tc>
          <w:tcPr>
            <w:tcW w:w="889" w:type="dxa"/>
            <w:vAlign w:val="bottom"/>
          </w:tcPr>
          <w:p w14:paraId="095B97B7" w14:textId="77777777" w:rsidR="00B972B2" w:rsidRPr="00DE70EE"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DE70EE">
              <w:rPr>
                <w:rFonts w:cs="Arial"/>
                <w:color w:val="000000"/>
                <w:sz w:val="18"/>
                <w:szCs w:val="18"/>
              </w:rPr>
              <w:t>1</w:t>
            </w:r>
          </w:p>
        </w:tc>
        <w:tc>
          <w:tcPr>
            <w:tcW w:w="889" w:type="dxa"/>
            <w:vAlign w:val="bottom"/>
          </w:tcPr>
          <w:p w14:paraId="19D808E5" w14:textId="77777777" w:rsidR="00B972B2" w:rsidRPr="00DE70EE"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c>
          <w:tcPr>
            <w:tcW w:w="3173" w:type="dxa"/>
          </w:tcPr>
          <w:p w14:paraId="0FDA02A0" w14:textId="77777777" w:rsidR="00B972B2" w:rsidRPr="00DE70EE"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r>
      <w:tr w:rsidR="00B972B2" w:rsidRPr="00AE6E48" w14:paraId="5FFD0233" w14:textId="77777777" w:rsidTr="0073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BB362DE" w14:textId="77777777" w:rsidR="00B972B2" w:rsidRPr="00FB66DA" w:rsidRDefault="00B972B2" w:rsidP="009D18F1">
            <w:pPr>
              <w:rPr>
                <w:rFonts w:cs="Arial"/>
                <w:color w:val="000000"/>
                <w:sz w:val="18"/>
                <w:szCs w:val="18"/>
              </w:rPr>
            </w:pPr>
          </w:p>
        </w:tc>
        <w:tc>
          <w:tcPr>
            <w:tcW w:w="1417" w:type="dxa"/>
          </w:tcPr>
          <w:p w14:paraId="60125494" w14:textId="77777777" w:rsidR="00B972B2" w:rsidRPr="00FB66DA" w:rsidRDefault="00B972B2" w:rsidP="009D18F1">
            <w:pPr>
              <w:cnfStyle w:val="000000100000" w:firstRow="0" w:lastRow="0" w:firstColumn="0" w:lastColumn="0" w:oddVBand="0" w:evenVBand="0" w:oddHBand="1" w:evenHBand="0" w:firstRowFirstColumn="0" w:firstRowLastColumn="0" w:lastRowFirstColumn="0" w:lastRowLastColumn="0"/>
              <w:rPr>
                <w:rFonts w:cs="Arial"/>
                <w:b/>
                <w:color w:val="000000"/>
                <w:sz w:val="18"/>
                <w:szCs w:val="18"/>
              </w:rPr>
            </w:pPr>
          </w:p>
        </w:tc>
        <w:tc>
          <w:tcPr>
            <w:tcW w:w="1923" w:type="dxa"/>
            <w:vAlign w:val="bottom"/>
          </w:tcPr>
          <w:p w14:paraId="4CD5D019" w14:textId="081671A4" w:rsidR="00B972B2" w:rsidRPr="00B972B2"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B972B2">
              <w:rPr>
                <w:rFonts w:cs="Arial"/>
                <w:color w:val="000000"/>
                <w:sz w:val="18"/>
                <w:szCs w:val="18"/>
              </w:rPr>
              <w:t>Macrostylidae</w:t>
            </w:r>
            <w:proofErr w:type="spellEnd"/>
          </w:p>
        </w:tc>
        <w:tc>
          <w:tcPr>
            <w:tcW w:w="889" w:type="dxa"/>
            <w:vAlign w:val="bottom"/>
          </w:tcPr>
          <w:p w14:paraId="419D3E5A" w14:textId="77777777" w:rsidR="00B972B2" w:rsidRPr="00DE70EE"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DE70EE">
              <w:rPr>
                <w:rFonts w:cs="Arial"/>
                <w:color w:val="000000"/>
                <w:sz w:val="18"/>
                <w:szCs w:val="18"/>
              </w:rPr>
              <w:t>2</w:t>
            </w:r>
          </w:p>
        </w:tc>
        <w:tc>
          <w:tcPr>
            <w:tcW w:w="889" w:type="dxa"/>
            <w:vAlign w:val="bottom"/>
          </w:tcPr>
          <w:p w14:paraId="486DD26B" w14:textId="77777777" w:rsidR="00B972B2" w:rsidRPr="00DE70EE" w:rsidRDefault="00B972B2" w:rsidP="009D18F1">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E70EE">
              <w:rPr>
                <w:rFonts w:cs="Arial"/>
                <w:sz w:val="18"/>
                <w:szCs w:val="18"/>
              </w:rPr>
              <w:t>1</w:t>
            </w:r>
          </w:p>
        </w:tc>
        <w:tc>
          <w:tcPr>
            <w:tcW w:w="3173" w:type="dxa"/>
          </w:tcPr>
          <w:p w14:paraId="382E36E7" w14:textId="77777777" w:rsidR="00B972B2" w:rsidRPr="00DE70EE" w:rsidRDefault="00B972B2" w:rsidP="009D18F1">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E70EE">
              <w:rPr>
                <w:rFonts w:cs="Arial"/>
                <w:sz w:val="18"/>
                <w:szCs w:val="18"/>
              </w:rPr>
              <w:t>Riehl</w:t>
            </w:r>
            <w:r>
              <w:rPr>
                <w:rFonts w:cs="Arial"/>
                <w:sz w:val="18"/>
                <w:szCs w:val="18"/>
              </w:rPr>
              <w:t xml:space="preserve"> </w:t>
            </w:r>
            <w:r w:rsidRPr="00DE70EE">
              <w:rPr>
                <w:rFonts w:cs="Arial"/>
                <w:sz w:val="18"/>
                <w:szCs w:val="18"/>
              </w:rPr>
              <w:t>&amp;</w:t>
            </w:r>
            <w:r>
              <w:rPr>
                <w:rFonts w:cs="Arial"/>
                <w:sz w:val="18"/>
                <w:szCs w:val="18"/>
              </w:rPr>
              <w:t xml:space="preserve"> De Smet, </w:t>
            </w:r>
            <w:r w:rsidRPr="00DE70EE">
              <w:rPr>
                <w:rFonts w:cs="Arial"/>
                <w:sz w:val="18"/>
                <w:szCs w:val="18"/>
              </w:rPr>
              <w:t>2020</w:t>
            </w:r>
          </w:p>
        </w:tc>
      </w:tr>
      <w:tr w:rsidR="00B972B2" w:rsidRPr="00AE6E48" w14:paraId="523D5B06" w14:textId="77777777" w:rsidTr="007308AC">
        <w:tc>
          <w:tcPr>
            <w:cnfStyle w:val="001000000000" w:firstRow="0" w:lastRow="0" w:firstColumn="1" w:lastColumn="0" w:oddVBand="0" w:evenVBand="0" w:oddHBand="0" w:evenHBand="0" w:firstRowFirstColumn="0" w:firstRowLastColumn="0" w:lastRowFirstColumn="0" w:lastRowLastColumn="0"/>
            <w:tcW w:w="1418" w:type="dxa"/>
          </w:tcPr>
          <w:p w14:paraId="6360843B" w14:textId="77777777" w:rsidR="00B972B2" w:rsidRPr="00FB66DA" w:rsidRDefault="00B972B2" w:rsidP="009D18F1">
            <w:pPr>
              <w:rPr>
                <w:rFonts w:cs="Arial"/>
                <w:color w:val="000000"/>
                <w:sz w:val="18"/>
                <w:szCs w:val="18"/>
              </w:rPr>
            </w:pPr>
          </w:p>
        </w:tc>
        <w:tc>
          <w:tcPr>
            <w:tcW w:w="1417" w:type="dxa"/>
          </w:tcPr>
          <w:p w14:paraId="4CA5C71A" w14:textId="77777777" w:rsidR="00B972B2" w:rsidRPr="00FB66DA" w:rsidRDefault="00B972B2" w:rsidP="009D18F1">
            <w:pPr>
              <w:cnfStyle w:val="000000000000" w:firstRow="0" w:lastRow="0" w:firstColumn="0" w:lastColumn="0" w:oddVBand="0" w:evenVBand="0" w:oddHBand="0" w:evenHBand="0" w:firstRowFirstColumn="0" w:firstRowLastColumn="0" w:lastRowFirstColumn="0" w:lastRowLastColumn="0"/>
              <w:rPr>
                <w:rFonts w:cs="Arial"/>
                <w:b/>
                <w:color w:val="000000"/>
                <w:sz w:val="18"/>
                <w:szCs w:val="18"/>
              </w:rPr>
            </w:pPr>
          </w:p>
        </w:tc>
        <w:tc>
          <w:tcPr>
            <w:tcW w:w="1923" w:type="dxa"/>
            <w:vAlign w:val="bottom"/>
          </w:tcPr>
          <w:p w14:paraId="084A46E8" w14:textId="3A438DDA" w:rsidR="00B972B2" w:rsidRPr="00B972B2"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roofErr w:type="spellStart"/>
            <w:r w:rsidRPr="00B972B2">
              <w:rPr>
                <w:rFonts w:cs="Arial"/>
                <w:color w:val="000000"/>
                <w:sz w:val="18"/>
                <w:szCs w:val="18"/>
              </w:rPr>
              <w:t>Mesosignidae</w:t>
            </w:r>
            <w:proofErr w:type="spellEnd"/>
          </w:p>
        </w:tc>
        <w:tc>
          <w:tcPr>
            <w:tcW w:w="889" w:type="dxa"/>
            <w:vAlign w:val="bottom"/>
          </w:tcPr>
          <w:p w14:paraId="248EE6BC" w14:textId="77777777" w:rsidR="00B972B2" w:rsidRPr="00DE70EE"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DE70EE">
              <w:rPr>
                <w:rFonts w:cs="Arial"/>
                <w:color w:val="000000"/>
                <w:sz w:val="18"/>
                <w:szCs w:val="18"/>
              </w:rPr>
              <w:t>3</w:t>
            </w:r>
          </w:p>
        </w:tc>
        <w:tc>
          <w:tcPr>
            <w:tcW w:w="889" w:type="dxa"/>
            <w:vAlign w:val="bottom"/>
          </w:tcPr>
          <w:p w14:paraId="19367378" w14:textId="77777777" w:rsidR="00B972B2" w:rsidRPr="00DE70EE"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c>
          <w:tcPr>
            <w:tcW w:w="3173" w:type="dxa"/>
          </w:tcPr>
          <w:p w14:paraId="58F88CC6" w14:textId="77777777" w:rsidR="00B972B2" w:rsidRPr="00DE70EE"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r>
      <w:tr w:rsidR="00B972B2" w:rsidRPr="00AE6E48" w14:paraId="18EE9ECE" w14:textId="77777777" w:rsidTr="0073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285118B" w14:textId="77777777" w:rsidR="00B972B2" w:rsidRPr="00FB66DA" w:rsidRDefault="00B972B2" w:rsidP="009D18F1">
            <w:pPr>
              <w:rPr>
                <w:rFonts w:cs="Arial"/>
                <w:color w:val="000000"/>
                <w:sz w:val="18"/>
                <w:szCs w:val="18"/>
              </w:rPr>
            </w:pPr>
          </w:p>
        </w:tc>
        <w:tc>
          <w:tcPr>
            <w:tcW w:w="1417" w:type="dxa"/>
          </w:tcPr>
          <w:p w14:paraId="764273B5" w14:textId="77777777" w:rsidR="00B972B2" w:rsidRPr="00FB66DA" w:rsidRDefault="00B972B2" w:rsidP="009D18F1">
            <w:pPr>
              <w:cnfStyle w:val="000000100000" w:firstRow="0" w:lastRow="0" w:firstColumn="0" w:lastColumn="0" w:oddVBand="0" w:evenVBand="0" w:oddHBand="1" w:evenHBand="0" w:firstRowFirstColumn="0" w:firstRowLastColumn="0" w:lastRowFirstColumn="0" w:lastRowLastColumn="0"/>
              <w:rPr>
                <w:rFonts w:cs="Arial"/>
                <w:b/>
                <w:color w:val="000000"/>
                <w:sz w:val="18"/>
                <w:szCs w:val="18"/>
              </w:rPr>
            </w:pPr>
          </w:p>
        </w:tc>
        <w:tc>
          <w:tcPr>
            <w:tcW w:w="1923" w:type="dxa"/>
            <w:vAlign w:val="bottom"/>
          </w:tcPr>
          <w:p w14:paraId="16D9DFE1" w14:textId="0ED4014C" w:rsidR="00B972B2" w:rsidRPr="00B972B2"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B972B2">
              <w:rPr>
                <w:rFonts w:cs="Arial"/>
                <w:color w:val="000000"/>
                <w:sz w:val="18"/>
                <w:szCs w:val="18"/>
              </w:rPr>
              <w:t>Munnopsidae</w:t>
            </w:r>
            <w:proofErr w:type="spellEnd"/>
          </w:p>
        </w:tc>
        <w:tc>
          <w:tcPr>
            <w:tcW w:w="889" w:type="dxa"/>
            <w:vAlign w:val="bottom"/>
          </w:tcPr>
          <w:p w14:paraId="3F6E8764" w14:textId="77777777" w:rsidR="00B972B2" w:rsidRPr="00DE70EE"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DE70EE">
              <w:rPr>
                <w:rFonts w:cs="Arial"/>
                <w:color w:val="000000"/>
                <w:sz w:val="18"/>
                <w:szCs w:val="18"/>
              </w:rPr>
              <w:t>11</w:t>
            </w:r>
          </w:p>
        </w:tc>
        <w:tc>
          <w:tcPr>
            <w:tcW w:w="889" w:type="dxa"/>
            <w:vAlign w:val="bottom"/>
          </w:tcPr>
          <w:p w14:paraId="0E4CDA34" w14:textId="77777777" w:rsidR="00B972B2" w:rsidRPr="00DE70EE" w:rsidRDefault="00B972B2" w:rsidP="009D18F1">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E70EE">
              <w:rPr>
                <w:rFonts w:cs="Arial"/>
                <w:sz w:val="18"/>
                <w:szCs w:val="18"/>
              </w:rPr>
              <w:t>4</w:t>
            </w:r>
          </w:p>
        </w:tc>
        <w:tc>
          <w:tcPr>
            <w:tcW w:w="3173" w:type="dxa"/>
          </w:tcPr>
          <w:p w14:paraId="355BAC52" w14:textId="77777777" w:rsidR="00B972B2" w:rsidRPr="00DE70EE" w:rsidRDefault="00B972B2" w:rsidP="009D18F1">
            <w:pP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sz w:val="18"/>
                <w:szCs w:val="18"/>
              </w:rPr>
              <w:t xml:space="preserve">Malyutina et al., </w:t>
            </w:r>
            <w:r w:rsidRPr="00DE70EE">
              <w:rPr>
                <w:rFonts w:cs="Arial"/>
                <w:sz w:val="18"/>
                <w:szCs w:val="18"/>
              </w:rPr>
              <w:t>2020</w:t>
            </w:r>
            <w:r>
              <w:rPr>
                <w:rFonts w:cs="Arial"/>
                <w:sz w:val="18"/>
                <w:szCs w:val="18"/>
              </w:rPr>
              <w:t>; Malyutina, 2011</w:t>
            </w:r>
          </w:p>
        </w:tc>
      </w:tr>
      <w:tr w:rsidR="00B972B2" w:rsidRPr="00AE6E48" w14:paraId="73891915" w14:textId="77777777" w:rsidTr="007308AC">
        <w:tc>
          <w:tcPr>
            <w:cnfStyle w:val="001000000000" w:firstRow="0" w:lastRow="0" w:firstColumn="1" w:lastColumn="0" w:oddVBand="0" w:evenVBand="0" w:oddHBand="0" w:evenHBand="0" w:firstRowFirstColumn="0" w:firstRowLastColumn="0" w:lastRowFirstColumn="0" w:lastRowLastColumn="0"/>
            <w:tcW w:w="1418" w:type="dxa"/>
          </w:tcPr>
          <w:p w14:paraId="4F02EF0A" w14:textId="77777777" w:rsidR="00B972B2" w:rsidRPr="00FB66DA" w:rsidRDefault="00B972B2" w:rsidP="009D18F1">
            <w:pPr>
              <w:rPr>
                <w:rFonts w:cs="Arial"/>
                <w:color w:val="000000"/>
                <w:sz w:val="18"/>
                <w:szCs w:val="18"/>
              </w:rPr>
            </w:pPr>
          </w:p>
        </w:tc>
        <w:tc>
          <w:tcPr>
            <w:tcW w:w="1417" w:type="dxa"/>
          </w:tcPr>
          <w:p w14:paraId="22BFDEC5" w14:textId="77777777" w:rsidR="00B972B2" w:rsidRPr="00FB66DA" w:rsidRDefault="00B972B2" w:rsidP="009D18F1">
            <w:pPr>
              <w:cnfStyle w:val="000000000000" w:firstRow="0" w:lastRow="0" w:firstColumn="0" w:lastColumn="0" w:oddVBand="0" w:evenVBand="0" w:oddHBand="0" w:evenHBand="0" w:firstRowFirstColumn="0" w:firstRowLastColumn="0" w:lastRowFirstColumn="0" w:lastRowLastColumn="0"/>
              <w:rPr>
                <w:rFonts w:cs="Arial"/>
                <w:b/>
                <w:color w:val="000000"/>
                <w:sz w:val="18"/>
                <w:szCs w:val="18"/>
              </w:rPr>
            </w:pPr>
          </w:p>
        </w:tc>
        <w:tc>
          <w:tcPr>
            <w:tcW w:w="1923" w:type="dxa"/>
            <w:vAlign w:val="bottom"/>
          </w:tcPr>
          <w:p w14:paraId="154F1696" w14:textId="6E5DE24F" w:rsidR="00B972B2" w:rsidRPr="00B972B2"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B972B2">
              <w:rPr>
                <w:rFonts w:cs="Arial"/>
                <w:color w:val="000000"/>
                <w:sz w:val="18"/>
                <w:szCs w:val="18"/>
              </w:rPr>
              <w:t>Nannoniscidae</w:t>
            </w:r>
          </w:p>
        </w:tc>
        <w:tc>
          <w:tcPr>
            <w:tcW w:w="889" w:type="dxa"/>
            <w:vAlign w:val="bottom"/>
          </w:tcPr>
          <w:p w14:paraId="1622327D" w14:textId="77777777" w:rsidR="00B972B2" w:rsidRPr="00DE70EE"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DE70EE">
              <w:rPr>
                <w:rFonts w:cs="Arial"/>
                <w:color w:val="000000"/>
                <w:sz w:val="18"/>
                <w:szCs w:val="18"/>
              </w:rPr>
              <w:t>10</w:t>
            </w:r>
          </w:p>
        </w:tc>
        <w:tc>
          <w:tcPr>
            <w:tcW w:w="889" w:type="dxa"/>
            <w:vAlign w:val="bottom"/>
          </w:tcPr>
          <w:p w14:paraId="38F7AF84" w14:textId="77777777" w:rsidR="00B972B2" w:rsidRPr="00DE70EE" w:rsidRDefault="00B972B2" w:rsidP="009D18F1">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E70EE">
              <w:rPr>
                <w:rFonts w:cs="Arial"/>
                <w:sz w:val="18"/>
                <w:szCs w:val="18"/>
              </w:rPr>
              <w:t>8</w:t>
            </w:r>
          </w:p>
        </w:tc>
        <w:tc>
          <w:tcPr>
            <w:tcW w:w="3173" w:type="dxa"/>
          </w:tcPr>
          <w:p w14:paraId="11152715" w14:textId="77777777" w:rsidR="00B972B2" w:rsidRPr="00DE70EE" w:rsidRDefault="00B972B2" w:rsidP="009D18F1">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E70EE">
              <w:rPr>
                <w:rFonts w:cs="Arial"/>
                <w:sz w:val="18"/>
                <w:szCs w:val="18"/>
              </w:rPr>
              <w:t>Kaiser</w:t>
            </w:r>
            <w:r>
              <w:rPr>
                <w:rFonts w:cs="Arial"/>
                <w:sz w:val="18"/>
                <w:szCs w:val="18"/>
              </w:rPr>
              <w:t xml:space="preserve"> et al., </w:t>
            </w:r>
            <w:r w:rsidRPr="00DE70EE">
              <w:rPr>
                <w:rFonts w:cs="Arial"/>
                <w:sz w:val="18"/>
                <w:szCs w:val="18"/>
              </w:rPr>
              <w:t>2021</w:t>
            </w:r>
            <w:r>
              <w:rPr>
                <w:rFonts w:cs="Arial"/>
                <w:sz w:val="18"/>
                <w:szCs w:val="18"/>
              </w:rPr>
              <w:t>; Kaiser et al., 2018; Kaiser, 2014</w:t>
            </w:r>
          </w:p>
        </w:tc>
      </w:tr>
      <w:tr w:rsidR="00B972B2" w:rsidRPr="00AE6E48" w14:paraId="3C4ACE1A" w14:textId="77777777" w:rsidTr="0073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3F8BEE4" w14:textId="77777777" w:rsidR="00B972B2" w:rsidRPr="00FB66DA" w:rsidRDefault="00B972B2" w:rsidP="009D18F1">
            <w:pPr>
              <w:rPr>
                <w:rFonts w:cs="Arial"/>
                <w:color w:val="000000"/>
                <w:sz w:val="18"/>
                <w:szCs w:val="18"/>
              </w:rPr>
            </w:pPr>
          </w:p>
        </w:tc>
        <w:tc>
          <w:tcPr>
            <w:tcW w:w="1417" w:type="dxa"/>
          </w:tcPr>
          <w:p w14:paraId="542F0393" w14:textId="77777777" w:rsidR="00B972B2" w:rsidRPr="00FB66DA" w:rsidRDefault="00B972B2" w:rsidP="009D18F1">
            <w:pPr>
              <w:cnfStyle w:val="000000100000" w:firstRow="0" w:lastRow="0" w:firstColumn="0" w:lastColumn="0" w:oddVBand="0" w:evenVBand="0" w:oddHBand="1" w:evenHBand="0" w:firstRowFirstColumn="0" w:firstRowLastColumn="0" w:lastRowFirstColumn="0" w:lastRowLastColumn="0"/>
              <w:rPr>
                <w:rFonts w:cs="Arial"/>
                <w:b/>
                <w:color w:val="000000"/>
                <w:sz w:val="18"/>
                <w:szCs w:val="18"/>
              </w:rPr>
            </w:pPr>
          </w:p>
        </w:tc>
        <w:tc>
          <w:tcPr>
            <w:tcW w:w="1923" w:type="dxa"/>
            <w:vAlign w:val="bottom"/>
          </w:tcPr>
          <w:p w14:paraId="6D942D44" w14:textId="35D1FEF6" w:rsidR="00B972B2" w:rsidRPr="00B972B2"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B972B2">
              <w:rPr>
                <w:rFonts w:cs="Arial"/>
                <w:color w:val="000000"/>
                <w:sz w:val="18"/>
                <w:szCs w:val="18"/>
              </w:rPr>
              <w:t>Thambematidae</w:t>
            </w:r>
            <w:proofErr w:type="spellEnd"/>
          </w:p>
        </w:tc>
        <w:tc>
          <w:tcPr>
            <w:tcW w:w="889" w:type="dxa"/>
            <w:vAlign w:val="bottom"/>
          </w:tcPr>
          <w:p w14:paraId="6899869B" w14:textId="77777777" w:rsidR="00B972B2" w:rsidRPr="00DE70EE"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DE70EE">
              <w:rPr>
                <w:rFonts w:cs="Arial"/>
                <w:color w:val="000000"/>
                <w:sz w:val="18"/>
                <w:szCs w:val="18"/>
              </w:rPr>
              <w:t>1</w:t>
            </w:r>
          </w:p>
        </w:tc>
        <w:tc>
          <w:tcPr>
            <w:tcW w:w="889" w:type="dxa"/>
            <w:vAlign w:val="bottom"/>
          </w:tcPr>
          <w:p w14:paraId="64CDE0B7" w14:textId="77777777" w:rsidR="00B972B2" w:rsidRPr="00DE70EE"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3173" w:type="dxa"/>
          </w:tcPr>
          <w:p w14:paraId="4932C8B6" w14:textId="77777777" w:rsidR="00B972B2" w:rsidRPr="00DE70EE"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B972B2" w:rsidRPr="00AE6E48" w14:paraId="67B66D26" w14:textId="77777777" w:rsidTr="007308AC">
        <w:tc>
          <w:tcPr>
            <w:cnfStyle w:val="001000000000" w:firstRow="0" w:lastRow="0" w:firstColumn="1" w:lastColumn="0" w:oddVBand="0" w:evenVBand="0" w:oddHBand="0" w:evenHBand="0" w:firstRowFirstColumn="0" w:firstRowLastColumn="0" w:lastRowFirstColumn="0" w:lastRowLastColumn="0"/>
            <w:tcW w:w="1418" w:type="dxa"/>
          </w:tcPr>
          <w:p w14:paraId="0877AA0A" w14:textId="77777777" w:rsidR="00B972B2" w:rsidRPr="00FB66DA" w:rsidRDefault="00B972B2" w:rsidP="009D18F1">
            <w:pPr>
              <w:rPr>
                <w:rFonts w:cs="Arial"/>
                <w:color w:val="000000"/>
                <w:sz w:val="18"/>
                <w:szCs w:val="18"/>
              </w:rPr>
            </w:pPr>
          </w:p>
        </w:tc>
        <w:tc>
          <w:tcPr>
            <w:tcW w:w="1417" w:type="dxa"/>
          </w:tcPr>
          <w:p w14:paraId="3095A532" w14:textId="77777777" w:rsidR="00B972B2" w:rsidRPr="00FB66DA" w:rsidRDefault="00B972B2" w:rsidP="009D18F1">
            <w:pPr>
              <w:cnfStyle w:val="000000000000" w:firstRow="0" w:lastRow="0" w:firstColumn="0" w:lastColumn="0" w:oddVBand="0" w:evenVBand="0" w:oddHBand="0" w:evenHBand="0" w:firstRowFirstColumn="0" w:firstRowLastColumn="0" w:lastRowFirstColumn="0" w:lastRowLastColumn="0"/>
              <w:rPr>
                <w:rFonts w:cs="Arial"/>
                <w:b/>
                <w:color w:val="000000"/>
                <w:sz w:val="18"/>
                <w:szCs w:val="18"/>
              </w:rPr>
            </w:pPr>
          </w:p>
        </w:tc>
        <w:tc>
          <w:tcPr>
            <w:tcW w:w="1923" w:type="dxa"/>
            <w:vAlign w:val="bottom"/>
          </w:tcPr>
          <w:p w14:paraId="1CD18913" w14:textId="2AA900EF" w:rsidR="00B972B2" w:rsidRPr="00B972B2"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B972B2">
              <w:rPr>
                <w:rFonts w:cs="Arial"/>
                <w:color w:val="000000"/>
                <w:sz w:val="18"/>
                <w:szCs w:val="18"/>
              </w:rPr>
              <w:t>Urstylidae</w:t>
            </w:r>
          </w:p>
        </w:tc>
        <w:tc>
          <w:tcPr>
            <w:tcW w:w="889" w:type="dxa"/>
            <w:vAlign w:val="bottom"/>
          </w:tcPr>
          <w:p w14:paraId="2D845846" w14:textId="77777777" w:rsidR="00B972B2" w:rsidRPr="00DE70EE"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DE70EE">
              <w:rPr>
                <w:rFonts w:cs="Arial"/>
                <w:color w:val="000000"/>
                <w:sz w:val="18"/>
                <w:szCs w:val="18"/>
              </w:rPr>
              <w:t>1</w:t>
            </w:r>
          </w:p>
        </w:tc>
        <w:tc>
          <w:tcPr>
            <w:tcW w:w="889" w:type="dxa"/>
            <w:vAlign w:val="bottom"/>
          </w:tcPr>
          <w:p w14:paraId="493B3C03" w14:textId="77777777" w:rsidR="00B972B2" w:rsidRPr="00DE70EE" w:rsidRDefault="00B972B2" w:rsidP="009D18F1">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E70EE">
              <w:rPr>
                <w:rFonts w:cs="Arial"/>
                <w:sz w:val="18"/>
                <w:szCs w:val="18"/>
              </w:rPr>
              <w:t>1</w:t>
            </w:r>
          </w:p>
        </w:tc>
        <w:tc>
          <w:tcPr>
            <w:tcW w:w="3173" w:type="dxa"/>
          </w:tcPr>
          <w:p w14:paraId="007A1CFB" w14:textId="77777777" w:rsidR="00B972B2" w:rsidRPr="00DE70EE" w:rsidRDefault="00B972B2" w:rsidP="009D18F1">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E70EE">
              <w:rPr>
                <w:rFonts w:cs="Arial"/>
                <w:sz w:val="18"/>
                <w:szCs w:val="18"/>
              </w:rPr>
              <w:t>Riehl</w:t>
            </w:r>
            <w:r>
              <w:rPr>
                <w:rFonts w:cs="Arial"/>
                <w:sz w:val="18"/>
                <w:szCs w:val="18"/>
              </w:rPr>
              <w:t xml:space="preserve"> et al., </w:t>
            </w:r>
            <w:r w:rsidRPr="00DE70EE">
              <w:rPr>
                <w:rFonts w:cs="Arial"/>
                <w:sz w:val="18"/>
                <w:szCs w:val="18"/>
              </w:rPr>
              <w:t>2014</w:t>
            </w:r>
          </w:p>
        </w:tc>
      </w:tr>
      <w:tr w:rsidR="00B972B2" w:rsidRPr="00AE6E48" w14:paraId="64EC8895" w14:textId="77777777" w:rsidTr="0073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bottom w:val="single" w:sz="4" w:space="0" w:color="auto"/>
            </w:tcBorders>
          </w:tcPr>
          <w:p w14:paraId="61EE2610" w14:textId="77777777" w:rsidR="00B972B2" w:rsidRPr="00FB66DA" w:rsidRDefault="00B972B2" w:rsidP="009D18F1">
            <w:pPr>
              <w:rPr>
                <w:rFonts w:cs="Arial"/>
                <w:color w:val="000000"/>
                <w:sz w:val="18"/>
                <w:szCs w:val="18"/>
              </w:rPr>
            </w:pPr>
          </w:p>
        </w:tc>
        <w:tc>
          <w:tcPr>
            <w:tcW w:w="1417" w:type="dxa"/>
            <w:tcBorders>
              <w:bottom w:val="single" w:sz="4" w:space="0" w:color="auto"/>
            </w:tcBorders>
          </w:tcPr>
          <w:p w14:paraId="2F18DC55" w14:textId="77777777" w:rsidR="00B972B2" w:rsidRPr="00FB66DA" w:rsidRDefault="00B972B2" w:rsidP="009D18F1">
            <w:pPr>
              <w:cnfStyle w:val="000000100000" w:firstRow="0" w:lastRow="0" w:firstColumn="0" w:lastColumn="0" w:oddVBand="0" w:evenVBand="0" w:oddHBand="1" w:evenHBand="0" w:firstRowFirstColumn="0" w:firstRowLastColumn="0" w:lastRowFirstColumn="0" w:lastRowLastColumn="0"/>
              <w:rPr>
                <w:rFonts w:cs="Arial"/>
                <w:b/>
                <w:color w:val="000000"/>
                <w:sz w:val="18"/>
                <w:szCs w:val="18"/>
              </w:rPr>
            </w:pPr>
          </w:p>
        </w:tc>
        <w:tc>
          <w:tcPr>
            <w:tcW w:w="1923" w:type="dxa"/>
            <w:tcBorders>
              <w:bottom w:val="single" w:sz="4" w:space="0" w:color="auto"/>
            </w:tcBorders>
            <w:vAlign w:val="bottom"/>
          </w:tcPr>
          <w:p w14:paraId="24A75012" w14:textId="77EF36DE" w:rsidR="00B972B2" w:rsidRPr="00053F6F" w:rsidRDefault="00B972B2" w:rsidP="009D18F1">
            <w:pPr>
              <w:cnfStyle w:val="000000100000" w:firstRow="0" w:lastRow="0" w:firstColumn="0" w:lastColumn="0" w:oddVBand="0" w:evenVBand="0" w:oddHBand="1" w:evenHBand="0" w:firstRowFirstColumn="0" w:firstRowLastColumn="0" w:lastRowFirstColumn="0" w:lastRowLastColumn="0"/>
              <w:rPr>
                <w:rFonts w:cs="Arial"/>
                <w:b/>
                <w:color w:val="000000"/>
                <w:sz w:val="18"/>
                <w:szCs w:val="18"/>
              </w:rPr>
            </w:pPr>
            <w:r w:rsidRPr="00053F6F">
              <w:rPr>
                <w:rFonts w:cs="Arial"/>
                <w:b/>
                <w:color w:val="000000"/>
                <w:sz w:val="18"/>
                <w:szCs w:val="18"/>
              </w:rPr>
              <w:t>TOTAL</w:t>
            </w:r>
          </w:p>
        </w:tc>
        <w:tc>
          <w:tcPr>
            <w:tcW w:w="889" w:type="dxa"/>
            <w:tcBorders>
              <w:bottom w:val="single" w:sz="4" w:space="0" w:color="auto"/>
            </w:tcBorders>
            <w:vAlign w:val="bottom"/>
          </w:tcPr>
          <w:p w14:paraId="41B77A5A" w14:textId="3E9F68FD" w:rsidR="00B972B2" w:rsidRPr="00304B50" w:rsidRDefault="00B972B2" w:rsidP="009D18F1">
            <w:pPr>
              <w:cnfStyle w:val="000000100000" w:firstRow="0" w:lastRow="0" w:firstColumn="0" w:lastColumn="0" w:oddVBand="0" w:evenVBand="0" w:oddHBand="1" w:evenHBand="0" w:firstRowFirstColumn="0" w:firstRowLastColumn="0" w:lastRowFirstColumn="0" w:lastRowLastColumn="0"/>
              <w:rPr>
                <w:rFonts w:cs="Arial"/>
                <w:b/>
                <w:color w:val="000000"/>
                <w:sz w:val="18"/>
                <w:szCs w:val="18"/>
              </w:rPr>
            </w:pPr>
            <w:r w:rsidRPr="00304B50">
              <w:rPr>
                <w:rFonts w:cs="Arial"/>
                <w:b/>
                <w:color w:val="000000"/>
                <w:sz w:val="18"/>
                <w:szCs w:val="18"/>
              </w:rPr>
              <w:t>42</w:t>
            </w:r>
          </w:p>
        </w:tc>
        <w:tc>
          <w:tcPr>
            <w:tcW w:w="889" w:type="dxa"/>
            <w:tcBorders>
              <w:bottom w:val="single" w:sz="4" w:space="0" w:color="auto"/>
            </w:tcBorders>
            <w:vAlign w:val="bottom"/>
          </w:tcPr>
          <w:p w14:paraId="36DDA5A7" w14:textId="6EA32BDC" w:rsidR="00B972B2" w:rsidRPr="00304B50" w:rsidRDefault="00B972B2" w:rsidP="009D18F1">
            <w:pPr>
              <w:cnfStyle w:val="000000100000" w:firstRow="0" w:lastRow="0" w:firstColumn="0" w:lastColumn="0" w:oddVBand="0" w:evenVBand="0" w:oddHBand="1" w:evenHBand="0" w:firstRowFirstColumn="0" w:firstRowLastColumn="0" w:lastRowFirstColumn="0" w:lastRowLastColumn="0"/>
              <w:rPr>
                <w:rFonts w:cs="Arial"/>
                <w:b/>
                <w:sz w:val="18"/>
                <w:szCs w:val="18"/>
              </w:rPr>
            </w:pPr>
            <w:r w:rsidRPr="00304B50">
              <w:rPr>
                <w:rFonts w:cs="Arial"/>
                <w:b/>
                <w:sz w:val="18"/>
                <w:szCs w:val="18"/>
              </w:rPr>
              <w:t>14</w:t>
            </w:r>
          </w:p>
        </w:tc>
        <w:tc>
          <w:tcPr>
            <w:tcW w:w="3173" w:type="dxa"/>
            <w:tcBorders>
              <w:bottom w:val="single" w:sz="4" w:space="0" w:color="auto"/>
            </w:tcBorders>
          </w:tcPr>
          <w:p w14:paraId="7028B675" w14:textId="2FAEF142" w:rsidR="00B972B2" w:rsidRPr="00304B50" w:rsidRDefault="00B972B2" w:rsidP="009D18F1">
            <w:pPr>
              <w:cnfStyle w:val="000000100000" w:firstRow="0" w:lastRow="0" w:firstColumn="0" w:lastColumn="0" w:oddVBand="0" w:evenVBand="0" w:oddHBand="1" w:evenHBand="0" w:firstRowFirstColumn="0" w:firstRowLastColumn="0" w:lastRowFirstColumn="0" w:lastRowLastColumn="0"/>
              <w:rPr>
                <w:rFonts w:cs="Arial"/>
                <w:b/>
                <w:sz w:val="18"/>
                <w:szCs w:val="18"/>
              </w:rPr>
            </w:pPr>
            <w:r w:rsidRPr="00304B50">
              <w:rPr>
                <w:rFonts w:cs="Arial"/>
                <w:b/>
                <w:sz w:val="18"/>
                <w:szCs w:val="18"/>
              </w:rPr>
              <w:t>7</w:t>
            </w:r>
          </w:p>
        </w:tc>
      </w:tr>
      <w:tr w:rsidR="00B972B2" w:rsidRPr="00AE6E48" w14:paraId="3C7D42E3" w14:textId="77777777" w:rsidTr="007308AC">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tcBorders>
          </w:tcPr>
          <w:p w14:paraId="5EF3A3A8" w14:textId="6CB4F17C" w:rsidR="00B972B2" w:rsidRPr="00FB66DA" w:rsidRDefault="00B972B2" w:rsidP="009D18F1">
            <w:pPr>
              <w:rPr>
                <w:rFonts w:cs="Arial"/>
                <w:color w:val="000000"/>
                <w:sz w:val="18"/>
                <w:szCs w:val="18"/>
              </w:rPr>
            </w:pPr>
            <w:r w:rsidRPr="00FB66DA">
              <w:rPr>
                <w:rFonts w:cs="Arial"/>
                <w:color w:val="000000"/>
                <w:sz w:val="18"/>
                <w:szCs w:val="18"/>
              </w:rPr>
              <w:t>Malacostraca</w:t>
            </w:r>
          </w:p>
        </w:tc>
        <w:tc>
          <w:tcPr>
            <w:tcW w:w="1417" w:type="dxa"/>
            <w:tcBorders>
              <w:top w:val="single" w:sz="4" w:space="0" w:color="auto"/>
            </w:tcBorders>
          </w:tcPr>
          <w:p w14:paraId="0E820793" w14:textId="4FA7E866" w:rsidR="00B972B2" w:rsidRPr="00FB66DA" w:rsidRDefault="00B972B2" w:rsidP="009D18F1">
            <w:pPr>
              <w:cnfStyle w:val="000000000000" w:firstRow="0" w:lastRow="0" w:firstColumn="0" w:lastColumn="0" w:oddVBand="0" w:evenVBand="0" w:oddHBand="0" w:evenHBand="0" w:firstRowFirstColumn="0" w:firstRowLastColumn="0" w:lastRowFirstColumn="0" w:lastRowLastColumn="0"/>
              <w:rPr>
                <w:rFonts w:cs="Arial"/>
                <w:b/>
                <w:color w:val="000000"/>
                <w:sz w:val="18"/>
                <w:szCs w:val="18"/>
              </w:rPr>
            </w:pPr>
            <w:proofErr w:type="spellStart"/>
            <w:r w:rsidRPr="00FB66DA">
              <w:rPr>
                <w:rFonts w:cs="Arial"/>
                <w:b/>
                <w:color w:val="000000"/>
                <w:sz w:val="18"/>
                <w:szCs w:val="18"/>
              </w:rPr>
              <w:t>Tanaidacea</w:t>
            </w:r>
            <w:proofErr w:type="spellEnd"/>
          </w:p>
        </w:tc>
        <w:tc>
          <w:tcPr>
            <w:tcW w:w="1923" w:type="dxa"/>
            <w:tcBorders>
              <w:top w:val="single" w:sz="4" w:space="0" w:color="auto"/>
            </w:tcBorders>
            <w:vAlign w:val="bottom"/>
          </w:tcPr>
          <w:p w14:paraId="4E541A78" w14:textId="45A2B838" w:rsidR="00B972B2" w:rsidRPr="00B972B2"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roofErr w:type="spellStart"/>
            <w:r w:rsidRPr="00B972B2">
              <w:rPr>
                <w:rFonts w:cs="Arial"/>
                <w:color w:val="000000"/>
                <w:sz w:val="18"/>
                <w:szCs w:val="18"/>
              </w:rPr>
              <w:t>Agathotanaidae</w:t>
            </w:r>
            <w:proofErr w:type="spellEnd"/>
          </w:p>
        </w:tc>
        <w:tc>
          <w:tcPr>
            <w:tcW w:w="889" w:type="dxa"/>
            <w:tcBorders>
              <w:top w:val="single" w:sz="4" w:space="0" w:color="auto"/>
            </w:tcBorders>
            <w:vAlign w:val="bottom"/>
          </w:tcPr>
          <w:p w14:paraId="0B884543" w14:textId="3EFEBAE8" w:rsidR="00B972B2" w:rsidRPr="00E115A5"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Pr>
                <w:rFonts w:cs="Arial"/>
                <w:color w:val="000000"/>
                <w:sz w:val="18"/>
                <w:szCs w:val="18"/>
              </w:rPr>
              <w:t>6</w:t>
            </w:r>
          </w:p>
        </w:tc>
        <w:tc>
          <w:tcPr>
            <w:tcW w:w="889" w:type="dxa"/>
            <w:tcBorders>
              <w:top w:val="single" w:sz="4" w:space="0" w:color="auto"/>
            </w:tcBorders>
            <w:vAlign w:val="bottom"/>
          </w:tcPr>
          <w:p w14:paraId="05D5E2C0" w14:textId="0359CCED" w:rsidR="00B972B2" w:rsidRPr="00E115A5"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Pr>
                <w:rFonts w:cs="Arial"/>
                <w:color w:val="000000"/>
                <w:sz w:val="18"/>
                <w:szCs w:val="18"/>
              </w:rPr>
              <w:t>4</w:t>
            </w:r>
          </w:p>
        </w:tc>
        <w:tc>
          <w:tcPr>
            <w:tcW w:w="3173" w:type="dxa"/>
            <w:tcBorders>
              <w:top w:val="single" w:sz="4" w:space="0" w:color="auto"/>
            </w:tcBorders>
          </w:tcPr>
          <w:p w14:paraId="79689732" w14:textId="4D552C99" w:rsidR="00B972B2" w:rsidRPr="00E115A5"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E115A5">
              <w:rPr>
                <w:rFonts w:cs="Arial"/>
                <w:color w:val="000000"/>
                <w:sz w:val="18"/>
                <w:szCs w:val="18"/>
              </w:rPr>
              <w:t>Larsen</w:t>
            </w:r>
            <w:r>
              <w:rPr>
                <w:rFonts w:cs="Arial"/>
                <w:color w:val="000000"/>
                <w:sz w:val="18"/>
                <w:szCs w:val="18"/>
              </w:rPr>
              <w:t xml:space="preserve"> </w:t>
            </w:r>
            <w:r w:rsidRPr="00E115A5">
              <w:rPr>
                <w:rFonts w:cs="Arial"/>
                <w:color w:val="000000"/>
                <w:sz w:val="18"/>
                <w:szCs w:val="18"/>
              </w:rPr>
              <w:t>1999</w:t>
            </w:r>
            <w:r>
              <w:rPr>
                <w:rFonts w:cs="Arial"/>
                <w:color w:val="000000"/>
                <w:sz w:val="18"/>
                <w:szCs w:val="18"/>
              </w:rPr>
              <w:t>; Ste</w:t>
            </w:r>
            <w:r w:rsidRPr="008506ED">
              <w:rPr>
                <w:rFonts w:cs="Arial"/>
                <w:color w:val="000000"/>
                <w:sz w:val="18"/>
                <w:szCs w:val="18"/>
              </w:rPr>
              <w:t>pien</w:t>
            </w:r>
            <w:r>
              <w:rPr>
                <w:rFonts w:cs="Arial"/>
                <w:color w:val="000000"/>
                <w:sz w:val="18"/>
                <w:szCs w:val="18"/>
              </w:rPr>
              <w:t xml:space="preserve"> et al., 2022</w:t>
            </w:r>
          </w:p>
        </w:tc>
      </w:tr>
      <w:tr w:rsidR="00B972B2" w:rsidRPr="00AE6E48" w14:paraId="35B72877" w14:textId="77777777" w:rsidTr="0073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B24B067" w14:textId="77777777" w:rsidR="00B972B2" w:rsidRPr="00FB66DA" w:rsidRDefault="00B972B2" w:rsidP="009D18F1">
            <w:pPr>
              <w:rPr>
                <w:rFonts w:cs="Arial"/>
                <w:color w:val="000000"/>
                <w:sz w:val="18"/>
                <w:szCs w:val="18"/>
              </w:rPr>
            </w:pPr>
          </w:p>
        </w:tc>
        <w:tc>
          <w:tcPr>
            <w:tcW w:w="1417" w:type="dxa"/>
          </w:tcPr>
          <w:p w14:paraId="3CC70219" w14:textId="77777777" w:rsidR="00B972B2" w:rsidRPr="00FB66DA" w:rsidRDefault="00B972B2" w:rsidP="009D18F1">
            <w:pPr>
              <w:cnfStyle w:val="000000100000" w:firstRow="0" w:lastRow="0" w:firstColumn="0" w:lastColumn="0" w:oddVBand="0" w:evenVBand="0" w:oddHBand="1" w:evenHBand="0" w:firstRowFirstColumn="0" w:firstRowLastColumn="0" w:lastRowFirstColumn="0" w:lastRowLastColumn="0"/>
              <w:rPr>
                <w:rFonts w:cs="Arial"/>
                <w:b/>
                <w:color w:val="000000"/>
                <w:sz w:val="18"/>
                <w:szCs w:val="18"/>
              </w:rPr>
            </w:pPr>
          </w:p>
        </w:tc>
        <w:tc>
          <w:tcPr>
            <w:tcW w:w="1923" w:type="dxa"/>
            <w:vAlign w:val="bottom"/>
          </w:tcPr>
          <w:p w14:paraId="2C7BE3B2" w14:textId="2D6953F7" w:rsidR="00B972B2" w:rsidRPr="00B972B2"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B972B2">
              <w:rPr>
                <w:rFonts w:cs="Arial"/>
                <w:color w:val="000000"/>
                <w:sz w:val="18"/>
                <w:szCs w:val="18"/>
              </w:rPr>
              <w:t>Akanthophoreidae</w:t>
            </w:r>
            <w:proofErr w:type="spellEnd"/>
          </w:p>
        </w:tc>
        <w:tc>
          <w:tcPr>
            <w:tcW w:w="889" w:type="dxa"/>
            <w:vAlign w:val="bottom"/>
          </w:tcPr>
          <w:p w14:paraId="27DAE65A" w14:textId="77777777" w:rsidR="00B972B2" w:rsidRPr="00E115A5"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E115A5">
              <w:rPr>
                <w:rFonts w:cs="Arial"/>
                <w:color w:val="000000"/>
                <w:sz w:val="18"/>
                <w:szCs w:val="18"/>
              </w:rPr>
              <w:t>2</w:t>
            </w:r>
          </w:p>
        </w:tc>
        <w:tc>
          <w:tcPr>
            <w:tcW w:w="889" w:type="dxa"/>
            <w:vAlign w:val="bottom"/>
          </w:tcPr>
          <w:p w14:paraId="13C3D780" w14:textId="77777777" w:rsidR="00B972B2" w:rsidRPr="00E115A5"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E115A5">
              <w:rPr>
                <w:rFonts w:cs="Arial"/>
                <w:color w:val="000000"/>
                <w:sz w:val="18"/>
                <w:szCs w:val="18"/>
              </w:rPr>
              <w:t>2</w:t>
            </w:r>
          </w:p>
        </w:tc>
        <w:tc>
          <w:tcPr>
            <w:tcW w:w="3173" w:type="dxa"/>
          </w:tcPr>
          <w:p w14:paraId="5B2F03F1" w14:textId="77777777" w:rsidR="00B972B2" w:rsidRPr="00E115A5"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E115A5">
              <w:rPr>
                <w:rFonts w:cs="Arial"/>
                <w:color w:val="000000"/>
                <w:sz w:val="18"/>
                <w:szCs w:val="18"/>
              </w:rPr>
              <w:t>Larsen</w:t>
            </w:r>
            <w:r>
              <w:rPr>
                <w:rFonts w:cs="Arial"/>
                <w:color w:val="000000"/>
                <w:sz w:val="18"/>
                <w:szCs w:val="18"/>
              </w:rPr>
              <w:t xml:space="preserve"> </w:t>
            </w:r>
            <w:r w:rsidRPr="00E115A5">
              <w:rPr>
                <w:rFonts w:cs="Arial"/>
                <w:color w:val="000000"/>
                <w:sz w:val="18"/>
                <w:szCs w:val="18"/>
              </w:rPr>
              <w:t>2011a</w:t>
            </w:r>
          </w:p>
        </w:tc>
      </w:tr>
      <w:tr w:rsidR="00B972B2" w:rsidRPr="00AE6E48" w14:paraId="1D60AB1A" w14:textId="77777777" w:rsidTr="007308AC">
        <w:tc>
          <w:tcPr>
            <w:cnfStyle w:val="001000000000" w:firstRow="0" w:lastRow="0" w:firstColumn="1" w:lastColumn="0" w:oddVBand="0" w:evenVBand="0" w:oddHBand="0" w:evenHBand="0" w:firstRowFirstColumn="0" w:firstRowLastColumn="0" w:lastRowFirstColumn="0" w:lastRowLastColumn="0"/>
            <w:tcW w:w="1418" w:type="dxa"/>
          </w:tcPr>
          <w:p w14:paraId="6B64BC7E" w14:textId="77777777" w:rsidR="00B972B2" w:rsidRPr="00FB66DA" w:rsidRDefault="00B972B2" w:rsidP="009D18F1">
            <w:pPr>
              <w:rPr>
                <w:rFonts w:cs="Arial"/>
                <w:color w:val="000000"/>
                <w:sz w:val="18"/>
                <w:szCs w:val="18"/>
              </w:rPr>
            </w:pPr>
          </w:p>
        </w:tc>
        <w:tc>
          <w:tcPr>
            <w:tcW w:w="1417" w:type="dxa"/>
          </w:tcPr>
          <w:p w14:paraId="0851471E" w14:textId="77777777" w:rsidR="00B972B2" w:rsidRPr="00FB66DA" w:rsidRDefault="00B972B2" w:rsidP="009D18F1">
            <w:pPr>
              <w:cnfStyle w:val="000000000000" w:firstRow="0" w:lastRow="0" w:firstColumn="0" w:lastColumn="0" w:oddVBand="0" w:evenVBand="0" w:oddHBand="0" w:evenHBand="0" w:firstRowFirstColumn="0" w:firstRowLastColumn="0" w:lastRowFirstColumn="0" w:lastRowLastColumn="0"/>
              <w:rPr>
                <w:rFonts w:cs="Arial"/>
                <w:b/>
                <w:color w:val="000000"/>
                <w:sz w:val="18"/>
                <w:szCs w:val="18"/>
              </w:rPr>
            </w:pPr>
          </w:p>
        </w:tc>
        <w:tc>
          <w:tcPr>
            <w:tcW w:w="1923" w:type="dxa"/>
            <w:vAlign w:val="bottom"/>
          </w:tcPr>
          <w:p w14:paraId="4E9836FE" w14:textId="39A84AFB" w:rsidR="00B972B2" w:rsidRPr="00B972B2"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roofErr w:type="spellStart"/>
            <w:r w:rsidRPr="00B972B2">
              <w:rPr>
                <w:rFonts w:cs="Arial"/>
                <w:color w:val="000000"/>
                <w:sz w:val="18"/>
                <w:szCs w:val="18"/>
              </w:rPr>
              <w:t>Colletteidae</w:t>
            </w:r>
            <w:proofErr w:type="spellEnd"/>
          </w:p>
        </w:tc>
        <w:tc>
          <w:tcPr>
            <w:tcW w:w="889" w:type="dxa"/>
            <w:vAlign w:val="bottom"/>
          </w:tcPr>
          <w:p w14:paraId="40829F57" w14:textId="77777777" w:rsidR="00B972B2" w:rsidRPr="00E115A5"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E115A5">
              <w:rPr>
                <w:rFonts w:cs="Arial"/>
                <w:color w:val="000000"/>
                <w:sz w:val="18"/>
                <w:szCs w:val="18"/>
              </w:rPr>
              <w:t>10</w:t>
            </w:r>
          </w:p>
        </w:tc>
        <w:tc>
          <w:tcPr>
            <w:tcW w:w="889" w:type="dxa"/>
            <w:vAlign w:val="bottom"/>
          </w:tcPr>
          <w:p w14:paraId="6E27AA1D" w14:textId="77777777" w:rsidR="00B972B2" w:rsidRPr="00E115A5"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E115A5">
              <w:rPr>
                <w:rFonts w:cs="Arial"/>
                <w:color w:val="000000"/>
                <w:sz w:val="18"/>
                <w:szCs w:val="18"/>
              </w:rPr>
              <w:t>4</w:t>
            </w:r>
          </w:p>
        </w:tc>
        <w:tc>
          <w:tcPr>
            <w:tcW w:w="3173" w:type="dxa"/>
          </w:tcPr>
          <w:p w14:paraId="02B60EC1" w14:textId="77777777" w:rsidR="00B972B2" w:rsidRPr="00E115A5"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E115A5">
              <w:rPr>
                <w:rFonts w:cs="Arial"/>
                <w:color w:val="000000"/>
                <w:sz w:val="18"/>
                <w:szCs w:val="18"/>
              </w:rPr>
              <w:t>Larsen</w:t>
            </w:r>
            <w:r>
              <w:rPr>
                <w:rFonts w:cs="Arial"/>
                <w:color w:val="000000"/>
                <w:sz w:val="18"/>
                <w:szCs w:val="18"/>
              </w:rPr>
              <w:t xml:space="preserve"> </w:t>
            </w:r>
            <w:r w:rsidRPr="00E115A5">
              <w:rPr>
                <w:rFonts w:cs="Arial"/>
                <w:color w:val="000000"/>
                <w:sz w:val="18"/>
                <w:szCs w:val="18"/>
              </w:rPr>
              <w:t>2011a</w:t>
            </w:r>
            <w:r>
              <w:rPr>
                <w:rFonts w:cs="Arial"/>
                <w:color w:val="000000"/>
                <w:sz w:val="18"/>
                <w:szCs w:val="18"/>
              </w:rPr>
              <w:t xml:space="preserve">; </w:t>
            </w:r>
            <w:r w:rsidRPr="00E115A5">
              <w:rPr>
                <w:rFonts w:cs="Arial"/>
                <w:color w:val="000000"/>
                <w:sz w:val="18"/>
                <w:szCs w:val="18"/>
              </w:rPr>
              <w:t>Wi</w:t>
            </w:r>
            <w:r>
              <w:rPr>
                <w:rFonts w:cs="Arial"/>
                <w:color w:val="000000"/>
                <w:sz w:val="18"/>
                <w:szCs w:val="18"/>
              </w:rPr>
              <w:t xml:space="preserve"> et al., </w:t>
            </w:r>
            <w:r w:rsidRPr="00E115A5">
              <w:rPr>
                <w:rFonts w:cs="Arial"/>
                <w:color w:val="000000"/>
                <w:sz w:val="18"/>
                <w:szCs w:val="18"/>
              </w:rPr>
              <w:t>2015</w:t>
            </w:r>
            <w:r>
              <w:rPr>
                <w:rFonts w:cs="Arial"/>
                <w:color w:val="000000"/>
                <w:sz w:val="18"/>
                <w:szCs w:val="18"/>
              </w:rPr>
              <w:t>a</w:t>
            </w:r>
          </w:p>
        </w:tc>
      </w:tr>
      <w:tr w:rsidR="00B972B2" w:rsidRPr="00AE6E48" w14:paraId="357B6D17" w14:textId="77777777" w:rsidTr="0073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4FCADFC" w14:textId="77777777" w:rsidR="00B972B2" w:rsidRPr="00FB66DA" w:rsidRDefault="00B972B2" w:rsidP="009D18F1">
            <w:pPr>
              <w:rPr>
                <w:rFonts w:cs="Arial"/>
                <w:color w:val="000000"/>
                <w:sz w:val="18"/>
                <w:szCs w:val="18"/>
              </w:rPr>
            </w:pPr>
          </w:p>
        </w:tc>
        <w:tc>
          <w:tcPr>
            <w:tcW w:w="1417" w:type="dxa"/>
          </w:tcPr>
          <w:p w14:paraId="022A04B8" w14:textId="77777777" w:rsidR="00B972B2" w:rsidRPr="00FB66DA" w:rsidRDefault="00B972B2" w:rsidP="009D18F1">
            <w:pPr>
              <w:cnfStyle w:val="000000100000" w:firstRow="0" w:lastRow="0" w:firstColumn="0" w:lastColumn="0" w:oddVBand="0" w:evenVBand="0" w:oddHBand="1" w:evenHBand="0" w:firstRowFirstColumn="0" w:firstRowLastColumn="0" w:lastRowFirstColumn="0" w:lastRowLastColumn="0"/>
              <w:rPr>
                <w:rFonts w:cs="Arial"/>
                <w:b/>
                <w:color w:val="000000"/>
                <w:sz w:val="18"/>
                <w:szCs w:val="18"/>
              </w:rPr>
            </w:pPr>
          </w:p>
        </w:tc>
        <w:tc>
          <w:tcPr>
            <w:tcW w:w="1923" w:type="dxa"/>
            <w:vAlign w:val="bottom"/>
          </w:tcPr>
          <w:p w14:paraId="2090C5A3" w14:textId="31220BC3" w:rsidR="00B972B2" w:rsidRPr="00B972B2"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B972B2">
              <w:rPr>
                <w:rFonts w:cs="Arial"/>
                <w:color w:val="000000"/>
                <w:sz w:val="18"/>
                <w:szCs w:val="18"/>
              </w:rPr>
              <w:t>Neotanaidae</w:t>
            </w:r>
            <w:proofErr w:type="spellEnd"/>
          </w:p>
        </w:tc>
        <w:tc>
          <w:tcPr>
            <w:tcW w:w="889" w:type="dxa"/>
            <w:vAlign w:val="bottom"/>
          </w:tcPr>
          <w:p w14:paraId="6CFAC9BD" w14:textId="579CCD03" w:rsidR="00B972B2" w:rsidRPr="00E115A5"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Pr>
                <w:rFonts w:cs="Arial"/>
                <w:color w:val="000000"/>
                <w:sz w:val="18"/>
                <w:szCs w:val="18"/>
              </w:rPr>
              <w:t>6</w:t>
            </w:r>
          </w:p>
        </w:tc>
        <w:tc>
          <w:tcPr>
            <w:tcW w:w="889" w:type="dxa"/>
            <w:vAlign w:val="bottom"/>
          </w:tcPr>
          <w:p w14:paraId="6C1A5B75" w14:textId="77777777" w:rsidR="00B972B2" w:rsidRPr="00E115A5"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E115A5">
              <w:rPr>
                <w:rFonts w:cs="Arial"/>
                <w:color w:val="000000"/>
                <w:sz w:val="18"/>
                <w:szCs w:val="18"/>
              </w:rPr>
              <w:t>5</w:t>
            </w:r>
          </w:p>
        </w:tc>
        <w:tc>
          <w:tcPr>
            <w:tcW w:w="3173" w:type="dxa"/>
          </w:tcPr>
          <w:p w14:paraId="4A3384D3" w14:textId="77777777" w:rsidR="00B972B2" w:rsidRPr="00E115A5"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E115A5">
              <w:rPr>
                <w:rFonts w:cs="Arial"/>
                <w:color w:val="000000"/>
                <w:sz w:val="18"/>
                <w:szCs w:val="18"/>
              </w:rPr>
              <w:t>Arauijo</w:t>
            </w:r>
            <w:proofErr w:type="spellEnd"/>
            <w:r w:rsidRPr="00E115A5">
              <w:rPr>
                <w:rFonts w:cs="Arial"/>
                <w:color w:val="000000"/>
                <w:sz w:val="18"/>
                <w:szCs w:val="18"/>
              </w:rPr>
              <w:t>-Silva</w:t>
            </w:r>
            <w:r>
              <w:rPr>
                <w:rFonts w:cs="Arial"/>
                <w:color w:val="000000"/>
                <w:sz w:val="18"/>
                <w:szCs w:val="18"/>
              </w:rPr>
              <w:t xml:space="preserve"> et al., </w:t>
            </w:r>
            <w:r w:rsidRPr="00E115A5">
              <w:rPr>
                <w:rFonts w:cs="Arial"/>
                <w:color w:val="000000"/>
                <w:sz w:val="18"/>
                <w:szCs w:val="18"/>
              </w:rPr>
              <w:t>2015</w:t>
            </w:r>
            <w:r>
              <w:rPr>
                <w:rFonts w:cs="Arial"/>
                <w:color w:val="000000"/>
                <w:sz w:val="18"/>
                <w:szCs w:val="18"/>
              </w:rPr>
              <w:t>; Wi et al., 2014; Wi et al., 2015b</w:t>
            </w:r>
          </w:p>
        </w:tc>
      </w:tr>
      <w:tr w:rsidR="00B972B2" w:rsidRPr="00AE6E48" w14:paraId="032204E9" w14:textId="77777777" w:rsidTr="007308AC">
        <w:tc>
          <w:tcPr>
            <w:cnfStyle w:val="001000000000" w:firstRow="0" w:lastRow="0" w:firstColumn="1" w:lastColumn="0" w:oddVBand="0" w:evenVBand="0" w:oddHBand="0" w:evenHBand="0" w:firstRowFirstColumn="0" w:firstRowLastColumn="0" w:lastRowFirstColumn="0" w:lastRowLastColumn="0"/>
            <w:tcW w:w="1418" w:type="dxa"/>
          </w:tcPr>
          <w:p w14:paraId="25EFC7E9" w14:textId="77777777" w:rsidR="00B972B2" w:rsidRPr="00FB66DA" w:rsidRDefault="00B972B2" w:rsidP="009D18F1">
            <w:pPr>
              <w:rPr>
                <w:rFonts w:cs="Arial"/>
                <w:color w:val="000000"/>
                <w:sz w:val="18"/>
                <w:szCs w:val="18"/>
              </w:rPr>
            </w:pPr>
          </w:p>
        </w:tc>
        <w:tc>
          <w:tcPr>
            <w:tcW w:w="1417" w:type="dxa"/>
          </w:tcPr>
          <w:p w14:paraId="29265569" w14:textId="77777777" w:rsidR="00B972B2" w:rsidRPr="00FB66DA" w:rsidRDefault="00B972B2" w:rsidP="009D18F1">
            <w:pPr>
              <w:cnfStyle w:val="000000000000" w:firstRow="0" w:lastRow="0" w:firstColumn="0" w:lastColumn="0" w:oddVBand="0" w:evenVBand="0" w:oddHBand="0" w:evenHBand="0" w:firstRowFirstColumn="0" w:firstRowLastColumn="0" w:lastRowFirstColumn="0" w:lastRowLastColumn="0"/>
              <w:rPr>
                <w:rFonts w:cs="Arial"/>
                <w:b/>
                <w:color w:val="000000"/>
                <w:sz w:val="18"/>
                <w:szCs w:val="18"/>
              </w:rPr>
            </w:pPr>
          </w:p>
        </w:tc>
        <w:tc>
          <w:tcPr>
            <w:tcW w:w="1923" w:type="dxa"/>
            <w:vAlign w:val="bottom"/>
          </w:tcPr>
          <w:p w14:paraId="5B14EE69" w14:textId="2103C842" w:rsidR="00B972B2" w:rsidRPr="00B972B2"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roofErr w:type="spellStart"/>
            <w:r w:rsidRPr="00B972B2">
              <w:rPr>
                <w:rFonts w:cs="Arial"/>
                <w:color w:val="000000"/>
                <w:sz w:val="18"/>
                <w:szCs w:val="18"/>
              </w:rPr>
              <w:t>Paranarthrurellidae</w:t>
            </w:r>
            <w:proofErr w:type="spellEnd"/>
          </w:p>
        </w:tc>
        <w:tc>
          <w:tcPr>
            <w:tcW w:w="889" w:type="dxa"/>
            <w:vAlign w:val="bottom"/>
          </w:tcPr>
          <w:p w14:paraId="4D0B10EE" w14:textId="77777777" w:rsidR="00B972B2" w:rsidRPr="00E115A5"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E115A5">
              <w:rPr>
                <w:rFonts w:cs="Arial"/>
                <w:color w:val="000000"/>
                <w:sz w:val="18"/>
                <w:szCs w:val="18"/>
              </w:rPr>
              <w:t>2</w:t>
            </w:r>
          </w:p>
        </w:tc>
        <w:tc>
          <w:tcPr>
            <w:tcW w:w="889" w:type="dxa"/>
            <w:vAlign w:val="bottom"/>
          </w:tcPr>
          <w:p w14:paraId="3C954BAF" w14:textId="77777777" w:rsidR="00B972B2" w:rsidRPr="00E115A5"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E115A5">
              <w:rPr>
                <w:rFonts w:cs="Arial"/>
                <w:color w:val="000000"/>
                <w:sz w:val="18"/>
                <w:szCs w:val="18"/>
              </w:rPr>
              <w:t>2</w:t>
            </w:r>
          </w:p>
        </w:tc>
        <w:tc>
          <w:tcPr>
            <w:tcW w:w="3173" w:type="dxa"/>
          </w:tcPr>
          <w:p w14:paraId="46854E84" w14:textId="4F6BCDFE" w:rsidR="00B972B2" w:rsidRPr="00E115A5" w:rsidRDefault="00053C5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053C52">
              <w:rPr>
                <w:rFonts w:cs="Arial"/>
                <w:color w:val="000000"/>
                <w:sz w:val="18"/>
                <w:szCs w:val="18"/>
              </w:rPr>
              <w:t>Błaże</w:t>
            </w:r>
            <w:r w:rsidR="00B972B2" w:rsidRPr="004F3EE6">
              <w:rPr>
                <w:rFonts w:cs="Arial"/>
                <w:color w:val="000000"/>
                <w:sz w:val="18"/>
                <w:szCs w:val="18"/>
              </w:rPr>
              <w:t>wicz</w:t>
            </w:r>
            <w:r w:rsidR="00B972B2">
              <w:rPr>
                <w:rFonts w:cs="Arial"/>
                <w:color w:val="000000"/>
                <w:sz w:val="18"/>
                <w:szCs w:val="18"/>
              </w:rPr>
              <w:t xml:space="preserve"> et al., </w:t>
            </w:r>
            <w:r w:rsidR="00B972B2" w:rsidRPr="004F3EE6">
              <w:rPr>
                <w:rFonts w:cs="Arial"/>
                <w:color w:val="000000"/>
                <w:sz w:val="18"/>
                <w:szCs w:val="18"/>
              </w:rPr>
              <w:t>2019</w:t>
            </w:r>
            <w:r w:rsidR="00B972B2">
              <w:rPr>
                <w:rFonts w:cs="Arial"/>
                <w:color w:val="000000"/>
                <w:sz w:val="18"/>
                <w:szCs w:val="18"/>
              </w:rPr>
              <w:t xml:space="preserve">; </w:t>
            </w:r>
            <w:r w:rsidR="00B972B2" w:rsidRPr="004F3EE6">
              <w:rPr>
                <w:rFonts w:cs="Arial"/>
                <w:color w:val="000000"/>
                <w:sz w:val="18"/>
                <w:szCs w:val="18"/>
              </w:rPr>
              <w:t>Larsen</w:t>
            </w:r>
            <w:r w:rsidR="00B972B2">
              <w:rPr>
                <w:rFonts w:cs="Arial"/>
                <w:color w:val="000000"/>
                <w:sz w:val="18"/>
                <w:szCs w:val="18"/>
              </w:rPr>
              <w:t xml:space="preserve"> </w:t>
            </w:r>
            <w:r w:rsidR="00B972B2" w:rsidRPr="004F3EE6">
              <w:rPr>
                <w:rFonts w:cs="Arial"/>
                <w:color w:val="000000"/>
                <w:sz w:val="18"/>
                <w:szCs w:val="18"/>
              </w:rPr>
              <w:t>&amp;</w:t>
            </w:r>
            <w:r w:rsidR="00B972B2">
              <w:rPr>
                <w:rFonts w:cs="Arial"/>
                <w:color w:val="000000"/>
                <w:sz w:val="18"/>
                <w:szCs w:val="18"/>
              </w:rPr>
              <w:t xml:space="preserve"> </w:t>
            </w:r>
            <w:proofErr w:type="spellStart"/>
            <w:r w:rsidR="00B972B2" w:rsidRPr="004F3EE6">
              <w:rPr>
                <w:rFonts w:cs="Arial"/>
                <w:color w:val="000000"/>
                <w:sz w:val="18"/>
                <w:szCs w:val="18"/>
              </w:rPr>
              <w:t>Arauijo</w:t>
            </w:r>
            <w:proofErr w:type="spellEnd"/>
            <w:r w:rsidR="00B972B2" w:rsidRPr="004F3EE6">
              <w:rPr>
                <w:rFonts w:cs="Arial"/>
                <w:color w:val="000000"/>
                <w:sz w:val="18"/>
                <w:szCs w:val="18"/>
              </w:rPr>
              <w:t>-Silva</w:t>
            </w:r>
            <w:r w:rsidR="00B972B2">
              <w:rPr>
                <w:rFonts w:cs="Arial"/>
                <w:color w:val="000000"/>
                <w:sz w:val="18"/>
                <w:szCs w:val="18"/>
              </w:rPr>
              <w:t xml:space="preserve"> </w:t>
            </w:r>
            <w:r w:rsidR="00B972B2" w:rsidRPr="004F3EE6">
              <w:rPr>
                <w:rFonts w:cs="Arial"/>
                <w:color w:val="000000"/>
                <w:sz w:val="18"/>
                <w:szCs w:val="18"/>
              </w:rPr>
              <w:t>2014</w:t>
            </w:r>
          </w:p>
        </w:tc>
      </w:tr>
      <w:tr w:rsidR="00B972B2" w:rsidRPr="00AE6E48" w14:paraId="691A2912" w14:textId="77777777" w:rsidTr="0073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79DDDCD" w14:textId="77777777" w:rsidR="00B972B2" w:rsidRPr="00FB66DA" w:rsidRDefault="00B972B2" w:rsidP="009D18F1">
            <w:pPr>
              <w:rPr>
                <w:rFonts w:cs="Arial"/>
                <w:color w:val="000000"/>
                <w:sz w:val="18"/>
                <w:szCs w:val="18"/>
              </w:rPr>
            </w:pPr>
          </w:p>
        </w:tc>
        <w:tc>
          <w:tcPr>
            <w:tcW w:w="1417" w:type="dxa"/>
          </w:tcPr>
          <w:p w14:paraId="374AAD37" w14:textId="77777777" w:rsidR="00B972B2" w:rsidRPr="00FB66DA" w:rsidRDefault="00B972B2" w:rsidP="009D18F1">
            <w:pPr>
              <w:cnfStyle w:val="000000100000" w:firstRow="0" w:lastRow="0" w:firstColumn="0" w:lastColumn="0" w:oddVBand="0" w:evenVBand="0" w:oddHBand="1" w:evenHBand="0" w:firstRowFirstColumn="0" w:firstRowLastColumn="0" w:lastRowFirstColumn="0" w:lastRowLastColumn="0"/>
              <w:rPr>
                <w:rFonts w:cs="Arial"/>
                <w:b/>
                <w:color w:val="000000"/>
                <w:sz w:val="18"/>
                <w:szCs w:val="18"/>
              </w:rPr>
            </w:pPr>
          </w:p>
        </w:tc>
        <w:tc>
          <w:tcPr>
            <w:tcW w:w="1923" w:type="dxa"/>
            <w:vAlign w:val="bottom"/>
          </w:tcPr>
          <w:p w14:paraId="4B2301C9" w14:textId="3EA767EC" w:rsidR="00B972B2" w:rsidRPr="00B972B2"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B972B2">
              <w:rPr>
                <w:rFonts w:cs="Arial"/>
                <w:color w:val="000000"/>
                <w:sz w:val="18"/>
                <w:szCs w:val="18"/>
              </w:rPr>
              <w:t>Paratanaoidea</w:t>
            </w:r>
            <w:proofErr w:type="spellEnd"/>
            <w:r w:rsidRPr="00B972B2">
              <w:rPr>
                <w:rFonts w:cs="Arial"/>
                <w:color w:val="000000"/>
                <w:sz w:val="18"/>
                <w:szCs w:val="18"/>
              </w:rPr>
              <w:t xml:space="preserve"> incertae sedis</w:t>
            </w:r>
          </w:p>
        </w:tc>
        <w:tc>
          <w:tcPr>
            <w:tcW w:w="889" w:type="dxa"/>
            <w:vAlign w:val="bottom"/>
          </w:tcPr>
          <w:p w14:paraId="19085D22" w14:textId="77777777" w:rsidR="00B972B2" w:rsidRPr="00E115A5"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E115A5">
              <w:rPr>
                <w:rFonts w:cs="Arial"/>
                <w:color w:val="000000"/>
                <w:sz w:val="18"/>
                <w:szCs w:val="18"/>
              </w:rPr>
              <w:t>4</w:t>
            </w:r>
          </w:p>
        </w:tc>
        <w:tc>
          <w:tcPr>
            <w:tcW w:w="889" w:type="dxa"/>
            <w:vAlign w:val="bottom"/>
          </w:tcPr>
          <w:p w14:paraId="70E9950D" w14:textId="77777777" w:rsidR="00B972B2" w:rsidRPr="00E115A5"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E115A5">
              <w:rPr>
                <w:rFonts w:cs="Arial"/>
                <w:color w:val="000000"/>
                <w:sz w:val="18"/>
                <w:szCs w:val="18"/>
              </w:rPr>
              <w:t>3</w:t>
            </w:r>
          </w:p>
        </w:tc>
        <w:tc>
          <w:tcPr>
            <w:tcW w:w="3173" w:type="dxa"/>
          </w:tcPr>
          <w:p w14:paraId="4C07FA4D" w14:textId="77777777" w:rsidR="00B972B2" w:rsidRPr="00E115A5"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4F3EE6">
              <w:rPr>
                <w:rFonts w:cs="Arial"/>
                <w:color w:val="000000"/>
                <w:sz w:val="18"/>
                <w:szCs w:val="18"/>
              </w:rPr>
              <w:t>Chim</w:t>
            </w:r>
            <w:r>
              <w:rPr>
                <w:rFonts w:cs="Arial"/>
                <w:color w:val="000000"/>
                <w:sz w:val="18"/>
                <w:szCs w:val="18"/>
              </w:rPr>
              <w:t xml:space="preserve"> </w:t>
            </w:r>
            <w:r w:rsidRPr="004F3EE6">
              <w:rPr>
                <w:rFonts w:cs="Arial"/>
                <w:color w:val="000000"/>
                <w:sz w:val="18"/>
                <w:szCs w:val="18"/>
              </w:rPr>
              <w:t>Tong</w:t>
            </w:r>
            <w:r>
              <w:rPr>
                <w:rFonts w:cs="Arial"/>
                <w:color w:val="000000"/>
                <w:sz w:val="18"/>
                <w:szCs w:val="18"/>
              </w:rPr>
              <w:t xml:space="preserve"> </w:t>
            </w:r>
            <w:r w:rsidRPr="004F3EE6">
              <w:rPr>
                <w:rFonts w:cs="Arial"/>
                <w:color w:val="000000"/>
                <w:sz w:val="18"/>
                <w:szCs w:val="18"/>
              </w:rPr>
              <w:t>2020</w:t>
            </w:r>
            <w:r>
              <w:rPr>
                <w:rFonts w:cs="Arial"/>
                <w:color w:val="000000"/>
                <w:sz w:val="18"/>
                <w:szCs w:val="18"/>
              </w:rPr>
              <w:t xml:space="preserve">; </w:t>
            </w:r>
            <w:r w:rsidRPr="004F3EE6">
              <w:rPr>
                <w:rFonts w:cs="Arial"/>
                <w:color w:val="000000"/>
                <w:sz w:val="18"/>
                <w:szCs w:val="18"/>
              </w:rPr>
              <w:t>Larsen</w:t>
            </w:r>
            <w:r>
              <w:rPr>
                <w:rFonts w:cs="Arial"/>
                <w:color w:val="000000"/>
                <w:sz w:val="18"/>
                <w:szCs w:val="18"/>
              </w:rPr>
              <w:t xml:space="preserve"> </w:t>
            </w:r>
            <w:r w:rsidRPr="004F3EE6">
              <w:rPr>
                <w:rFonts w:cs="Arial"/>
                <w:color w:val="000000"/>
                <w:sz w:val="18"/>
                <w:szCs w:val="18"/>
              </w:rPr>
              <w:t>2011a</w:t>
            </w:r>
          </w:p>
        </w:tc>
      </w:tr>
      <w:tr w:rsidR="00B972B2" w:rsidRPr="00AE6E48" w14:paraId="399C1879" w14:textId="77777777" w:rsidTr="007308AC">
        <w:trPr>
          <w:trHeight w:val="66"/>
        </w:trPr>
        <w:tc>
          <w:tcPr>
            <w:cnfStyle w:val="001000000000" w:firstRow="0" w:lastRow="0" w:firstColumn="1" w:lastColumn="0" w:oddVBand="0" w:evenVBand="0" w:oddHBand="0" w:evenHBand="0" w:firstRowFirstColumn="0" w:firstRowLastColumn="0" w:lastRowFirstColumn="0" w:lastRowLastColumn="0"/>
            <w:tcW w:w="1418" w:type="dxa"/>
          </w:tcPr>
          <w:p w14:paraId="2B7AE053" w14:textId="77777777" w:rsidR="00B972B2" w:rsidRPr="00FB66DA" w:rsidRDefault="00B972B2" w:rsidP="009D18F1">
            <w:pPr>
              <w:rPr>
                <w:rFonts w:cs="Arial"/>
                <w:color w:val="000000"/>
                <w:sz w:val="18"/>
                <w:szCs w:val="18"/>
              </w:rPr>
            </w:pPr>
          </w:p>
        </w:tc>
        <w:tc>
          <w:tcPr>
            <w:tcW w:w="1417" w:type="dxa"/>
          </w:tcPr>
          <w:p w14:paraId="2F3075C4" w14:textId="77777777" w:rsidR="00B972B2" w:rsidRPr="00FB66DA" w:rsidRDefault="00B972B2" w:rsidP="009D18F1">
            <w:pPr>
              <w:cnfStyle w:val="000000000000" w:firstRow="0" w:lastRow="0" w:firstColumn="0" w:lastColumn="0" w:oddVBand="0" w:evenVBand="0" w:oddHBand="0" w:evenHBand="0" w:firstRowFirstColumn="0" w:firstRowLastColumn="0" w:lastRowFirstColumn="0" w:lastRowLastColumn="0"/>
              <w:rPr>
                <w:rFonts w:cs="Arial"/>
                <w:b/>
                <w:color w:val="000000"/>
                <w:sz w:val="18"/>
                <w:szCs w:val="18"/>
              </w:rPr>
            </w:pPr>
          </w:p>
        </w:tc>
        <w:tc>
          <w:tcPr>
            <w:tcW w:w="1923" w:type="dxa"/>
            <w:vAlign w:val="bottom"/>
          </w:tcPr>
          <w:p w14:paraId="2BA69439" w14:textId="46E3E0B6" w:rsidR="00B972B2" w:rsidRPr="00B972B2"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roofErr w:type="spellStart"/>
            <w:r w:rsidRPr="00B972B2">
              <w:rPr>
                <w:rFonts w:cs="Arial"/>
                <w:color w:val="000000"/>
                <w:sz w:val="18"/>
                <w:szCs w:val="18"/>
              </w:rPr>
              <w:t>Pseudotanaidae</w:t>
            </w:r>
            <w:proofErr w:type="spellEnd"/>
          </w:p>
        </w:tc>
        <w:tc>
          <w:tcPr>
            <w:tcW w:w="889" w:type="dxa"/>
            <w:vAlign w:val="bottom"/>
          </w:tcPr>
          <w:p w14:paraId="30910BC6" w14:textId="77777777" w:rsidR="00B972B2" w:rsidRPr="00E115A5"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E115A5">
              <w:rPr>
                <w:rFonts w:cs="Arial"/>
                <w:color w:val="000000"/>
                <w:sz w:val="18"/>
                <w:szCs w:val="18"/>
              </w:rPr>
              <w:t>13</w:t>
            </w:r>
          </w:p>
        </w:tc>
        <w:tc>
          <w:tcPr>
            <w:tcW w:w="889" w:type="dxa"/>
            <w:vAlign w:val="bottom"/>
          </w:tcPr>
          <w:p w14:paraId="477D8631" w14:textId="77777777" w:rsidR="00B972B2" w:rsidRPr="00E115A5"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E115A5">
              <w:rPr>
                <w:rFonts w:cs="Arial"/>
                <w:color w:val="000000"/>
                <w:sz w:val="18"/>
                <w:szCs w:val="18"/>
              </w:rPr>
              <w:t>13</w:t>
            </w:r>
          </w:p>
        </w:tc>
        <w:tc>
          <w:tcPr>
            <w:tcW w:w="3173" w:type="dxa"/>
          </w:tcPr>
          <w:p w14:paraId="3591E8C8" w14:textId="77777777" w:rsidR="00B972B2" w:rsidRPr="00E115A5" w:rsidRDefault="00B972B2" w:rsidP="009D18F1">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E115A5">
              <w:rPr>
                <w:rFonts w:cs="Arial"/>
                <w:color w:val="000000"/>
                <w:sz w:val="18"/>
                <w:szCs w:val="18"/>
              </w:rPr>
              <w:t>Jakiel</w:t>
            </w:r>
            <w:r>
              <w:rPr>
                <w:rFonts w:cs="Arial"/>
                <w:color w:val="000000"/>
                <w:sz w:val="18"/>
                <w:szCs w:val="18"/>
              </w:rPr>
              <w:t xml:space="preserve"> et al., </w:t>
            </w:r>
            <w:r w:rsidRPr="00E115A5">
              <w:rPr>
                <w:rFonts w:cs="Arial"/>
                <w:color w:val="000000"/>
                <w:sz w:val="18"/>
                <w:szCs w:val="18"/>
              </w:rPr>
              <w:t>2019</w:t>
            </w:r>
          </w:p>
        </w:tc>
      </w:tr>
      <w:tr w:rsidR="00B972B2" w:rsidRPr="00AE6E48" w14:paraId="74E191F9" w14:textId="77777777" w:rsidTr="0073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A1BC01C" w14:textId="77777777" w:rsidR="00B972B2" w:rsidRPr="00FB66DA" w:rsidRDefault="00B972B2" w:rsidP="009D18F1">
            <w:pPr>
              <w:rPr>
                <w:rFonts w:cs="Arial"/>
                <w:color w:val="000000"/>
                <w:sz w:val="18"/>
                <w:szCs w:val="18"/>
              </w:rPr>
            </w:pPr>
          </w:p>
        </w:tc>
        <w:tc>
          <w:tcPr>
            <w:tcW w:w="1417" w:type="dxa"/>
          </w:tcPr>
          <w:p w14:paraId="5CC3A41B" w14:textId="77777777" w:rsidR="00B972B2" w:rsidRPr="00FB66DA" w:rsidRDefault="00B972B2" w:rsidP="009D18F1">
            <w:pPr>
              <w:cnfStyle w:val="000000100000" w:firstRow="0" w:lastRow="0" w:firstColumn="0" w:lastColumn="0" w:oddVBand="0" w:evenVBand="0" w:oddHBand="1" w:evenHBand="0" w:firstRowFirstColumn="0" w:firstRowLastColumn="0" w:lastRowFirstColumn="0" w:lastRowLastColumn="0"/>
              <w:rPr>
                <w:rFonts w:cs="Arial"/>
                <w:b/>
                <w:color w:val="000000"/>
                <w:sz w:val="18"/>
                <w:szCs w:val="18"/>
              </w:rPr>
            </w:pPr>
          </w:p>
        </w:tc>
        <w:tc>
          <w:tcPr>
            <w:tcW w:w="1923" w:type="dxa"/>
            <w:vAlign w:val="bottom"/>
          </w:tcPr>
          <w:p w14:paraId="3463AF4D" w14:textId="7122BD43" w:rsidR="00B972B2" w:rsidRPr="00B972B2"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B972B2">
              <w:rPr>
                <w:rFonts w:cs="Arial"/>
                <w:color w:val="000000"/>
                <w:sz w:val="18"/>
                <w:szCs w:val="18"/>
              </w:rPr>
              <w:t>Typhlotanaidae</w:t>
            </w:r>
            <w:proofErr w:type="spellEnd"/>
          </w:p>
        </w:tc>
        <w:tc>
          <w:tcPr>
            <w:tcW w:w="889" w:type="dxa"/>
            <w:vAlign w:val="bottom"/>
          </w:tcPr>
          <w:p w14:paraId="6F48F28A" w14:textId="77777777" w:rsidR="00B972B2" w:rsidRPr="00E115A5"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E115A5">
              <w:rPr>
                <w:rFonts w:cs="Arial"/>
                <w:color w:val="000000"/>
                <w:sz w:val="18"/>
                <w:szCs w:val="18"/>
              </w:rPr>
              <w:t>5</w:t>
            </w:r>
          </w:p>
        </w:tc>
        <w:tc>
          <w:tcPr>
            <w:tcW w:w="889" w:type="dxa"/>
            <w:vAlign w:val="bottom"/>
          </w:tcPr>
          <w:p w14:paraId="5C8D829B" w14:textId="77777777" w:rsidR="00B972B2" w:rsidRPr="00E115A5"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E115A5">
              <w:rPr>
                <w:rFonts w:cs="Arial"/>
                <w:color w:val="000000"/>
                <w:sz w:val="18"/>
                <w:szCs w:val="18"/>
              </w:rPr>
              <w:t>2</w:t>
            </w:r>
          </w:p>
        </w:tc>
        <w:tc>
          <w:tcPr>
            <w:tcW w:w="3173" w:type="dxa"/>
          </w:tcPr>
          <w:p w14:paraId="3BD8527E" w14:textId="77777777" w:rsidR="00B972B2" w:rsidRPr="00E115A5" w:rsidRDefault="00B972B2" w:rsidP="009D18F1">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E115A5">
              <w:rPr>
                <w:rFonts w:cs="Arial"/>
                <w:color w:val="000000"/>
                <w:sz w:val="18"/>
                <w:szCs w:val="18"/>
              </w:rPr>
              <w:t>Larsen</w:t>
            </w:r>
            <w:r>
              <w:rPr>
                <w:rFonts w:cs="Arial"/>
                <w:color w:val="000000"/>
                <w:sz w:val="18"/>
                <w:szCs w:val="18"/>
              </w:rPr>
              <w:t xml:space="preserve"> </w:t>
            </w:r>
            <w:r w:rsidRPr="00E115A5">
              <w:rPr>
                <w:rFonts w:cs="Arial"/>
                <w:color w:val="000000"/>
                <w:sz w:val="18"/>
                <w:szCs w:val="18"/>
              </w:rPr>
              <w:t>2011b</w:t>
            </w:r>
          </w:p>
        </w:tc>
      </w:tr>
      <w:tr w:rsidR="00B972B2" w:rsidRPr="00AE6E48" w14:paraId="696D9F41" w14:textId="77777777" w:rsidTr="007308AC">
        <w:tc>
          <w:tcPr>
            <w:cnfStyle w:val="001000000000" w:firstRow="0" w:lastRow="0" w:firstColumn="1" w:lastColumn="0" w:oddVBand="0" w:evenVBand="0" w:oddHBand="0" w:evenHBand="0" w:firstRowFirstColumn="0" w:firstRowLastColumn="0" w:lastRowFirstColumn="0" w:lastRowLastColumn="0"/>
            <w:tcW w:w="1418" w:type="dxa"/>
            <w:tcBorders>
              <w:bottom w:val="single" w:sz="4" w:space="0" w:color="auto"/>
            </w:tcBorders>
          </w:tcPr>
          <w:p w14:paraId="418283F0" w14:textId="77777777" w:rsidR="00B972B2" w:rsidRPr="00FB66DA" w:rsidRDefault="00B972B2" w:rsidP="009D18F1">
            <w:pPr>
              <w:rPr>
                <w:rFonts w:cs="Arial"/>
                <w:color w:val="000000"/>
                <w:sz w:val="18"/>
                <w:szCs w:val="18"/>
              </w:rPr>
            </w:pPr>
          </w:p>
        </w:tc>
        <w:tc>
          <w:tcPr>
            <w:tcW w:w="1417" w:type="dxa"/>
            <w:tcBorders>
              <w:bottom w:val="single" w:sz="4" w:space="0" w:color="auto"/>
            </w:tcBorders>
          </w:tcPr>
          <w:p w14:paraId="1618CE68" w14:textId="77777777" w:rsidR="00B972B2" w:rsidRPr="00FB66DA" w:rsidRDefault="00B972B2" w:rsidP="009D18F1">
            <w:pPr>
              <w:cnfStyle w:val="000000000000" w:firstRow="0" w:lastRow="0" w:firstColumn="0" w:lastColumn="0" w:oddVBand="0" w:evenVBand="0" w:oddHBand="0" w:evenHBand="0" w:firstRowFirstColumn="0" w:firstRowLastColumn="0" w:lastRowFirstColumn="0" w:lastRowLastColumn="0"/>
              <w:rPr>
                <w:rFonts w:cs="Arial"/>
                <w:b/>
                <w:color w:val="000000"/>
                <w:sz w:val="18"/>
                <w:szCs w:val="18"/>
              </w:rPr>
            </w:pPr>
          </w:p>
        </w:tc>
        <w:tc>
          <w:tcPr>
            <w:tcW w:w="1923" w:type="dxa"/>
            <w:tcBorders>
              <w:bottom w:val="single" w:sz="4" w:space="0" w:color="auto"/>
            </w:tcBorders>
            <w:vAlign w:val="bottom"/>
          </w:tcPr>
          <w:p w14:paraId="7E488F40" w14:textId="587B87E2" w:rsidR="00B972B2" w:rsidRPr="00B972B2" w:rsidRDefault="00B972B2" w:rsidP="009D18F1">
            <w:pPr>
              <w:cnfStyle w:val="000000000000" w:firstRow="0" w:lastRow="0" w:firstColumn="0" w:lastColumn="0" w:oddVBand="0" w:evenVBand="0" w:oddHBand="0" w:evenHBand="0" w:firstRowFirstColumn="0" w:firstRowLastColumn="0" w:lastRowFirstColumn="0" w:lastRowLastColumn="0"/>
              <w:rPr>
                <w:rFonts w:cs="Arial"/>
                <w:b/>
                <w:color w:val="000000"/>
                <w:sz w:val="18"/>
                <w:szCs w:val="18"/>
              </w:rPr>
            </w:pPr>
            <w:r w:rsidRPr="00B972B2">
              <w:rPr>
                <w:rFonts w:cs="Arial"/>
                <w:b/>
                <w:color w:val="000000"/>
                <w:sz w:val="18"/>
                <w:szCs w:val="18"/>
              </w:rPr>
              <w:t>TOTAL</w:t>
            </w:r>
          </w:p>
        </w:tc>
        <w:tc>
          <w:tcPr>
            <w:tcW w:w="889" w:type="dxa"/>
            <w:tcBorders>
              <w:bottom w:val="single" w:sz="4" w:space="0" w:color="auto"/>
            </w:tcBorders>
            <w:vAlign w:val="bottom"/>
          </w:tcPr>
          <w:p w14:paraId="40AC8A3A" w14:textId="3571C75A" w:rsidR="00B972B2" w:rsidRPr="00372DCF" w:rsidRDefault="00B972B2" w:rsidP="009D18F1">
            <w:pPr>
              <w:cnfStyle w:val="000000000000" w:firstRow="0" w:lastRow="0" w:firstColumn="0" w:lastColumn="0" w:oddVBand="0" w:evenVBand="0" w:oddHBand="0" w:evenHBand="0" w:firstRowFirstColumn="0" w:firstRowLastColumn="0" w:lastRowFirstColumn="0" w:lastRowLastColumn="0"/>
              <w:rPr>
                <w:rFonts w:cs="Arial"/>
                <w:b/>
                <w:color w:val="000000"/>
                <w:sz w:val="18"/>
                <w:szCs w:val="18"/>
              </w:rPr>
            </w:pPr>
            <w:r w:rsidRPr="00372DCF">
              <w:rPr>
                <w:rFonts w:cs="Arial"/>
                <w:b/>
                <w:color w:val="000000"/>
                <w:sz w:val="18"/>
                <w:szCs w:val="18"/>
              </w:rPr>
              <w:t>4</w:t>
            </w:r>
            <w:r>
              <w:rPr>
                <w:rFonts w:cs="Arial"/>
                <w:b/>
                <w:color w:val="000000"/>
                <w:sz w:val="18"/>
                <w:szCs w:val="18"/>
              </w:rPr>
              <w:t>8</w:t>
            </w:r>
          </w:p>
        </w:tc>
        <w:tc>
          <w:tcPr>
            <w:tcW w:w="889" w:type="dxa"/>
            <w:tcBorders>
              <w:bottom w:val="single" w:sz="4" w:space="0" w:color="auto"/>
            </w:tcBorders>
            <w:vAlign w:val="bottom"/>
          </w:tcPr>
          <w:p w14:paraId="363FB634" w14:textId="68F9AAAC" w:rsidR="00B972B2" w:rsidRPr="00372DCF" w:rsidRDefault="00B972B2" w:rsidP="009D18F1">
            <w:pPr>
              <w:cnfStyle w:val="000000000000" w:firstRow="0" w:lastRow="0" w:firstColumn="0" w:lastColumn="0" w:oddVBand="0" w:evenVBand="0" w:oddHBand="0" w:evenHBand="0" w:firstRowFirstColumn="0" w:firstRowLastColumn="0" w:lastRowFirstColumn="0" w:lastRowLastColumn="0"/>
              <w:rPr>
                <w:rFonts w:cs="Arial"/>
                <w:b/>
                <w:color w:val="000000"/>
                <w:sz w:val="18"/>
                <w:szCs w:val="18"/>
              </w:rPr>
            </w:pPr>
            <w:r w:rsidRPr="00372DCF">
              <w:rPr>
                <w:rFonts w:cs="Arial"/>
                <w:b/>
                <w:color w:val="000000"/>
                <w:sz w:val="18"/>
                <w:szCs w:val="18"/>
              </w:rPr>
              <w:t>3</w:t>
            </w:r>
            <w:r>
              <w:rPr>
                <w:rFonts w:cs="Arial"/>
                <w:b/>
                <w:color w:val="000000"/>
                <w:sz w:val="18"/>
                <w:szCs w:val="18"/>
              </w:rPr>
              <w:t>5</w:t>
            </w:r>
          </w:p>
        </w:tc>
        <w:tc>
          <w:tcPr>
            <w:tcW w:w="3173" w:type="dxa"/>
            <w:tcBorders>
              <w:bottom w:val="single" w:sz="4" w:space="0" w:color="auto"/>
            </w:tcBorders>
          </w:tcPr>
          <w:p w14:paraId="453DA848" w14:textId="3A65F190" w:rsidR="00B972B2" w:rsidRPr="00372DCF" w:rsidRDefault="00B972B2" w:rsidP="009D18F1">
            <w:pPr>
              <w:cnfStyle w:val="000000000000" w:firstRow="0" w:lastRow="0" w:firstColumn="0" w:lastColumn="0" w:oddVBand="0" w:evenVBand="0" w:oddHBand="0" w:evenHBand="0" w:firstRowFirstColumn="0" w:firstRowLastColumn="0" w:lastRowFirstColumn="0" w:lastRowLastColumn="0"/>
              <w:rPr>
                <w:rFonts w:cs="Arial"/>
                <w:b/>
                <w:color w:val="000000"/>
                <w:sz w:val="18"/>
                <w:szCs w:val="18"/>
              </w:rPr>
            </w:pPr>
            <w:r>
              <w:rPr>
                <w:rFonts w:cs="Arial"/>
                <w:b/>
                <w:color w:val="000000"/>
                <w:sz w:val="18"/>
                <w:szCs w:val="18"/>
              </w:rPr>
              <w:t>12</w:t>
            </w:r>
          </w:p>
        </w:tc>
      </w:tr>
      <w:tr w:rsidR="007308AC" w:rsidRPr="00AE6E48" w14:paraId="27794F31" w14:textId="77777777" w:rsidTr="0082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tcBorders>
          </w:tcPr>
          <w:p w14:paraId="5A0EF13B" w14:textId="239AAD1F" w:rsidR="007308AC" w:rsidRPr="00FB66DA" w:rsidRDefault="007308AC" w:rsidP="007308AC">
            <w:pPr>
              <w:rPr>
                <w:rFonts w:cs="Arial"/>
                <w:color w:val="000000"/>
                <w:sz w:val="18"/>
                <w:szCs w:val="18"/>
              </w:rPr>
            </w:pPr>
            <w:r w:rsidRPr="00FB66DA">
              <w:rPr>
                <w:rFonts w:cs="Arial"/>
                <w:color w:val="000000"/>
                <w:sz w:val="18"/>
                <w:szCs w:val="18"/>
              </w:rPr>
              <w:t>Polychaeta</w:t>
            </w:r>
          </w:p>
        </w:tc>
        <w:tc>
          <w:tcPr>
            <w:tcW w:w="1417" w:type="dxa"/>
            <w:tcBorders>
              <w:top w:val="single" w:sz="4" w:space="0" w:color="auto"/>
            </w:tcBorders>
          </w:tcPr>
          <w:p w14:paraId="05BB23E9" w14:textId="1E792D73" w:rsidR="007308AC" w:rsidRPr="00FB66DA" w:rsidRDefault="007308AC" w:rsidP="007308AC">
            <w:pPr>
              <w:cnfStyle w:val="000000100000" w:firstRow="0" w:lastRow="0" w:firstColumn="0" w:lastColumn="0" w:oddVBand="0" w:evenVBand="0" w:oddHBand="1" w:evenHBand="0" w:firstRowFirstColumn="0" w:firstRowLastColumn="0" w:lastRowFirstColumn="0" w:lastRowLastColumn="0"/>
              <w:rPr>
                <w:rFonts w:cs="Arial"/>
                <w:b/>
                <w:color w:val="000000"/>
                <w:sz w:val="18"/>
                <w:szCs w:val="18"/>
              </w:rPr>
            </w:pPr>
          </w:p>
        </w:tc>
        <w:tc>
          <w:tcPr>
            <w:tcW w:w="1923" w:type="dxa"/>
            <w:tcBorders>
              <w:top w:val="single" w:sz="4" w:space="0" w:color="auto"/>
            </w:tcBorders>
          </w:tcPr>
          <w:p w14:paraId="3475421F" w14:textId="22D2A98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7308AC">
              <w:rPr>
                <w:sz w:val="18"/>
                <w:szCs w:val="18"/>
              </w:rPr>
              <w:t>Capitellidae</w:t>
            </w:r>
            <w:proofErr w:type="spellEnd"/>
          </w:p>
        </w:tc>
        <w:tc>
          <w:tcPr>
            <w:tcW w:w="889" w:type="dxa"/>
            <w:tcBorders>
              <w:top w:val="single" w:sz="4" w:space="0" w:color="auto"/>
            </w:tcBorders>
          </w:tcPr>
          <w:p w14:paraId="11767B5A" w14:textId="50FB2B71"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1</w:t>
            </w:r>
          </w:p>
        </w:tc>
        <w:tc>
          <w:tcPr>
            <w:tcW w:w="889" w:type="dxa"/>
            <w:tcBorders>
              <w:top w:val="single" w:sz="4" w:space="0" w:color="auto"/>
            </w:tcBorders>
          </w:tcPr>
          <w:p w14:paraId="0966E83E"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3173" w:type="dxa"/>
            <w:tcBorders>
              <w:top w:val="single" w:sz="4" w:space="0" w:color="auto"/>
            </w:tcBorders>
          </w:tcPr>
          <w:p w14:paraId="4BE83D02"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7308AC" w:rsidRPr="00AE6E48" w14:paraId="7AAAAB94" w14:textId="77777777" w:rsidTr="00825B04">
        <w:tc>
          <w:tcPr>
            <w:cnfStyle w:val="001000000000" w:firstRow="0" w:lastRow="0" w:firstColumn="1" w:lastColumn="0" w:oddVBand="0" w:evenVBand="0" w:oddHBand="0" w:evenHBand="0" w:firstRowFirstColumn="0" w:firstRowLastColumn="0" w:lastRowFirstColumn="0" w:lastRowLastColumn="0"/>
            <w:tcW w:w="1418" w:type="dxa"/>
          </w:tcPr>
          <w:p w14:paraId="36571B92" w14:textId="77777777" w:rsidR="007308AC" w:rsidRPr="007308AC" w:rsidRDefault="007308AC" w:rsidP="007308AC">
            <w:pPr>
              <w:rPr>
                <w:rFonts w:cs="Arial"/>
                <w:b w:val="0"/>
                <w:color w:val="000000"/>
                <w:sz w:val="18"/>
                <w:szCs w:val="18"/>
              </w:rPr>
            </w:pPr>
          </w:p>
        </w:tc>
        <w:tc>
          <w:tcPr>
            <w:tcW w:w="1417" w:type="dxa"/>
          </w:tcPr>
          <w:p w14:paraId="553DB969"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c>
          <w:tcPr>
            <w:tcW w:w="1923" w:type="dxa"/>
          </w:tcPr>
          <w:p w14:paraId="73DFDFFE" w14:textId="7A428062"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roofErr w:type="spellStart"/>
            <w:r w:rsidRPr="007308AC">
              <w:rPr>
                <w:sz w:val="18"/>
                <w:szCs w:val="18"/>
              </w:rPr>
              <w:t>Chaetopteridae</w:t>
            </w:r>
            <w:proofErr w:type="spellEnd"/>
          </w:p>
        </w:tc>
        <w:tc>
          <w:tcPr>
            <w:tcW w:w="889" w:type="dxa"/>
          </w:tcPr>
          <w:p w14:paraId="6EA10144" w14:textId="27609E35"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1</w:t>
            </w:r>
          </w:p>
        </w:tc>
        <w:tc>
          <w:tcPr>
            <w:tcW w:w="889" w:type="dxa"/>
          </w:tcPr>
          <w:p w14:paraId="31BA806B"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c>
          <w:tcPr>
            <w:tcW w:w="3173" w:type="dxa"/>
          </w:tcPr>
          <w:p w14:paraId="5ADD664E"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r>
      <w:tr w:rsidR="007308AC" w:rsidRPr="00AE6E48" w14:paraId="551D1FD2" w14:textId="77777777" w:rsidTr="0082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90C78D4" w14:textId="77777777" w:rsidR="007308AC" w:rsidRPr="007308AC" w:rsidRDefault="007308AC" w:rsidP="007308AC">
            <w:pPr>
              <w:rPr>
                <w:rFonts w:cs="Arial"/>
                <w:b w:val="0"/>
                <w:color w:val="000000"/>
                <w:sz w:val="18"/>
                <w:szCs w:val="18"/>
              </w:rPr>
            </w:pPr>
          </w:p>
        </w:tc>
        <w:tc>
          <w:tcPr>
            <w:tcW w:w="1417" w:type="dxa"/>
          </w:tcPr>
          <w:p w14:paraId="3C6CCCCD"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1923" w:type="dxa"/>
          </w:tcPr>
          <w:p w14:paraId="00854687" w14:textId="26DDF2F0"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7308AC">
              <w:rPr>
                <w:sz w:val="18"/>
                <w:szCs w:val="18"/>
              </w:rPr>
              <w:t>Maldanidae</w:t>
            </w:r>
            <w:proofErr w:type="spellEnd"/>
          </w:p>
        </w:tc>
        <w:tc>
          <w:tcPr>
            <w:tcW w:w="889" w:type="dxa"/>
          </w:tcPr>
          <w:p w14:paraId="13EF62F7" w14:textId="27FC35E2"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1</w:t>
            </w:r>
          </w:p>
        </w:tc>
        <w:tc>
          <w:tcPr>
            <w:tcW w:w="889" w:type="dxa"/>
          </w:tcPr>
          <w:p w14:paraId="61B460DE"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3173" w:type="dxa"/>
          </w:tcPr>
          <w:p w14:paraId="5FF50066"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7308AC" w:rsidRPr="00AE6E48" w14:paraId="533AB7D8" w14:textId="77777777" w:rsidTr="00825B04">
        <w:tc>
          <w:tcPr>
            <w:cnfStyle w:val="001000000000" w:firstRow="0" w:lastRow="0" w:firstColumn="1" w:lastColumn="0" w:oddVBand="0" w:evenVBand="0" w:oddHBand="0" w:evenHBand="0" w:firstRowFirstColumn="0" w:firstRowLastColumn="0" w:lastRowFirstColumn="0" w:lastRowLastColumn="0"/>
            <w:tcW w:w="1418" w:type="dxa"/>
          </w:tcPr>
          <w:p w14:paraId="2280F27D" w14:textId="77777777" w:rsidR="007308AC" w:rsidRPr="007308AC" w:rsidRDefault="007308AC" w:rsidP="007308AC">
            <w:pPr>
              <w:rPr>
                <w:rFonts w:cs="Arial"/>
                <w:b w:val="0"/>
                <w:color w:val="000000"/>
                <w:sz w:val="18"/>
                <w:szCs w:val="18"/>
              </w:rPr>
            </w:pPr>
          </w:p>
        </w:tc>
        <w:tc>
          <w:tcPr>
            <w:tcW w:w="1417" w:type="dxa"/>
          </w:tcPr>
          <w:p w14:paraId="6836D507"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c>
          <w:tcPr>
            <w:tcW w:w="1923" w:type="dxa"/>
          </w:tcPr>
          <w:p w14:paraId="595AA22A" w14:textId="08CB5D28"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roofErr w:type="spellStart"/>
            <w:r w:rsidRPr="007308AC">
              <w:rPr>
                <w:sz w:val="18"/>
                <w:szCs w:val="18"/>
              </w:rPr>
              <w:t>Nerillidae</w:t>
            </w:r>
            <w:proofErr w:type="spellEnd"/>
          </w:p>
        </w:tc>
        <w:tc>
          <w:tcPr>
            <w:tcW w:w="889" w:type="dxa"/>
          </w:tcPr>
          <w:p w14:paraId="050C0E29" w14:textId="2459BBC1"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1</w:t>
            </w:r>
          </w:p>
        </w:tc>
        <w:tc>
          <w:tcPr>
            <w:tcW w:w="889" w:type="dxa"/>
          </w:tcPr>
          <w:p w14:paraId="3A87F9C3"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c>
          <w:tcPr>
            <w:tcW w:w="3173" w:type="dxa"/>
          </w:tcPr>
          <w:p w14:paraId="0D857088"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r>
      <w:tr w:rsidR="007308AC" w:rsidRPr="00AE6E48" w14:paraId="117A7842" w14:textId="77777777" w:rsidTr="0082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C1A1CFD" w14:textId="77777777" w:rsidR="007308AC" w:rsidRPr="007308AC" w:rsidRDefault="007308AC" w:rsidP="007308AC">
            <w:pPr>
              <w:rPr>
                <w:rFonts w:cs="Arial"/>
                <w:b w:val="0"/>
                <w:color w:val="000000"/>
                <w:sz w:val="18"/>
                <w:szCs w:val="18"/>
              </w:rPr>
            </w:pPr>
          </w:p>
        </w:tc>
        <w:tc>
          <w:tcPr>
            <w:tcW w:w="1417" w:type="dxa"/>
          </w:tcPr>
          <w:p w14:paraId="3B9CA99D"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1923" w:type="dxa"/>
          </w:tcPr>
          <w:p w14:paraId="0EABBA48" w14:textId="7AA04C00"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7308AC">
              <w:rPr>
                <w:sz w:val="18"/>
                <w:szCs w:val="18"/>
              </w:rPr>
              <w:t>Opheliidae</w:t>
            </w:r>
            <w:proofErr w:type="spellEnd"/>
          </w:p>
        </w:tc>
        <w:tc>
          <w:tcPr>
            <w:tcW w:w="889" w:type="dxa"/>
          </w:tcPr>
          <w:p w14:paraId="6D160357" w14:textId="2F219B85"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10</w:t>
            </w:r>
          </w:p>
        </w:tc>
        <w:tc>
          <w:tcPr>
            <w:tcW w:w="889" w:type="dxa"/>
          </w:tcPr>
          <w:p w14:paraId="008B20BD" w14:textId="48A874C6"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8</w:t>
            </w:r>
          </w:p>
        </w:tc>
        <w:tc>
          <w:tcPr>
            <w:tcW w:w="3173" w:type="dxa"/>
          </w:tcPr>
          <w:p w14:paraId="74739726" w14:textId="3EE5C061"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Wiklund et al., 2019</w:t>
            </w:r>
          </w:p>
        </w:tc>
      </w:tr>
      <w:tr w:rsidR="007308AC" w:rsidRPr="00AE6E48" w14:paraId="0AD80179" w14:textId="77777777" w:rsidTr="00825B04">
        <w:tc>
          <w:tcPr>
            <w:cnfStyle w:val="001000000000" w:firstRow="0" w:lastRow="0" w:firstColumn="1" w:lastColumn="0" w:oddVBand="0" w:evenVBand="0" w:oddHBand="0" w:evenHBand="0" w:firstRowFirstColumn="0" w:firstRowLastColumn="0" w:lastRowFirstColumn="0" w:lastRowLastColumn="0"/>
            <w:tcW w:w="1418" w:type="dxa"/>
          </w:tcPr>
          <w:p w14:paraId="276F5D29" w14:textId="77777777" w:rsidR="007308AC" w:rsidRPr="007308AC" w:rsidRDefault="007308AC" w:rsidP="007308AC">
            <w:pPr>
              <w:rPr>
                <w:rFonts w:cs="Arial"/>
                <w:b w:val="0"/>
                <w:color w:val="000000"/>
                <w:sz w:val="18"/>
                <w:szCs w:val="18"/>
              </w:rPr>
            </w:pPr>
          </w:p>
        </w:tc>
        <w:tc>
          <w:tcPr>
            <w:tcW w:w="1417" w:type="dxa"/>
          </w:tcPr>
          <w:p w14:paraId="6C9026DA"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c>
          <w:tcPr>
            <w:tcW w:w="1923" w:type="dxa"/>
          </w:tcPr>
          <w:p w14:paraId="226426C3" w14:textId="428B796C"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roofErr w:type="spellStart"/>
            <w:r w:rsidRPr="007308AC">
              <w:rPr>
                <w:sz w:val="18"/>
                <w:szCs w:val="18"/>
              </w:rPr>
              <w:t>Orbiniidae</w:t>
            </w:r>
            <w:proofErr w:type="spellEnd"/>
          </w:p>
        </w:tc>
        <w:tc>
          <w:tcPr>
            <w:tcW w:w="889" w:type="dxa"/>
          </w:tcPr>
          <w:p w14:paraId="772FD5D0" w14:textId="44DCB8A6"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3</w:t>
            </w:r>
          </w:p>
        </w:tc>
        <w:tc>
          <w:tcPr>
            <w:tcW w:w="889" w:type="dxa"/>
          </w:tcPr>
          <w:p w14:paraId="012A77A4" w14:textId="62A496A3"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2</w:t>
            </w:r>
          </w:p>
        </w:tc>
        <w:tc>
          <w:tcPr>
            <w:tcW w:w="3173" w:type="dxa"/>
          </w:tcPr>
          <w:p w14:paraId="553C716B" w14:textId="5F33DF5A"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Blake, 2017; Blake, 2020</w:t>
            </w:r>
          </w:p>
        </w:tc>
      </w:tr>
      <w:tr w:rsidR="007308AC" w:rsidRPr="00AE6E48" w14:paraId="1BCF30C8" w14:textId="77777777" w:rsidTr="0082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377AD7F" w14:textId="77777777" w:rsidR="007308AC" w:rsidRPr="007308AC" w:rsidRDefault="007308AC" w:rsidP="007308AC">
            <w:pPr>
              <w:rPr>
                <w:rFonts w:cs="Arial"/>
                <w:b w:val="0"/>
                <w:color w:val="000000"/>
                <w:sz w:val="18"/>
                <w:szCs w:val="18"/>
              </w:rPr>
            </w:pPr>
          </w:p>
        </w:tc>
        <w:tc>
          <w:tcPr>
            <w:tcW w:w="1417" w:type="dxa"/>
          </w:tcPr>
          <w:p w14:paraId="457F0DBB"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1923" w:type="dxa"/>
          </w:tcPr>
          <w:p w14:paraId="1BBD379B" w14:textId="4BF2CA7D"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7308AC">
              <w:rPr>
                <w:sz w:val="18"/>
                <w:szCs w:val="18"/>
              </w:rPr>
              <w:t>Paraonidae</w:t>
            </w:r>
            <w:proofErr w:type="spellEnd"/>
          </w:p>
        </w:tc>
        <w:tc>
          <w:tcPr>
            <w:tcW w:w="889" w:type="dxa"/>
          </w:tcPr>
          <w:p w14:paraId="450AF513" w14:textId="3D281BA5"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5</w:t>
            </w:r>
          </w:p>
        </w:tc>
        <w:tc>
          <w:tcPr>
            <w:tcW w:w="889" w:type="dxa"/>
          </w:tcPr>
          <w:p w14:paraId="5068A37B"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3173" w:type="dxa"/>
          </w:tcPr>
          <w:p w14:paraId="59548DC2"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7308AC" w:rsidRPr="00AE6E48" w14:paraId="4B44AD54" w14:textId="77777777" w:rsidTr="00825B04">
        <w:tc>
          <w:tcPr>
            <w:cnfStyle w:val="001000000000" w:firstRow="0" w:lastRow="0" w:firstColumn="1" w:lastColumn="0" w:oddVBand="0" w:evenVBand="0" w:oddHBand="0" w:evenHBand="0" w:firstRowFirstColumn="0" w:firstRowLastColumn="0" w:lastRowFirstColumn="0" w:lastRowLastColumn="0"/>
            <w:tcW w:w="1418" w:type="dxa"/>
          </w:tcPr>
          <w:p w14:paraId="266CEB0C" w14:textId="77777777" w:rsidR="007308AC" w:rsidRPr="007308AC" w:rsidRDefault="007308AC" w:rsidP="007308AC">
            <w:pPr>
              <w:rPr>
                <w:rFonts w:cs="Arial"/>
                <w:b w:val="0"/>
                <w:color w:val="000000"/>
                <w:sz w:val="18"/>
                <w:szCs w:val="18"/>
              </w:rPr>
            </w:pPr>
          </w:p>
        </w:tc>
        <w:tc>
          <w:tcPr>
            <w:tcW w:w="1417" w:type="dxa"/>
          </w:tcPr>
          <w:p w14:paraId="1D12979A"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c>
          <w:tcPr>
            <w:tcW w:w="1923" w:type="dxa"/>
          </w:tcPr>
          <w:p w14:paraId="768F324F" w14:textId="51B61CD4"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roofErr w:type="spellStart"/>
            <w:r w:rsidRPr="007308AC">
              <w:rPr>
                <w:sz w:val="18"/>
                <w:szCs w:val="18"/>
              </w:rPr>
              <w:t>Scalibregmatidae</w:t>
            </w:r>
            <w:proofErr w:type="spellEnd"/>
          </w:p>
        </w:tc>
        <w:tc>
          <w:tcPr>
            <w:tcW w:w="889" w:type="dxa"/>
          </w:tcPr>
          <w:p w14:paraId="6E89EFBE" w14:textId="171A9545"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3</w:t>
            </w:r>
          </w:p>
        </w:tc>
        <w:tc>
          <w:tcPr>
            <w:tcW w:w="889" w:type="dxa"/>
          </w:tcPr>
          <w:p w14:paraId="3CBF2D5B" w14:textId="71DD3761"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3</w:t>
            </w:r>
          </w:p>
        </w:tc>
        <w:tc>
          <w:tcPr>
            <w:tcW w:w="3173" w:type="dxa"/>
          </w:tcPr>
          <w:p w14:paraId="0D3BD41A" w14:textId="4EA270BC"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Wiklund et al., 2019</w:t>
            </w:r>
          </w:p>
        </w:tc>
      </w:tr>
      <w:tr w:rsidR="007308AC" w:rsidRPr="00AE6E48" w14:paraId="7301C7FF" w14:textId="77777777" w:rsidTr="0082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48D1888" w14:textId="77777777" w:rsidR="007308AC" w:rsidRPr="007308AC" w:rsidRDefault="007308AC" w:rsidP="007308AC">
            <w:pPr>
              <w:rPr>
                <w:rFonts w:cs="Arial"/>
                <w:b w:val="0"/>
                <w:color w:val="000000"/>
                <w:sz w:val="18"/>
                <w:szCs w:val="18"/>
              </w:rPr>
            </w:pPr>
          </w:p>
        </w:tc>
        <w:tc>
          <w:tcPr>
            <w:tcW w:w="1417" w:type="dxa"/>
          </w:tcPr>
          <w:p w14:paraId="7D1B9681"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1923" w:type="dxa"/>
          </w:tcPr>
          <w:p w14:paraId="24BA5F16" w14:textId="4A2E2D5A"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7308AC">
              <w:rPr>
                <w:sz w:val="18"/>
                <w:szCs w:val="18"/>
              </w:rPr>
              <w:t>Travisiidae</w:t>
            </w:r>
            <w:proofErr w:type="spellEnd"/>
          </w:p>
        </w:tc>
        <w:tc>
          <w:tcPr>
            <w:tcW w:w="889" w:type="dxa"/>
          </w:tcPr>
          <w:p w14:paraId="1CDE943A" w14:textId="45AEA3E8"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3</w:t>
            </w:r>
          </w:p>
        </w:tc>
        <w:tc>
          <w:tcPr>
            <w:tcW w:w="889" w:type="dxa"/>
          </w:tcPr>
          <w:p w14:paraId="21E9489E" w14:textId="57D2D139"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1</w:t>
            </w:r>
          </w:p>
        </w:tc>
        <w:tc>
          <w:tcPr>
            <w:tcW w:w="3173" w:type="dxa"/>
          </w:tcPr>
          <w:p w14:paraId="0D939D2F" w14:textId="4DB15EA8"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Wiklund et al., 2019</w:t>
            </w:r>
          </w:p>
        </w:tc>
      </w:tr>
      <w:tr w:rsidR="007308AC" w:rsidRPr="00AE6E48" w14:paraId="45C8CFFA" w14:textId="77777777" w:rsidTr="00825B04">
        <w:tc>
          <w:tcPr>
            <w:cnfStyle w:val="001000000000" w:firstRow="0" w:lastRow="0" w:firstColumn="1" w:lastColumn="0" w:oddVBand="0" w:evenVBand="0" w:oddHBand="0" w:evenHBand="0" w:firstRowFirstColumn="0" w:firstRowLastColumn="0" w:lastRowFirstColumn="0" w:lastRowLastColumn="0"/>
            <w:tcW w:w="1418" w:type="dxa"/>
          </w:tcPr>
          <w:p w14:paraId="06DE326E" w14:textId="77777777" w:rsidR="007308AC" w:rsidRPr="007308AC" w:rsidRDefault="007308AC" w:rsidP="007308AC">
            <w:pPr>
              <w:rPr>
                <w:rFonts w:cs="Arial"/>
                <w:b w:val="0"/>
                <w:color w:val="000000"/>
                <w:sz w:val="18"/>
                <w:szCs w:val="18"/>
              </w:rPr>
            </w:pPr>
          </w:p>
        </w:tc>
        <w:tc>
          <w:tcPr>
            <w:tcW w:w="1417" w:type="dxa"/>
          </w:tcPr>
          <w:p w14:paraId="46C16EAE" w14:textId="2716EBC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Amphinomida</w:t>
            </w:r>
          </w:p>
        </w:tc>
        <w:tc>
          <w:tcPr>
            <w:tcW w:w="1923" w:type="dxa"/>
          </w:tcPr>
          <w:p w14:paraId="26627D1F" w14:textId="34D852AA"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roofErr w:type="spellStart"/>
            <w:r w:rsidRPr="007308AC">
              <w:rPr>
                <w:sz w:val="18"/>
                <w:szCs w:val="18"/>
              </w:rPr>
              <w:t>Euphrosinidae</w:t>
            </w:r>
            <w:proofErr w:type="spellEnd"/>
          </w:p>
        </w:tc>
        <w:tc>
          <w:tcPr>
            <w:tcW w:w="889" w:type="dxa"/>
          </w:tcPr>
          <w:p w14:paraId="2B66CEED" w14:textId="055A6F93"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2</w:t>
            </w:r>
          </w:p>
        </w:tc>
        <w:tc>
          <w:tcPr>
            <w:tcW w:w="889" w:type="dxa"/>
          </w:tcPr>
          <w:p w14:paraId="221D2A93"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c>
          <w:tcPr>
            <w:tcW w:w="3173" w:type="dxa"/>
          </w:tcPr>
          <w:p w14:paraId="53F70006"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r>
      <w:tr w:rsidR="007308AC" w:rsidRPr="00AE6E48" w14:paraId="6AB7F093" w14:textId="77777777" w:rsidTr="0082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6AF33C3" w14:textId="77777777" w:rsidR="007308AC" w:rsidRPr="007308AC" w:rsidRDefault="007308AC" w:rsidP="007308AC">
            <w:pPr>
              <w:rPr>
                <w:rFonts w:cs="Arial"/>
                <w:b w:val="0"/>
                <w:color w:val="000000"/>
                <w:sz w:val="18"/>
                <w:szCs w:val="18"/>
              </w:rPr>
            </w:pPr>
          </w:p>
        </w:tc>
        <w:tc>
          <w:tcPr>
            <w:tcW w:w="1417" w:type="dxa"/>
          </w:tcPr>
          <w:p w14:paraId="2BB2EFB3" w14:textId="355FFEEB"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7308AC">
              <w:rPr>
                <w:sz w:val="18"/>
                <w:szCs w:val="18"/>
              </w:rPr>
              <w:t>Echiuroidea</w:t>
            </w:r>
            <w:proofErr w:type="spellEnd"/>
          </w:p>
        </w:tc>
        <w:tc>
          <w:tcPr>
            <w:tcW w:w="1923" w:type="dxa"/>
          </w:tcPr>
          <w:p w14:paraId="43DF95F1" w14:textId="655119F2"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7308AC">
              <w:rPr>
                <w:sz w:val="18"/>
                <w:szCs w:val="18"/>
              </w:rPr>
              <w:t>Bonelliidae</w:t>
            </w:r>
            <w:proofErr w:type="spellEnd"/>
          </w:p>
        </w:tc>
        <w:tc>
          <w:tcPr>
            <w:tcW w:w="889" w:type="dxa"/>
          </w:tcPr>
          <w:p w14:paraId="73881C82" w14:textId="5C8A441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1</w:t>
            </w:r>
          </w:p>
        </w:tc>
        <w:tc>
          <w:tcPr>
            <w:tcW w:w="889" w:type="dxa"/>
          </w:tcPr>
          <w:p w14:paraId="47BA9EE3"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3173" w:type="dxa"/>
          </w:tcPr>
          <w:p w14:paraId="5D6E4773"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7308AC" w:rsidRPr="00AE6E48" w14:paraId="39049A5A" w14:textId="77777777" w:rsidTr="00825B04">
        <w:tc>
          <w:tcPr>
            <w:cnfStyle w:val="001000000000" w:firstRow="0" w:lastRow="0" w:firstColumn="1" w:lastColumn="0" w:oddVBand="0" w:evenVBand="0" w:oddHBand="0" w:evenHBand="0" w:firstRowFirstColumn="0" w:firstRowLastColumn="0" w:lastRowFirstColumn="0" w:lastRowLastColumn="0"/>
            <w:tcW w:w="1418" w:type="dxa"/>
          </w:tcPr>
          <w:p w14:paraId="5580D3E5" w14:textId="77777777" w:rsidR="007308AC" w:rsidRPr="007308AC" w:rsidRDefault="007308AC" w:rsidP="007308AC">
            <w:pPr>
              <w:rPr>
                <w:rFonts w:cs="Arial"/>
                <w:b w:val="0"/>
                <w:color w:val="000000"/>
                <w:sz w:val="18"/>
                <w:szCs w:val="18"/>
              </w:rPr>
            </w:pPr>
          </w:p>
        </w:tc>
        <w:tc>
          <w:tcPr>
            <w:tcW w:w="1417" w:type="dxa"/>
          </w:tcPr>
          <w:p w14:paraId="1638A306" w14:textId="3EC35E1B"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roofErr w:type="spellStart"/>
            <w:r w:rsidRPr="007308AC">
              <w:rPr>
                <w:sz w:val="18"/>
                <w:szCs w:val="18"/>
              </w:rPr>
              <w:t>Eunicida</w:t>
            </w:r>
            <w:proofErr w:type="spellEnd"/>
          </w:p>
        </w:tc>
        <w:tc>
          <w:tcPr>
            <w:tcW w:w="1923" w:type="dxa"/>
          </w:tcPr>
          <w:p w14:paraId="2D952386" w14:textId="56053913"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roofErr w:type="spellStart"/>
            <w:r w:rsidRPr="007308AC">
              <w:rPr>
                <w:sz w:val="18"/>
                <w:szCs w:val="18"/>
              </w:rPr>
              <w:t>Dorvilleidae</w:t>
            </w:r>
            <w:proofErr w:type="spellEnd"/>
          </w:p>
        </w:tc>
        <w:tc>
          <w:tcPr>
            <w:tcW w:w="889" w:type="dxa"/>
          </w:tcPr>
          <w:p w14:paraId="4D80A9A4" w14:textId="30F07044"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2</w:t>
            </w:r>
          </w:p>
        </w:tc>
        <w:tc>
          <w:tcPr>
            <w:tcW w:w="889" w:type="dxa"/>
          </w:tcPr>
          <w:p w14:paraId="5BF8C9E0"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c>
          <w:tcPr>
            <w:tcW w:w="3173" w:type="dxa"/>
          </w:tcPr>
          <w:p w14:paraId="72657349"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r>
      <w:tr w:rsidR="007308AC" w:rsidRPr="00AE6E48" w14:paraId="22261789" w14:textId="77777777" w:rsidTr="0082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5151EE0" w14:textId="77777777" w:rsidR="007308AC" w:rsidRPr="007308AC" w:rsidRDefault="007308AC" w:rsidP="007308AC">
            <w:pPr>
              <w:rPr>
                <w:rFonts w:cs="Arial"/>
                <w:b w:val="0"/>
                <w:color w:val="000000"/>
                <w:sz w:val="18"/>
                <w:szCs w:val="18"/>
              </w:rPr>
            </w:pPr>
          </w:p>
        </w:tc>
        <w:tc>
          <w:tcPr>
            <w:tcW w:w="1417" w:type="dxa"/>
          </w:tcPr>
          <w:p w14:paraId="53DDABBA" w14:textId="67FDF864"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7308AC">
              <w:rPr>
                <w:sz w:val="18"/>
                <w:szCs w:val="18"/>
              </w:rPr>
              <w:t>Eunicida</w:t>
            </w:r>
            <w:proofErr w:type="spellEnd"/>
          </w:p>
        </w:tc>
        <w:tc>
          <w:tcPr>
            <w:tcW w:w="1923" w:type="dxa"/>
          </w:tcPr>
          <w:p w14:paraId="00A238A7" w14:textId="5A71DAD3"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7308AC">
              <w:rPr>
                <w:sz w:val="18"/>
                <w:szCs w:val="18"/>
              </w:rPr>
              <w:t>Eunicidae</w:t>
            </w:r>
            <w:proofErr w:type="spellEnd"/>
          </w:p>
        </w:tc>
        <w:tc>
          <w:tcPr>
            <w:tcW w:w="889" w:type="dxa"/>
          </w:tcPr>
          <w:p w14:paraId="6A641CDB" w14:textId="4FE581F9"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1</w:t>
            </w:r>
          </w:p>
        </w:tc>
        <w:tc>
          <w:tcPr>
            <w:tcW w:w="889" w:type="dxa"/>
          </w:tcPr>
          <w:p w14:paraId="1DB3F4A0"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3173" w:type="dxa"/>
          </w:tcPr>
          <w:p w14:paraId="1BBC4EC2"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7308AC" w:rsidRPr="00AE6E48" w14:paraId="3B747A5D" w14:textId="77777777" w:rsidTr="00825B04">
        <w:tc>
          <w:tcPr>
            <w:cnfStyle w:val="001000000000" w:firstRow="0" w:lastRow="0" w:firstColumn="1" w:lastColumn="0" w:oddVBand="0" w:evenVBand="0" w:oddHBand="0" w:evenHBand="0" w:firstRowFirstColumn="0" w:firstRowLastColumn="0" w:lastRowFirstColumn="0" w:lastRowLastColumn="0"/>
            <w:tcW w:w="1418" w:type="dxa"/>
          </w:tcPr>
          <w:p w14:paraId="72D11C34" w14:textId="77777777" w:rsidR="007308AC" w:rsidRPr="007308AC" w:rsidRDefault="007308AC" w:rsidP="007308AC">
            <w:pPr>
              <w:rPr>
                <w:rFonts w:cs="Arial"/>
                <w:b w:val="0"/>
                <w:color w:val="000000"/>
                <w:sz w:val="18"/>
                <w:szCs w:val="18"/>
              </w:rPr>
            </w:pPr>
          </w:p>
        </w:tc>
        <w:tc>
          <w:tcPr>
            <w:tcW w:w="1417" w:type="dxa"/>
          </w:tcPr>
          <w:p w14:paraId="1CA1C38C" w14:textId="152EF23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roofErr w:type="spellStart"/>
            <w:r w:rsidRPr="007308AC">
              <w:rPr>
                <w:sz w:val="18"/>
                <w:szCs w:val="18"/>
              </w:rPr>
              <w:t>Eunicida</w:t>
            </w:r>
            <w:proofErr w:type="spellEnd"/>
          </w:p>
        </w:tc>
        <w:tc>
          <w:tcPr>
            <w:tcW w:w="1923" w:type="dxa"/>
          </w:tcPr>
          <w:p w14:paraId="2A6198F2" w14:textId="5A55B0C3"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Lumbrineridae</w:t>
            </w:r>
          </w:p>
        </w:tc>
        <w:tc>
          <w:tcPr>
            <w:tcW w:w="889" w:type="dxa"/>
          </w:tcPr>
          <w:p w14:paraId="7D353BE6" w14:textId="38E2586B"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1</w:t>
            </w:r>
          </w:p>
        </w:tc>
        <w:tc>
          <w:tcPr>
            <w:tcW w:w="889" w:type="dxa"/>
          </w:tcPr>
          <w:p w14:paraId="7E47EB66"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c>
          <w:tcPr>
            <w:tcW w:w="3173" w:type="dxa"/>
          </w:tcPr>
          <w:p w14:paraId="281EAA35"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r>
      <w:tr w:rsidR="007308AC" w:rsidRPr="00AE6E48" w14:paraId="38994781" w14:textId="77777777" w:rsidTr="0082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4C05845" w14:textId="77777777" w:rsidR="007308AC" w:rsidRPr="007308AC" w:rsidRDefault="007308AC" w:rsidP="007308AC">
            <w:pPr>
              <w:rPr>
                <w:rFonts w:cs="Arial"/>
                <w:b w:val="0"/>
                <w:color w:val="000000"/>
                <w:sz w:val="18"/>
                <w:szCs w:val="18"/>
              </w:rPr>
            </w:pPr>
          </w:p>
        </w:tc>
        <w:tc>
          <w:tcPr>
            <w:tcW w:w="1417" w:type="dxa"/>
          </w:tcPr>
          <w:p w14:paraId="5E256341" w14:textId="450EF24F"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7308AC">
              <w:rPr>
                <w:sz w:val="18"/>
                <w:szCs w:val="18"/>
              </w:rPr>
              <w:t>Eunicida</w:t>
            </w:r>
            <w:proofErr w:type="spellEnd"/>
          </w:p>
        </w:tc>
        <w:tc>
          <w:tcPr>
            <w:tcW w:w="1923" w:type="dxa"/>
          </w:tcPr>
          <w:p w14:paraId="7E8703B8" w14:textId="28ADE323"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7308AC">
              <w:rPr>
                <w:sz w:val="18"/>
                <w:szCs w:val="18"/>
              </w:rPr>
              <w:t>Onuphidae</w:t>
            </w:r>
            <w:proofErr w:type="spellEnd"/>
          </w:p>
        </w:tc>
        <w:tc>
          <w:tcPr>
            <w:tcW w:w="889" w:type="dxa"/>
          </w:tcPr>
          <w:p w14:paraId="1CA6A40E" w14:textId="4EA24969"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1</w:t>
            </w:r>
          </w:p>
        </w:tc>
        <w:tc>
          <w:tcPr>
            <w:tcW w:w="889" w:type="dxa"/>
          </w:tcPr>
          <w:p w14:paraId="3FF06A74"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3173" w:type="dxa"/>
          </w:tcPr>
          <w:p w14:paraId="0530B4EB"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7308AC" w:rsidRPr="00AE6E48" w14:paraId="40D01CF5" w14:textId="77777777" w:rsidTr="00825B04">
        <w:tc>
          <w:tcPr>
            <w:cnfStyle w:val="001000000000" w:firstRow="0" w:lastRow="0" w:firstColumn="1" w:lastColumn="0" w:oddVBand="0" w:evenVBand="0" w:oddHBand="0" w:evenHBand="0" w:firstRowFirstColumn="0" w:firstRowLastColumn="0" w:lastRowFirstColumn="0" w:lastRowLastColumn="0"/>
            <w:tcW w:w="1418" w:type="dxa"/>
          </w:tcPr>
          <w:p w14:paraId="3EB22DA4" w14:textId="77777777" w:rsidR="007308AC" w:rsidRPr="007308AC" w:rsidRDefault="007308AC" w:rsidP="007308AC">
            <w:pPr>
              <w:rPr>
                <w:rFonts w:cs="Arial"/>
                <w:b w:val="0"/>
                <w:color w:val="000000"/>
                <w:sz w:val="18"/>
                <w:szCs w:val="18"/>
              </w:rPr>
            </w:pPr>
          </w:p>
        </w:tc>
        <w:tc>
          <w:tcPr>
            <w:tcW w:w="1417" w:type="dxa"/>
          </w:tcPr>
          <w:p w14:paraId="3053FC9F" w14:textId="6972A1BB"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Phyllodocida</w:t>
            </w:r>
          </w:p>
        </w:tc>
        <w:tc>
          <w:tcPr>
            <w:tcW w:w="1923" w:type="dxa"/>
          </w:tcPr>
          <w:p w14:paraId="6B58F92D" w14:textId="3A9ADDD6"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Chrysopetalidae</w:t>
            </w:r>
          </w:p>
        </w:tc>
        <w:tc>
          <w:tcPr>
            <w:tcW w:w="889" w:type="dxa"/>
          </w:tcPr>
          <w:p w14:paraId="4F5C20F8" w14:textId="5EDDE368"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4</w:t>
            </w:r>
          </w:p>
        </w:tc>
        <w:tc>
          <w:tcPr>
            <w:tcW w:w="889" w:type="dxa"/>
          </w:tcPr>
          <w:p w14:paraId="1C699A0B"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c>
          <w:tcPr>
            <w:tcW w:w="3173" w:type="dxa"/>
          </w:tcPr>
          <w:p w14:paraId="1A476A92"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r>
      <w:tr w:rsidR="007308AC" w:rsidRPr="00AE6E48" w14:paraId="529C3729" w14:textId="77777777" w:rsidTr="0082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F9CD60C" w14:textId="77777777" w:rsidR="007308AC" w:rsidRPr="007308AC" w:rsidRDefault="007308AC" w:rsidP="007308AC">
            <w:pPr>
              <w:rPr>
                <w:rFonts w:cs="Arial"/>
                <w:b w:val="0"/>
                <w:color w:val="000000"/>
                <w:sz w:val="18"/>
                <w:szCs w:val="18"/>
              </w:rPr>
            </w:pPr>
          </w:p>
        </w:tc>
        <w:tc>
          <w:tcPr>
            <w:tcW w:w="1417" w:type="dxa"/>
          </w:tcPr>
          <w:p w14:paraId="604F988C" w14:textId="6DB36563"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Phyllodocida</w:t>
            </w:r>
          </w:p>
        </w:tc>
        <w:tc>
          <w:tcPr>
            <w:tcW w:w="1923" w:type="dxa"/>
          </w:tcPr>
          <w:p w14:paraId="0AF3CC82" w14:textId="583CA25D"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7308AC">
              <w:rPr>
                <w:sz w:val="18"/>
                <w:szCs w:val="18"/>
              </w:rPr>
              <w:t>Glyceridae</w:t>
            </w:r>
            <w:proofErr w:type="spellEnd"/>
          </w:p>
        </w:tc>
        <w:tc>
          <w:tcPr>
            <w:tcW w:w="889" w:type="dxa"/>
          </w:tcPr>
          <w:p w14:paraId="45F9411D" w14:textId="55D15AEF"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2</w:t>
            </w:r>
          </w:p>
        </w:tc>
        <w:tc>
          <w:tcPr>
            <w:tcW w:w="889" w:type="dxa"/>
          </w:tcPr>
          <w:p w14:paraId="0643BD9F" w14:textId="5B9A686D"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3173" w:type="dxa"/>
          </w:tcPr>
          <w:p w14:paraId="6FCE2632" w14:textId="4DA50320"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7308AC" w:rsidRPr="00AE6E48" w14:paraId="5CFE9960" w14:textId="77777777" w:rsidTr="00825B04">
        <w:tc>
          <w:tcPr>
            <w:cnfStyle w:val="001000000000" w:firstRow="0" w:lastRow="0" w:firstColumn="1" w:lastColumn="0" w:oddVBand="0" w:evenVBand="0" w:oddHBand="0" w:evenHBand="0" w:firstRowFirstColumn="0" w:firstRowLastColumn="0" w:lastRowFirstColumn="0" w:lastRowLastColumn="0"/>
            <w:tcW w:w="1418" w:type="dxa"/>
          </w:tcPr>
          <w:p w14:paraId="25C780B0" w14:textId="77777777" w:rsidR="007308AC" w:rsidRPr="007308AC" w:rsidRDefault="007308AC" w:rsidP="007308AC">
            <w:pPr>
              <w:rPr>
                <w:rFonts w:cs="Arial"/>
                <w:b w:val="0"/>
                <w:color w:val="000000"/>
                <w:sz w:val="18"/>
                <w:szCs w:val="18"/>
              </w:rPr>
            </w:pPr>
          </w:p>
        </w:tc>
        <w:tc>
          <w:tcPr>
            <w:tcW w:w="1417" w:type="dxa"/>
          </w:tcPr>
          <w:p w14:paraId="472CAEDA" w14:textId="16457ABB"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Phyllodocida</w:t>
            </w:r>
          </w:p>
        </w:tc>
        <w:tc>
          <w:tcPr>
            <w:tcW w:w="1923" w:type="dxa"/>
          </w:tcPr>
          <w:p w14:paraId="4DFD086B" w14:textId="16810AC2"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Goniadidae</w:t>
            </w:r>
          </w:p>
        </w:tc>
        <w:tc>
          <w:tcPr>
            <w:tcW w:w="889" w:type="dxa"/>
          </w:tcPr>
          <w:p w14:paraId="7F38D99E" w14:textId="13939EB4"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3</w:t>
            </w:r>
          </w:p>
        </w:tc>
        <w:tc>
          <w:tcPr>
            <w:tcW w:w="889" w:type="dxa"/>
          </w:tcPr>
          <w:p w14:paraId="4301800E"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c>
          <w:tcPr>
            <w:tcW w:w="3173" w:type="dxa"/>
          </w:tcPr>
          <w:p w14:paraId="2B9A6417"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r>
      <w:tr w:rsidR="007308AC" w:rsidRPr="00AE6E48" w14:paraId="4A5D32CF" w14:textId="77777777" w:rsidTr="0082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B2C99AF" w14:textId="77777777" w:rsidR="007308AC" w:rsidRPr="007308AC" w:rsidRDefault="007308AC" w:rsidP="007308AC">
            <w:pPr>
              <w:rPr>
                <w:rFonts w:cs="Arial"/>
                <w:b w:val="0"/>
                <w:color w:val="000000"/>
                <w:sz w:val="18"/>
                <w:szCs w:val="18"/>
              </w:rPr>
            </w:pPr>
          </w:p>
        </w:tc>
        <w:tc>
          <w:tcPr>
            <w:tcW w:w="1417" w:type="dxa"/>
          </w:tcPr>
          <w:p w14:paraId="6DD18F13" w14:textId="028223D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Phyllodocida</w:t>
            </w:r>
          </w:p>
        </w:tc>
        <w:tc>
          <w:tcPr>
            <w:tcW w:w="1923" w:type="dxa"/>
          </w:tcPr>
          <w:p w14:paraId="2E4EDB9B" w14:textId="17D22A2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Hesionidae</w:t>
            </w:r>
          </w:p>
        </w:tc>
        <w:tc>
          <w:tcPr>
            <w:tcW w:w="889" w:type="dxa"/>
          </w:tcPr>
          <w:p w14:paraId="224B9A15" w14:textId="65693A86"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2</w:t>
            </w:r>
          </w:p>
        </w:tc>
        <w:tc>
          <w:tcPr>
            <w:tcW w:w="889" w:type="dxa"/>
          </w:tcPr>
          <w:p w14:paraId="4962EA20"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3173" w:type="dxa"/>
          </w:tcPr>
          <w:p w14:paraId="72BCA6F0"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7308AC" w:rsidRPr="00AE6E48" w14:paraId="02C25CCF" w14:textId="77777777" w:rsidTr="00825B04">
        <w:tc>
          <w:tcPr>
            <w:cnfStyle w:val="001000000000" w:firstRow="0" w:lastRow="0" w:firstColumn="1" w:lastColumn="0" w:oddVBand="0" w:evenVBand="0" w:oddHBand="0" w:evenHBand="0" w:firstRowFirstColumn="0" w:firstRowLastColumn="0" w:lastRowFirstColumn="0" w:lastRowLastColumn="0"/>
            <w:tcW w:w="1418" w:type="dxa"/>
          </w:tcPr>
          <w:p w14:paraId="5010F10F" w14:textId="77777777" w:rsidR="007308AC" w:rsidRPr="007308AC" w:rsidRDefault="007308AC" w:rsidP="007308AC">
            <w:pPr>
              <w:rPr>
                <w:rFonts w:cs="Arial"/>
                <w:b w:val="0"/>
                <w:color w:val="000000"/>
                <w:sz w:val="18"/>
                <w:szCs w:val="18"/>
              </w:rPr>
            </w:pPr>
          </w:p>
        </w:tc>
        <w:tc>
          <w:tcPr>
            <w:tcW w:w="1417" w:type="dxa"/>
          </w:tcPr>
          <w:p w14:paraId="6AF13BE2" w14:textId="55A5A2A8"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Phyllodocida</w:t>
            </w:r>
          </w:p>
        </w:tc>
        <w:tc>
          <w:tcPr>
            <w:tcW w:w="1923" w:type="dxa"/>
          </w:tcPr>
          <w:p w14:paraId="7472FF25" w14:textId="725C97A3"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roofErr w:type="spellStart"/>
            <w:r w:rsidRPr="007308AC">
              <w:rPr>
                <w:sz w:val="18"/>
                <w:szCs w:val="18"/>
              </w:rPr>
              <w:t>Lacydoniidae</w:t>
            </w:r>
            <w:proofErr w:type="spellEnd"/>
          </w:p>
        </w:tc>
        <w:tc>
          <w:tcPr>
            <w:tcW w:w="889" w:type="dxa"/>
          </w:tcPr>
          <w:p w14:paraId="7AB3275F" w14:textId="5208E589"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1</w:t>
            </w:r>
          </w:p>
        </w:tc>
        <w:tc>
          <w:tcPr>
            <w:tcW w:w="889" w:type="dxa"/>
          </w:tcPr>
          <w:p w14:paraId="45FA6E4F" w14:textId="3A5A994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c>
          <w:tcPr>
            <w:tcW w:w="3173" w:type="dxa"/>
          </w:tcPr>
          <w:p w14:paraId="33669DD9" w14:textId="40B710D6"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r>
      <w:tr w:rsidR="007308AC" w:rsidRPr="00AE6E48" w14:paraId="7D2BC020" w14:textId="77777777" w:rsidTr="0082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A14471B" w14:textId="77777777" w:rsidR="007308AC" w:rsidRPr="007308AC" w:rsidRDefault="007308AC" w:rsidP="007308AC">
            <w:pPr>
              <w:rPr>
                <w:rFonts w:cs="Arial"/>
                <w:b w:val="0"/>
                <w:color w:val="000000"/>
                <w:sz w:val="18"/>
                <w:szCs w:val="18"/>
              </w:rPr>
            </w:pPr>
          </w:p>
        </w:tc>
        <w:tc>
          <w:tcPr>
            <w:tcW w:w="1417" w:type="dxa"/>
          </w:tcPr>
          <w:p w14:paraId="7FE2165D" w14:textId="4E5DDFAC"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Phyllodocida</w:t>
            </w:r>
          </w:p>
        </w:tc>
        <w:tc>
          <w:tcPr>
            <w:tcW w:w="1923" w:type="dxa"/>
          </w:tcPr>
          <w:p w14:paraId="756F35E8" w14:textId="0897DAB2"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7308AC">
              <w:rPr>
                <w:sz w:val="18"/>
                <w:szCs w:val="18"/>
              </w:rPr>
              <w:t>Lopadorrhynchidae</w:t>
            </w:r>
            <w:proofErr w:type="spellEnd"/>
          </w:p>
        </w:tc>
        <w:tc>
          <w:tcPr>
            <w:tcW w:w="889" w:type="dxa"/>
          </w:tcPr>
          <w:p w14:paraId="4673F4C7" w14:textId="54758219"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1</w:t>
            </w:r>
          </w:p>
        </w:tc>
        <w:tc>
          <w:tcPr>
            <w:tcW w:w="889" w:type="dxa"/>
          </w:tcPr>
          <w:p w14:paraId="69824BA2" w14:textId="3B0CE73A"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3173" w:type="dxa"/>
          </w:tcPr>
          <w:p w14:paraId="469C81C8" w14:textId="790F765B"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7308AC" w:rsidRPr="00AE6E48" w14:paraId="23AEB6D0" w14:textId="77777777" w:rsidTr="00825B04">
        <w:tc>
          <w:tcPr>
            <w:cnfStyle w:val="001000000000" w:firstRow="0" w:lastRow="0" w:firstColumn="1" w:lastColumn="0" w:oddVBand="0" w:evenVBand="0" w:oddHBand="0" w:evenHBand="0" w:firstRowFirstColumn="0" w:firstRowLastColumn="0" w:lastRowFirstColumn="0" w:lastRowLastColumn="0"/>
            <w:tcW w:w="1418" w:type="dxa"/>
          </w:tcPr>
          <w:p w14:paraId="21DC3118" w14:textId="77777777" w:rsidR="007308AC" w:rsidRPr="007308AC" w:rsidRDefault="007308AC" w:rsidP="007308AC">
            <w:pPr>
              <w:rPr>
                <w:rFonts w:cs="Arial"/>
                <w:b w:val="0"/>
                <w:color w:val="000000"/>
                <w:sz w:val="18"/>
                <w:szCs w:val="18"/>
              </w:rPr>
            </w:pPr>
          </w:p>
        </w:tc>
        <w:tc>
          <w:tcPr>
            <w:tcW w:w="1417" w:type="dxa"/>
          </w:tcPr>
          <w:p w14:paraId="31E8E134" w14:textId="025AB5C3"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Phyllodocida</w:t>
            </w:r>
          </w:p>
        </w:tc>
        <w:tc>
          <w:tcPr>
            <w:tcW w:w="1923" w:type="dxa"/>
          </w:tcPr>
          <w:p w14:paraId="1276901A" w14:textId="6882A128"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Nereididae</w:t>
            </w:r>
          </w:p>
        </w:tc>
        <w:tc>
          <w:tcPr>
            <w:tcW w:w="889" w:type="dxa"/>
          </w:tcPr>
          <w:p w14:paraId="6982EE50" w14:textId="5FC95D22"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5</w:t>
            </w:r>
          </w:p>
        </w:tc>
        <w:tc>
          <w:tcPr>
            <w:tcW w:w="889" w:type="dxa"/>
          </w:tcPr>
          <w:p w14:paraId="5EFD6E18" w14:textId="4B06CB3A"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1</w:t>
            </w:r>
          </w:p>
        </w:tc>
        <w:tc>
          <w:tcPr>
            <w:tcW w:w="3173" w:type="dxa"/>
          </w:tcPr>
          <w:p w14:paraId="3B75724D" w14:textId="5EAF3CCC"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Drennan et al., 2021</w:t>
            </w:r>
          </w:p>
        </w:tc>
      </w:tr>
      <w:tr w:rsidR="007308AC" w:rsidRPr="00AE6E48" w14:paraId="27CACE81" w14:textId="77777777" w:rsidTr="0082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28ACB7E" w14:textId="77777777" w:rsidR="007308AC" w:rsidRPr="007308AC" w:rsidRDefault="007308AC" w:rsidP="007308AC">
            <w:pPr>
              <w:rPr>
                <w:rFonts w:cs="Arial"/>
                <w:b w:val="0"/>
                <w:color w:val="000000"/>
                <w:sz w:val="18"/>
                <w:szCs w:val="18"/>
              </w:rPr>
            </w:pPr>
          </w:p>
        </w:tc>
        <w:tc>
          <w:tcPr>
            <w:tcW w:w="1417" w:type="dxa"/>
          </w:tcPr>
          <w:p w14:paraId="7FB6ABF0" w14:textId="6CFB9902"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Phyllodocida</w:t>
            </w:r>
          </w:p>
        </w:tc>
        <w:tc>
          <w:tcPr>
            <w:tcW w:w="1923" w:type="dxa"/>
          </w:tcPr>
          <w:p w14:paraId="00A7FDF1" w14:textId="66BB36F2"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7308AC">
              <w:rPr>
                <w:sz w:val="18"/>
                <w:szCs w:val="18"/>
              </w:rPr>
              <w:t>Paralacydoniidae</w:t>
            </w:r>
            <w:proofErr w:type="spellEnd"/>
          </w:p>
        </w:tc>
        <w:tc>
          <w:tcPr>
            <w:tcW w:w="889" w:type="dxa"/>
          </w:tcPr>
          <w:p w14:paraId="47C5B8C1" w14:textId="75D92B58"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2</w:t>
            </w:r>
          </w:p>
        </w:tc>
        <w:tc>
          <w:tcPr>
            <w:tcW w:w="889" w:type="dxa"/>
          </w:tcPr>
          <w:p w14:paraId="074D926B"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3173" w:type="dxa"/>
          </w:tcPr>
          <w:p w14:paraId="45F6CAB1"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7308AC" w:rsidRPr="00AE6E48" w14:paraId="5D053FE5" w14:textId="77777777" w:rsidTr="00825B04">
        <w:tc>
          <w:tcPr>
            <w:cnfStyle w:val="001000000000" w:firstRow="0" w:lastRow="0" w:firstColumn="1" w:lastColumn="0" w:oddVBand="0" w:evenVBand="0" w:oddHBand="0" w:evenHBand="0" w:firstRowFirstColumn="0" w:firstRowLastColumn="0" w:lastRowFirstColumn="0" w:lastRowLastColumn="0"/>
            <w:tcW w:w="1418" w:type="dxa"/>
          </w:tcPr>
          <w:p w14:paraId="21243152" w14:textId="77777777" w:rsidR="007308AC" w:rsidRPr="007308AC" w:rsidRDefault="007308AC" w:rsidP="007308AC">
            <w:pPr>
              <w:rPr>
                <w:rFonts w:cs="Arial"/>
                <w:b w:val="0"/>
                <w:color w:val="000000"/>
                <w:sz w:val="18"/>
                <w:szCs w:val="18"/>
              </w:rPr>
            </w:pPr>
          </w:p>
        </w:tc>
        <w:tc>
          <w:tcPr>
            <w:tcW w:w="1417" w:type="dxa"/>
          </w:tcPr>
          <w:p w14:paraId="770739D6" w14:textId="0B29D12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Phyllodocida</w:t>
            </w:r>
          </w:p>
        </w:tc>
        <w:tc>
          <w:tcPr>
            <w:tcW w:w="1923" w:type="dxa"/>
          </w:tcPr>
          <w:p w14:paraId="2A60FB6A" w14:textId="45DC350B"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roofErr w:type="spellStart"/>
            <w:r w:rsidRPr="007308AC">
              <w:rPr>
                <w:sz w:val="18"/>
                <w:szCs w:val="18"/>
              </w:rPr>
              <w:t>Phyllodocidae</w:t>
            </w:r>
            <w:proofErr w:type="spellEnd"/>
          </w:p>
        </w:tc>
        <w:tc>
          <w:tcPr>
            <w:tcW w:w="889" w:type="dxa"/>
          </w:tcPr>
          <w:p w14:paraId="6599CF19" w14:textId="106B2B3C"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4</w:t>
            </w:r>
          </w:p>
        </w:tc>
        <w:tc>
          <w:tcPr>
            <w:tcW w:w="889" w:type="dxa"/>
          </w:tcPr>
          <w:p w14:paraId="58AAD7C2"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c>
          <w:tcPr>
            <w:tcW w:w="3173" w:type="dxa"/>
          </w:tcPr>
          <w:p w14:paraId="2D2419F9"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r>
      <w:tr w:rsidR="007308AC" w:rsidRPr="00AE6E48" w14:paraId="6A8D759D" w14:textId="77777777" w:rsidTr="0082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8FF39F4" w14:textId="77777777" w:rsidR="007308AC" w:rsidRPr="007308AC" w:rsidRDefault="007308AC" w:rsidP="007308AC">
            <w:pPr>
              <w:rPr>
                <w:rFonts w:cs="Arial"/>
                <w:b w:val="0"/>
                <w:color w:val="000000"/>
                <w:sz w:val="18"/>
                <w:szCs w:val="18"/>
              </w:rPr>
            </w:pPr>
          </w:p>
        </w:tc>
        <w:tc>
          <w:tcPr>
            <w:tcW w:w="1417" w:type="dxa"/>
          </w:tcPr>
          <w:p w14:paraId="78DD4601" w14:textId="5E496D1A"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Phyllodocida</w:t>
            </w:r>
          </w:p>
        </w:tc>
        <w:tc>
          <w:tcPr>
            <w:tcW w:w="1923" w:type="dxa"/>
          </w:tcPr>
          <w:p w14:paraId="2D711740" w14:textId="418FC5B3"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7308AC">
              <w:rPr>
                <w:sz w:val="18"/>
                <w:szCs w:val="18"/>
              </w:rPr>
              <w:t>Pilargidae</w:t>
            </w:r>
            <w:proofErr w:type="spellEnd"/>
          </w:p>
        </w:tc>
        <w:tc>
          <w:tcPr>
            <w:tcW w:w="889" w:type="dxa"/>
          </w:tcPr>
          <w:p w14:paraId="6695AAAB" w14:textId="7264627F"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1</w:t>
            </w:r>
          </w:p>
        </w:tc>
        <w:tc>
          <w:tcPr>
            <w:tcW w:w="889" w:type="dxa"/>
          </w:tcPr>
          <w:p w14:paraId="16C159B6"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3173" w:type="dxa"/>
          </w:tcPr>
          <w:p w14:paraId="129B4AB3"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7308AC" w:rsidRPr="00AE6E48" w14:paraId="219A2D0F" w14:textId="77777777" w:rsidTr="00825B04">
        <w:tc>
          <w:tcPr>
            <w:cnfStyle w:val="001000000000" w:firstRow="0" w:lastRow="0" w:firstColumn="1" w:lastColumn="0" w:oddVBand="0" w:evenVBand="0" w:oddHBand="0" w:evenHBand="0" w:firstRowFirstColumn="0" w:firstRowLastColumn="0" w:lastRowFirstColumn="0" w:lastRowLastColumn="0"/>
            <w:tcW w:w="1418" w:type="dxa"/>
          </w:tcPr>
          <w:p w14:paraId="4A9D1183" w14:textId="77777777" w:rsidR="007308AC" w:rsidRPr="007308AC" w:rsidRDefault="007308AC" w:rsidP="007308AC">
            <w:pPr>
              <w:rPr>
                <w:rFonts w:cs="Arial"/>
                <w:b w:val="0"/>
                <w:color w:val="000000"/>
                <w:sz w:val="18"/>
                <w:szCs w:val="18"/>
              </w:rPr>
            </w:pPr>
          </w:p>
        </w:tc>
        <w:tc>
          <w:tcPr>
            <w:tcW w:w="1417" w:type="dxa"/>
          </w:tcPr>
          <w:p w14:paraId="5DEEDC52" w14:textId="41EB7788"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Phyllodocida</w:t>
            </w:r>
          </w:p>
        </w:tc>
        <w:tc>
          <w:tcPr>
            <w:tcW w:w="1923" w:type="dxa"/>
          </w:tcPr>
          <w:p w14:paraId="4FE5F7E7" w14:textId="3D88A9DC"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Polynoidae</w:t>
            </w:r>
          </w:p>
        </w:tc>
        <w:tc>
          <w:tcPr>
            <w:tcW w:w="889" w:type="dxa"/>
          </w:tcPr>
          <w:p w14:paraId="44643A06" w14:textId="12A796DF"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22</w:t>
            </w:r>
          </w:p>
        </w:tc>
        <w:tc>
          <w:tcPr>
            <w:tcW w:w="889" w:type="dxa"/>
          </w:tcPr>
          <w:p w14:paraId="5412E19A" w14:textId="4253991E"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17</w:t>
            </w:r>
          </w:p>
        </w:tc>
        <w:tc>
          <w:tcPr>
            <w:tcW w:w="3173" w:type="dxa"/>
          </w:tcPr>
          <w:p w14:paraId="7365C096" w14:textId="1C25DEE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Bonifacio &amp; Menot., 2019</w:t>
            </w:r>
          </w:p>
        </w:tc>
      </w:tr>
      <w:tr w:rsidR="007308AC" w:rsidRPr="00AE6E48" w14:paraId="612B2A0F" w14:textId="77777777" w:rsidTr="0082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05C2909" w14:textId="77777777" w:rsidR="007308AC" w:rsidRPr="007308AC" w:rsidRDefault="007308AC" w:rsidP="007308AC">
            <w:pPr>
              <w:rPr>
                <w:rFonts w:cs="Arial"/>
                <w:b w:val="0"/>
                <w:color w:val="000000"/>
                <w:sz w:val="18"/>
                <w:szCs w:val="18"/>
              </w:rPr>
            </w:pPr>
          </w:p>
        </w:tc>
        <w:tc>
          <w:tcPr>
            <w:tcW w:w="1417" w:type="dxa"/>
          </w:tcPr>
          <w:p w14:paraId="6BBD01AA" w14:textId="01556444"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Phyllodocida</w:t>
            </w:r>
          </w:p>
        </w:tc>
        <w:tc>
          <w:tcPr>
            <w:tcW w:w="1923" w:type="dxa"/>
          </w:tcPr>
          <w:p w14:paraId="32BF67F3" w14:textId="36ADD8EB"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Sphaerodoridae</w:t>
            </w:r>
          </w:p>
        </w:tc>
        <w:tc>
          <w:tcPr>
            <w:tcW w:w="889" w:type="dxa"/>
          </w:tcPr>
          <w:p w14:paraId="7403A466" w14:textId="0BAEBDD0"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1</w:t>
            </w:r>
          </w:p>
        </w:tc>
        <w:tc>
          <w:tcPr>
            <w:tcW w:w="889" w:type="dxa"/>
          </w:tcPr>
          <w:p w14:paraId="4AC6D610" w14:textId="49B48364"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3173" w:type="dxa"/>
          </w:tcPr>
          <w:p w14:paraId="490F0B23" w14:textId="2D218153"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7308AC" w:rsidRPr="00AE6E48" w14:paraId="62BB995B" w14:textId="77777777" w:rsidTr="00825B04">
        <w:tc>
          <w:tcPr>
            <w:cnfStyle w:val="001000000000" w:firstRow="0" w:lastRow="0" w:firstColumn="1" w:lastColumn="0" w:oddVBand="0" w:evenVBand="0" w:oddHBand="0" w:evenHBand="0" w:firstRowFirstColumn="0" w:firstRowLastColumn="0" w:lastRowFirstColumn="0" w:lastRowLastColumn="0"/>
            <w:tcW w:w="1418" w:type="dxa"/>
          </w:tcPr>
          <w:p w14:paraId="6F427755" w14:textId="77777777" w:rsidR="007308AC" w:rsidRPr="007308AC" w:rsidRDefault="007308AC" w:rsidP="007308AC">
            <w:pPr>
              <w:rPr>
                <w:rFonts w:cs="Arial"/>
                <w:b w:val="0"/>
                <w:color w:val="000000"/>
                <w:sz w:val="18"/>
                <w:szCs w:val="18"/>
              </w:rPr>
            </w:pPr>
          </w:p>
        </w:tc>
        <w:tc>
          <w:tcPr>
            <w:tcW w:w="1417" w:type="dxa"/>
          </w:tcPr>
          <w:p w14:paraId="0EC5C739" w14:textId="43F43F99"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Phyllodocida</w:t>
            </w:r>
          </w:p>
        </w:tc>
        <w:tc>
          <w:tcPr>
            <w:tcW w:w="1923" w:type="dxa"/>
          </w:tcPr>
          <w:p w14:paraId="4FF97450" w14:textId="1CBE473A"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Syllidae</w:t>
            </w:r>
          </w:p>
        </w:tc>
        <w:tc>
          <w:tcPr>
            <w:tcW w:w="889" w:type="dxa"/>
          </w:tcPr>
          <w:p w14:paraId="2FF00C5C" w14:textId="2572C9CE"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5</w:t>
            </w:r>
          </w:p>
        </w:tc>
        <w:tc>
          <w:tcPr>
            <w:tcW w:w="889" w:type="dxa"/>
          </w:tcPr>
          <w:p w14:paraId="27170375" w14:textId="3FB4BB6D"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2</w:t>
            </w:r>
          </w:p>
        </w:tc>
        <w:tc>
          <w:tcPr>
            <w:tcW w:w="3173" w:type="dxa"/>
          </w:tcPr>
          <w:p w14:paraId="38EC77C5" w14:textId="13872B6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Maciolek 2020</w:t>
            </w:r>
          </w:p>
        </w:tc>
      </w:tr>
      <w:tr w:rsidR="007308AC" w:rsidRPr="00AE6E48" w14:paraId="6F869E98" w14:textId="77777777" w:rsidTr="0082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A3A5E1E" w14:textId="77777777" w:rsidR="007308AC" w:rsidRPr="007308AC" w:rsidRDefault="007308AC" w:rsidP="007308AC">
            <w:pPr>
              <w:rPr>
                <w:rFonts w:cs="Arial"/>
                <w:b w:val="0"/>
                <w:color w:val="000000"/>
                <w:sz w:val="18"/>
                <w:szCs w:val="18"/>
              </w:rPr>
            </w:pPr>
          </w:p>
        </w:tc>
        <w:tc>
          <w:tcPr>
            <w:tcW w:w="1417" w:type="dxa"/>
          </w:tcPr>
          <w:p w14:paraId="3016B788" w14:textId="0C38A196"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7308AC">
              <w:rPr>
                <w:sz w:val="18"/>
                <w:szCs w:val="18"/>
              </w:rPr>
              <w:t>Sabellida</w:t>
            </w:r>
            <w:proofErr w:type="spellEnd"/>
          </w:p>
        </w:tc>
        <w:tc>
          <w:tcPr>
            <w:tcW w:w="1923" w:type="dxa"/>
          </w:tcPr>
          <w:p w14:paraId="51F71B43" w14:textId="5789B1E5"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7308AC">
              <w:rPr>
                <w:sz w:val="18"/>
                <w:szCs w:val="18"/>
              </w:rPr>
              <w:t>Sabellidae</w:t>
            </w:r>
            <w:proofErr w:type="spellEnd"/>
          </w:p>
        </w:tc>
        <w:tc>
          <w:tcPr>
            <w:tcW w:w="889" w:type="dxa"/>
          </w:tcPr>
          <w:p w14:paraId="0FDDC610" w14:textId="6F94C2F8"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1</w:t>
            </w:r>
          </w:p>
        </w:tc>
        <w:tc>
          <w:tcPr>
            <w:tcW w:w="889" w:type="dxa"/>
          </w:tcPr>
          <w:p w14:paraId="4A041CCB" w14:textId="39089982"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3173" w:type="dxa"/>
          </w:tcPr>
          <w:p w14:paraId="1AD16E71" w14:textId="19F5DBFB"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7308AC" w:rsidRPr="00AE6E48" w14:paraId="5363C99C" w14:textId="77777777" w:rsidTr="00825B04">
        <w:tc>
          <w:tcPr>
            <w:cnfStyle w:val="001000000000" w:firstRow="0" w:lastRow="0" w:firstColumn="1" w:lastColumn="0" w:oddVBand="0" w:evenVBand="0" w:oddHBand="0" w:evenHBand="0" w:firstRowFirstColumn="0" w:firstRowLastColumn="0" w:lastRowFirstColumn="0" w:lastRowLastColumn="0"/>
            <w:tcW w:w="1418" w:type="dxa"/>
          </w:tcPr>
          <w:p w14:paraId="37242EC9" w14:textId="77777777" w:rsidR="007308AC" w:rsidRPr="007308AC" w:rsidRDefault="007308AC" w:rsidP="007308AC">
            <w:pPr>
              <w:rPr>
                <w:rFonts w:cs="Arial"/>
                <w:b w:val="0"/>
                <w:color w:val="000000"/>
                <w:sz w:val="18"/>
                <w:szCs w:val="18"/>
              </w:rPr>
            </w:pPr>
          </w:p>
        </w:tc>
        <w:tc>
          <w:tcPr>
            <w:tcW w:w="1417" w:type="dxa"/>
          </w:tcPr>
          <w:p w14:paraId="71FE6189" w14:textId="739B9DA1"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roofErr w:type="spellStart"/>
            <w:r w:rsidRPr="007308AC">
              <w:rPr>
                <w:sz w:val="18"/>
                <w:szCs w:val="18"/>
              </w:rPr>
              <w:t>Sabellida</w:t>
            </w:r>
            <w:proofErr w:type="spellEnd"/>
          </w:p>
        </w:tc>
        <w:tc>
          <w:tcPr>
            <w:tcW w:w="1923" w:type="dxa"/>
          </w:tcPr>
          <w:p w14:paraId="1A7F1A3E" w14:textId="41B11DC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Serpulidae</w:t>
            </w:r>
          </w:p>
        </w:tc>
        <w:tc>
          <w:tcPr>
            <w:tcW w:w="889" w:type="dxa"/>
          </w:tcPr>
          <w:p w14:paraId="191E7B17" w14:textId="47C71435"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1</w:t>
            </w:r>
          </w:p>
        </w:tc>
        <w:tc>
          <w:tcPr>
            <w:tcW w:w="889" w:type="dxa"/>
          </w:tcPr>
          <w:p w14:paraId="4164EE88"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c>
          <w:tcPr>
            <w:tcW w:w="3173" w:type="dxa"/>
          </w:tcPr>
          <w:p w14:paraId="581FB4B1"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r>
      <w:tr w:rsidR="007308AC" w:rsidRPr="00AE6E48" w14:paraId="6E66EE5F" w14:textId="77777777" w:rsidTr="0082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E96187B" w14:textId="77777777" w:rsidR="007308AC" w:rsidRPr="007308AC" w:rsidRDefault="007308AC" w:rsidP="007308AC">
            <w:pPr>
              <w:rPr>
                <w:rFonts w:cs="Arial"/>
                <w:b w:val="0"/>
                <w:color w:val="000000"/>
                <w:sz w:val="18"/>
                <w:szCs w:val="18"/>
              </w:rPr>
            </w:pPr>
          </w:p>
        </w:tc>
        <w:tc>
          <w:tcPr>
            <w:tcW w:w="1417" w:type="dxa"/>
          </w:tcPr>
          <w:p w14:paraId="1A34FF13" w14:textId="33FB14C9"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7308AC">
              <w:rPr>
                <w:sz w:val="18"/>
                <w:szCs w:val="18"/>
              </w:rPr>
              <w:t>Sabellida</w:t>
            </w:r>
            <w:proofErr w:type="spellEnd"/>
          </w:p>
        </w:tc>
        <w:tc>
          <w:tcPr>
            <w:tcW w:w="1923" w:type="dxa"/>
          </w:tcPr>
          <w:p w14:paraId="363A414F" w14:textId="469C96DE"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7308AC">
              <w:rPr>
                <w:sz w:val="18"/>
                <w:szCs w:val="18"/>
              </w:rPr>
              <w:t>Siboglinidae</w:t>
            </w:r>
            <w:proofErr w:type="spellEnd"/>
          </w:p>
        </w:tc>
        <w:tc>
          <w:tcPr>
            <w:tcW w:w="889" w:type="dxa"/>
          </w:tcPr>
          <w:p w14:paraId="73E85328" w14:textId="49E18F20"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1</w:t>
            </w:r>
          </w:p>
        </w:tc>
        <w:tc>
          <w:tcPr>
            <w:tcW w:w="889" w:type="dxa"/>
          </w:tcPr>
          <w:p w14:paraId="32CB0F1B"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3173" w:type="dxa"/>
          </w:tcPr>
          <w:p w14:paraId="330F561A"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7308AC" w:rsidRPr="00AE6E48" w14:paraId="0F68C54D" w14:textId="77777777" w:rsidTr="00825B04">
        <w:tc>
          <w:tcPr>
            <w:cnfStyle w:val="001000000000" w:firstRow="0" w:lastRow="0" w:firstColumn="1" w:lastColumn="0" w:oddVBand="0" w:evenVBand="0" w:oddHBand="0" w:evenHBand="0" w:firstRowFirstColumn="0" w:firstRowLastColumn="0" w:lastRowFirstColumn="0" w:lastRowLastColumn="0"/>
            <w:tcW w:w="1418" w:type="dxa"/>
          </w:tcPr>
          <w:p w14:paraId="6634D80D" w14:textId="77777777" w:rsidR="007308AC" w:rsidRPr="007308AC" w:rsidRDefault="007308AC" w:rsidP="007308AC">
            <w:pPr>
              <w:rPr>
                <w:rFonts w:cs="Arial"/>
                <w:b w:val="0"/>
                <w:color w:val="000000"/>
                <w:sz w:val="18"/>
                <w:szCs w:val="18"/>
              </w:rPr>
            </w:pPr>
          </w:p>
        </w:tc>
        <w:tc>
          <w:tcPr>
            <w:tcW w:w="1417" w:type="dxa"/>
          </w:tcPr>
          <w:p w14:paraId="34120648" w14:textId="4259410E"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Spionida</w:t>
            </w:r>
          </w:p>
        </w:tc>
        <w:tc>
          <w:tcPr>
            <w:tcW w:w="1923" w:type="dxa"/>
          </w:tcPr>
          <w:p w14:paraId="7DD3A4EC" w14:textId="4711200A"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roofErr w:type="spellStart"/>
            <w:r w:rsidRPr="007308AC">
              <w:rPr>
                <w:sz w:val="18"/>
                <w:szCs w:val="18"/>
              </w:rPr>
              <w:t>Poecilochaetidae</w:t>
            </w:r>
            <w:proofErr w:type="spellEnd"/>
          </w:p>
        </w:tc>
        <w:tc>
          <w:tcPr>
            <w:tcW w:w="889" w:type="dxa"/>
          </w:tcPr>
          <w:p w14:paraId="3B6B0006" w14:textId="64270B66"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1</w:t>
            </w:r>
          </w:p>
        </w:tc>
        <w:tc>
          <w:tcPr>
            <w:tcW w:w="889" w:type="dxa"/>
          </w:tcPr>
          <w:p w14:paraId="12ECBDA0"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c>
          <w:tcPr>
            <w:tcW w:w="3173" w:type="dxa"/>
          </w:tcPr>
          <w:p w14:paraId="1F3355A1" w14:textId="7777777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r>
      <w:tr w:rsidR="007308AC" w:rsidRPr="00AE6E48" w14:paraId="642D9B17" w14:textId="77777777" w:rsidTr="0082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EBFC2F8" w14:textId="77777777" w:rsidR="007308AC" w:rsidRPr="007308AC" w:rsidRDefault="007308AC" w:rsidP="007308AC">
            <w:pPr>
              <w:rPr>
                <w:rFonts w:cs="Arial"/>
                <w:b w:val="0"/>
                <w:color w:val="000000"/>
                <w:sz w:val="18"/>
                <w:szCs w:val="18"/>
              </w:rPr>
            </w:pPr>
          </w:p>
        </w:tc>
        <w:tc>
          <w:tcPr>
            <w:tcW w:w="1417" w:type="dxa"/>
          </w:tcPr>
          <w:p w14:paraId="1D904C55" w14:textId="75218E59"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Spionida</w:t>
            </w:r>
          </w:p>
        </w:tc>
        <w:tc>
          <w:tcPr>
            <w:tcW w:w="1923" w:type="dxa"/>
          </w:tcPr>
          <w:p w14:paraId="4165DD36" w14:textId="505070CA"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Spionidae</w:t>
            </w:r>
          </w:p>
        </w:tc>
        <w:tc>
          <w:tcPr>
            <w:tcW w:w="889" w:type="dxa"/>
          </w:tcPr>
          <w:p w14:paraId="7BE429F8" w14:textId="618AD6E1"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12</w:t>
            </w:r>
          </w:p>
        </w:tc>
        <w:tc>
          <w:tcPr>
            <w:tcW w:w="889" w:type="dxa"/>
          </w:tcPr>
          <w:p w14:paraId="7B2B08A0" w14:textId="266257F9"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4</w:t>
            </w:r>
          </w:p>
        </w:tc>
        <w:tc>
          <w:tcPr>
            <w:tcW w:w="3173" w:type="dxa"/>
          </w:tcPr>
          <w:p w14:paraId="3CF6D3F1" w14:textId="10BBA7F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Pr>
                <w:rFonts w:cs="Arial"/>
                <w:color w:val="000000"/>
                <w:sz w:val="18"/>
                <w:szCs w:val="18"/>
              </w:rPr>
              <w:t xml:space="preserve">Paterson et al., 2016; Neal et al., </w:t>
            </w:r>
            <w:r w:rsidR="00C34C8B">
              <w:rPr>
                <w:rFonts w:cs="Arial"/>
                <w:color w:val="000000"/>
                <w:sz w:val="18"/>
                <w:szCs w:val="18"/>
              </w:rPr>
              <w:t>in press</w:t>
            </w:r>
          </w:p>
        </w:tc>
      </w:tr>
      <w:tr w:rsidR="007308AC" w:rsidRPr="00AE6E48" w14:paraId="364D87B3" w14:textId="77777777" w:rsidTr="00825B04">
        <w:tc>
          <w:tcPr>
            <w:cnfStyle w:val="001000000000" w:firstRow="0" w:lastRow="0" w:firstColumn="1" w:lastColumn="0" w:oddVBand="0" w:evenVBand="0" w:oddHBand="0" w:evenHBand="0" w:firstRowFirstColumn="0" w:firstRowLastColumn="0" w:lastRowFirstColumn="0" w:lastRowLastColumn="0"/>
            <w:tcW w:w="1418" w:type="dxa"/>
          </w:tcPr>
          <w:p w14:paraId="4713D681" w14:textId="77777777" w:rsidR="007308AC" w:rsidRPr="007308AC" w:rsidRDefault="007308AC" w:rsidP="007308AC">
            <w:pPr>
              <w:rPr>
                <w:rFonts w:cs="Arial"/>
                <w:b w:val="0"/>
                <w:color w:val="000000"/>
                <w:sz w:val="18"/>
                <w:szCs w:val="18"/>
              </w:rPr>
            </w:pPr>
          </w:p>
        </w:tc>
        <w:tc>
          <w:tcPr>
            <w:tcW w:w="1417" w:type="dxa"/>
          </w:tcPr>
          <w:p w14:paraId="2D00C97D" w14:textId="235EEB7D"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Terebellida</w:t>
            </w:r>
          </w:p>
        </w:tc>
        <w:tc>
          <w:tcPr>
            <w:tcW w:w="1923" w:type="dxa"/>
          </w:tcPr>
          <w:p w14:paraId="44A3B9B1" w14:textId="0FFF9FD6"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Cirratulidae</w:t>
            </w:r>
          </w:p>
        </w:tc>
        <w:tc>
          <w:tcPr>
            <w:tcW w:w="889" w:type="dxa"/>
          </w:tcPr>
          <w:p w14:paraId="58178A33" w14:textId="077A0BDB"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17</w:t>
            </w:r>
          </w:p>
        </w:tc>
        <w:tc>
          <w:tcPr>
            <w:tcW w:w="889" w:type="dxa"/>
          </w:tcPr>
          <w:p w14:paraId="1A1DAAA2" w14:textId="6D0D1EFF"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12</w:t>
            </w:r>
          </w:p>
        </w:tc>
        <w:tc>
          <w:tcPr>
            <w:tcW w:w="3173" w:type="dxa"/>
          </w:tcPr>
          <w:p w14:paraId="7F27D619" w14:textId="441F19CE"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Blake, 2016; Blake, 2019</w:t>
            </w:r>
          </w:p>
        </w:tc>
      </w:tr>
      <w:tr w:rsidR="007308AC" w:rsidRPr="00AE6E48" w14:paraId="18837031" w14:textId="77777777" w:rsidTr="0082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BF27367" w14:textId="77777777" w:rsidR="007308AC" w:rsidRPr="007308AC" w:rsidRDefault="007308AC" w:rsidP="007308AC">
            <w:pPr>
              <w:rPr>
                <w:rFonts w:cs="Arial"/>
                <w:b w:val="0"/>
                <w:color w:val="000000"/>
                <w:sz w:val="18"/>
                <w:szCs w:val="18"/>
              </w:rPr>
            </w:pPr>
          </w:p>
        </w:tc>
        <w:tc>
          <w:tcPr>
            <w:tcW w:w="1417" w:type="dxa"/>
          </w:tcPr>
          <w:p w14:paraId="06881CBC" w14:textId="0B7CD755"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Terebellida</w:t>
            </w:r>
          </w:p>
        </w:tc>
        <w:tc>
          <w:tcPr>
            <w:tcW w:w="1923" w:type="dxa"/>
          </w:tcPr>
          <w:p w14:paraId="575BB95D" w14:textId="10691553"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7308AC">
              <w:rPr>
                <w:sz w:val="18"/>
                <w:szCs w:val="18"/>
              </w:rPr>
              <w:t>Fauveliopsidae</w:t>
            </w:r>
            <w:proofErr w:type="spellEnd"/>
          </w:p>
        </w:tc>
        <w:tc>
          <w:tcPr>
            <w:tcW w:w="889" w:type="dxa"/>
          </w:tcPr>
          <w:p w14:paraId="74E30EBB" w14:textId="516C9B4C"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1</w:t>
            </w:r>
          </w:p>
        </w:tc>
        <w:tc>
          <w:tcPr>
            <w:tcW w:w="889" w:type="dxa"/>
          </w:tcPr>
          <w:p w14:paraId="45B915FE"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3173" w:type="dxa"/>
          </w:tcPr>
          <w:p w14:paraId="688D8710"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7308AC" w:rsidRPr="00AE6E48" w14:paraId="4E5DA5BD" w14:textId="77777777" w:rsidTr="00825B04">
        <w:tc>
          <w:tcPr>
            <w:cnfStyle w:val="001000000000" w:firstRow="0" w:lastRow="0" w:firstColumn="1" w:lastColumn="0" w:oddVBand="0" w:evenVBand="0" w:oddHBand="0" w:evenHBand="0" w:firstRowFirstColumn="0" w:firstRowLastColumn="0" w:lastRowFirstColumn="0" w:lastRowLastColumn="0"/>
            <w:tcW w:w="1418" w:type="dxa"/>
          </w:tcPr>
          <w:p w14:paraId="284219F0" w14:textId="77777777" w:rsidR="007308AC" w:rsidRPr="007308AC" w:rsidRDefault="007308AC" w:rsidP="007308AC">
            <w:pPr>
              <w:rPr>
                <w:rFonts w:cs="Arial"/>
                <w:b w:val="0"/>
                <w:color w:val="000000"/>
                <w:sz w:val="18"/>
                <w:szCs w:val="18"/>
              </w:rPr>
            </w:pPr>
          </w:p>
        </w:tc>
        <w:tc>
          <w:tcPr>
            <w:tcW w:w="1417" w:type="dxa"/>
          </w:tcPr>
          <w:p w14:paraId="0E7BDC04" w14:textId="4F5D7ED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Terebellida</w:t>
            </w:r>
          </w:p>
        </w:tc>
        <w:tc>
          <w:tcPr>
            <w:tcW w:w="1923" w:type="dxa"/>
          </w:tcPr>
          <w:p w14:paraId="0573D98D" w14:textId="4D7B2BC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roofErr w:type="spellStart"/>
            <w:r w:rsidRPr="007308AC">
              <w:rPr>
                <w:sz w:val="18"/>
                <w:szCs w:val="18"/>
              </w:rPr>
              <w:t>Terebellidae</w:t>
            </w:r>
            <w:proofErr w:type="spellEnd"/>
          </w:p>
        </w:tc>
        <w:tc>
          <w:tcPr>
            <w:tcW w:w="889" w:type="dxa"/>
          </w:tcPr>
          <w:p w14:paraId="486DB038" w14:textId="281B2E33"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7308AC">
              <w:rPr>
                <w:sz w:val="18"/>
                <w:szCs w:val="18"/>
              </w:rPr>
              <w:t>1</w:t>
            </w:r>
          </w:p>
        </w:tc>
        <w:tc>
          <w:tcPr>
            <w:tcW w:w="889" w:type="dxa"/>
          </w:tcPr>
          <w:p w14:paraId="330E1E73" w14:textId="35C818F2"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c>
          <w:tcPr>
            <w:tcW w:w="3173" w:type="dxa"/>
          </w:tcPr>
          <w:p w14:paraId="3FB2EDE8" w14:textId="5871BB27" w:rsidR="007308AC" w:rsidRPr="007308AC" w:rsidRDefault="007308AC" w:rsidP="007308AC">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r>
      <w:tr w:rsidR="007308AC" w:rsidRPr="00AE6E48" w14:paraId="6445084C" w14:textId="77777777" w:rsidTr="0082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853016D" w14:textId="77777777" w:rsidR="007308AC" w:rsidRPr="007308AC" w:rsidRDefault="007308AC" w:rsidP="007308AC">
            <w:pPr>
              <w:rPr>
                <w:rFonts w:cs="Arial"/>
                <w:b w:val="0"/>
                <w:color w:val="000000"/>
                <w:sz w:val="18"/>
                <w:szCs w:val="18"/>
              </w:rPr>
            </w:pPr>
          </w:p>
        </w:tc>
        <w:tc>
          <w:tcPr>
            <w:tcW w:w="1417" w:type="dxa"/>
          </w:tcPr>
          <w:p w14:paraId="5C801990" w14:textId="50D7E954"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Terebellida</w:t>
            </w:r>
          </w:p>
        </w:tc>
        <w:tc>
          <w:tcPr>
            <w:tcW w:w="1923" w:type="dxa"/>
          </w:tcPr>
          <w:p w14:paraId="79AC0FEF" w14:textId="265F073A"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roofErr w:type="spellStart"/>
            <w:r w:rsidRPr="007308AC">
              <w:rPr>
                <w:sz w:val="18"/>
                <w:szCs w:val="18"/>
              </w:rPr>
              <w:t>Trichobranchidae</w:t>
            </w:r>
            <w:proofErr w:type="spellEnd"/>
          </w:p>
        </w:tc>
        <w:tc>
          <w:tcPr>
            <w:tcW w:w="889" w:type="dxa"/>
          </w:tcPr>
          <w:p w14:paraId="58EC4094" w14:textId="21D9D046"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7308AC">
              <w:rPr>
                <w:sz w:val="18"/>
                <w:szCs w:val="18"/>
              </w:rPr>
              <w:t>1</w:t>
            </w:r>
          </w:p>
        </w:tc>
        <w:tc>
          <w:tcPr>
            <w:tcW w:w="889" w:type="dxa"/>
          </w:tcPr>
          <w:p w14:paraId="7A76583C"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c>
          <w:tcPr>
            <w:tcW w:w="3173" w:type="dxa"/>
          </w:tcPr>
          <w:p w14:paraId="2923FA46" w14:textId="77777777" w:rsidR="007308AC" w:rsidRPr="007308AC" w:rsidRDefault="007308AC" w:rsidP="007308AC">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B972B2" w:rsidRPr="00AE6E48" w14:paraId="4EC7CF81" w14:textId="77777777" w:rsidTr="007308AC">
        <w:tc>
          <w:tcPr>
            <w:cnfStyle w:val="001000000000" w:firstRow="0" w:lastRow="0" w:firstColumn="1" w:lastColumn="0" w:oddVBand="0" w:evenVBand="0" w:oddHBand="0" w:evenHBand="0" w:firstRowFirstColumn="0" w:firstRowLastColumn="0" w:lastRowFirstColumn="0" w:lastRowLastColumn="0"/>
            <w:tcW w:w="1418" w:type="dxa"/>
            <w:tcBorders>
              <w:bottom w:val="single" w:sz="4" w:space="0" w:color="auto"/>
            </w:tcBorders>
          </w:tcPr>
          <w:p w14:paraId="1755D07C" w14:textId="77777777" w:rsidR="00B972B2" w:rsidRPr="00372DCF" w:rsidRDefault="00B972B2" w:rsidP="009D18F1">
            <w:pPr>
              <w:rPr>
                <w:rFonts w:cs="Arial"/>
                <w:color w:val="000000"/>
                <w:sz w:val="18"/>
                <w:szCs w:val="18"/>
              </w:rPr>
            </w:pPr>
          </w:p>
        </w:tc>
        <w:tc>
          <w:tcPr>
            <w:tcW w:w="1417" w:type="dxa"/>
            <w:tcBorders>
              <w:bottom w:val="single" w:sz="4" w:space="0" w:color="auto"/>
            </w:tcBorders>
          </w:tcPr>
          <w:p w14:paraId="6FD11FBB" w14:textId="77777777" w:rsidR="00B972B2" w:rsidRPr="00B972B2" w:rsidRDefault="00B972B2" w:rsidP="009D18F1">
            <w:pPr>
              <w:cnfStyle w:val="000000000000" w:firstRow="0" w:lastRow="0" w:firstColumn="0" w:lastColumn="0" w:oddVBand="0" w:evenVBand="0" w:oddHBand="0" w:evenHBand="0" w:firstRowFirstColumn="0" w:firstRowLastColumn="0" w:lastRowFirstColumn="0" w:lastRowLastColumn="0"/>
              <w:rPr>
                <w:rFonts w:cs="Arial"/>
                <w:b/>
                <w:color w:val="000000"/>
                <w:sz w:val="18"/>
                <w:szCs w:val="18"/>
              </w:rPr>
            </w:pPr>
          </w:p>
        </w:tc>
        <w:tc>
          <w:tcPr>
            <w:tcW w:w="1923" w:type="dxa"/>
            <w:tcBorders>
              <w:bottom w:val="single" w:sz="4" w:space="0" w:color="auto"/>
            </w:tcBorders>
            <w:vAlign w:val="bottom"/>
          </w:tcPr>
          <w:p w14:paraId="633BF82E" w14:textId="39619655" w:rsidR="00B972B2" w:rsidRPr="007308AC" w:rsidRDefault="00B972B2" w:rsidP="009D18F1">
            <w:pPr>
              <w:cnfStyle w:val="000000000000" w:firstRow="0" w:lastRow="0" w:firstColumn="0" w:lastColumn="0" w:oddVBand="0" w:evenVBand="0" w:oddHBand="0" w:evenHBand="0" w:firstRowFirstColumn="0" w:firstRowLastColumn="0" w:lastRowFirstColumn="0" w:lastRowLastColumn="0"/>
              <w:rPr>
                <w:rFonts w:cs="Arial"/>
                <w:b/>
                <w:color w:val="000000"/>
                <w:sz w:val="18"/>
                <w:szCs w:val="18"/>
              </w:rPr>
            </w:pPr>
            <w:r w:rsidRPr="007308AC">
              <w:rPr>
                <w:rFonts w:cs="Arial"/>
                <w:b/>
                <w:color w:val="000000"/>
                <w:sz w:val="18"/>
                <w:szCs w:val="18"/>
              </w:rPr>
              <w:t>TOTAL</w:t>
            </w:r>
          </w:p>
        </w:tc>
        <w:tc>
          <w:tcPr>
            <w:tcW w:w="889" w:type="dxa"/>
            <w:tcBorders>
              <w:bottom w:val="single" w:sz="4" w:space="0" w:color="auto"/>
            </w:tcBorders>
            <w:vAlign w:val="bottom"/>
          </w:tcPr>
          <w:p w14:paraId="0EACDAAD" w14:textId="73F0FF6B" w:rsidR="00B972B2" w:rsidRPr="007308AC" w:rsidRDefault="00B972B2" w:rsidP="009D18F1">
            <w:pPr>
              <w:cnfStyle w:val="000000000000" w:firstRow="0" w:lastRow="0" w:firstColumn="0" w:lastColumn="0" w:oddVBand="0" w:evenVBand="0" w:oddHBand="0" w:evenHBand="0" w:firstRowFirstColumn="0" w:firstRowLastColumn="0" w:lastRowFirstColumn="0" w:lastRowLastColumn="0"/>
              <w:rPr>
                <w:rFonts w:cs="Arial"/>
                <w:b/>
                <w:color w:val="000000"/>
                <w:sz w:val="18"/>
                <w:szCs w:val="18"/>
              </w:rPr>
            </w:pPr>
            <w:r w:rsidRPr="007308AC">
              <w:rPr>
                <w:rFonts w:cs="Arial"/>
                <w:b/>
                <w:color w:val="000000"/>
                <w:sz w:val="18"/>
                <w:szCs w:val="18"/>
              </w:rPr>
              <w:t>12</w:t>
            </w:r>
            <w:r w:rsidR="007308AC">
              <w:rPr>
                <w:rFonts w:cs="Arial"/>
                <w:b/>
                <w:color w:val="000000"/>
                <w:sz w:val="18"/>
                <w:szCs w:val="18"/>
              </w:rPr>
              <w:t>5</w:t>
            </w:r>
          </w:p>
        </w:tc>
        <w:tc>
          <w:tcPr>
            <w:tcW w:w="889" w:type="dxa"/>
            <w:tcBorders>
              <w:bottom w:val="single" w:sz="4" w:space="0" w:color="auto"/>
            </w:tcBorders>
            <w:vAlign w:val="bottom"/>
          </w:tcPr>
          <w:p w14:paraId="184DC9C9" w14:textId="7F83B177" w:rsidR="00B972B2" w:rsidRPr="007308AC" w:rsidRDefault="007308AC" w:rsidP="009D18F1">
            <w:pPr>
              <w:cnfStyle w:val="000000000000" w:firstRow="0" w:lastRow="0" w:firstColumn="0" w:lastColumn="0" w:oddVBand="0" w:evenVBand="0" w:oddHBand="0" w:evenHBand="0" w:firstRowFirstColumn="0" w:firstRowLastColumn="0" w:lastRowFirstColumn="0" w:lastRowLastColumn="0"/>
              <w:rPr>
                <w:rFonts w:cs="Arial"/>
                <w:b/>
                <w:color w:val="000000"/>
                <w:sz w:val="18"/>
                <w:szCs w:val="18"/>
              </w:rPr>
            </w:pPr>
            <w:r>
              <w:rPr>
                <w:rFonts w:cs="Arial"/>
                <w:b/>
                <w:color w:val="000000"/>
                <w:sz w:val="18"/>
                <w:szCs w:val="18"/>
              </w:rPr>
              <w:t>50</w:t>
            </w:r>
          </w:p>
        </w:tc>
        <w:tc>
          <w:tcPr>
            <w:tcW w:w="3173" w:type="dxa"/>
            <w:tcBorders>
              <w:bottom w:val="single" w:sz="4" w:space="0" w:color="auto"/>
            </w:tcBorders>
          </w:tcPr>
          <w:p w14:paraId="7B42DA90" w14:textId="7A3C1D56" w:rsidR="00B972B2" w:rsidRPr="007308AC" w:rsidRDefault="00053F6F" w:rsidP="009D18F1">
            <w:pPr>
              <w:cnfStyle w:val="000000000000" w:firstRow="0" w:lastRow="0" w:firstColumn="0" w:lastColumn="0" w:oddVBand="0" w:evenVBand="0" w:oddHBand="0" w:evenHBand="0" w:firstRowFirstColumn="0" w:firstRowLastColumn="0" w:lastRowFirstColumn="0" w:lastRowLastColumn="0"/>
              <w:rPr>
                <w:rFonts w:cs="Arial"/>
                <w:b/>
                <w:color w:val="000000"/>
                <w:sz w:val="18"/>
                <w:szCs w:val="18"/>
              </w:rPr>
            </w:pPr>
            <w:r>
              <w:rPr>
                <w:rFonts w:cs="Arial"/>
                <w:b/>
                <w:color w:val="000000"/>
                <w:sz w:val="18"/>
                <w:szCs w:val="18"/>
              </w:rPr>
              <w:t>10</w:t>
            </w:r>
          </w:p>
        </w:tc>
      </w:tr>
    </w:tbl>
    <w:p w14:paraId="475C46A4" w14:textId="77777777" w:rsidR="007702C8" w:rsidRDefault="007702C8" w:rsidP="007702C8"/>
    <w:p w14:paraId="09FD356E" w14:textId="77777777" w:rsidR="007702C8" w:rsidRDefault="007702C8" w:rsidP="00FF4023">
      <w:pPr>
        <w:rPr>
          <w:rFonts w:cs="Arial"/>
          <w:szCs w:val="22"/>
        </w:rPr>
      </w:pPr>
    </w:p>
    <w:p w14:paraId="5233F10F" w14:textId="77777777" w:rsidR="00FF1B82" w:rsidRDefault="00FF1B82" w:rsidP="00FF1B82">
      <w:pPr>
        <w:rPr>
          <w:i/>
        </w:rPr>
      </w:pPr>
      <w:r w:rsidRPr="00A668EA">
        <w:rPr>
          <w:i/>
        </w:rPr>
        <w:t xml:space="preserve">Descriptions </w:t>
      </w:r>
      <w:r>
        <w:rPr>
          <w:i/>
        </w:rPr>
        <w:t xml:space="preserve">by size class </w:t>
      </w:r>
      <w:r w:rsidRPr="00A668EA">
        <w:rPr>
          <w:i/>
        </w:rPr>
        <w:t>and identification methods</w:t>
      </w:r>
    </w:p>
    <w:p w14:paraId="7F8A5B00" w14:textId="4E6B01C7" w:rsidR="007310BB" w:rsidRPr="00A668EA" w:rsidRDefault="007310BB" w:rsidP="00FF1B82">
      <w:pPr>
        <w:rPr>
          <w:i/>
        </w:rPr>
      </w:pPr>
      <w:r>
        <w:rPr>
          <w:i/>
        </w:rPr>
        <w:t xml:space="preserve"> </w:t>
      </w:r>
    </w:p>
    <w:p w14:paraId="03B5B29F" w14:textId="17496D11" w:rsidR="009F26DA" w:rsidRDefault="00BD7508" w:rsidP="00BA1433">
      <w:pPr>
        <w:rPr>
          <w:rFonts w:cs="Arial"/>
          <w:szCs w:val="22"/>
        </w:rPr>
      </w:pPr>
      <w:r>
        <w:rPr>
          <w:rFonts w:cs="Arial"/>
          <w:szCs w:val="22"/>
        </w:rPr>
        <w:t xml:space="preserve">By size class, </w:t>
      </w:r>
      <w:r w:rsidR="00053F6F">
        <w:rPr>
          <w:rFonts w:cs="Arial"/>
          <w:szCs w:val="22"/>
        </w:rPr>
        <w:t>69</w:t>
      </w:r>
      <w:r w:rsidR="00FF1B82" w:rsidRPr="007E1BDE">
        <w:rPr>
          <w:rFonts w:cs="Arial"/>
          <w:szCs w:val="22"/>
        </w:rPr>
        <w:t xml:space="preserve">% of the </w:t>
      </w:r>
      <w:r w:rsidR="00CF552C" w:rsidRPr="00CF552C">
        <w:rPr>
          <w:rFonts w:cs="Arial"/>
          <w:szCs w:val="22"/>
        </w:rPr>
        <w:t>CCZ</w:t>
      </w:r>
      <w:r w:rsidR="00FF1B82" w:rsidRPr="00CF552C">
        <w:rPr>
          <w:rFonts w:cs="Arial"/>
          <w:szCs w:val="22"/>
        </w:rPr>
        <w:t xml:space="preserve"> species</w:t>
      </w:r>
      <w:r>
        <w:rPr>
          <w:rFonts w:cs="Arial"/>
          <w:szCs w:val="22"/>
        </w:rPr>
        <w:t>,</w:t>
      </w:r>
      <w:r w:rsidRPr="00BD7508">
        <w:rPr>
          <w:rFonts w:cs="Arial"/>
        </w:rPr>
        <w:t xml:space="preserve"> </w:t>
      </w:r>
      <w:r w:rsidRPr="00813584">
        <w:rPr>
          <w:rFonts w:cs="Arial"/>
        </w:rPr>
        <w:t>most of the new genera and all the new families were macrofauna</w:t>
      </w:r>
      <w:r w:rsidR="00FF1B82" w:rsidRPr="007E1BDE">
        <w:rPr>
          <w:rFonts w:cs="Arial"/>
          <w:szCs w:val="22"/>
        </w:rPr>
        <w:t xml:space="preserve">. </w:t>
      </w:r>
      <w:r w:rsidR="00E769AE">
        <w:rPr>
          <w:rFonts w:cs="Arial"/>
          <w:szCs w:val="22"/>
        </w:rPr>
        <w:t>Total CCZ d</w:t>
      </w:r>
      <w:r w:rsidR="00FF1B82" w:rsidRPr="007E1BDE">
        <w:rPr>
          <w:rFonts w:cs="Arial"/>
          <w:szCs w:val="22"/>
        </w:rPr>
        <w:t>escriptions by size class were</w:t>
      </w:r>
      <w:r w:rsidR="00FF1B82" w:rsidRPr="009D48A5">
        <w:rPr>
          <w:rFonts w:cs="Arial"/>
          <w:szCs w:val="22"/>
        </w:rPr>
        <w:t xml:space="preserve">: </w:t>
      </w:r>
      <w:r w:rsidR="00F7301A">
        <w:rPr>
          <w:rFonts w:cs="Arial"/>
          <w:szCs w:val="22"/>
        </w:rPr>
        <w:t>1</w:t>
      </w:r>
      <w:r w:rsidR="00053C52">
        <w:rPr>
          <w:rFonts w:cs="Arial"/>
          <w:szCs w:val="22"/>
        </w:rPr>
        <w:t>49</w:t>
      </w:r>
      <w:r w:rsidR="00F7301A">
        <w:rPr>
          <w:rFonts w:cs="Arial"/>
          <w:szCs w:val="22"/>
        </w:rPr>
        <w:t xml:space="preserve"> for macrofauna, 2</w:t>
      </w:r>
      <w:r w:rsidR="00053C52">
        <w:rPr>
          <w:rFonts w:cs="Arial"/>
          <w:szCs w:val="22"/>
        </w:rPr>
        <w:t>4</w:t>
      </w:r>
      <w:r w:rsidR="00F7301A">
        <w:rPr>
          <w:rFonts w:cs="Arial"/>
          <w:szCs w:val="22"/>
        </w:rPr>
        <w:t xml:space="preserve"> for megafauna, and 41 for meiofauna</w:t>
      </w:r>
      <w:r w:rsidR="00E769AE">
        <w:rPr>
          <w:rFonts w:cs="Arial"/>
          <w:szCs w:val="22"/>
        </w:rPr>
        <w:t xml:space="preserve">; </w:t>
      </w:r>
      <w:r w:rsidR="00F7301A">
        <w:rPr>
          <w:rFonts w:cs="Arial"/>
          <w:szCs w:val="22"/>
        </w:rPr>
        <w:t>CCZ</w:t>
      </w:r>
      <w:r w:rsidR="00FF1B82" w:rsidRPr="009D48A5">
        <w:rPr>
          <w:rFonts w:cs="Arial"/>
          <w:szCs w:val="22"/>
        </w:rPr>
        <w:t xml:space="preserve"> species</w:t>
      </w:r>
      <w:r w:rsidR="00E769AE">
        <w:rPr>
          <w:rFonts w:cs="Arial"/>
          <w:szCs w:val="22"/>
        </w:rPr>
        <w:t xml:space="preserve"> descriptions</w:t>
      </w:r>
      <w:r w:rsidR="00FF1B82" w:rsidRPr="009D48A5">
        <w:rPr>
          <w:rFonts w:cs="Arial"/>
          <w:szCs w:val="22"/>
        </w:rPr>
        <w:t xml:space="preserve">: </w:t>
      </w:r>
      <w:r w:rsidR="00053C52">
        <w:rPr>
          <w:rFonts w:cs="Arial"/>
          <w:szCs w:val="22"/>
        </w:rPr>
        <w:t>124</w:t>
      </w:r>
      <w:r w:rsidR="00FF1B82" w:rsidRPr="009D48A5">
        <w:rPr>
          <w:rFonts w:cs="Arial"/>
          <w:szCs w:val="22"/>
        </w:rPr>
        <w:t xml:space="preserve"> </w:t>
      </w:r>
      <w:r w:rsidR="00E769AE">
        <w:rPr>
          <w:rFonts w:cs="Arial"/>
          <w:szCs w:val="22"/>
        </w:rPr>
        <w:t xml:space="preserve">for </w:t>
      </w:r>
      <w:r w:rsidR="00FF1B82">
        <w:rPr>
          <w:rFonts w:cs="Arial"/>
          <w:szCs w:val="22"/>
        </w:rPr>
        <w:t xml:space="preserve">macrofauna, </w:t>
      </w:r>
      <w:r w:rsidR="00A53F0E" w:rsidRPr="00A334F7">
        <w:rPr>
          <w:rFonts w:cs="Arial"/>
          <w:szCs w:val="22"/>
        </w:rPr>
        <w:t>2</w:t>
      </w:r>
      <w:r w:rsidR="00053C52">
        <w:rPr>
          <w:rFonts w:cs="Arial"/>
          <w:szCs w:val="22"/>
        </w:rPr>
        <w:t>1</w:t>
      </w:r>
      <w:r w:rsidR="00A53F0E" w:rsidRPr="00A334F7">
        <w:rPr>
          <w:rFonts w:cs="Arial"/>
          <w:szCs w:val="22"/>
        </w:rPr>
        <w:t xml:space="preserve"> </w:t>
      </w:r>
      <w:r w:rsidR="00E769AE">
        <w:rPr>
          <w:rFonts w:cs="Arial"/>
          <w:szCs w:val="22"/>
        </w:rPr>
        <w:t xml:space="preserve">for </w:t>
      </w:r>
      <w:r w:rsidR="00FF1B82" w:rsidRPr="00A334F7">
        <w:rPr>
          <w:rFonts w:cs="Arial"/>
          <w:szCs w:val="22"/>
        </w:rPr>
        <w:t>m</w:t>
      </w:r>
      <w:r w:rsidR="00FF1B82">
        <w:rPr>
          <w:rFonts w:cs="Arial"/>
          <w:szCs w:val="22"/>
        </w:rPr>
        <w:t>egafauna, and 35</w:t>
      </w:r>
      <w:r w:rsidR="00FF1B82" w:rsidRPr="009D48A5">
        <w:rPr>
          <w:rFonts w:cs="Arial"/>
          <w:szCs w:val="22"/>
        </w:rPr>
        <w:t xml:space="preserve"> </w:t>
      </w:r>
      <w:r w:rsidR="00E769AE">
        <w:rPr>
          <w:rFonts w:cs="Arial"/>
          <w:szCs w:val="22"/>
        </w:rPr>
        <w:t xml:space="preserve">for </w:t>
      </w:r>
      <w:r w:rsidR="00FF1B82" w:rsidRPr="009D48A5">
        <w:rPr>
          <w:rFonts w:cs="Arial"/>
          <w:szCs w:val="22"/>
        </w:rPr>
        <w:t xml:space="preserve">meiofauna; </w:t>
      </w:r>
      <w:r w:rsidR="00E769AE">
        <w:rPr>
          <w:rFonts w:cs="Arial"/>
          <w:szCs w:val="22"/>
        </w:rPr>
        <w:t xml:space="preserve">CCZ </w:t>
      </w:r>
      <w:r w:rsidR="00FF1B82" w:rsidRPr="009D48A5">
        <w:rPr>
          <w:rFonts w:cs="Arial"/>
          <w:szCs w:val="22"/>
        </w:rPr>
        <w:t>gener</w:t>
      </w:r>
      <w:r w:rsidR="00FF1B82">
        <w:rPr>
          <w:rFonts w:cs="Arial"/>
          <w:szCs w:val="22"/>
        </w:rPr>
        <w:t>a: 2</w:t>
      </w:r>
      <w:r w:rsidR="00BD3AE4">
        <w:rPr>
          <w:rFonts w:cs="Arial"/>
          <w:szCs w:val="22"/>
        </w:rPr>
        <w:t>2</w:t>
      </w:r>
      <w:r w:rsidR="00FF1B82">
        <w:rPr>
          <w:rFonts w:cs="Arial"/>
          <w:szCs w:val="22"/>
        </w:rPr>
        <w:t xml:space="preserve"> </w:t>
      </w:r>
      <w:r w:rsidR="00E769AE">
        <w:rPr>
          <w:rFonts w:cs="Arial"/>
          <w:szCs w:val="22"/>
        </w:rPr>
        <w:t xml:space="preserve">for </w:t>
      </w:r>
      <w:r w:rsidR="00FF1B82">
        <w:rPr>
          <w:rFonts w:cs="Arial"/>
          <w:szCs w:val="22"/>
        </w:rPr>
        <w:t xml:space="preserve">macrofauna, </w:t>
      </w:r>
      <w:r w:rsidR="00BD3AE4">
        <w:rPr>
          <w:rFonts w:cs="Arial"/>
          <w:szCs w:val="22"/>
        </w:rPr>
        <w:t>3</w:t>
      </w:r>
      <w:r w:rsidR="00A53F0E">
        <w:rPr>
          <w:rFonts w:cs="Arial"/>
          <w:szCs w:val="22"/>
        </w:rPr>
        <w:t xml:space="preserve"> </w:t>
      </w:r>
      <w:r w:rsidR="00E769AE">
        <w:rPr>
          <w:rFonts w:cs="Arial"/>
          <w:szCs w:val="22"/>
        </w:rPr>
        <w:t xml:space="preserve">for </w:t>
      </w:r>
      <w:r w:rsidR="00FF1B82">
        <w:rPr>
          <w:rFonts w:cs="Arial"/>
          <w:szCs w:val="22"/>
        </w:rPr>
        <w:t>megafauna, 6</w:t>
      </w:r>
      <w:r w:rsidR="00FF1B82" w:rsidRPr="009D48A5">
        <w:rPr>
          <w:rFonts w:cs="Arial"/>
          <w:szCs w:val="22"/>
        </w:rPr>
        <w:t xml:space="preserve"> </w:t>
      </w:r>
      <w:r w:rsidR="00E769AE">
        <w:rPr>
          <w:rFonts w:cs="Arial"/>
          <w:szCs w:val="22"/>
        </w:rPr>
        <w:t xml:space="preserve">for </w:t>
      </w:r>
      <w:r w:rsidR="00FF1B82" w:rsidRPr="009D48A5">
        <w:rPr>
          <w:rFonts w:cs="Arial"/>
          <w:szCs w:val="22"/>
        </w:rPr>
        <w:t xml:space="preserve">meiofauna; </w:t>
      </w:r>
      <w:r w:rsidR="00E769AE">
        <w:rPr>
          <w:rFonts w:cs="Arial"/>
          <w:szCs w:val="22"/>
        </w:rPr>
        <w:t>CCZ</w:t>
      </w:r>
      <w:r w:rsidR="00E769AE" w:rsidRPr="009D48A5">
        <w:rPr>
          <w:rFonts w:cs="Arial"/>
          <w:szCs w:val="22"/>
        </w:rPr>
        <w:t xml:space="preserve"> </w:t>
      </w:r>
      <w:r w:rsidR="00FF1B82" w:rsidRPr="009D48A5">
        <w:rPr>
          <w:rFonts w:cs="Arial"/>
          <w:szCs w:val="22"/>
        </w:rPr>
        <w:t>families: 3</w:t>
      </w:r>
      <w:r w:rsidR="00BD3AE4">
        <w:rPr>
          <w:rFonts w:cs="Arial"/>
          <w:szCs w:val="22"/>
        </w:rPr>
        <w:t>, all</w:t>
      </w:r>
      <w:r w:rsidR="00FF1B82" w:rsidRPr="009D48A5">
        <w:rPr>
          <w:rFonts w:cs="Arial"/>
          <w:szCs w:val="22"/>
        </w:rPr>
        <w:t xml:space="preserve"> macrofauna </w:t>
      </w:r>
      <w:r w:rsidR="00FF1B82" w:rsidRPr="007E1BDE">
        <w:rPr>
          <w:rFonts w:cs="Arial"/>
          <w:szCs w:val="22"/>
        </w:rPr>
        <w:t>(</w:t>
      </w:r>
      <w:r w:rsidR="00331085">
        <w:rPr>
          <w:rFonts w:cs="Arial"/>
          <w:color w:val="000000" w:themeColor="text1"/>
          <w:szCs w:val="22"/>
        </w:rPr>
        <w:t>Fig. 5</w:t>
      </w:r>
      <w:r w:rsidR="00053C52">
        <w:rPr>
          <w:rFonts w:cs="Arial"/>
          <w:color w:val="000000" w:themeColor="text1"/>
          <w:szCs w:val="22"/>
        </w:rPr>
        <w:t>; Table 3</w:t>
      </w:r>
      <w:r w:rsidR="00FF1B82" w:rsidRPr="007E1BDE">
        <w:rPr>
          <w:rFonts w:cs="Arial"/>
          <w:szCs w:val="22"/>
        </w:rPr>
        <w:t>).</w:t>
      </w:r>
      <w:r w:rsidR="00FF1B82">
        <w:rPr>
          <w:rFonts w:cs="Arial"/>
          <w:szCs w:val="22"/>
        </w:rPr>
        <w:t xml:space="preserve"> </w:t>
      </w:r>
    </w:p>
    <w:p w14:paraId="3321BC8F" w14:textId="77777777" w:rsidR="009F26DA" w:rsidRDefault="009F26DA" w:rsidP="00BA1433">
      <w:pPr>
        <w:rPr>
          <w:rFonts w:cs="Arial"/>
          <w:szCs w:val="22"/>
        </w:rPr>
      </w:pPr>
    </w:p>
    <w:p w14:paraId="6EF411E5" w14:textId="480BEE5F" w:rsidR="00BB7752" w:rsidRDefault="00FF1B82" w:rsidP="00BA1433">
      <w:pPr>
        <w:rPr>
          <w:rFonts w:cs="Arial"/>
          <w:szCs w:val="22"/>
        </w:rPr>
      </w:pPr>
      <w:bookmarkStart w:id="75" w:name="_Hlk105426148"/>
      <w:r w:rsidRPr="00675526">
        <w:rPr>
          <w:rFonts w:cs="Arial"/>
          <w:szCs w:val="22"/>
        </w:rPr>
        <w:t>Of the 2</w:t>
      </w:r>
      <w:r w:rsidR="00A334F7">
        <w:rPr>
          <w:rFonts w:cs="Arial"/>
          <w:szCs w:val="22"/>
        </w:rPr>
        <w:t>1</w:t>
      </w:r>
      <w:r w:rsidR="00FB66DA">
        <w:rPr>
          <w:rFonts w:cs="Arial"/>
          <w:szCs w:val="22"/>
        </w:rPr>
        <w:t>4</w:t>
      </w:r>
      <w:r w:rsidRPr="00675526">
        <w:rPr>
          <w:rFonts w:cs="Arial"/>
          <w:szCs w:val="22"/>
        </w:rPr>
        <w:t xml:space="preserve"> CCZ descriptions published in total, 8</w:t>
      </w:r>
      <w:r w:rsidR="00053C52">
        <w:rPr>
          <w:rFonts w:cs="Arial"/>
          <w:szCs w:val="22"/>
        </w:rPr>
        <w:t>6</w:t>
      </w:r>
      <w:r w:rsidRPr="00675526">
        <w:rPr>
          <w:rFonts w:cs="Arial"/>
          <w:szCs w:val="22"/>
        </w:rPr>
        <w:t xml:space="preserve"> (40%) were described by morphology and </w:t>
      </w:r>
      <w:r w:rsidRPr="00404352">
        <w:rPr>
          <w:rFonts w:cs="Arial"/>
          <w:szCs w:val="22"/>
        </w:rPr>
        <w:t>molecular data, the remain</w:t>
      </w:r>
      <w:r w:rsidR="00D1151C">
        <w:rPr>
          <w:rFonts w:cs="Arial"/>
          <w:szCs w:val="22"/>
        </w:rPr>
        <w:t xml:space="preserve">ing </w:t>
      </w:r>
      <w:r w:rsidR="00A334F7">
        <w:rPr>
          <w:rFonts w:cs="Arial"/>
          <w:szCs w:val="22"/>
        </w:rPr>
        <w:t>12</w:t>
      </w:r>
      <w:r w:rsidR="006E61A1">
        <w:rPr>
          <w:rFonts w:cs="Arial"/>
          <w:szCs w:val="22"/>
        </w:rPr>
        <w:t>8</w:t>
      </w:r>
      <w:r w:rsidR="008701E8" w:rsidRPr="00404352">
        <w:rPr>
          <w:rFonts w:cs="Arial"/>
          <w:szCs w:val="22"/>
        </w:rPr>
        <w:t xml:space="preserve"> </w:t>
      </w:r>
      <w:r w:rsidRPr="00404352">
        <w:rPr>
          <w:rFonts w:cs="Arial"/>
          <w:szCs w:val="22"/>
        </w:rPr>
        <w:t>solely by morphology</w:t>
      </w:r>
      <w:r w:rsidR="006E61A1">
        <w:rPr>
          <w:rFonts w:cs="Arial"/>
          <w:szCs w:val="22"/>
        </w:rPr>
        <w:t xml:space="preserve"> (including one as previously mentioned </w:t>
      </w:r>
      <w:r w:rsidR="006E61A1">
        <w:rPr>
          <w:rFonts w:cs="Arial"/>
          <w:szCs w:val="22"/>
        </w:rPr>
        <w:lastRenderedPageBreak/>
        <w:t xml:space="preserve">by imagery only, </w:t>
      </w:r>
      <w:r w:rsidR="006E61A1" w:rsidRPr="00053C52">
        <w:rPr>
          <w:rFonts w:cs="Arial"/>
          <w:i/>
          <w:szCs w:val="22"/>
        </w:rPr>
        <w:t>Peniagone leander</w:t>
      </w:r>
      <w:r w:rsidR="006E61A1">
        <w:rPr>
          <w:rFonts w:cs="Arial"/>
          <w:szCs w:val="22"/>
        </w:rPr>
        <w:t xml:space="preserve"> Pawson, 1983)</w:t>
      </w:r>
      <w:r w:rsidRPr="00404352">
        <w:rPr>
          <w:rFonts w:cs="Arial"/>
          <w:szCs w:val="22"/>
        </w:rPr>
        <w:t xml:space="preserve">. </w:t>
      </w:r>
      <w:r w:rsidR="00A53F0E">
        <w:rPr>
          <w:rFonts w:cs="Arial"/>
          <w:szCs w:val="22"/>
        </w:rPr>
        <w:t>For</w:t>
      </w:r>
      <w:r>
        <w:rPr>
          <w:rFonts w:cs="Arial"/>
          <w:szCs w:val="22"/>
        </w:rPr>
        <w:t xml:space="preserve"> meiofauna</w:t>
      </w:r>
      <w:r w:rsidR="00A53F0E">
        <w:rPr>
          <w:rFonts w:cs="Arial"/>
          <w:szCs w:val="22"/>
        </w:rPr>
        <w:t>, only 3 descriptions</w:t>
      </w:r>
      <w:r w:rsidR="00053C52">
        <w:rPr>
          <w:rFonts w:cs="Arial"/>
          <w:szCs w:val="22"/>
        </w:rPr>
        <w:t xml:space="preserve"> of 41</w:t>
      </w:r>
      <w:r w:rsidRPr="00404352">
        <w:rPr>
          <w:rFonts w:cs="Arial"/>
          <w:szCs w:val="22"/>
        </w:rPr>
        <w:t xml:space="preserve"> included analysis of molecular data as well as morphology</w:t>
      </w:r>
      <w:r w:rsidR="00A53F0E">
        <w:rPr>
          <w:rFonts w:cs="Arial"/>
          <w:szCs w:val="22"/>
        </w:rPr>
        <w:t>-</w:t>
      </w:r>
      <w:r>
        <w:rPr>
          <w:rFonts w:cs="Arial"/>
          <w:szCs w:val="22"/>
        </w:rPr>
        <w:t xml:space="preserve"> </w:t>
      </w:r>
      <w:r w:rsidR="00EF5C3E">
        <w:rPr>
          <w:rFonts w:cs="Arial"/>
          <w:szCs w:val="22"/>
        </w:rPr>
        <w:t>a new genus and 2 new species of copepod</w:t>
      </w:r>
      <w:r w:rsidRPr="00404352">
        <w:rPr>
          <w:rFonts w:cs="Arial"/>
          <w:szCs w:val="22"/>
        </w:rPr>
        <w:t xml:space="preserve"> (Mercado-Salas et al., 2019) and only </w:t>
      </w:r>
      <w:r w:rsidR="000B5855">
        <w:rPr>
          <w:rFonts w:cs="Arial"/>
          <w:szCs w:val="22"/>
        </w:rPr>
        <w:t>3</w:t>
      </w:r>
      <w:r w:rsidR="000B5855" w:rsidRPr="00404352">
        <w:rPr>
          <w:rFonts w:cs="Arial"/>
          <w:szCs w:val="22"/>
        </w:rPr>
        <w:t xml:space="preserve"> </w:t>
      </w:r>
      <w:r w:rsidRPr="00404352">
        <w:rPr>
          <w:rFonts w:cs="Arial"/>
          <w:szCs w:val="22"/>
        </w:rPr>
        <w:t>of 2</w:t>
      </w:r>
      <w:r w:rsidR="000B5855">
        <w:rPr>
          <w:rFonts w:cs="Arial"/>
          <w:szCs w:val="22"/>
        </w:rPr>
        <w:t>9</w:t>
      </w:r>
      <w:r w:rsidRPr="00404352">
        <w:rPr>
          <w:rFonts w:cs="Arial"/>
          <w:szCs w:val="22"/>
        </w:rPr>
        <w:t>8 papers on meiofauna included genetic/genomic data (</w:t>
      </w:r>
      <w:proofErr w:type="spellStart"/>
      <w:r w:rsidR="005028AE">
        <w:rPr>
          <w:rFonts w:cs="Arial"/>
          <w:szCs w:val="22"/>
        </w:rPr>
        <w:t>Khodami</w:t>
      </w:r>
      <w:proofErr w:type="spellEnd"/>
      <w:r w:rsidR="005028AE">
        <w:rPr>
          <w:rFonts w:cs="Arial"/>
          <w:szCs w:val="22"/>
        </w:rPr>
        <w:t xml:space="preserve"> et al., 2020; </w:t>
      </w:r>
      <w:r w:rsidRPr="00404352">
        <w:rPr>
          <w:rFonts w:cs="Arial"/>
          <w:szCs w:val="22"/>
        </w:rPr>
        <w:t>Macheriotou et al., 2020</w:t>
      </w:r>
      <w:r w:rsidR="007A3D52">
        <w:rPr>
          <w:rFonts w:cs="Arial"/>
          <w:szCs w:val="22"/>
        </w:rPr>
        <w:t>;</w:t>
      </w:r>
      <w:r w:rsidRPr="00404352">
        <w:rPr>
          <w:rFonts w:cs="Arial"/>
          <w:szCs w:val="22"/>
        </w:rPr>
        <w:t xml:space="preserve"> Mercado-Salas et al., 2019). </w:t>
      </w:r>
    </w:p>
    <w:bookmarkEnd w:id="75"/>
    <w:p w14:paraId="1F00B27A" w14:textId="77777777" w:rsidR="007310BB" w:rsidRDefault="007310BB" w:rsidP="00BA1433">
      <w:pPr>
        <w:rPr>
          <w:rFonts w:cs="Arial"/>
          <w:szCs w:val="22"/>
        </w:rPr>
      </w:pPr>
    </w:p>
    <w:p w14:paraId="4987D0D0" w14:textId="3D842FBE" w:rsidR="00BB7752" w:rsidRPr="004250D2" w:rsidRDefault="00BB7752" w:rsidP="00BA1433">
      <w:pPr>
        <w:rPr>
          <w:rFonts w:cs="Arial"/>
          <w:sz w:val="20"/>
          <w:szCs w:val="20"/>
        </w:rPr>
      </w:pPr>
      <w:r w:rsidRPr="00053F6F">
        <w:rPr>
          <w:rFonts w:cs="Arial"/>
          <w:sz w:val="20"/>
          <w:szCs w:val="20"/>
        </w:rPr>
        <w:t xml:space="preserve">Table </w:t>
      </w:r>
      <w:r w:rsidR="009D18F1" w:rsidRPr="00053F6F">
        <w:rPr>
          <w:rFonts w:cs="Arial"/>
          <w:sz w:val="20"/>
          <w:szCs w:val="20"/>
        </w:rPr>
        <w:t>3</w:t>
      </w:r>
      <w:r w:rsidR="0069273C" w:rsidRPr="00053F6F">
        <w:rPr>
          <w:rFonts w:cs="Arial"/>
          <w:sz w:val="20"/>
          <w:szCs w:val="20"/>
        </w:rPr>
        <w:t>.</w:t>
      </w:r>
      <w:r w:rsidR="0069273C">
        <w:rPr>
          <w:rFonts w:cs="Arial"/>
          <w:sz w:val="20"/>
          <w:szCs w:val="20"/>
        </w:rPr>
        <w:t xml:space="preserve"> </w:t>
      </w:r>
      <w:r w:rsidR="003D2605">
        <w:rPr>
          <w:rFonts w:cs="Arial"/>
          <w:sz w:val="20"/>
          <w:szCs w:val="20"/>
        </w:rPr>
        <w:t>Distribution of taxonomic effort across different size class of metazoans in the CCZ.</w:t>
      </w:r>
      <w:r w:rsidR="00B40421">
        <w:rPr>
          <w:rFonts w:cs="Arial"/>
          <w:sz w:val="20"/>
          <w:szCs w:val="20"/>
        </w:rPr>
        <w:t xml:space="preserve"> Publications with descriptions column- overall total of publications also given in brackets</w:t>
      </w:r>
      <w:r w:rsidR="00EF5C3E">
        <w:rPr>
          <w:rFonts w:cs="Arial"/>
          <w:sz w:val="20"/>
          <w:szCs w:val="20"/>
        </w:rPr>
        <w:t xml:space="preserve"> as well as publications by size class</w:t>
      </w:r>
      <w:r w:rsidR="00053F6F">
        <w:rPr>
          <w:rFonts w:cs="Arial"/>
          <w:sz w:val="20"/>
          <w:szCs w:val="20"/>
        </w:rPr>
        <w:t xml:space="preserve">. * </w:t>
      </w:r>
      <w:r w:rsidR="00220A80">
        <w:rPr>
          <w:rFonts w:cs="Arial"/>
          <w:sz w:val="20"/>
          <w:szCs w:val="20"/>
        </w:rPr>
        <w:t>Total i</w:t>
      </w:r>
      <w:r w:rsidR="00053F6F">
        <w:rPr>
          <w:rFonts w:cs="Arial"/>
          <w:sz w:val="20"/>
          <w:szCs w:val="20"/>
        </w:rPr>
        <w:t xml:space="preserve">ncludes the </w:t>
      </w:r>
      <w:proofErr w:type="gramStart"/>
      <w:r w:rsidR="00053F6F">
        <w:rPr>
          <w:rFonts w:cs="Arial"/>
          <w:sz w:val="20"/>
          <w:szCs w:val="20"/>
        </w:rPr>
        <w:t>aforementioned species</w:t>
      </w:r>
      <w:proofErr w:type="gramEnd"/>
      <w:r w:rsidR="00053F6F">
        <w:rPr>
          <w:rFonts w:cs="Arial"/>
          <w:sz w:val="20"/>
          <w:szCs w:val="20"/>
        </w:rPr>
        <w:t xml:space="preserve"> described solely by imagery (</w:t>
      </w:r>
      <w:r w:rsidR="00053F6F" w:rsidRPr="00053F6F">
        <w:rPr>
          <w:rFonts w:cs="Arial"/>
          <w:i/>
          <w:sz w:val="20"/>
          <w:szCs w:val="20"/>
        </w:rPr>
        <w:t>Peniagone leander</w:t>
      </w:r>
      <w:r w:rsidR="00053F6F">
        <w:rPr>
          <w:rFonts w:cs="Arial"/>
          <w:sz w:val="20"/>
          <w:szCs w:val="20"/>
        </w:rPr>
        <w:t xml:space="preserve"> </w:t>
      </w:r>
      <w:r w:rsidR="00053F6F" w:rsidRPr="00053F6F">
        <w:rPr>
          <w:rFonts w:cs="Arial"/>
          <w:sz w:val="20"/>
          <w:szCs w:val="20"/>
        </w:rPr>
        <w:t>Pawson &amp; Foell, 1986</w:t>
      </w:r>
      <w:r w:rsidR="00053F6F">
        <w:rPr>
          <w:rFonts w:cs="Arial"/>
          <w:sz w:val="20"/>
          <w:szCs w:val="20"/>
        </w:rPr>
        <w:t>).</w:t>
      </w:r>
      <w:r w:rsidR="00220A80">
        <w:rPr>
          <w:rFonts w:cs="Arial"/>
          <w:sz w:val="20"/>
          <w:szCs w:val="20"/>
        </w:rPr>
        <w:t xml:space="preserve"> Total publications with descriptions by size class </w:t>
      </w:r>
      <w:r w:rsidR="00931257">
        <w:rPr>
          <w:rFonts w:cs="Arial"/>
          <w:sz w:val="20"/>
          <w:szCs w:val="20"/>
        </w:rPr>
        <w:t xml:space="preserve">also given, with </w:t>
      </w:r>
      <w:r w:rsidR="00220A80">
        <w:rPr>
          <w:rFonts w:cs="Arial"/>
          <w:sz w:val="20"/>
          <w:szCs w:val="20"/>
        </w:rPr>
        <w:t xml:space="preserve">total publications </w:t>
      </w:r>
      <w:r w:rsidR="00931257">
        <w:rPr>
          <w:rFonts w:cs="Arial"/>
          <w:sz w:val="20"/>
          <w:szCs w:val="20"/>
        </w:rPr>
        <w:t xml:space="preserve">overall </w:t>
      </w:r>
      <w:r w:rsidR="00220A80">
        <w:rPr>
          <w:rFonts w:cs="Arial"/>
          <w:sz w:val="20"/>
          <w:szCs w:val="20"/>
        </w:rPr>
        <w:t>by size class in brackets</w:t>
      </w:r>
      <w:r w:rsidR="00931257">
        <w:rPr>
          <w:rFonts w:cs="Arial"/>
          <w:sz w:val="20"/>
          <w:szCs w:val="20"/>
        </w:rPr>
        <w:t>.</w:t>
      </w:r>
    </w:p>
    <w:tbl>
      <w:tblPr>
        <w:tblStyle w:val="PlainTable4"/>
        <w:tblW w:w="0" w:type="auto"/>
        <w:tblLayout w:type="fixed"/>
        <w:tblLook w:val="04A0" w:firstRow="1" w:lastRow="0" w:firstColumn="1" w:lastColumn="0" w:noHBand="0" w:noVBand="1"/>
      </w:tblPr>
      <w:tblGrid>
        <w:gridCol w:w="1551"/>
        <w:gridCol w:w="1409"/>
        <w:gridCol w:w="1409"/>
        <w:gridCol w:w="1550"/>
        <w:gridCol w:w="1691"/>
        <w:gridCol w:w="1410"/>
      </w:tblGrid>
      <w:tr w:rsidR="00BB7752" w:rsidRPr="00A91ED7" w14:paraId="09C7A6D2" w14:textId="77777777" w:rsidTr="00012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Borders>
              <w:top w:val="single" w:sz="4" w:space="0" w:color="auto"/>
              <w:bottom w:val="single" w:sz="4" w:space="0" w:color="auto"/>
            </w:tcBorders>
          </w:tcPr>
          <w:p w14:paraId="64291CB2" w14:textId="77777777" w:rsidR="00BB7752" w:rsidRPr="00A91ED7" w:rsidRDefault="00BB7752" w:rsidP="00012EBB">
            <w:pPr>
              <w:rPr>
                <w:sz w:val="18"/>
                <w:szCs w:val="18"/>
              </w:rPr>
            </w:pPr>
            <w:r>
              <w:rPr>
                <w:sz w:val="18"/>
                <w:szCs w:val="18"/>
              </w:rPr>
              <w:t>Size class</w:t>
            </w:r>
          </w:p>
        </w:tc>
        <w:tc>
          <w:tcPr>
            <w:tcW w:w="1409" w:type="dxa"/>
            <w:tcBorders>
              <w:top w:val="single" w:sz="4" w:space="0" w:color="auto"/>
              <w:bottom w:val="single" w:sz="4" w:space="0" w:color="auto"/>
            </w:tcBorders>
          </w:tcPr>
          <w:p w14:paraId="183EC204" w14:textId="77777777" w:rsidR="00BB7752" w:rsidRDefault="00BB7752" w:rsidP="00012EBB">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Total species Descriptions</w:t>
            </w:r>
          </w:p>
        </w:tc>
        <w:tc>
          <w:tcPr>
            <w:tcW w:w="1409" w:type="dxa"/>
            <w:tcBorders>
              <w:top w:val="single" w:sz="4" w:space="0" w:color="auto"/>
              <w:bottom w:val="single" w:sz="4" w:space="0" w:color="auto"/>
            </w:tcBorders>
          </w:tcPr>
          <w:p w14:paraId="3AA5D5C4" w14:textId="77777777" w:rsidR="00BB7752" w:rsidRPr="00A91ED7" w:rsidRDefault="00BB7752" w:rsidP="00012EBB">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Total Descriptions</w:t>
            </w:r>
          </w:p>
        </w:tc>
        <w:tc>
          <w:tcPr>
            <w:tcW w:w="1550" w:type="dxa"/>
            <w:tcBorders>
              <w:top w:val="single" w:sz="4" w:space="0" w:color="auto"/>
              <w:bottom w:val="single" w:sz="4" w:space="0" w:color="auto"/>
            </w:tcBorders>
          </w:tcPr>
          <w:p w14:paraId="07069088" w14:textId="77777777" w:rsidR="00BB7752" w:rsidRDefault="00BB7752" w:rsidP="00012EBB">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 xml:space="preserve">Described by morphology </w:t>
            </w:r>
          </w:p>
          <w:p w14:paraId="21E35A18" w14:textId="77777777" w:rsidR="00BB7752" w:rsidRPr="00A91ED7" w:rsidRDefault="00BB7752" w:rsidP="00012EBB">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only</w:t>
            </w:r>
          </w:p>
        </w:tc>
        <w:tc>
          <w:tcPr>
            <w:tcW w:w="1691" w:type="dxa"/>
            <w:tcBorders>
              <w:top w:val="single" w:sz="4" w:space="0" w:color="auto"/>
              <w:bottom w:val="single" w:sz="4" w:space="0" w:color="auto"/>
            </w:tcBorders>
          </w:tcPr>
          <w:p w14:paraId="2A041666" w14:textId="77777777" w:rsidR="00BB7752" w:rsidRPr="00A91ED7" w:rsidRDefault="00BB7752" w:rsidP="00012EBB">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Described by morphology and molecular data</w:t>
            </w:r>
          </w:p>
        </w:tc>
        <w:tc>
          <w:tcPr>
            <w:tcW w:w="1410" w:type="dxa"/>
            <w:tcBorders>
              <w:top w:val="single" w:sz="4" w:space="0" w:color="auto"/>
              <w:bottom w:val="single" w:sz="4" w:space="0" w:color="auto"/>
            </w:tcBorders>
          </w:tcPr>
          <w:p w14:paraId="79DC0C0F" w14:textId="3EA05A12" w:rsidR="00BB7752" w:rsidRPr="00A91ED7" w:rsidRDefault="00BB7752" w:rsidP="00012EBB">
            <w:pPr>
              <w:cnfStyle w:val="100000000000" w:firstRow="1" w:lastRow="0" w:firstColumn="0" w:lastColumn="0" w:oddVBand="0" w:evenVBand="0" w:oddHBand="0" w:evenHBand="0" w:firstRowFirstColumn="0" w:firstRowLastColumn="0" w:lastRowFirstColumn="0" w:lastRowLastColumn="0"/>
              <w:rPr>
                <w:sz w:val="18"/>
                <w:szCs w:val="18"/>
              </w:rPr>
            </w:pPr>
            <w:r w:rsidRPr="00A91ED7">
              <w:rPr>
                <w:sz w:val="18"/>
                <w:szCs w:val="18"/>
              </w:rPr>
              <w:t>Publications</w:t>
            </w:r>
            <w:r w:rsidR="00A668EA">
              <w:rPr>
                <w:sz w:val="18"/>
                <w:szCs w:val="18"/>
              </w:rPr>
              <w:t xml:space="preserve"> with descriptions</w:t>
            </w:r>
          </w:p>
        </w:tc>
      </w:tr>
      <w:tr w:rsidR="00BB7752" w:rsidRPr="00F5093A" w14:paraId="09B6E927" w14:textId="77777777" w:rsidTr="0001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Borders>
              <w:top w:val="single" w:sz="4" w:space="0" w:color="auto"/>
            </w:tcBorders>
          </w:tcPr>
          <w:p w14:paraId="4B577412" w14:textId="77777777" w:rsidR="00BB7752" w:rsidRPr="00A91ED7" w:rsidRDefault="00BB7752" w:rsidP="00012EBB">
            <w:pPr>
              <w:rPr>
                <w:b w:val="0"/>
                <w:bCs w:val="0"/>
                <w:sz w:val="18"/>
                <w:szCs w:val="18"/>
              </w:rPr>
            </w:pPr>
            <w:r>
              <w:rPr>
                <w:b w:val="0"/>
                <w:sz w:val="18"/>
                <w:szCs w:val="18"/>
              </w:rPr>
              <w:t>Macrofauna</w:t>
            </w:r>
          </w:p>
        </w:tc>
        <w:tc>
          <w:tcPr>
            <w:tcW w:w="1409" w:type="dxa"/>
            <w:tcBorders>
              <w:top w:val="single" w:sz="4" w:space="0" w:color="auto"/>
            </w:tcBorders>
          </w:tcPr>
          <w:p w14:paraId="750CAFB3" w14:textId="52B43DDA" w:rsidR="00BB7752" w:rsidRPr="00F5093A" w:rsidRDefault="00A334F7" w:rsidP="00012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12</w:t>
            </w:r>
            <w:r w:rsidR="007D63A4">
              <w:rPr>
                <w:sz w:val="18"/>
                <w:szCs w:val="18"/>
              </w:rPr>
              <w:t>4</w:t>
            </w:r>
          </w:p>
        </w:tc>
        <w:tc>
          <w:tcPr>
            <w:tcW w:w="1409" w:type="dxa"/>
            <w:tcBorders>
              <w:top w:val="single" w:sz="4" w:space="0" w:color="auto"/>
            </w:tcBorders>
          </w:tcPr>
          <w:p w14:paraId="02BD6C14" w14:textId="437D176E" w:rsidR="00BB7752" w:rsidRPr="00F5093A" w:rsidRDefault="00053C52" w:rsidP="00012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149</w:t>
            </w:r>
          </w:p>
        </w:tc>
        <w:tc>
          <w:tcPr>
            <w:tcW w:w="1550" w:type="dxa"/>
            <w:tcBorders>
              <w:top w:val="single" w:sz="4" w:space="0" w:color="auto"/>
            </w:tcBorders>
          </w:tcPr>
          <w:p w14:paraId="37E7ED18" w14:textId="30F89DD8" w:rsidR="00BB7752" w:rsidRPr="00F5093A" w:rsidRDefault="00BB7752" w:rsidP="00012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r w:rsidR="00053C52">
              <w:rPr>
                <w:sz w:val="18"/>
                <w:szCs w:val="18"/>
              </w:rPr>
              <w:t>5</w:t>
            </w:r>
          </w:p>
        </w:tc>
        <w:tc>
          <w:tcPr>
            <w:tcW w:w="1691" w:type="dxa"/>
            <w:tcBorders>
              <w:top w:val="single" w:sz="4" w:space="0" w:color="auto"/>
            </w:tcBorders>
          </w:tcPr>
          <w:p w14:paraId="577F838B" w14:textId="4CCC3ADD" w:rsidR="00BB7752" w:rsidRPr="00F5093A" w:rsidRDefault="00053F6F" w:rsidP="00012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74</w:t>
            </w:r>
          </w:p>
        </w:tc>
        <w:tc>
          <w:tcPr>
            <w:tcW w:w="1410" w:type="dxa"/>
            <w:tcBorders>
              <w:top w:val="single" w:sz="4" w:space="0" w:color="auto"/>
            </w:tcBorders>
          </w:tcPr>
          <w:p w14:paraId="51E64376" w14:textId="27B4944E" w:rsidR="00BB7752" w:rsidRPr="00F5093A" w:rsidRDefault="00B40421" w:rsidP="00012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w:t>
            </w:r>
            <w:r w:rsidR="00053C52">
              <w:rPr>
                <w:sz w:val="18"/>
                <w:szCs w:val="18"/>
              </w:rPr>
              <w:t>8</w:t>
            </w:r>
            <w:r>
              <w:rPr>
                <w:sz w:val="18"/>
                <w:szCs w:val="18"/>
              </w:rPr>
              <w:t xml:space="preserve"> (</w:t>
            </w:r>
            <w:r w:rsidR="00220A80">
              <w:rPr>
                <w:sz w:val="18"/>
                <w:szCs w:val="18"/>
              </w:rPr>
              <w:t>7</w:t>
            </w:r>
            <w:r w:rsidR="00053C52">
              <w:rPr>
                <w:sz w:val="18"/>
                <w:szCs w:val="18"/>
              </w:rPr>
              <w:t>8</w:t>
            </w:r>
            <w:r>
              <w:rPr>
                <w:sz w:val="18"/>
                <w:szCs w:val="18"/>
              </w:rPr>
              <w:t>)</w:t>
            </w:r>
          </w:p>
        </w:tc>
      </w:tr>
      <w:tr w:rsidR="00BB7752" w:rsidRPr="00F5093A" w14:paraId="5E307E90" w14:textId="77777777" w:rsidTr="00012EBB">
        <w:tc>
          <w:tcPr>
            <w:cnfStyle w:val="001000000000" w:firstRow="0" w:lastRow="0" w:firstColumn="1" w:lastColumn="0" w:oddVBand="0" w:evenVBand="0" w:oddHBand="0" w:evenHBand="0" w:firstRowFirstColumn="0" w:firstRowLastColumn="0" w:lastRowFirstColumn="0" w:lastRowLastColumn="0"/>
            <w:tcW w:w="1551" w:type="dxa"/>
          </w:tcPr>
          <w:p w14:paraId="491B2421" w14:textId="77777777" w:rsidR="00BB7752" w:rsidRPr="00A91ED7" w:rsidRDefault="00BB7752" w:rsidP="00012EBB">
            <w:pPr>
              <w:rPr>
                <w:b w:val="0"/>
                <w:bCs w:val="0"/>
                <w:sz w:val="18"/>
                <w:szCs w:val="18"/>
              </w:rPr>
            </w:pPr>
            <w:r>
              <w:rPr>
                <w:b w:val="0"/>
                <w:sz w:val="18"/>
                <w:szCs w:val="18"/>
              </w:rPr>
              <w:t>Megafauna</w:t>
            </w:r>
          </w:p>
        </w:tc>
        <w:tc>
          <w:tcPr>
            <w:tcW w:w="1409" w:type="dxa"/>
          </w:tcPr>
          <w:p w14:paraId="3145F136" w14:textId="55AA48B4" w:rsidR="00BB7752" w:rsidRPr="00F5093A" w:rsidRDefault="00A334F7" w:rsidP="00012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r w:rsidR="007D63A4">
              <w:rPr>
                <w:sz w:val="18"/>
                <w:szCs w:val="18"/>
              </w:rPr>
              <w:t>1</w:t>
            </w:r>
          </w:p>
        </w:tc>
        <w:tc>
          <w:tcPr>
            <w:tcW w:w="1409" w:type="dxa"/>
          </w:tcPr>
          <w:p w14:paraId="63437BAF" w14:textId="00B40F77" w:rsidR="00BB7752" w:rsidRPr="00F5093A" w:rsidRDefault="007D63A4" w:rsidP="00012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1550" w:type="dxa"/>
          </w:tcPr>
          <w:p w14:paraId="2EECC4F6" w14:textId="16C1F531" w:rsidR="00BB7752" w:rsidRPr="00F5093A" w:rsidRDefault="00BB7752" w:rsidP="00012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w:t>
            </w:r>
            <w:r w:rsidR="007D63A4">
              <w:rPr>
                <w:sz w:val="18"/>
                <w:szCs w:val="18"/>
              </w:rPr>
              <w:t>4</w:t>
            </w:r>
            <w:r w:rsidR="00053F6F">
              <w:rPr>
                <w:sz w:val="18"/>
                <w:szCs w:val="18"/>
              </w:rPr>
              <w:t>*</w:t>
            </w:r>
          </w:p>
        </w:tc>
        <w:tc>
          <w:tcPr>
            <w:tcW w:w="1691" w:type="dxa"/>
          </w:tcPr>
          <w:p w14:paraId="4C4CE9C8" w14:textId="29E80BAE" w:rsidR="00BB7752" w:rsidRPr="00F5093A" w:rsidRDefault="00053F6F" w:rsidP="00012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w:t>
            </w:r>
          </w:p>
        </w:tc>
        <w:tc>
          <w:tcPr>
            <w:tcW w:w="1410" w:type="dxa"/>
          </w:tcPr>
          <w:p w14:paraId="3DB18462" w14:textId="299588A5" w:rsidR="00BB7752" w:rsidRPr="00F5093A" w:rsidRDefault="00053C52" w:rsidP="00012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w:t>
            </w:r>
            <w:r w:rsidR="00B40421">
              <w:rPr>
                <w:sz w:val="18"/>
                <w:szCs w:val="18"/>
              </w:rPr>
              <w:t xml:space="preserve"> (</w:t>
            </w:r>
            <w:r>
              <w:rPr>
                <w:sz w:val="18"/>
                <w:szCs w:val="18"/>
              </w:rPr>
              <w:t>42</w:t>
            </w:r>
            <w:r w:rsidR="00B40421">
              <w:rPr>
                <w:sz w:val="18"/>
                <w:szCs w:val="18"/>
              </w:rPr>
              <w:t>)</w:t>
            </w:r>
          </w:p>
        </w:tc>
      </w:tr>
      <w:tr w:rsidR="00BB7752" w:rsidRPr="00F5093A" w14:paraId="1E984C4E" w14:textId="77777777" w:rsidTr="0001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14:paraId="057447C9" w14:textId="77777777" w:rsidR="00BB7752" w:rsidRPr="00A91ED7" w:rsidRDefault="00BB7752" w:rsidP="00012EBB">
            <w:pPr>
              <w:rPr>
                <w:b w:val="0"/>
                <w:bCs w:val="0"/>
                <w:sz w:val="18"/>
                <w:szCs w:val="18"/>
              </w:rPr>
            </w:pPr>
            <w:r>
              <w:rPr>
                <w:b w:val="0"/>
                <w:sz w:val="18"/>
                <w:szCs w:val="18"/>
              </w:rPr>
              <w:t>Meiofauna</w:t>
            </w:r>
          </w:p>
        </w:tc>
        <w:tc>
          <w:tcPr>
            <w:tcW w:w="1409" w:type="dxa"/>
          </w:tcPr>
          <w:p w14:paraId="58F2ABF5" w14:textId="11109780" w:rsidR="00BB7752" w:rsidRPr="00F5093A" w:rsidRDefault="00A94B13" w:rsidP="00012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35</w:t>
            </w:r>
          </w:p>
        </w:tc>
        <w:tc>
          <w:tcPr>
            <w:tcW w:w="1409" w:type="dxa"/>
          </w:tcPr>
          <w:p w14:paraId="70BBA9D9" w14:textId="77777777" w:rsidR="00BB7752" w:rsidRPr="00F5093A" w:rsidRDefault="00BB7752" w:rsidP="00012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c>
          <w:tcPr>
            <w:tcW w:w="1550" w:type="dxa"/>
          </w:tcPr>
          <w:p w14:paraId="6A6FCD7C" w14:textId="6126585C" w:rsidR="00BB7752" w:rsidRPr="00F5093A" w:rsidRDefault="00BB7752" w:rsidP="00012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38</w:t>
            </w:r>
          </w:p>
        </w:tc>
        <w:tc>
          <w:tcPr>
            <w:tcW w:w="1691" w:type="dxa"/>
          </w:tcPr>
          <w:p w14:paraId="5E2AFE5D" w14:textId="656409EF" w:rsidR="00BB7752" w:rsidRPr="00F5093A" w:rsidRDefault="00BB7752" w:rsidP="00012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w:t>
            </w:r>
          </w:p>
        </w:tc>
        <w:tc>
          <w:tcPr>
            <w:tcW w:w="1410" w:type="dxa"/>
          </w:tcPr>
          <w:p w14:paraId="326D1A57" w14:textId="4AD8464E" w:rsidR="00BB7752" w:rsidRPr="00F5093A" w:rsidRDefault="00B40421" w:rsidP="00012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14 (</w:t>
            </w:r>
            <w:r w:rsidR="00220A80">
              <w:rPr>
                <w:sz w:val="18"/>
                <w:szCs w:val="18"/>
              </w:rPr>
              <w:t>3</w:t>
            </w:r>
            <w:r w:rsidR="000B5855">
              <w:rPr>
                <w:sz w:val="18"/>
                <w:szCs w:val="18"/>
              </w:rPr>
              <w:t>6</w:t>
            </w:r>
            <w:r>
              <w:rPr>
                <w:sz w:val="18"/>
                <w:szCs w:val="18"/>
              </w:rPr>
              <w:t>)</w:t>
            </w:r>
          </w:p>
        </w:tc>
      </w:tr>
      <w:tr w:rsidR="00BB7752" w:rsidRPr="00A91ED7" w14:paraId="1454F524" w14:textId="77777777" w:rsidTr="00012EBB">
        <w:tc>
          <w:tcPr>
            <w:cnfStyle w:val="001000000000" w:firstRow="0" w:lastRow="0" w:firstColumn="1" w:lastColumn="0" w:oddVBand="0" w:evenVBand="0" w:oddHBand="0" w:evenHBand="0" w:firstRowFirstColumn="0" w:firstRowLastColumn="0" w:lastRowFirstColumn="0" w:lastRowLastColumn="0"/>
            <w:tcW w:w="1551" w:type="dxa"/>
            <w:tcBorders>
              <w:bottom w:val="single" w:sz="4" w:space="0" w:color="auto"/>
            </w:tcBorders>
          </w:tcPr>
          <w:p w14:paraId="53B417DD" w14:textId="77777777" w:rsidR="00BB7752" w:rsidRPr="00A91ED7" w:rsidRDefault="00BB7752" w:rsidP="00012EBB">
            <w:pPr>
              <w:rPr>
                <w:sz w:val="18"/>
                <w:szCs w:val="18"/>
              </w:rPr>
            </w:pPr>
            <w:r>
              <w:rPr>
                <w:sz w:val="18"/>
                <w:szCs w:val="18"/>
              </w:rPr>
              <w:t>TOTALS</w:t>
            </w:r>
          </w:p>
        </w:tc>
        <w:tc>
          <w:tcPr>
            <w:tcW w:w="1409" w:type="dxa"/>
            <w:tcBorders>
              <w:bottom w:val="single" w:sz="4" w:space="0" w:color="auto"/>
            </w:tcBorders>
          </w:tcPr>
          <w:p w14:paraId="3F0456B9" w14:textId="5ED7B791" w:rsidR="00BB7752" w:rsidRDefault="00A94B13" w:rsidP="00012EBB">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1</w:t>
            </w:r>
            <w:r w:rsidR="00053F6F">
              <w:rPr>
                <w:b/>
                <w:sz w:val="18"/>
                <w:szCs w:val="18"/>
              </w:rPr>
              <w:t>80</w:t>
            </w:r>
          </w:p>
        </w:tc>
        <w:tc>
          <w:tcPr>
            <w:tcW w:w="1409" w:type="dxa"/>
            <w:tcBorders>
              <w:bottom w:val="single" w:sz="4" w:space="0" w:color="auto"/>
            </w:tcBorders>
          </w:tcPr>
          <w:p w14:paraId="247FBE17" w14:textId="14AA3030" w:rsidR="00BB7752" w:rsidRPr="00A91ED7" w:rsidRDefault="00BB7752" w:rsidP="00012EBB">
            <w:pPr>
              <w:cnfStyle w:val="000000000000" w:firstRow="0" w:lastRow="0" w:firstColumn="0" w:lastColumn="0" w:oddVBand="0" w:evenVBand="0" w:oddHBand="0" w:evenHBand="0" w:firstRowFirstColumn="0" w:firstRowLastColumn="0" w:lastRowFirstColumn="0" w:lastRowLastColumn="0"/>
              <w:rPr>
                <w:b/>
                <w:bCs/>
                <w:sz w:val="18"/>
                <w:szCs w:val="18"/>
              </w:rPr>
            </w:pPr>
            <w:r>
              <w:rPr>
                <w:b/>
                <w:sz w:val="18"/>
                <w:szCs w:val="18"/>
              </w:rPr>
              <w:t>21</w:t>
            </w:r>
            <w:r w:rsidR="00053F6F">
              <w:rPr>
                <w:b/>
                <w:sz w:val="18"/>
                <w:szCs w:val="18"/>
              </w:rPr>
              <w:t>4</w:t>
            </w:r>
          </w:p>
        </w:tc>
        <w:tc>
          <w:tcPr>
            <w:tcW w:w="1550" w:type="dxa"/>
            <w:tcBorders>
              <w:bottom w:val="single" w:sz="4" w:space="0" w:color="auto"/>
            </w:tcBorders>
          </w:tcPr>
          <w:p w14:paraId="53AC4BC0" w14:textId="6007543D" w:rsidR="00BB7752" w:rsidRPr="00A91ED7" w:rsidRDefault="00A668EA" w:rsidP="00012EBB">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rPr>
              <w:t>12</w:t>
            </w:r>
            <w:r w:rsidR="00053F6F">
              <w:rPr>
                <w:b/>
                <w:bCs/>
                <w:sz w:val="18"/>
                <w:szCs w:val="18"/>
              </w:rPr>
              <w:t>8</w:t>
            </w:r>
          </w:p>
        </w:tc>
        <w:tc>
          <w:tcPr>
            <w:tcW w:w="1691" w:type="dxa"/>
            <w:tcBorders>
              <w:bottom w:val="single" w:sz="4" w:space="0" w:color="auto"/>
            </w:tcBorders>
          </w:tcPr>
          <w:p w14:paraId="13E2E4F6" w14:textId="143787D9" w:rsidR="00BB7752" w:rsidRPr="00675526" w:rsidRDefault="00A668EA" w:rsidP="00012EBB">
            <w:pPr>
              <w:cnfStyle w:val="000000000000" w:firstRow="0" w:lastRow="0" w:firstColumn="0" w:lastColumn="0" w:oddVBand="0" w:evenVBand="0" w:oddHBand="0" w:evenHBand="0" w:firstRowFirstColumn="0" w:firstRowLastColumn="0" w:lastRowFirstColumn="0" w:lastRowLastColumn="0"/>
              <w:rPr>
                <w:b/>
                <w:sz w:val="18"/>
                <w:szCs w:val="18"/>
              </w:rPr>
            </w:pPr>
            <w:r w:rsidRPr="00675526">
              <w:rPr>
                <w:b/>
                <w:sz w:val="18"/>
                <w:szCs w:val="18"/>
              </w:rPr>
              <w:t>8</w:t>
            </w:r>
            <w:r w:rsidR="00053F6F">
              <w:rPr>
                <w:b/>
                <w:sz w:val="18"/>
                <w:szCs w:val="18"/>
              </w:rPr>
              <w:t>6</w:t>
            </w:r>
          </w:p>
        </w:tc>
        <w:tc>
          <w:tcPr>
            <w:tcW w:w="1410" w:type="dxa"/>
            <w:tcBorders>
              <w:bottom w:val="single" w:sz="4" w:space="0" w:color="auto"/>
            </w:tcBorders>
          </w:tcPr>
          <w:p w14:paraId="02766D8A" w14:textId="660E0D9A" w:rsidR="00BB7752" w:rsidRPr="00675526" w:rsidRDefault="00B40421" w:rsidP="00012EBB">
            <w:pPr>
              <w:cnfStyle w:val="000000000000" w:firstRow="0" w:lastRow="0" w:firstColumn="0" w:lastColumn="0" w:oddVBand="0" w:evenVBand="0" w:oddHBand="0" w:evenHBand="0" w:firstRowFirstColumn="0" w:firstRowLastColumn="0" w:lastRowFirstColumn="0" w:lastRowLastColumn="0"/>
              <w:rPr>
                <w:b/>
                <w:bCs/>
                <w:sz w:val="18"/>
                <w:szCs w:val="18"/>
              </w:rPr>
            </w:pPr>
            <w:r w:rsidRPr="00675526">
              <w:rPr>
                <w:b/>
                <w:sz w:val="18"/>
                <w:szCs w:val="18"/>
              </w:rPr>
              <w:t xml:space="preserve">54 </w:t>
            </w:r>
            <w:r w:rsidR="00A668EA" w:rsidRPr="00675526">
              <w:rPr>
                <w:b/>
                <w:sz w:val="18"/>
                <w:szCs w:val="18"/>
              </w:rPr>
              <w:t>(</w:t>
            </w:r>
            <w:r w:rsidR="00BB7752" w:rsidRPr="00675526">
              <w:rPr>
                <w:b/>
                <w:sz w:val="18"/>
                <w:szCs w:val="18"/>
              </w:rPr>
              <w:t>1</w:t>
            </w:r>
            <w:r w:rsidR="00220A80">
              <w:rPr>
                <w:b/>
                <w:sz w:val="18"/>
                <w:szCs w:val="18"/>
              </w:rPr>
              <w:t>5</w:t>
            </w:r>
            <w:r w:rsidR="000B5855">
              <w:rPr>
                <w:b/>
                <w:sz w:val="18"/>
                <w:szCs w:val="18"/>
              </w:rPr>
              <w:t>6</w:t>
            </w:r>
            <w:r w:rsidR="00A668EA" w:rsidRPr="00675526">
              <w:rPr>
                <w:b/>
                <w:sz w:val="18"/>
                <w:szCs w:val="18"/>
              </w:rPr>
              <w:t>)</w:t>
            </w:r>
          </w:p>
        </w:tc>
      </w:tr>
    </w:tbl>
    <w:p w14:paraId="65D5B007" w14:textId="7A76D34F" w:rsidR="008F522A" w:rsidRDefault="008F522A" w:rsidP="00B8655D">
      <w:pPr>
        <w:rPr>
          <w:rFonts w:cs="Arial"/>
          <w:szCs w:val="22"/>
        </w:rPr>
      </w:pPr>
    </w:p>
    <w:p w14:paraId="52958CCD" w14:textId="77777777" w:rsidR="007310BB" w:rsidRDefault="007310BB" w:rsidP="00B8655D">
      <w:pPr>
        <w:rPr>
          <w:rFonts w:cs="Arial"/>
          <w:szCs w:val="22"/>
        </w:rPr>
      </w:pPr>
    </w:p>
    <w:p w14:paraId="7B6C4BD0" w14:textId="3BF50F7B" w:rsidR="007310BB" w:rsidRPr="00372DCF" w:rsidRDefault="00E03046" w:rsidP="007C2CE1">
      <w:pPr>
        <w:rPr>
          <w:rFonts w:cs="Arial"/>
          <w:sz w:val="20"/>
          <w:szCs w:val="20"/>
        </w:rPr>
      </w:pPr>
      <w:r>
        <w:rPr>
          <w:rFonts w:cs="Arial"/>
          <w:noProof/>
          <w:color w:val="000000" w:themeColor="text1"/>
          <w:sz w:val="20"/>
          <w:szCs w:val="20"/>
          <w:lang w:eastAsia="en-GB"/>
        </w:rPr>
        <w:drawing>
          <wp:inline distT="0" distB="0" distL="0" distR="0" wp14:anchorId="5C8FFED4" wp14:editId="65538570">
            <wp:extent cx="5926455" cy="49231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scriptions_by_size_class.png"/>
                    <pic:cNvPicPr/>
                  </pic:nvPicPr>
                  <pic:blipFill>
                    <a:blip r:embed="rId33">
                      <a:extLst>
                        <a:ext uri="{28A0092B-C50C-407E-A947-70E740481C1C}">
                          <a14:useLocalDpi xmlns:a14="http://schemas.microsoft.com/office/drawing/2010/main" val="0"/>
                        </a:ext>
                      </a:extLst>
                    </a:blip>
                    <a:stretch>
                      <a:fillRect/>
                    </a:stretch>
                  </pic:blipFill>
                  <pic:spPr>
                    <a:xfrm>
                      <a:off x="0" y="0"/>
                      <a:ext cx="5926455" cy="4923155"/>
                    </a:xfrm>
                    <a:prstGeom prst="rect">
                      <a:avLst/>
                    </a:prstGeom>
                  </pic:spPr>
                </pic:pic>
              </a:graphicData>
            </a:graphic>
          </wp:inline>
        </w:drawing>
      </w:r>
      <w:r w:rsidR="00D912A1" w:rsidRPr="00D912A1">
        <w:rPr>
          <w:rFonts w:cs="Arial"/>
          <w:color w:val="000000" w:themeColor="text1"/>
          <w:sz w:val="20"/>
          <w:szCs w:val="20"/>
        </w:rPr>
        <w:t>Fig. 5</w:t>
      </w:r>
      <w:r w:rsidR="00354DC5" w:rsidRPr="00D912A1">
        <w:rPr>
          <w:rFonts w:cs="Arial"/>
          <w:sz w:val="20"/>
          <w:szCs w:val="20"/>
        </w:rPr>
        <w:t xml:space="preserve"> </w:t>
      </w:r>
      <w:r>
        <w:rPr>
          <w:rFonts w:cs="Arial"/>
          <w:sz w:val="20"/>
          <w:szCs w:val="20"/>
        </w:rPr>
        <w:t>D</w:t>
      </w:r>
      <w:r w:rsidRPr="009A0074">
        <w:rPr>
          <w:rFonts w:cs="Arial"/>
          <w:sz w:val="20"/>
          <w:szCs w:val="20"/>
        </w:rPr>
        <w:t xml:space="preserve">istribution of taxonomic effort across </w:t>
      </w:r>
      <w:r>
        <w:rPr>
          <w:rFonts w:cs="Arial"/>
          <w:sz w:val="20"/>
          <w:szCs w:val="20"/>
        </w:rPr>
        <w:t>size class</w:t>
      </w:r>
      <w:r w:rsidRPr="009A0074">
        <w:rPr>
          <w:rFonts w:cs="Arial"/>
          <w:sz w:val="20"/>
          <w:szCs w:val="20"/>
        </w:rPr>
        <w:t xml:space="preserve"> in the Clarion-Clipperton Zone</w:t>
      </w:r>
      <w:r>
        <w:rPr>
          <w:rFonts w:cs="Arial"/>
          <w:sz w:val="20"/>
          <w:szCs w:val="20"/>
        </w:rPr>
        <w:t xml:space="preserve">: descriptions </w:t>
      </w:r>
      <w:r w:rsidR="0069273C">
        <w:rPr>
          <w:rFonts w:cs="Arial"/>
          <w:sz w:val="20"/>
          <w:szCs w:val="20"/>
        </w:rPr>
        <w:t xml:space="preserve">in the literature for the Clarion-Clipperton Zone by size class </w:t>
      </w:r>
      <w:r>
        <w:rPr>
          <w:rFonts w:cs="Arial"/>
          <w:sz w:val="20"/>
          <w:szCs w:val="20"/>
        </w:rPr>
        <w:t>(1887-2022)</w:t>
      </w:r>
    </w:p>
    <w:p w14:paraId="7992F849" w14:textId="77777777" w:rsidR="007310BB" w:rsidRDefault="007310BB" w:rsidP="007C2CE1"/>
    <w:p w14:paraId="36BE765B" w14:textId="77777777" w:rsidR="009D48A5" w:rsidRPr="003D2605" w:rsidRDefault="009D48A5" w:rsidP="009D48A5">
      <w:pPr>
        <w:rPr>
          <w:i/>
          <w:iCs/>
        </w:rPr>
      </w:pPr>
      <w:r w:rsidRPr="003D2605">
        <w:rPr>
          <w:i/>
          <w:iCs/>
        </w:rPr>
        <w:t>Descriptions by expedition</w:t>
      </w:r>
    </w:p>
    <w:p w14:paraId="43CF42CF" w14:textId="77777777" w:rsidR="009D48A5" w:rsidRPr="00F44037" w:rsidRDefault="009D48A5" w:rsidP="009D48A5">
      <w:pPr>
        <w:rPr>
          <w:rFonts w:cs="Arial"/>
        </w:rPr>
      </w:pPr>
    </w:p>
    <w:p w14:paraId="66CB81FD" w14:textId="442CC308" w:rsidR="00A668EA" w:rsidRDefault="009D48A5" w:rsidP="007C2CE1">
      <w:r w:rsidRPr="00404352">
        <w:rPr>
          <w:rFonts w:cs="Arial"/>
          <w:szCs w:val="22"/>
        </w:rPr>
        <w:lastRenderedPageBreak/>
        <w:t>Certain expeditions produced large numbers of descriptions</w:t>
      </w:r>
      <w:proofErr w:type="gramStart"/>
      <w:r w:rsidRPr="00404352">
        <w:rPr>
          <w:rFonts w:cs="Arial"/>
          <w:szCs w:val="22"/>
        </w:rPr>
        <w:t>, in particular</w:t>
      </w:r>
      <w:r>
        <w:rPr>
          <w:rFonts w:cs="Arial"/>
          <w:szCs w:val="22"/>
        </w:rPr>
        <w:t>,</w:t>
      </w:r>
      <w:r w:rsidRPr="00404352">
        <w:rPr>
          <w:rFonts w:cs="Arial"/>
          <w:szCs w:val="22"/>
        </w:rPr>
        <w:t xml:space="preserve"> the</w:t>
      </w:r>
      <w:proofErr w:type="gramEnd"/>
      <w:r w:rsidRPr="00404352">
        <w:rPr>
          <w:rFonts w:cs="Arial"/>
          <w:szCs w:val="22"/>
        </w:rPr>
        <w:t xml:space="preserve"> co</w:t>
      </w:r>
      <w:r>
        <w:rPr>
          <w:rFonts w:cs="Arial"/>
          <w:szCs w:val="22"/>
        </w:rPr>
        <w:t>nsortium SO239 EcoR</w:t>
      </w:r>
      <w:r w:rsidRPr="00404352">
        <w:rPr>
          <w:rFonts w:cs="Arial"/>
          <w:szCs w:val="22"/>
        </w:rPr>
        <w:t xml:space="preserve">esponse </w:t>
      </w:r>
      <w:r w:rsidRPr="00103702">
        <w:rPr>
          <w:rFonts w:cs="Arial"/>
          <w:szCs w:val="22"/>
        </w:rPr>
        <w:t xml:space="preserve">expedition </w:t>
      </w:r>
      <w:r>
        <w:rPr>
          <w:rFonts w:cs="Arial"/>
          <w:szCs w:val="22"/>
        </w:rPr>
        <w:t>to</w:t>
      </w:r>
      <w:r w:rsidRPr="00103702">
        <w:rPr>
          <w:rFonts w:cs="Arial"/>
          <w:szCs w:val="22"/>
        </w:rPr>
        <w:t xml:space="preserve"> APEI-3 and the IFREMER</w:t>
      </w:r>
      <w:r w:rsidR="0097500D">
        <w:rPr>
          <w:rFonts w:cs="Arial"/>
          <w:szCs w:val="22"/>
        </w:rPr>
        <w:t xml:space="preserve"> (IFR2)</w:t>
      </w:r>
      <w:r w:rsidRPr="00103702">
        <w:rPr>
          <w:rFonts w:cs="Arial"/>
          <w:szCs w:val="22"/>
        </w:rPr>
        <w:t>, GSR</w:t>
      </w:r>
      <w:r w:rsidR="0097500D">
        <w:rPr>
          <w:rFonts w:cs="Arial"/>
          <w:szCs w:val="22"/>
        </w:rPr>
        <w:t xml:space="preserve"> (B4 and B6)</w:t>
      </w:r>
      <w:r w:rsidRPr="00103702">
        <w:rPr>
          <w:rFonts w:cs="Arial"/>
          <w:szCs w:val="22"/>
        </w:rPr>
        <w:t>, IOM</w:t>
      </w:r>
      <w:r w:rsidR="0097500D">
        <w:rPr>
          <w:rFonts w:cs="Arial"/>
          <w:szCs w:val="22"/>
        </w:rPr>
        <w:t>2</w:t>
      </w:r>
      <w:r w:rsidRPr="00103702">
        <w:rPr>
          <w:rFonts w:cs="Arial"/>
          <w:szCs w:val="22"/>
        </w:rPr>
        <w:t xml:space="preserve"> and BGR </w:t>
      </w:r>
      <w:r w:rsidR="0097500D">
        <w:rPr>
          <w:rFonts w:cs="Arial"/>
          <w:szCs w:val="22"/>
        </w:rPr>
        <w:t xml:space="preserve">east </w:t>
      </w:r>
      <w:r w:rsidRPr="00103702">
        <w:rPr>
          <w:rFonts w:cs="Arial"/>
          <w:szCs w:val="22"/>
        </w:rPr>
        <w:t xml:space="preserve">areas </w:t>
      </w:r>
      <w:r w:rsidR="008B0966">
        <w:rPr>
          <w:rFonts w:cs="Arial"/>
          <w:szCs w:val="22"/>
        </w:rPr>
        <w:t>for JPI</w:t>
      </w:r>
      <w:r w:rsidR="00EF5C3E">
        <w:rPr>
          <w:rFonts w:cs="Arial"/>
          <w:szCs w:val="22"/>
        </w:rPr>
        <w:t xml:space="preserve"> Oceans </w:t>
      </w:r>
      <w:r w:rsidRPr="00103702">
        <w:rPr>
          <w:rFonts w:cs="Arial"/>
          <w:szCs w:val="22"/>
        </w:rPr>
        <w:t>(Martinez et al., 2015</w:t>
      </w:r>
      <w:r w:rsidR="006E61A1">
        <w:rPr>
          <w:rFonts w:cs="Arial"/>
          <w:szCs w:val="22"/>
        </w:rPr>
        <w:t>; see S Fig 1</w:t>
      </w:r>
      <w:r w:rsidRPr="00103702">
        <w:rPr>
          <w:rFonts w:cs="Arial"/>
          <w:szCs w:val="22"/>
        </w:rPr>
        <w:t xml:space="preserve">) has produced 54 descriptions in total. Other cruises resulting in large numbers of descriptions included Nodinaut in 2004 to the IFREMER </w:t>
      </w:r>
      <w:r w:rsidRPr="008062F5">
        <w:rPr>
          <w:rFonts w:cs="Arial"/>
          <w:szCs w:val="22"/>
        </w:rPr>
        <w:t>area, 26</w:t>
      </w:r>
      <w:r w:rsidRPr="00103702">
        <w:rPr>
          <w:rFonts w:cs="Arial"/>
          <w:szCs w:val="22"/>
        </w:rPr>
        <w:t xml:space="preserve"> in total, the consortium expeditions ABYSSLINE AB01 in 2013 and AB02 in 2015 to the UK-1 and OMS areas, </w:t>
      </w:r>
      <w:r w:rsidR="008062F5">
        <w:rPr>
          <w:rFonts w:cs="Arial"/>
          <w:szCs w:val="22"/>
        </w:rPr>
        <w:t>31</w:t>
      </w:r>
      <w:r w:rsidRPr="00103702">
        <w:rPr>
          <w:rFonts w:cs="Arial"/>
          <w:szCs w:val="22"/>
        </w:rPr>
        <w:t xml:space="preserve"> in total, and a series of cruises from 2000-2016</w:t>
      </w:r>
      <w:r>
        <w:rPr>
          <w:rFonts w:cs="Arial"/>
          <w:szCs w:val="22"/>
        </w:rPr>
        <w:t xml:space="preserve"> to the </w:t>
      </w:r>
      <w:r w:rsidR="0097500D">
        <w:rPr>
          <w:rFonts w:cs="Arial"/>
          <w:szCs w:val="22"/>
        </w:rPr>
        <w:t xml:space="preserve">YUZ2 </w:t>
      </w:r>
      <w:r>
        <w:rPr>
          <w:rFonts w:cs="Arial"/>
          <w:szCs w:val="22"/>
        </w:rPr>
        <w:t>area</w:t>
      </w:r>
      <w:r w:rsidRPr="00103702">
        <w:rPr>
          <w:rFonts w:cs="Arial"/>
          <w:szCs w:val="22"/>
        </w:rPr>
        <w:t xml:space="preserve">, </w:t>
      </w:r>
      <w:r w:rsidRPr="00825B04">
        <w:rPr>
          <w:rFonts w:cs="Arial"/>
          <w:szCs w:val="22"/>
        </w:rPr>
        <w:t>38</w:t>
      </w:r>
      <w:r w:rsidRPr="00103702">
        <w:rPr>
          <w:rFonts w:cs="Arial"/>
          <w:szCs w:val="22"/>
        </w:rPr>
        <w:t xml:space="preserve"> descriptions </w:t>
      </w:r>
      <w:r>
        <w:rPr>
          <w:rFonts w:cs="Arial"/>
          <w:szCs w:val="22"/>
        </w:rPr>
        <w:t>in total</w:t>
      </w:r>
      <w:r w:rsidR="006E61A1">
        <w:rPr>
          <w:rFonts w:cs="Arial"/>
          <w:szCs w:val="22"/>
        </w:rPr>
        <w:t>,</w:t>
      </w:r>
      <w:r w:rsidRPr="00103702">
        <w:rPr>
          <w:rFonts w:cs="Arial"/>
          <w:szCs w:val="22"/>
        </w:rPr>
        <w:t xml:space="preserve"> </w:t>
      </w:r>
      <w:r w:rsidRPr="00404352">
        <w:rPr>
          <w:rFonts w:cs="Arial"/>
          <w:szCs w:val="22"/>
        </w:rPr>
        <w:t xml:space="preserve">including all 3 of the new families. </w:t>
      </w:r>
      <w:r w:rsidR="00DC1685">
        <w:rPr>
          <w:rFonts w:cs="Arial"/>
          <w:szCs w:val="22"/>
        </w:rPr>
        <w:t>Type localities were extracted from the literature and plotted (</w:t>
      </w:r>
      <w:r w:rsidR="00840B3D">
        <w:rPr>
          <w:rFonts w:cs="Arial"/>
          <w:szCs w:val="22"/>
        </w:rPr>
        <w:t xml:space="preserve">S </w:t>
      </w:r>
      <w:r w:rsidR="00DC1685">
        <w:rPr>
          <w:rFonts w:cs="Arial"/>
          <w:szCs w:val="22"/>
        </w:rPr>
        <w:t xml:space="preserve">Fig </w:t>
      </w:r>
      <w:r w:rsidR="00840B3D">
        <w:rPr>
          <w:rFonts w:cs="Arial"/>
          <w:szCs w:val="22"/>
        </w:rPr>
        <w:t>3</w:t>
      </w:r>
      <w:r w:rsidR="00DC1685">
        <w:rPr>
          <w:rFonts w:cs="Arial"/>
          <w:szCs w:val="22"/>
        </w:rPr>
        <w:t xml:space="preserve">), showing </w:t>
      </w:r>
      <w:proofErr w:type="spellStart"/>
      <w:r w:rsidR="00DC1685">
        <w:rPr>
          <w:rFonts w:cs="Arial"/>
          <w:szCs w:val="22"/>
        </w:rPr>
        <w:t>spcies</w:t>
      </w:r>
      <w:proofErr w:type="spellEnd"/>
      <w:r w:rsidR="00DC1685">
        <w:rPr>
          <w:rFonts w:cs="Arial"/>
          <w:szCs w:val="22"/>
        </w:rPr>
        <w:t xml:space="preserve"> have been described from most of the active contract areas, with concentrations of type localities </w:t>
      </w:r>
      <w:proofErr w:type="gramStart"/>
      <w:r w:rsidR="00DC1685">
        <w:rPr>
          <w:rFonts w:cs="Arial"/>
          <w:szCs w:val="22"/>
        </w:rPr>
        <w:t>i.e.</w:t>
      </w:r>
      <w:proofErr w:type="gramEnd"/>
      <w:r w:rsidR="00DC1685">
        <w:rPr>
          <w:rFonts w:cs="Arial"/>
          <w:szCs w:val="22"/>
        </w:rPr>
        <w:t xml:space="preserve"> new species in </w:t>
      </w:r>
      <w:r w:rsidR="00840B3D">
        <w:rPr>
          <w:rFonts w:cs="Arial"/>
          <w:szCs w:val="22"/>
        </w:rPr>
        <w:t xml:space="preserve">YUZH, and BGR. Type localities from the COMRA contract were </w:t>
      </w:r>
      <w:proofErr w:type="spellStart"/>
      <w:r w:rsidR="00840B3D">
        <w:rPr>
          <w:rFonts w:cs="Arial"/>
          <w:szCs w:val="22"/>
        </w:rPr>
        <w:t>editent</w:t>
      </w:r>
      <w:proofErr w:type="spellEnd"/>
      <w:r w:rsidR="00840B3D">
        <w:rPr>
          <w:rFonts w:cs="Arial"/>
          <w:szCs w:val="22"/>
        </w:rPr>
        <w:t xml:space="preserve"> only from subarea COM1A where much more sampling has been d</w:t>
      </w:r>
      <w:r w:rsidR="00612447">
        <w:rPr>
          <w:rFonts w:cs="Arial"/>
          <w:szCs w:val="22"/>
        </w:rPr>
        <w:t>one.</w:t>
      </w:r>
      <w:r w:rsidR="00840B3D">
        <w:rPr>
          <w:rFonts w:cs="Arial"/>
          <w:szCs w:val="22"/>
        </w:rPr>
        <w:t xml:space="preserve"> </w:t>
      </w:r>
    </w:p>
    <w:p w14:paraId="5C8CAA8B" w14:textId="77777777" w:rsidR="00DC1685" w:rsidRDefault="00DC1685" w:rsidP="007C2CE1"/>
    <w:p w14:paraId="2136F8FC" w14:textId="77777777" w:rsidR="00A84B05" w:rsidRDefault="00A84B05" w:rsidP="007C2CE1"/>
    <w:p w14:paraId="06AD20E1" w14:textId="65BAA7C4" w:rsidR="00BA1433" w:rsidRPr="00BA1433" w:rsidRDefault="00BA1433" w:rsidP="00BA1433">
      <w:pPr>
        <w:pStyle w:val="Heading2"/>
      </w:pPr>
      <w:bookmarkStart w:id="76" w:name="_Toc101879405"/>
      <w:r w:rsidRPr="00BA1433">
        <w:t>Overview of records in DeepData</w:t>
      </w:r>
      <w:r>
        <w:t xml:space="preserve">; </w:t>
      </w:r>
      <w:r w:rsidRPr="00BA1433">
        <w:t xml:space="preserve">in context of </w:t>
      </w:r>
      <w:r w:rsidR="00FD6330">
        <w:t xml:space="preserve">other </w:t>
      </w:r>
      <w:r w:rsidRPr="00BA1433">
        <w:t xml:space="preserve">published </w:t>
      </w:r>
      <w:r w:rsidR="00FD6330">
        <w:t>records</w:t>
      </w:r>
      <w:r w:rsidRPr="00BA1433">
        <w:t>, foc</w:t>
      </w:r>
      <w:r>
        <w:t>ussing on taxonomic information</w:t>
      </w:r>
      <w:bookmarkEnd w:id="76"/>
    </w:p>
    <w:p w14:paraId="47427ABB" w14:textId="77777777" w:rsidR="00BA1433" w:rsidRPr="007C2CE1" w:rsidRDefault="00BA1433" w:rsidP="007C2CE1"/>
    <w:p w14:paraId="5F541219" w14:textId="28A6161F" w:rsidR="0009216A" w:rsidRPr="0009216A" w:rsidRDefault="00983944" w:rsidP="00BA1433">
      <w:pPr>
        <w:pStyle w:val="Heading3"/>
      </w:pPr>
      <w:bookmarkStart w:id="77" w:name="_Toc101879406"/>
      <w:r>
        <w:t>Overview of data in all sources</w:t>
      </w:r>
      <w:bookmarkEnd w:id="77"/>
    </w:p>
    <w:p w14:paraId="5CEAFDB4" w14:textId="77777777" w:rsidR="00F810DA" w:rsidRPr="00F44037" w:rsidRDefault="00F810DA" w:rsidP="00067929">
      <w:pPr>
        <w:rPr>
          <w:rFonts w:cs="Arial"/>
          <w:b/>
        </w:rPr>
      </w:pPr>
    </w:p>
    <w:p w14:paraId="325C7801" w14:textId="16AED679" w:rsidR="00983944" w:rsidRPr="0069273C" w:rsidRDefault="00137C3B" w:rsidP="00067929">
      <w:pPr>
        <w:rPr>
          <w:szCs w:val="22"/>
        </w:rPr>
      </w:pPr>
      <w:r>
        <w:rPr>
          <w:szCs w:val="22"/>
        </w:rPr>
        <w:t xml:space="preserve">A total of </w:t>
      </w:r>
      <w:r w:rsidR="00FF0DB1">
        <w:rPr>
          <w:szCs w:val="22"/>
        </w:rPr>
        <w:t>106</w:t>
      </w:r>
      <w:r w:rsidR="004F3F2A">
        <w:rPr>
          <w:szCs w:val="22"/>
        </w:rPr>
        <w:t>,</w:t>
      </w:r>
      <w:r w:rsidR="002F745C">
        <w:rPr>
          <w:szCs w:val="22"/>
        </w:rPr>
        <w:t>416</w:t>
      </w:r>
      <w:r w:rsidR="008B31D9" w:rsidRPr="00404352">
        <w:rPr>
          <w:szCs w:val="22"/>
        </w:rPr>
        <w:t xml:space="preserve"> taxonomic records were identified from all data sources</w:t>
      </w:r>
      <w:r w:rsidR="009D18F1">
        <w:rPr>
          <w:szCs w:val="22"/>
        </w:rPr>
        <w:t xml:space="preserve"> (Table 4</w:t>
      </w:r>
      <w:r w:rsidR="00D75857">
        <w:rPr>
          <w:szCs w:val="22"/>
        </w:rPr>
        <w:t>).</w:t>
      </w:r>
    </w:p>
    <w:p w14:paraId="44E76780" w14:textId="658B8F88" w:rsidR="003D32AE" w:rsidRDefault="003D32AE" w:rsidP="00067929"/>
    <w:p w14:paraId="6B366969" w14:textId="05611BC4" w:rsidR="008B31D9" w:rsidRPr="008B31D9" w:rsidRDefault="0069273C" w:rsidP="00067929">
      <w:pPr>
        <w:rPr>
          <w:sz w:val="20"/>
          <w:szCs w:val="20"/>
        </w:rPr>
      </w:pPr>
      <w:r>
        <w:rPr>
          <w:color w:val="000000" w:themeColor="text1"/>
          <w:sz w:val="20"/>
          <w:szCs w:val="20"/>
        </w:rPr>
        <w:t xml:space="preserve">Table </w:t>
      </w:r>
      <w:r w:rsidR="009D18F1">
        <w:rPr>
          <w:color w:val="000000" w:themeColor="text1"/>
          <w:sz w:val="20"/>
          <w:szCs w:val="20"/>
        </w:rPr>
        <w:t>4</w:t>
      </w:r>
      <w:r>
        <w:rPr>
          <w:color w:val="000000" w:themeColor="text1"/>
          <w:sz w:val="20"/>
          <w:szCs w:val="20"/>
        </w:rPr>
        <w:t>.</w:t>
      </w:r>
      <w:r w:rsidR="008B31D9" w:rsidRPr="0069273C">
        <w:rPr>
          <w:color w:val="000000" w:themeColor="text1"/>
          <w:sz w:val="20"/>
          <w:szCs w:val="20"/>
        </w:rPr>
        <w:t xml:space="preserve"> </w:t>
      </w:r>
      <w:r w:rsidR="008B31D9">
        <w:rPr>
          <w:sz w:val="20"/>
          <w:szCs w:val="20"/>
        </w:rPr>
        <w:t>Summary of data availability in all data</w:t>
      </w:r>
      <w:r w:rsidR="009E5F09">
        <w:rPr>
          <w:sz w:val="20"/>
          <w:szCs w:val="20"/>
        </w:rPr>
        <w:t xml:space="preserve"> sources</w:t>
      </w:r>
      <w:r w:rsidR="008B31D9">
        <w:rPr>
          <w:sz w:val="20"/>
          <w:szCs w:val="20"/>
        </w:rPr>
        <w:t xml:space="preserve"> searched, including literature</w:t>
      </w:r>
    </w:p>
    <w:tbl>
      <w:tblPr>
        <w:tblStyle w:val="PlainTable4"/>
        <w:tblW w:w="9072" w:type="dxa"/>
        <w:tblLook w:val="04A0" w:firstRow="1" w:lastRow="0" w:firstColumn="1" w:lastColumn="0" w:noHBand="0" w:noVBand="1"/>
      </w:tblPr>
      <w:tblGrid>
        <w:gridCol w:w="1647"/>
        <w:gridCol w:w="989"/>
        <w:gridCol w:w="1359"/>
        <w:gridCol w:w="5077"/>
      </w:tblGrid>
      <w:tr w:rsidR="00983944" w:rsidRPr="00983944" w14:paraId="2F883976" w14:textId="6DA6557A" w:rsidTr="004F3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bottom w:val="single" w:sz="4" w:space="0" w:color="auto"/>
            </w:tcBorders>
          </w:tcPr>
          <w:p w14:paraId="1F78A9DF" w14:textId="78B3E0BE" w:rsidR="00983944" w:rsidRPr="00983944" w:rsidRDefault="00983944" w:rsidP="00067929">
            <w:pPr>
              <w:rPr>
                <w:sz w:val="18"/>
                <w:szCs w:val="18"/>
              </w:rPr>
            </w:pPr>
            <w:r w:rsidRPr="00983944">
              <w:rPr>
                <w:sz w:val="18"/>
                <w:szCs w:val="18"/>
              </w:rPr>
              <w:t>Data Source</w:t>
            </w:r>
          </w:p>
        </w:tc>
        <w:tc>
          <w:tcPr>
            <w:tcW w:w="0" w:type="dxa"/>
            <w:tcBorders>
              <w:top w:val="single" w:sz="4" w:space="0" w:color="auto"/>
              <w:bottom w:val="single" w:sz="4" w:space="0" w:color="auto"/>
            </w:tcBorders>
          </w:tcPr>
          <w:p w14:paraId="73198E33" w14:textId="2F7E52D8" w:rsidR="00983944" w:rsidRPr="00983944" w:rsidRDefault="00983944" w:rsidP="00067929">
            <w:pPr>
              <w:cnfStyle w:val="100000000000" w:firstRow="1" w:lastRow="0" w:firstColumn="0" w:lastColumn="0" w:oddVBand="0" w:evenVBand="0" w:oddHBand="0" w:evenHBand="0" w:firstRowFirstColumn="0" w:firstRowLastColumn="0" w:lastRowFirstColumn="0" w:lastRowLastColumn="0"/>
              <w:rPr>
                <w:sz w:val="18"/>
                <w:szCs w:val="18"/>
              </w:rPr>
            </w:pPr>
            <w:r w:rsidRPr="00983944">
              <w:rPr>
                <w:sz w:val="18"/>
                <w:szCs w:val="18"/>
              </w:rPr>
              <w:t>Total Records</w:t>
            </w:r>
          </w:p>
        </w:tc>
        <w:tc>
          <w:tcPr>
            <w:tcW w:w="0" w:type="dxa"/>
            <w:tcBorders>
              <w:top w:val="single" w:sz="4" w:space="0" w:color="auto"/>
              <w:bottom w:val="single" w:sz="4" w:space="0" w:color="auto"/>
            </w:tcBorders>
          </w:tcPr>
          <w:p w14:paraId="36713197" w14:textId="078197D6" w:rsidR="00983944" w:rsidRPr="00983944" w:rsidRDefault="00983944" w:rsidP="00067929">
            <w:pPr>
              <w:cnfStyle w:val="100000000000" w:firstRow="1" w:lastRow="0" w:firstColumn="0" w:lastColumn="0" w:oddVBand="0" w:evenVBand="0" w:oddHBand="0" w:evenHBand="0" w:firstRowFirstColumn="0" w:firstRowLastColumn="0" w:lastRowFirstColumn="0" w:lastRowLastColumn="0"/>
              <w:rPr>
                <w:sz w:val="18"/>
                <w:szCs w:val="18"/>
              </w:rPr>
            </w:pPr>
            <w:r w:rsidRPr="00983944">
              <w:rPr>
                <w:sz w:val="18"/>
                <w:szCs w:val="18"/>
              </w:rPr>
              <w:t>Publications</w:t>
            </w:r>
          </w:p>
        </w:tc>
        <w:tc>
          <w:tcPr>
            <w:tcW w:w="4808" w:type="dxa"/>
            <w:tcBorders>
              <w:top w:val="single" w:sz="4" w:space="0" w:color="auto"/>
              <w:bottom w:val="single" w:sz="4" w:space="0" w:color="auto"/>
            </w:tcBorders>
          </w:tcPr>
          <w:p w14:paraId="212A22B5" w14:textId="772DAEE0" w:rsidR="00983944" w:rsidRPr="00983944" w:rsidRDefault="00983944" w:rsidP="00067929">
            <w:pPr>
              <w:cnfStyle w:val="100000000000" w:firstRow="1" w:lastRow="0" w:firstColumn="0" w:lastColumn="0" w:oddVBand="0" w:evenVBand="0" w:oddHBand="0" w:evenHBand="0" w:firstRowFirstColumn="0" w:firstRowLastColumn="0" w:lastRowFirstColumn="0" w:lastRowLastColumn="0"/>
              <w:rPr>
                <w:sz w:val="18"/>
                <w:szCs w:val="18"/>
              </w:rPr>
            </w:pPr>
            <w:r w:rsidRPr="00983944">
              <w:rPr>
                <w:sz w:val="18"/>
                <w:szCs w:val="18"/>
              </w:rPr>
              <w:t>Notes</w:t>
            </w:r>
          </w:p>
        </w:tc>
      </w:tr>
      <w:tr w:rsidR="00983944" w:rsidRPr="00983944" w14:paraId="574F9CE8" w14:textId="6882371E" w:rsidTr="004F3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tcBorders>
          </w:tcPr>
          <w:p w14:paraId="181121E9" w14:textId="74D14CDC" w:rsidR="00983944" w:rsidRPr="00983944" w:rsidRDefault="00983944" w:rsidP="00067929">
            <w:pPr>
              <w:rPr>
                <w:b w:val="0"/>
                <w:bCs w:val="0"/>
                <w:sz w:val="18"/>
                <w:szCs w:val="18"/>
              </w:rPr>
            </w:pPr>
            <w:r w:rsidRPr="00983944">
              <w:rPr>
                <w:b w:val="0"/>
                <w:bCs w:val="0"/>
                <w:sz w:val="18"/>
                <w:szCs w:val="18"/>
              </w:rPr>
              <w:t>Deep Data</w:t>
            </w:r>
          </w:p>
        </w:tc>
        <w:tc>
          <w:tcPr>
            <w:tcW w:w="0" w:type="dxa"/>
            <w:tcBorders>
              <w:top w:val="single" w:sz="4" w:space="0" w:color="auto"/>
            </w:tcBorders>
          </w:tcPr>
          <w:p w14:paraId="644EAA67" w14:textId="13777A14" w:rsidR="00983944" w:rsidRPr="00983944" w:rsidRDefault="0062674A" w:rsidP="00067929">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40</w:t>
            </w:r>
            <w:r w:rsidR="004240A8">
              <w:rPr>
                <w:sz w:val="18"/>
                <w:szCs w:val="18"/>
              </w:rPr>
              <w:t>,</w:t>
            </w:r>
            <w:r>
              <w:rPr>
                <w:sz w:val="18"/>
                <w:szCs w:val="18"/>
              </w:rPr>
              <w:t>518</w:t>
            </w:r>
          </w:p>
        </w:tc>
        <w:tc>
          <w:tcPr>
            <w:tcW w:w="0" w:type="dxa"/>
            <w:tcBorders>
              <w:top w:val="single" w:sz="4" w:space="0" w:color="auto"/>
            </w:tcBorders>
          </w:tcPr>
          <w:p w14:paraId="38EC2B8D" w14:textId="77777777" w:rsidR="00983944" w:rsidRPr="00983944" w:rsidRDefault="00983944" w:rsidP="00067929">
            <w:pPr>
              <w:cnfStyle w:val="000000100000" w:firstRow="0" w:lastRow="0" w:firstColumn="0" w:lastColumn="0" w:oddVBand="0" w:evenVBand="0" w:oddHBand="1" w:evenHBand="0" w:firstRowFirstColumn="0" w:firstRowLastColumn="0" w:lastRowFirstColumn="0" w:lastRowLastColumn="0"/>
              <w:rPr>
                <w:sz w:val="18"/>
                <w:szCs w:val="18"/>
              </w:rPr>
            </w:pPr>
          </w:p>
        </w:tc>
        <w:tc>
          <w:tcPr>
            <w:tcW w:w="4808" w:type="dxa"/>
            <w:tcBorders>
              <w:top w:val="single" w:sz="4" w:space="0" w:color="auto"/>
            </w:tcBorders>
          </w:tcPr>
          <w:p w14:paraId="66897108" w14:textId="4C66A1F8" w:rsidR="00983944" w:rsidRPr="00983944" w:rsidRDefault="008B31D9" w:rsidP="00067929">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Total of 52</w:t>
            </w:r>
            <w:r w:rsidR="004240A8">
              <w:rPr>
                <w:sz w:val="18"/>
                <w:szCs w:val="18"/>
              </w:rPr>
              <w:t>,</w:t>
            </w:r>
            <w:r w:rsidR="00E20DDC">
              <w:rPr>
                <w:sz w:val="18"/>
                <w:szCs w:val="18"/>
              </w:rPr>
              <w:t>222</w:t>
            </w:r>
            <w:r>
              <w:rPr>
                <w:sz w:val="18"/>
                <w:szCs w:val="18"/>
              </w:rPr>
              <w:t xml:space="preserve"> including non-metazoa</w:t>
            </w:r>
            <w:r w:rsidR="00137C3B">
              <w:rPr>
                <w:sz w:val="18"/>
                <w:szCs w:val="18"/>
              </w:rPr>
              <w:t>/records without taxonomy</w:t>
            </w:r>
          </w:p>
        </w:tc>
      </w:tr>
      <w:tr w:rsidR="00983944" w:rsidRPr="00983944" w14:paraId="74BE2960" w14:textId="41C238C4" w:rsidTr="004F3F2A">
        <w:tc>
          <w:tcPr>
            <w:cnfStyle w:val="001000000000" w:firstRow="0" w:lastRow="0" w:firstColumn="1" w:lastColumn="0" w:oddVBand="0" w:evenVBand="0" w:oddHBand="0" w:evenHBand="0" w:firstRowFirstColumn="0" w:firstRowLastColumn="0" w:lastRowFirstColumn="0" w:lastRowLastColumn="0"/>
            <w:tcW w:w="1560" w:type="dxa"/>
          </w:tcPr>
          <w:p w14:paraId="65EE933A" w14:textId="483AF969" w:rsidR="00983944" w:rsidRPr="00983944" w:rsidRDefault="00983944" w:rsidP="00067929">
            <w:pPr>
              <w:rPr>
                <w:b w:val="0"/>
                <w:bCs w:val="0"/>
                <w:sz w:val="18"/>
                <w:szCs w:val="18"/>
              </w:rPr>
            </w:pPr>
            <w:r w:rsidRPr="00983944">
              <w:rPr>
                <w:b w:val="0"/>
                <w:bCs w:val="0"/>
                <w:sz w:val="18"/>
                <w:szCs w:val="18"/>
              </w:rPr>
              <w:t>Literature</w:t>
            </w:r>
          </w:p>
        </w:tc>
        <w:tc>
          <w:tcPr>
            <w:tcW w:w="0" w:type="dxa"/>
          </w:tcPr>
          <w:p w14:paraId="0C92F236" w14:textId="186081E9" w:rsidR="00983944" w:rsidRPr="00983944" w:rsidRDefault="00E90AC3" w:rsidP="00067929">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r w:rsidR="007564D8">
              <w:rPr>
                <w:sz w:val="18"/>
                <w:szCs w:val="18"/>
              </w:rPr>
              <w:t>3</w:t>
            </w:r>
            <w:r w:rsidR="008E683B">
              <w:rPr>
                <w:sz w:val="18"/>
                <w:szCs w:val="18"/>
              </w:rPr>
              <w:t>42</w:t>
            </w:r>
          </w:p>
        </w:tc>
        <w:tc>
          <w:tcPr>
            <w:tcW w:w="0" w:type="dxa"/>
          </w:tcPr>
          <w:p w14:paraId="7C62C8CC" w14:textId="496480D1" w:rsidR="00983944" w:rsidRPr="00983944" w:rsidRDefault="00A53F0E" w:rsidP="00067929">
            <w:pPr>
              <w:cnfStyle w:val="000000000000" w:firstRow="0" w:lastRow="0" w:firstColumn="0" w:lastColumn="0" w:oddVBand="0" w:evenVBand="0" w:oddHBand="0" w:evenHBand="0" w:firstRowFirstColumn="0" w:firstRowLastColumn="0" w:lastRowFirstColumn="0" w:lastRowLastColumn="0"/>
              <w:rPr>
                <w:sz w:val="18"/>
                <w:szCs w:val="18"/>
              </w:rPr>
            </w:pPr>
            <w:r w:rsidRPr="00983944">
              <w:rPr>
                <w:sz w:val="18"/>
                <w:szCs w:val="18"/>
              </w:rPr>
              <w:t>1</w:t>
            </w:r>
            <w:r w:rsidR="00E90AC3">
              <w:rPr>
                <w:sz w:val="18"/>
                <w:szCs w:val="18"/>
              </w:rPr>
              <w:t>5</w:t>
            </w:r>
            <w:r w:rsidR="005028AE">
              <w:rPr>
                <w:sz w:val="18"/>
                <w:szCs w:val="18"/>
              </w:rPr>
              <w:t>6</w:t>
            </w:r>
          </w:p>
        </w:tc>
        <w:tc>
          <w:tcPr>
            <w:tcW w:w="4808" w:type="dxa"/>
          </w:tcPr>
          <w:p w14:paraId="53089084" w14:textId="77777777" w:rsidR="00983944" w:rsidRPr="00983944" w:rsidRDefault="00983944" w:rsidP="00067929">
            <w:pPr>
              <w:cnfStyle w:val="000000000000" w:firstRow="0" w:lastRow="0" w:firstColumn="0" w:lastColumn="0" w:oddVBand="0" w:evenVBand="0" w:oddHBand="0" w:evenHBand="0" w:firstRowFirstColumn="0" w:firstRowLastColumn="0" w:lastRowFirstColumn="0" w:lastRowLastColumn="0"/>
              <w:rPr>
                <w:sz w:val="18"/>
                <w:szCs w:val="18"/>
              </w:rPr>
            </w:pPr>
          </w:p>
        </w:tc>
      </w:tr>
      <w:tr w:rsidR="00983944" w:rsidRPr="00983944" w14:paraId="34EB72C9" w14:textId="0A9D0594" w:rsidTr="004F3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92E176A" w14:textId="0059E822" w:rsidR="00983944" w:rsidRPr="00983944" w:rsidRDefault="00983944" w:rsidP="00067929">
            <w:pPr>
              <w:rPr>
                <w:b w:val="0"/>
                <w:bCs w:val="0"/>
                <w:sz w:val="18"/>
                <w:szCs w:val="18"/>
              </w:rPr>
            </w:pPr>
            <w:r w:rsidRPr="00983944">
              <w:rPr>
                <w:b w:val="0"/>
                <w:bCs w:val="0"/>
                <w:sz w:val="18"/>
                <w:szCs w:val="18"/>
              </w:rPr>
              <w:t>OBIS</w:t>
            </w:r>
          </w:p>
        </w:tc>
        <w:tc>
          <w:tcPr>
            <w:tcW w:w="0" w:type="dxa"/>
          </w:tcPr>
          <w:p w14:paraId="1844F7CE" w14:textId="7C0C3A4C" w:rsidR="00983944" w:rsidRPr="00983944" w:rsidRDefault="00983944" w:rsidP="00067929">
            <w:pPr>
              <w:cnfStyle w:val="000000100000" w:firstRow="0" w:lastRow="0" w:firstColumn="0" w:lastColumn="0" w:oddVBand="0" w:evenVBand="0" w:oddHBand="1" w:evenHBand="0" w:firstRowFirstColumn="0" w:firstRowLastColumn="0" w:lastRowFirstColumn="0" w:lastRowLastColumn="0"/>
              <w:rPr>
                <w:sz w:val="18"/>
                <w:szCs w:val="18"/>
              </w:rPr>
            </w:pPr>
            <w:r w:rsidRPr="00983944">
              <w:rPr>
                <w:sz w:val="18"/>
                <w:szCs w:val="18"/>
              </w:rPr>
              <w:t>2</w:t>
            </w:r>
            <w:r w:rsidR="00765369">
              <w:rPr>
                <w:sz w:val="18"/>
                <w:szCs w:val="18"/>
              </w:rPr>
              <w:t>185</w:t>
            </w:r>
          </w:p>
        </w:tc>
        <w:tc>
          <w:tcPr>
            <w:tcW w:w="0" w:type="dxa"/>
          </w:tcPr>
          <w:p w14:paraId="28E35974" w14:textId="77777777" w:rsidR="00983944" w:rsidRPr="00983944" w:rsidRDefault="00983944" w:rsidP="00067929">
            <w:pPr>
              <w:cnfStyle w:val="000000100000" w:firstRow="0" w:lastRow="0" w:firstColumn="0" w:lastColumn="0" w:oddVBand="0" w:evenVBand="0" w:oddHBand="1" w:evenHBand="0" w:firstRowFirstColumn="0" w:firstRowLastColumn="0" w:lastRowFirstColumn="0" w:lastRowLastColumn="0"/>
              <w:rPr>
                <w:sz w:val="18"/>
                <w:szCs w:val="18"/>
              </w:rPr>
            </w:pPr>
          </w:p>
        </w:tc>
        <w:tc>
          <w:tcPr>
            <w:tcW w:w="4808" w:type="dxa"/>
          </w:tcPr>
          <w:p w14:paraId="44EBA847" w14:textId="4AA483FE" w:rsidR="00983944" w:rsidRPr="00983944" w:rsidRDefault="00A406DE" w:rsidP="00067929">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&gt;50% of r</w:t>
            </w:r>
            <w:r w:rsidR="00137C3B">
              <w:rPr>
                <w:sz w:val="18"/>
                <w:szCs w:val="18"/>
              </w:rPr>
              <w:t>ecords in common wi</w:t>
            </w:r>
            <w:r w:rsidR="00027606">
              <w:rPr>
                <w:sz w:val="18"/>
                <w:szCs w:val="18"/>
              </w:rPr>
              <w:t xml:space="preserve">th GBIF datasets (and for both </w:t>
            </w:r>
            <w:r w:rsidR="00137C3B">
              <w:rPr>
                <w:sz w:val="18"/>
                <w:szCs w:val="18"/>
              </w:rPr>
              <w:t>databases with the literature)</w:t>
            </w:r>
          </w:p>
        </w:tc>
      </w:tr>
      <w:tr w:rsidR="00E90AC3" w:rsidRPr="00983944" w14:paraId="00B50724" w14:textId="77777777" w:rsidTr="004F3F2A">
        <w:tc>
          <w:tcPr>
            <w:cnfStyle w:val="001000000000" w:firstRow="0" w:lastRow="0" w:firstColumn="1" w:lastColumn="0" w:oddVBand="0" w:evenVBand="0" w:oddHBand="0" w:evenHBand="0" w:firstRowFirstColumn="0" w:firstRowLastColumn="0" w:lastRowFirstColumn="0" w:lastRowLastColumn="0"/>
            <w:tcW w:w="1560" w:type="dxa"/>
          </w:tcPr>
          <w:p w14:paraId="245C9CD7" w14:textId="638594B3" w:rsidR="00E90AC3" w:rsidRPr="00983944" w:rsidRDefault="00E90AC3" w:rsidP="00067929">
            <w:pPr>
              <w:rPr>
                <w:b w:val="0"/>
                <w:bCs w:val="0"/>
                <w:sz w:val="18"/>
                <w:szCs w:val="18"/>
              </w:rPr>
            </w:pPr>
            <w:r>
              <w:rPr>
                <w:b w:val="0"/>
                <w:bCs w:val="0"/>
                <w:sz w:val="18"/>
                <w:szCs w:val="18"/>
              </w:rPr>
              <w:t>OBIS (ISA node)</w:t>
            </w:r>
          </w:p>
        </w:tc>
        <w:tc>
          <w:tcPr>
            <w:tcW w:w="0" w:type="dxa"/>
          </w:tcPr>
          <w:p w14:paraId="0FF9BA20" w14:textId="3F741A3B" w:rsidR="00E90AC3" w:rsidRPr="00983944" w:rsidRDefault="00E90AC3" w:rsidP="00067929">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48</w:t>
            </w:r>
            <w:r w:rsidR="004240A8">
              <w:rPr>
                <w:sz w:val="18"/>
                <w:szCs w:val="18"/>
              </w:rPr>
              <w:t>,</w:t>
            </w:r>
            <w:r>
              <w:rPr>
                <w:sz w:val="18"/>
                <w:szCs w:val="18"/>
              </w:rPr>
              <w:t>554</w:t>
            </w:r>
          </w:p>
        </w:tc>
        <w:tc>
          <w:tcPr>
            <w:tcW w:w="0" w:type="dxa"/>
          </w:tcPr>
          <w:p w14:paraId="7A66252E" w14:textId="77777777" w:rsidR="00E90AC3" w:rsidRPr="00983944" w:rsidRDefault="00E90AC3" w:rsidP="00067929">
            <w:pPr>
              <w:cnfStyle w:val="000000000000" w:firstRow="0" w:lastRow="0" w:firstColumn="0" w:lastColumn="0" w:oddVBand="0" w:evenVBand="0" w:oddHBand="0" w:evenHBand="0" w:firstRowFirstColumn="0" w:firstRowLastColumn="0" w:lastRowFirstColumn="0" w:lastRowLastColumn="0"/>
              <w:rPr>
                <w:sz w:val="18"/>
                <w:szCs w:val="18"/>
              </w:rPr>
            </w:pPr>
          </w:p>
        </w:tc>
        <w:tc>
          <w:tcPr>
            <w:tcW w:w="4808" w:type="dxa"/>
          </w:tcPr>
          <w:p w14:paraId="3BAD4175" w14:textId="5EBE4155" w:rsidR="00E90AC3" w:rsidRDefault="00FF0DB1" w:rsidP="00067929">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DeepData records published on OBIS via the ‘ISA’ node, n</w:t>
            </w:r>
            <w:r w:rsidR="005F077B">
              <w:rPr>
                <w:sz w:val="18"/>
                <w:szCs w:val="18"/>
              </w:rPr>
              <w:t>ot included in analysis of OBIS data (see methods)</w:t>
            </w:r>
          </w:p>
        </w:tc>
      </w:tr>
      <w:tr w:rsidR="00983944" w:rsidRPr="00983944" w14:paraId="6275C2EB" w14:textId="1FA37766" w:rsidTr="004F3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C7A6457" w14:textId="5F4F5684" w:rsidR="00983944" w:rsidRPr="00983944" w:rsidRDefault="00983944" w:rsidP="00067929">
            <w:pPr>
              <w:rPr>
                <w:b w:val="0"/>
                <w:bCs w:val="0"/>
                <w:sz w:val="18"/>
                <w:szCs w:val="18"/>
              </w:rPr>
            </w:pPr>
            <w:r w:rsidRPr="00983944">
              <w:rPr>
                <w:b w:val="0"/>
                <w:bCs w:val="0"/>
                <w:sz w:val="18"/>
                <w:szCs w:val="18"/>
              </w:rPr>
              <w:t>GBIF</w:t>
            </w:r>
          </w:p>
        </w:tc>
        <w:tc>
          <w:tcPr>
            <w:tcW w:w="0" w:type="dxa"/>
          </w:tcPr>
          <w:p w14:paraId="1E6828B0" w14:textId="7C2582FF" w:rsidR="00983944" w:rsidRPr="00983944" w:rsidRDefault="00983944" w:rsidP="00067929">
            <w:pPr>
              <w:cnfStyle w:val="000000100000" w:firstRow="0" w:lastRow="0" w:firstColumn="0" w:lastColumn="0" w:oddVBand="0" w:evenVBand="0" w:oddHBand="1" w:evenHBand="0" w:firstRowFirstColumn="0" w:firstRowLastColumn="0" w:lastRowFirstColumn="0" w:lastRowLastColumn="0"/>
              <w:rPr>
                <w:sz w:val="18"/>
                <w:szCs w:val="18"/>
              </w:rPr>
            </w:pPr>
            <w:r w:rsidRPr="00983944">
              <w:rPr>
                <w:sz w:val="18"/>
                <w:szCs w:val="18"/>
              </w:rPr>
              <w:t>24</w:t>
            </w:r>
            <w:r w:rsidR="00765369">
              <w:rPr>
                <w:sz w:val="18"/>
                <w:szCs w:val="18"/>
              </w:rPr>
              <w:t>05</w:t>
            </w:r>
          </w:p>
        </w:tc>
        <w:tc>
          <w:tcPr>
            <w:tcW w:w="0" w:type="dxa"/>
          </w:tcPr>
          <w:p w14:paraId="1CED9B91" w14:textId="77777777" w:rsidR="00983944" w:rsidRPr="00983944" w:rsidRDefault="00983944" w:rsidP="00067929">
            <w:pPr>
              <w:cnfStyle w:val="000000100000" w:firstRow="0" w:lastRow="0" w:firstColumn="0" w:lastColumn="0" w:oddVBand="0" w:evenVBand="0" w:oddHBand="1" w:evenHBand="0" w:firstRowFirstColumn="0" w:firstRowLastColumn="0" w:lastRowFirstColumn="0" w:lastRowLastColumn="0"/>
              <w:rPr>
                <w:sz w:val="18"/>
                <w:szCs w:val="18"/>
              </w:rPr>
            </w:pPr>
          </w:p>
        </w:tc>
        <w:tc>
          <w:tcPr>
            <w:tcW w:w="4808" w:type="dxa"/>
          </w:tcPr>
          <w:p w14:paraId="5D284218" w14:textId="130BFF8A" w:rsidR="00983944" w:rsidRPr="00983944" w:rsidRDefault="00983944" w:rsidP="00067929">
            <w:pPr>
              <w:cnfStyle w:val="000000100000" w:firstRow="0" w:lastRow="0" w:firstColumn="0" w:lastColumn="0" w:oddVBand="0" w:evenVBand="0" w:oddHBand="1" w:evenHBand="0" w:firstRowFirstColumn="0" w:firstRowLastColumn="0" w:lastRowFirstColumn="0" w:lastRowLastColumn="0"/>
              <w:rPr>
                <w:sz w:val="18"/>
                <w:szCs w:val="18"/>
              </w:rPr>
            </w:pPr>
          </w:p>
        </w:tc>
      </w:tr>
      <w:tr w:rsidR="00983944" w:rsidRPr="00983944" w14:paraId="51A79EE9" w14:textId="6C7C7BD7" w:rsidTr="004F3F2A">
        <w:tc>
          <w:tcPr>
            <w:cnfStyle w:val="001000000000" w:firstRow="0" w:lastRow="0" w:firstColumn="1" w:lastColumn="0" w:oddVBand="0" w:evenVBand="0" w:oddHBand="0" w:evenHBand="0" w:firstRowFirstColumn="0" w:firstRowLastColumn="0" w:lastRowFirstColumn="0" w:lastRowLastColumn="0"/>
            <w:tcW w:w="1560" w:type="dxa"/>
          </w:tcPr>
          <w:p w14:paraId="479F52F9" w14:textId="398B65F8" w:rsidR="00983944" w:rsidRPr="00767043" w:rsidRDefault="00983944" w:rsidP="00067929">
            <w:pPr>
              <w:rPr>
                <w:b w:val="0"/>
                <w:bCs w:val="0"/>
                <w:sz w:val="18"/>
                <w:szCs w:val="18"/>
              </w:rPr>
            </w:pPr>
            <w:r w:rsidRPr="00767043">
              <w:rPr>
                <w:b w:val="0"/>
                <w:bCs w:val="0"/>
                <w:sz w:val="18"/>
                <w:szCs w:val="18"/>
              </w:rPr>
              <w:t>Ge</w:t>
            </w:r>
            <w:r w:rsidR="008B31D9" w:rsidRPr="00767043">
              <w:rPr>
                <w:b w:val="0"/>
                <w:bCs w:val="0"/>
                <w:sz w:val="18"/>
                <w:szCs w:val="18"/>
              </w:rPr>
              <w:t>nBank</w:t>
            </w:r>
          </w:p>
        </w:tc>
        <w:tc>
          <w:tcPr>
            <w:tcW w:w="0" w:type="dxa"/>
          </w:tcPr>
          <w:p w14:paraId="463EFF03" w14:textId="2FAE9C1B" w:rsidR="00983944" w:rsidRPr="00767043" w:rsidRDefault="008B31D9" w:rsidP="00067929">
            <w:pPr>
              <w:cnfStyle w:val="000000000000" w:firstRow="0" w:lastRow="0" w:firstColumn="0" w:lastColumn="0" w:oddVBand="0" w:evenVBand="0" w:oddHBand="0" w:evenHBand="0" w:firstRowFirstColumn="0" w:firstRowLastColumn="0" w:lastRowFirstColumn="0" w:lastRowLastColumn="0"/>
              <w:rPr>
                <w:sz w:val="18"/>
                <w:szCs w:val="18"/>
              </w:rPr>
            </w:pPr>
            <w:r w:rsidRPr="00767043">
              <w:rPr>
                <w:sz w:val="18"/>
                <w:szCs w:val="18"/>
              </w:rPr>
              <w:t>4</w:t>
            </w:r>
            <w:r w:rsidR="00767043" w:rsidRPr="00767043">
              <w:rPr>
                <w:sz w:val="18"/>
                <w:szCs w:val="18"/>
              </w:rPr>
              <w:t>647</w:t>
            </w:r>
          </w:p>
        </w:tc>
        <w:tc>
          <w:tcPr>
            <w:tcW w:w="0" w:type="dxa"/>
          </w:tcPr>
          <w:p w14:paraId="79C9E6C9" w14:textId="77777777" w:rsidR="00983944" w:rsidRPr="00983944" w:rsidRDefault="00983944" w:rsidP="00067929">
            <w:pPr>
              <w:cnfStyle w:val="000000000000" w:firstRow="0" w:lastRow="0" w:firstColumn="0" w:lastColumn="0" w:oddVBand="0" w:evenVBand="0" w:oddHBand="0" w:evenHBand="0" w:firstRowFirstColumn="0" w:firstRowLastColumn="0" w:lastRowFirstColumn="0" w:lastRowLastColumn="0"/>
              <w:rPr>
                <w:sz w:val="18"/>
                <w:szCs w:val="18"/>
              </w:rPr>
            </w:pPr>
          </w:p>
        </w:tc>
        <w:tc>
          <w:tcPr>
            <w:tcW w:w="4808" w:type="dxa"/>
          </w:tcPr>
          <w:p w14:paraId="7EA7E13C" w14:textId="58A78AE7" w:rsidR="00983944" w:rsidRPr="00983944" w:rsidRDefault="00571E33" w:rsidP="00067929">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r w:rsidR="00FF0DB1">
              <w:rPr>
                <w:sz w:val="18"/>
                <w:szCs w:val="18"/>
              </w:rPr>
              <w:t xml:space="preserve"> NCBI databases also identified containing genomic datasets</w:t>
            </w:r>
          </w:p>
        </w:tc>
      </w:tr>
      <w:tr w:rsidR="008B31D9" w:rsidRPr="00983944" w14:paraId="42A26E8D" w14:textId="77777777" w:rsidTr="004F3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B32F144" w14:textId="6C9AFF13" w:rsidR="008B31D9" w:rsidRDefault="00DC5F8A" w:rsidP="00067929">
            <w:pPr>
              <w:rPr>
                <w:b w:val="0"/>
                <w:bCs w:val="0"/>
                <w:sz w:val="18"/>
                <w:szCs w:val="18"/>
              </w:rPr>
            </w:pPr>
            <w:r>
              <w:rPr>
                <w:b w:val="0"/>
                <w:bCs w:val="0"/>
                <w:sz w:val="18"/>
                <w:szCs w:val="18"/>
              </w:rPr>
              <w:t>BO</w:t>
            </w:r>
            <w:r w:rsidR="008B31D9">
              <w:rPr>
                <w:b w:val="0"/>
                <w:bCs w:val="0"/>
                <w:sz w:val="18"/>
                <w:szCs w:val="18"/>
              </w:rPr>
              <w:t>LD</w:t>
            </w:r>
          </w:p>
        </w:tc>
        <w:tc>
          <w:tcPr>
            <w:tcW w:w="0" w:type="dxa"/>
          </w:tcPr>
          <w:p w14:paraId="5C5E8DA6" w14:textId="70E7FAB7" w:rsidR="008B31D9" w:rsidRDefault="008B31D9" w:rsidP="00067929">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1674</w:t>
            </w:r>
          </w:p>
        </w:tc>
        <w:tc>
          <w:tcPr>
            <w:tcW w:w="0" w:type="dxa"/>
          </w:tcPr>
          <w:p w14:paraId="326D123D" w14:textId="77777777" w:rsidR="008B31D9" w:rsidRPr="00983944" w:rsidRDefault="008B31D9" w:rsidP="00067929">
            <w:pPr>
              <w:cnfStyle w:val="000000100000" w:firstRow="0" w:lastRow="0" w:firstColumn="0" w:lastColumn="0" w:oddVBand="0" w:evenVBand="0" w:oddHBand="1" w:evenHBand="0" w:firstRowFirstColumn="0" w:firstRowLastColumn="0" w:lastRowFirstColumn="0" w:lastRowLastColumn="0"/>
              <w:rPr>
                <w:sz w:val="18"/>
                <w:szCs w:val="18"/>
              </w:rPr>
            </w:pPr>
          </w:p>
        </w:tc>
        <w:tc>
          <w:tcPr>
            <w:tcW w:w="4808" w:type="dxa"/>
          </w:tcPr>
          <w:p w14:paraId="1D618E72" w14:textId="71228984" w:rsidR="008B31D9" w:rsidRPr="00983944" w:rsidRDefault="00FF0DB1" w:rsidP="00067929">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 BOLD databases also containing multiple sequences</w:t>
            </w:r>
          </w:p>
        </w:tc>
      </w:tr>
      <w:tr w:rsidR="008B31D9" w:rsidRPr="008B31D9" w14:paraId="17787DB1" w14:textId="77777777" w:rsidTr="004F3F2A">
        <w:tc>
          <w:tcPr>
            <w:cnfStyle w:val="001000000000" w:firstRow="0" w:lastRow="0" w:firstColumn="1" w:lastColumn="0" w:oddVBand="0" w:evenVBand="0" w:oddHBand="0" w:evenHBand="0" w:firstRowFirstColumn="0" w:firstRowLastColumn="0" w:lastRowFirstColumn="0" w:lastRowLastColumn="0"/>
            <w:tcW w:w="1560" w:type="dxa"/>
            <w:tcBorders>
              <w:bottom w:val="single" w:sz="4" w:space="0" w:color="auto"/>
            </w:tcBorders>
          </w:tcPr>
          <w:p w14:paraId="5E0E0436" w14:textId="1C964D47" w:rsidR="008B31D9" w:rsidRPr="008B31D9" w:rsidRDefault="008B31D9" w:rsidP="00067929">
            <w:pPr>
              <w:rPr>
                <w:sz w:val="18"/>
                <w:szCs w:val="18"/>
              </w:rPr>
            </w:pPr>
            <w:r w:rsidRPr="008B31D9">
              <w:rPr>
                <w:sz w:val="18"/>
                <w:szCs w:val="18"/>
              </w:rPr>
              <w:t>TOTAL</w:t>
            </w:r>
          </w:p>
        </w:tc>
        <w:tc>
          <w:tcPr>
            <w:tcW w:w="0" w:type="dxa"/>
            <w:tcBorders>
              <w:bottom w:val="single" w:sz="4" w:space="0" w:color="auto"/>
            </w:tcBorders>
          </w:tcPr>
          <w:p w14:paraId="5AC46AED" w14:textId="4C063C0D" w:rsidR="008B31D9" w:rsidRPr="008B31D9" w:rsidRDefault="00FF0DB1" w:rsidP="00067929">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rPr>
              <w:t>106</w:t>
            </w:r>
            <w:r w:rsidR="004240A8">
              <w:rPr>
                <w:b/>
                <w:bCs/>
                <w:sz w:val="18"/>
                <w:szCs w:val="18"/>
              </w:rPr>
              <w:t>,</w:t>
            </w:r>
            <w:r w:rsidR="002F745C">
              <w:rPr>
                <w:b/>
                <w:bCs/>
                <w:sz w:val="18"/>
                <w:szCs w:val="18"/>
              </w:rPr>
              <w:t>416</w:t>
            </w:r>
          </w:p>
        </w:tc>
        <w:tc>
          <w:tcPr>
            <w:tcW w:w="0" w:type="dxa"/>
            <w:tcBorders>
              <w:bottom w:val="single" w:sz="4" w:space="0" w:color="auto"/>
            </w:tcBorders>
          </w:tcPr>
          <w:p w14:paraId="3C46E1BC" w14:textId="77777777" w:rsidR="008B31D9" w:rsidRPr="008B31D9" w:rsidRDefault="008B31D9" w:rsidP="00067929">
            <w:pPr>
              <w:cnfStyle w:val="000000000000" w:firstRow="0" w:lastRow="0" w:firstColumn="0" w:lastColumn="0" w:oddVBand="0" w:evenVBand="0" w:oddHBand="0" w:evenHBand="0" w:firstRowFirstColumn="0" w:firstRowLastColumn="0" w:lastRowFirstColumn="0" w:lastRowLastColumn="0"/>
              <w:rPr>
                <w:b/>
                <w:bCs/>
                <w:sz w:val="18"/>
                <w:szCs w:val="18"/>
              </w:rPr>
            </w:pPr>
          </w:p>
        </w:tc>
        <w:tc>
          <w:tcPr>
            <w:tcW w:w="4808" w:type="dxa"/>
            <w:tcBorders>
              <w:bottom w:val="single" w:sz="4" w:space="0" w:color="auto"/>
            </w:tcBorders>
          </w:tcPr>
          <w:p w14:paraId="064EC8C2" w14:textId="4CB0FB36" w:rsidR="008B31D9" w:rsidRPr="008B31D9" w:rsidRDefault="008B31D9" w:rsidP="00067929">
            <w:pPr>
              <w:cnfStyle w:val="000000000000" w:firstRow="0" w:lastRow="0" w:firstColumn="0" w:lastColumn="0" w:oddVBand="0" w:evenVBand="0" w:oddHBand="0" w:evenHBand="0" w:firstRowFirstColumn="0" w:firstRowLastColumn="0" w:lastRowFirstColumn="0" w:lastRowLastColumn="0"/>
              <w:rPr>
                <w:b/>
                <w:bCs/>
                <w:sz w:val="18"/>
                <w:szCs w:val="18"/>
              </w:rPr>
            </w:pPr>
          </w:p>
        </w:tc>
      </w:tr>
    </w:tbl>
    <w:p w14:paraId="06D68BA7" w14:textId="3F2681BC" w:rsidR="007310BB" w:rsidRDefault="007310BB" w:rsidP="00067929">
      <w:pPr>
        <w:rPr>
          <w:rFonts w:cs="Arial"/>
        </w:rPr>
      </w:pPr>
    </w:p>
    <w:p w14:paraId="434BCED5" w14:textId="77777777" w:rsidR="00122E3E" w:rsidRPr="00F44037" w:rsidRDefault="00122E3E" w:rsidP="00067929">
      <w:pPr>
        <w:rPr>
          <w:rFonts w:cs="Arial"/>
        </w:rPr>
      </w:pPr>
    </w:p>
    <w:p w14:paraId="6EC57DEA" w14:textId="4F21F166" w:rsidR="00067929" w:rsidRPr="00F44037" w:rsidRDefault="007C2CE1" w:rsidP="00BA1433">
      <w:pPr>
        <w:pStyle w:val="Heading3"/>
      </w:pPr>
      <w:bookmarkStart w:id="78" w:name="_Summary_of_temporal"/>
      <w:bookmarkStart w:id="79" w:name="_Toc101879407"/>
      <w:bookmarkEnd w:id="78"/>
      <w:r>
        <w:t xml:space="preserve">Summary of </w:t>
      </w:r>
      <w:r w:rsidR="00F4750D">
        <w:t>temporal coverage</w:t>
      </w:r>
      <w:r>
        <w:t xml:space="preserve"> across the CCZ over time</w:t>
      </w:r>
      <w:bookmarkEnd w:id="79"/>
    </w:p>
    <w:p w14:paraId="297C79B0" w14:textId="77777777" w:rsidR="00067929" w:rsidRPr="00F44037" w:rsidRDefault="00067929" w:rsidP="00067929">
      <w:pPr>
        <w:rPr>
          <w:rFonts w:cs="Arial"/>
        </w:rPr>
      </w:pPr>
    </w:p>
    <w:p w14:paraId="27551C32" w14:textId="67D11F5D" w:rsidR="00067929" w:rsidRPr="0069273C" w:rsidRDefault="00067929" w:rsidP="0069273C">
      <w:pPr>
        <w:rPr>
          <w:b/>
          <w:i/>
          <w:iCs/>
        </w:rPr>
      </w:pPr>
      <w:r w:rsidRPr="0069273C">
        <w:rPr>
          <w:i/>
          <w:iCs/>
        </w:rPr>
        <w:t>DeepData</w:t>
      </w:r>
      <w:r w:rsidR="00697F1E" w:rsidRPr="0069273C">
        <w:rPr>
          <w:i/>
          <w:iCs/>
        </w:rPr>
        <w:t>: cruises and temporal coverage</w:t>
      </w:r>
    </w:p>
    <w:p w14:paraId="5CAD27D2" w14:textId="77777777" w:rsidR="007C2CE1" w:rsidRPr="007C2CE1" w:rsidRDefault="007C2CE1" w:rsidP="007C2CE1"/>
    <w:p w14:paraId="47903B82" w14:textId="1423761D" w:rsidR="001A74D2" w:rsidRDefault="00067929" w:rsidP="007C2CE1">
      <w:pPr>
        <w:rPr>
          <w:rFonts w:cs="Arial"/>
          <w:szCs w:val="22"/>
        </w:rPr>
      </w:pPr>
      <w:r w:rsidRPr="00404352">
        <w:rPr>
          <w:rFonts w:cs="Arial"/>
          <w:szCs w:val="22"/>
        </w:rPr>
        <w:t xml:space="preserve">DeepData included records from </w:t>
      </w:r>
      <w:r w:rsidR="007158AE">
        <w:rPr>
          <w:rFonts w:cs="Arial"/>
          <w:szCs w:val="22"/>
        </w:rPr>
        <w:t xml:space="preserve">10 of the 16 CCZ Contractors, from </w:t>
      </w:r>
      <w:r w:rsidRPr="00404352">
        <w:rPr>
          <w:rFonts w:cs="Arial"/>
          <w:szCs w:val="22"/>
        </w:rPr>
        <w:t xml:space="preserve">24 cruises in total, </w:t>
      </w:r>
      <w:r w:rsidR="007D2C4D">
        <w:rPr>
          <w:rFonts w:cs="Arial"/>
          <w:szCs w:val="22"/>
        </w:rPr>
        <w:t>conducted on</w:t>
      </w:r>
      <w:r w:rsidRPr="00404352">
        <w:rPr>
          <w:rFonts w:cs="Arial"/>
          <w:szCs w:val="22"/>
        </w:rPr>
        <w:t xml:space="preserve"> 13 research vessels spanning 2004 to 2019 (</w:t>
      </w:r>
      <w:r w:rsidR="00331085">
        <w:rPr>
          <w:rFonts w:cs="Arial"/>
          <w:color w:val="000000" w:themeColor="text1"/>
          <w:szCs w:val="22"/>
        </w:rPr>
        <w:t xml:space="preserve">Table </w:t>
      </w:r>
      <w:r w:rsidR="009D18F1">
        <w:rPr>
          <w:rFonts w:cs="Arial"/>
          <w:color w:val="000000" w:themeColor="text1"/>
          <w:szCs w:val="22"/>
        </w:rPr>
        <w:t>5</w:t>
      </w:r>
      <w:r w:rsidR="00331085">
        <w:rPr>
          <w:rFonts w:cs="Arial"/>
          <w:color w:val="000000" w:themeColor="text1"/>
          <w:szCs w:val="22"/>
        </w:rPr>
        <w:t>; Fig. 6</w:t>
      </w:r>
      <w:r w:rsidRPr="00404352">
        <w:rPr>
          <w:rFonts w:cs="Arial"/>
          <w:szCs w:val="22"/>
        </w:rPr>
        <w:t>). Sin</w:t>
      </w:r>
      <w:r w:rsidR="007D2C4D">
        <w:rPr>
          <w:rFonts w:cs="Arial"/>
          <w:szCs w:val="22"/>
        </w:rPr>
        <w:t xml:space="preserve">ce 2010, records from at least </w:t>
      </w:r>
      <w:r w:rsidR="007A3D52">
        <w:rPr>
          <w:rFonts w:cs="Arial"/>
          <w:szCs w:val="22"/>
        </w:rPr>
        <w:t xml:space="preserve">one </w:t>
      </w:r>
      <w:r w:rsidR="007D2C4D">
        <w:rPr>
          <w:rFonts w:cs="Arial"/>
          <w:szCs w:val="22"/>
        </w:rPr>
        <w:t>cruise</w:t>
      </w:r>
      <w:r w:rsidRPr="00404352">
        <w:rPr>
          <w:rFonts w:cs="Arial"/>
          <w:szCs w:val="22"/>
        </w:rPr>
        <w:t xml:space="preserve"> per year were represented on the database, some joint cruises to more than one contract area, </w:t>
      </w:r>
      <w:proofErr w:type="gramStart"/>
      <w:r w:rsidRPr="00404352">
        <w:rPr>
          <w:rFonts w:cs="Arial"/>
          <w:szCs w:val="22"/>
        </w:rPr>
        <w:t>e.g.</w:t>
      </w:r>
      <w:proofErr w:type="gramEnd"/>
      <w:r w:rsidRPr="00404352">
        <w:rPr>
          <w:rFonts w:cs="Arial"/>
          <w:szCs w:val="22"/>
        </w:rPr>
        <w:t xml:space="preserve"> the 2014 expedition on </w:t>
      </w:r>
      <w:r w:rsidR="00BD7508" w:rsidRPr="00BD7508">
        <w:rPr>
          <w:rFonts w:cs="Arial"/>
          <w:i/>
          <w:iCs/>
        </w:rPr>
        <w:t>Yuzhmorgeologiya</w:t>
      </w:r>
      <w:r w:rsidRPr="00404352">
        <w:rPr>
          <w:rFonts w:cs="Arial"/>
          <w:szCs w:val="22"/>
        </w:rPr>
        <w:t xml:space="preserve"> to </w:t>
      </w:r>
      <w:r w:rsidR="0097500D" w:rsidRPr="00404352">
        <w:rPr>
          <w:rFonts w:cs="Arial"/>
          <w:szCs w:val="22"/>
        </w:rPr>
        <w:t>YUZ</w:t>
      </w:r>
      <w:r w:rsidR="0097500D">
        <w:rPr>
          <w:rFonts w:cs="Arial"/>
          <w:szCs w:val="22"/>
        </w:rPr>
        <w:t>2</w:t>
      </w:r>
      <w:r w:rsidR="0097500D" w:rsidRPr="00404352">
        <w:rPr>
          <w:rFonts w:cs="Arial"/>
          <w:szCs w:val="22"/>
        </w:rPr>
        <w:t xml:space="preserve"> </w:t>
      </w:r>
      <w:r w:rsidRPr="00404352">
        <w:rPr>
          <w:rFonts w:cs="Arial"/>
          <w:szCs w:val="22"/>
        </w:rPr>
        <w:t>and IOM</w:t>
      </w:r>
      <w:r w:rsidR="0097500D">
        <w:rPr>
          <w:rFonts w:cs="Arial"/>
          <w:szCs w:val="22"/>
        </w:rPr>
        <w:t>2</w:t>
      </w:r>
      <w:r w:rsidR="007D2C4D">
        <w:rPr>
          <w:rFonts w:cs="Arial"/>
          <w:szCs w:val="22"/>
        </w:rPr>
        <w:t xml:space="preserve">. </w:t>
      </w:r>
      <w:r w:rsidR="007D2C4D" w:rsidRPr="00404352">
        <w:rPr>
          <w:rFonts w:cs="Arial"/>
          <w:szCs w:val="22"/>
        </w:rPr>
        <w:t xml:space="preserve">Prior to 2010, no records were available apart from the 2004 </w:t>
      </w:r>
      <w:r w:rsidR="007D2C4D">
        <w:rPr>
          <w:rFonts w:cs="Arial"/>
          <w:szCs w:val="22"/>
        </w:rPr>
        <w:t>expedition</w:t>
      </w:r>
      <w:r w:rsidR="007D2C4D" w:rsidRPr="00404352">
        <w:rPr>
          <w:rFonts w:cs="Arial"/>
          <w:szCs w:val="22"/>
        </w:rPr>
        <w:t xml:space="preserve"> to the IFREMER region</w:t>
      </w:r>
      <w:r w:rsidR="006E61A1">
        <w:rPr>
          <w:rFonts w:cs="Arial"/>
          <w:szCs w:val="22"/>
        </w:rPr>
        <w:t xml:space="preserve"> (Fig. 6)</w:t>
      </w:r>
      <w:r w:rsidR="007D2C4D" w:rsidRPr="00404352">
        <w:rPr>
          <w:rFonts w:cs="Arial"/>
          <w:szCs w:val="22"/>
        </w:rPr>
        <w:t xml:space="preserve">. </w:t>
      </w:r>
    </w:p>
    <w:p w14:paraId="1991EFBF" w14:textId="77777777" w:rsidR="001A74D2" w:rsidRDefault="001A74D2" w:rsidP="007C2CE1">
      <w:pPr>
        <w:rPr>
          <w:rFonts w:cs="Arial"/>
          <w:szCs w:val="22"/>
        </w:rPr>
      </w:pPr>
    </w:p>
    <w:p w14:paraId="21362A6A" w14:textId="2F76F88C" w:rsidR="003D32AE" w:rsidRPr="00535072" w:rsidRDefault="007D2C4D" w:rsidP="007C2CE1">
      <w:pPr>
        <w:rPr>
          <w:rFonts w:cs="Arial"/>
          <w:szCs w:val="22"/>
        </w:rPr>
      </w:pPr>
      <w:r w:rsidRPr="00404352">
        <w:rPr>
          <w:rFonts w:cs="Arial"/>
          <w:szCs w:val="22"/>
        </w:rPr>
        <w:t>Most of the published records present were from 2015, likely due to several factors: several cruises were undertaken that year</w:t>
      </w:r>
      <w:r w:rsidR="00331085">
        <w:rPr>
          <w:rFonts w:cs="Arial"/>
          <w:szCs w:val="22"/>
        </w:rPr>
        <w:t xml:space="preserve">; </w:t>
      </w:r>
      <w:r w:rsidRPr="00404352">
        <w:rPr>
          <w:rFonts w:cs="Arial"/>
          <w:szCs w:val="22"/>
        </w:rPr>
        <w:t>the data template was introduced in 2015 and the ISA secretariat has prioritised publishing of data from this point</w:t>
      </w:r>
      <w:r w:rsidR="006C2E69">
        <w:rPr>
          <w:rFonts w:cs="Arial"/>
          <w:szCs w:val="22"/>
        </w:rPr>
        <w:t>. However,</w:t>
      </w:r>
      <w:r w:rsidRPr="00404352">
        <w:rPr>
          <w:rFonts w:cs="Arial"/>
          <w:szCs w:val="22"/>
        </w:rPr>
        <w:t xml:space="preserve"> we have</w:t>
      </w:r>
      <w:r w:rsidR="006E61A1">
        <w:rPr>
          <w:rFonts w:cs="Arial"/>
          <w:szCs w:val="22"/>
        </w:rPr>
        <w:t xml:space="preserve"> also</w:t>
      </w:r>
      <w:r w:rsidRPr="00404352">
        <w:rPr>
          <w:rFonts w:cs="Arial"/>
          <w:szCs w:val="22"/>
        </w:rPr>
        <w:t xml:space="preserve"> identified duplication in </w:t>
      </w:r>
      <w:r w:rsidRPr="00354DC5">
        <w:rPr>
          <w:rFonts w:cs="Arial"/>
          <w:szCs w:val="22"/>
        </w:rPr>
        <w:t xml:space="preserve">the </w:t>
      </w:r>
      <w:r w:rsidRPr="003D32AE">
        <w:rPr>
          <w:rFonts w:cs="Arial"/>
          <w:szCs w:val="22"/>
        </w:rPr>
        <w:t xml:space="preserve">records from </w:t>
      </w:r>
      <w:r w:rsidR="00EF5C3E" w:rsidRPr="003D32AE">
        <w:rPr>
          <w:rFonts w:cs="Arial"/>
          <w:szCs w:val="22"/>
        </w:rPr>
        <w:t>this year</w:t>
      </w:r>
      <w:r w:rsidRPr="003D32AE">
        <w:rPr>
          <w:rFonts w:cs="Arial"/>
          <w:szCs w:val="22"/>
        </w:rPr>
        <w:t xml:space="preserve">, therefore the level of sampling </w:t>
      </w:r>
      <w:r w:rsidR="006E61A1">
        <w:rPr>
          <w:rFonts w:cs="Arial"/>
          <w:szCs w:val="22"/>
        </w:rPr>
        <w:t xml:space="preserve">here </w:t>
      </w:r>
      <w:r w:rsidRPr="003D32AE">
        <w:rPr>
          <w:rFonts w:cs="Arial"/>
          <w:szCs w:val="22"/>
        </w:rPr>
        <w:t>is lower than it appears (</w:t>
      </w:r>
      <w:hyperlink w:anchor="_Data_quality_assessment:" w:history="1">
        <w:r w:rsidRPr="003D32AE">
          <w:rPr>
            <w:rStyle w:val="Hyperlink"/>
            <w:rFonts w:cs="Arial"/>
            <w:szCs w:val="22"/>
          </w:rPr>
          <w:t xml:space="preserve">see section </w:t>
        </w:r>
        <w:r w:rsidR="00EF5C3E" w:rsidRPr="003D32AE">
          <w:rPr>
            <w:rStyle w:val="Hyperlink"/>
            <w:rFonts w:cs="Arial"/>
            <w:szCs w:val="22"/>
          </w:rPr>
          <w:t>3.6.3</w:t>
        </w:r>
      </w:hyperlink>
      <w:r w:rsidRPr="003D32AE">
        <w:rPr>
          <w:rFonts w:cs="Arial"/>
          <w:szCs w:val="22"/>
        </w:rPr>
        <w:t xml:space="preserve">). Few </w:t>
      </w:r>
      <w:r w:rsidRPr="00404352">
        <w:rPr>
          <w:rFonts w:cs="Arial"/>
          <w:szCs w:val="22"/>
        </w:rPr>
        <w:t xml:space="preserve">records </w:t>
      </w:r>
      <w:proofErr w:type="gramStart"/>
      <w:r w:rsidR="00BD7508" w:rsidRPr="00813584">
        <w:rPr>
          <w:rFonts w:cs="Arial"/>
        </w:rPr>
        <w:t>post</w:t>
      </w:r>
      <w:proofErr w:type="gramEnd"/>
      <w:r w:rsidRPr="00404352">
        <w:rPr>
          <w:rFonts w:cs="Arial"/>
          <w:szCs w:val="22"/>
        </w:rPr>
        <w:t xml:space="preserve"> 2015 were published</w:t>
      </w:r>
      <w:r>
        <w:rPr>
          <w:rFonts w:cs="Arial"/>
          <w:szCs w:val="22"/>
        </w:rPr>
        <w:t xml:space="preserve">, </w:t>
      </w:r>
      <w:commentRangeStart w:id="80"/>
      <w:r w:rsidR="007158AE">
        <w:rPr>
          <w:rFonts w:cs="Arial"/>
          <w:szCs w:val="22"/>
        </w:rPr>
        <w:t xml:space="preserve">potentially </w:t>
      </w:r>
      <w:r w:rsidR="007158AE" w:rsidRPr="00404352">
        <w:rPr>
          <w:rFonts w:cs="Arial"/>
          <w:szCs w:val="22"/>
        </w:rPr>
        <w:t xml:space="preserve">due to the fact that </w:t>
      </w:r>
      <w:r w:rsidR="007158AE">
        <w:rPr>
          <w:rFonts w:cs="Arial"/>
          <w:szCs w:val="22"/>
        </w:rPr>
        <w:t xml:space="preserve">as above </w:t>
      </w:r>
      <w:r w:rsidR="007158AE" w:rsidRPr="00404352">
        <w:rPr>
          <w:rFonts w:cs="Arial"/>
          <w:szCs w:val="22"/>
        </w:rPr>
        <w:t xml:space="preserve">records are gradually being added to DeepData from the 2015 </w:t>
      </w:r>
      <w:r w:rsidR="007158AE" w:rsidRPr="00C6445F">
        <w:rPr>
          <w:rFonts w:cs="Arial"/>
          <w:szCs w:val="22"/>
        </w:rPr>
        <w:t>data submissions up</w:t>
      </w:r>
      <w:r w:rsidR="007158AE" w:rsidRPr="003D0AE7">
        <w:rPr>
          <w:rFonts w:cs="Arial"/>
          <w:szCs w:val="22"/>
        </w:rPr>
        <w:t xml:space="preserve"> to the current year for data reporting </w:t>
      </w:r>
      <w:commentRangeEnd w:id="80"/>
      <w:r w:rsidR="007158AE">
        <w:rPr>
          <w:rStyle w:val="CommentReference"/>
          <w:rFonts w:asciiTheme="minorHAnsi" w:hAnsiTheme="minorHAnsi"/>
        </w:rPr>
        <w:commentReference w:id="80"/>
      </w:r>
      <w:r w:rsidR="003D32AE" w:rsidRPr="003D0AE7">
        <w:rPr>
          <w:rFonts w:cs="Arial"/>
          <w:szCs w:val="22"/>
        </w:rPr>
        <w:t>(</w:t>
      </w:r>
      <w:hyperlink w:anchor="_General_Assessment_of" w:history="1">
        <w:r w:rsidR="003D32AE" w:rsidRPr="003D0AE7">
          <w:rPr>
            <w:rStyle w:val="Hyperlink"/>
            <w:rFonts w:cs="Arial"/>
            <w:szCs w:val="22"/>
          </w:rPr>
          <w:t>see section 3.6</w:t>
        </w:r>
      </w:hyperlink>
      <w:r w:rsidR="003D32AE" w:rsidRPr="003D0AE7">
        <w:rPr>
          <w:rFonts w:cs="Arial"/>
          <w:szCs w:val="22"/>
        </w:rPr>
        <w:t>).</w:t>
      </w:r>
      <w:r w:rsidRPr="003D0AE7">
        <w:rPr>
          <w:rFonts w:cs="Arial"/>
          <w:color w:val="FF0000"/>
          <w:szCs w:val="22"/>
        </w:rPr>
        <w:t xml:space="preserve"> </w:t>
      </w:r>
    </w:p>
    <w:p w14:paraId="343F8EAD" w14:textId="77777777" w:rsidR="003D32AE" w:rsidRDefault="003D32AE" w:rsidP="007C2CE1">
      <w:pPr>
        <w:rPr>
          <w:rFonts w:cs="Arial"/>
          <w:b/>
        </w:rPr>
      </w:pPr>
    </w:p>
    <w:p w14:paraId="7733D97C" w14:textId="0229EDAD" w:rsidR="00D72A15" w:rsidRDefault="00D75857" w:rsidP="00D75857">
      <w:pPr>
        <w:keepNext/>
        <w:rPr>
          <w:sz w:val="20"/>
          <w:szCs w:val="20"/>
        </w:rPr>
      </w:pPr>
      <w:r w:rsidRPr="004C0358">
        <w:rPr>
          <w:rFonts w:cs="Arial"/>
          <w:bCs/>
          <w:color w:val="000000" w:themeColor="text1"/>
          <w:sz w:val="20"/>
          <w:szCs w:val="20"/>
        </w:rPr>
        <w:lastRenderedPageBreak/>
        <w:t xml:space="preserve">Table </w:t>
      </w:r>
      <w:r w:rsidR="009D18F1" w:rsidRPr="004C0358">
        <w:rPr>
          <w:rFonts w:cs="Arial"/>
          <w:bCs/>
          <w:color w:val="000000" w:themeColor="text1"/>
          <w:sz w:val="20"/>
          <w:szCs w:val="20"/>
        </w:rPr>
        <w:t>5</w:t>
      </w:r>
      <w:r w:rsidRPr="004C0358">
        <w:rPr>
          <w:rFonts w:cs="Arial"/>
          <w:bCs/>
          <w:color w:val="000000" w:themeColor="text1"/>
          <w:sz w:val="20"/>
          <w:szCs w:val="20"/>
        </w:rPr>
        <w:t>.</w:t>
      </w:r>
      <w:r w:rsidR="006B5B6D" w:rsidRPr="004C0358">
        <w:rPr>
          <w:rFonts w:cs="Arial"/>
          <w:color w:val="000000" w:themeColor="text1"/>
          <w:sz w:val="20"/>
          <w:szCs w:val="20"/>
        </w:rPr>
        <w:t xml:space="preserve"> Cruises by</w:t>
      </w:r>
      <w:r w:rsidR="006B5B6D">
        <w:rPr>
          <w:rFonts w:cs="Arial"/>
          <w:color w:val="000000" w:themeColor="text1"/>
          <w:sz w:val="20"/>
          <w:szCs w:val="20"/>
        </w:rPr>
        <w:t xml:space="preserve"> year, </w:t>
      </w:r>
      <w:proofErr w:type="gramStart"/>
      <w:r w:rsidR="006B5B6D">
        <w:rPr>
          <w:rFonts w:cs="Arial"/>
          <w:color w:val="000000" w:themeColor="text1"/>
          <w:sz w:val="20"/>
          <w:szCs w:val="20"/>
        </w:rPr>
        <w:t>C</w:t>
      </w:r>
      <w:r w:rsidR="006B5B6D" w:rsidRPr="007C2CE1">
        <w:rPr>
          <w:rFonts w:cs="Arial"/>
          <w:color w:val="000000" w:themeColor="text1"/>
          <w:sz w:val="20"/>
          <w:szCs w:val="20"/>
        </w:rPr>
        <w:t>o</w:t>
      </w:r>
      <w:r w:rsidR="006B5B6D">
        <w:rPr>
          <w:rFonts w:cs="Arial"/>
          <w:color w:val="000000" w:themeColor="text1"/>
          <w:sz w:val="20"/>
          <w:szCs w:val="20"/>
        </w:rPr>
        <w:t>ntractor</w:t>
      </w:r>
      <w:proofErr w:type="gramEnd"/>
      <w:r w:rsidR="006B5B6D">
        <w:rPr>
          <w:rFonts w:cs="Arial"/>
          <w:color w:val="000000" w:themeColor="text1"/>
          <w:sz w:val="20"/>
          <w:szCs w:val="20"/>
        </w:rPr>
        <w:t xml:space="preserve"> </w:t>
      </w:r>
      <w:r w:rsidR="00DF1736">
        <w:rPr>
          <w:rFonts w:cs="Arial"/>
          <w:color w:val="000000" w:themeColor="text1"/>
          <w:sz w:val="20"/>
          <w:szCs w:val="20"/>
        </w:rPr>
        <w:t xml:space="preserve">and </w:t>
      </w:r>
      <w:r w:rsidR="00FB5480">
        <w:rPr>
          <w:rFonts w:cs="Arial"/>
          <w:color w:val="000000" w:themeColor="text1"/>
          <w:sz w:val="20"/>
          <w:szCs w:val="20"/>
        </w:rPr>
        <w:t xml:space="preserve">research </w:t>
      </w:r>
      <w:r w:rsidR="00DF1736">
        <w:rPr>
          <w:rFonts w:cs="Arial"/>
          <w:color w:val="000000" w:themeColor="text1"/>
          <w:sz w:val="20"/>
          <w:szCs w:val="20"/>
        </w:rPr>
        <w:t xml:space="preserve">vessel </w:t>
      </w:r>
      <w:r w:rsidR="006B5B6D">
        <w:rPr>
          <w:rFonts w:cs="Arial"/>
          <w:color w:val="000000" w:themeColor="text1"/>
          <w:sz w:val="20"/>
          <w:szCs w:val="20"/>
        </w:rPr>
        <w:t>in records in DeepData. Years in bold- where datasets publishe</w:t>
      </w:r>
      <w:r w:rsidR="006B5B6D" w:rsidRPr="00D72A15">
        <w:rPr>
          <w:rFonts w:cs="Arial"/>
          <w:color w:val="000000" w:themeColor="text1"/>
          <w:sz w:val="20"/>
          <w:szCs w:val="20"/>
        </w:rPr>
        <w:t>d from different expeditions</w:t>
      </w:r>
      <w:r w:rsidR="006F38DC" w:rsidRPr="00D72A15">
        <w:rPr>
          <w:rFonts w:cs="Arial"/>
          <w:color w:val="000000" w:themeColor="text1"/>
          <w:sz w:val="20"/>
          <w:szCs w:val="20"/>
        </w:rPr>
        <w:t xml:space="preserve"> (listed on separate rows)</w:t>
      </w:r>
      <w:r w:rsidR="006B5B6D" w:rsidRPr="00D72A15">
        <w:rPr>
          <w:rFonts w:cs="Arial"/>
          <w:color w:val="000000" w:themeColor="text1"/>
          <w:sz w:val="20"/>
          <w:szCs w:val="20"/>
        </w:rPr>
        <w:t>. For joint expeditions, both contractor codes are listed</w:t>
      </w:r>
      <w:r w:rsidR="00FB5480" w:rsidRPr="00D72A15">
        <w:rPr>
          <w:rFonts w:cs="Arial"/>
          <w:color w:val="000000" w:themeColor="text1"/>
          <w:sz w:val="20"/>
          <w:szCs w:val="20"/>
        </w:rPr>
        <w:t xml:space="preserve"> (</w:t>
      </w:r>
      <w:proofErr w:type="gramStart"/>
      <w:r w:rsidR="00FB5480" w:rsidRPr="00D72A15">
        <w:rPr>
          <w:rFonts w:cs="Arial"/>
          <w:color w:val="000000" w:themeColor="text1"/>
          <w:sz w:val="20"/>
          <w:szCs w:val="20"/>
        </w:rPr>
        <w:t>e.g.</w:t>
      </w:r>
      <w:proofErr w:type="gramEnd"/>
      <w:r w:rsidR="00FB5480" w:rsidRPr="00D72A15">
        <w:rPr>
          <w:rFonts w:cs="Arial"/>
          <w:color w:val="000000" w:themeColor="text1"/>
          <w:sz w:val="20"/>
          <w:szCs w:val="20"/>
        </w:rPr>
        <w:t xml:space="preserve"> </w:t>
      </w:r>
      <w:r w:rsidR="00FB5480" w:rsidRPr="00D72A15">
        <w:rPr>
          <w:sz w:val="20"/>
          <w:szCs w:val="20"/>
        </w:rPr>
        <w:t xml:space="preserve">YUZH </w:t>
      </w:r>
      <w:r w:rsidR="00FB5480" w:rsidRPr="00D72A15">
        <w:rPr>
          <w:b/>
          <w:sz w:val="20"/>
          <w:szCs w:val="20"/>
        </w:rPr>
        <w:t xml:space="preserve">/ </w:t>
      </w:r>
      <w:r w:rsidR="00FB5480" w:rsidRPr="00D72A15">
        <w:rPr>
          <w:sz w:val="20"/>
          <w:szCs w:val="20"/>
        </w:rPr>
        <w:t>IOM)</w:t>
      </w:r>
      <w:r w:rsidR="00D72A15" w:rsidRPr="00D72A15">
        <w:rPr>
          <w:sz w:val="20"/>
          <w:szCs w:val="20"/>
        </w:rPr>
        <w:t>.</w:t>
      </w:r>
      <w:r w:rsidR="00FF1AF2">
        <w:rPr>
          <w:sz w:val="20"/>
          <w:szCs w:val="20"/>
        </w:rPr>
        <w:t xml:space="preserve"> </w:t>
      </w:r>
      <w:r w:rsidR="00D72A15" w:rsidRPr="00D72A15">
        <w:rPr>
          <w:sz w:val="20"/>
          <w:szCs w:val="20"/>
        </w:rPr>
        <w:t>*Total cruises per year</w:t>
      </w:r>
      <w:r w:rsidR="00B27D74">
        <w:rPr>
          <w:sz w:val="20"/>
          <w:szCs w:val="20"/>
        </w:rPr>
        <w:t>,</w:t>
      </w:r>
      <w:r w:rsidR="00D72A15" w:rsidRPr="00D72A15">
        <w:rPr>
          <w:sz w:val="20"/>
          <w:szCs w:val="20"/>
        </w:rPr>
        <w:t xml:space="preserve"> as per available data on DeepData</w:t>
      </w:r>
    </w:p>
    <w:tbl>
      <w:tblPr>
        <w:tblStyle w:val="PlainTable4"/>
        <w:tblW w:w="7655" w:type="dxa"/>
        <w:tblLook w:val="04A0" w:firstRow="1" w:lastRow="0" w:firstColumn="1" w:lastColumn="0" w:noHBand="0" w:noVBand="1"/>
      </w:tblPr>
      <w:tblGrid>
        <w:gridCol w:w="1276"/>
        <w:gridCol w:w="2268"/>
        <w:gridCol w:w="2410"/>
        <w:gridCol w:w="1701"/>
      </w:tblGrid>
      <w:tr w:rsidR="00D72A15" w:rsidRPr="00983944" w14:paraId="5B07FB07" w14:textId="77777777" w:rsidTr="004958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bottom w:val="single" w:sz="4" w:space="0" w:color="auto"/>
            </w:tcBorders>
            <w:vAlign w:val="center"/>
          </w:tcPr>
          <w:p w14:paraId="6ADCB625" w14:textId="4E3C3FAC" w:rsidR="00D72A15" w:rsidRPr="00460426" w:rsidRDefault="00D72A15" w:rsidP="00D72A15">
            <w:pPr>
              <w:rPr>
                <w:sz w:val="18"/>
                <w:szCs w:val="18"/>
              </w:rPr>
            </w:pPr>
            <w:r w:rsidRPr="00460426">
              <w:rPr>
                <w:rFonts w:eastAsia="Times New Roman" w:cs="Arial"/>
                <w:bCs w:val="0"/>
                <w:color w:val="000000"/>
                <w:sz w:val="18"/>
                <w:szCs w:val="18"/>
                <w:lang w:eastAsia="en-GB"/>
              </w:rPr>
              <w:t>Year</w:t>
            </w:r>
          </w:p>
        </w:tc>
        <w:tc>
          <w:tcPr>
            <w:tcW w:w="2268" w:type="dxa"/>
            <w:tcBorders>
              <w:top w:val="single" w:sz="4" w:space="0" w:color="auto"/>
              <w:bottom w:val="single" w:sz="4" w:space="0" w:color="auto"/>
            </w:tcBorders>
            <w:vAlign w:val="center"/>
          </w:tcPr>
          <w:p w14:paraId="30448EBF" w14:textId="1DD42BC4" w:rsidR="00D72A15" w:rsidRPr="00460426" w:rsidRDefault="00D72A15" w:rsidP="00D72A15">
            <w:pPr>
              <w:cnfStyle w:val="100000000000" w:firstRow="1" w:lastRow="0" w:firstColumn="0" w:lastColumn="0" w:oddVBand="0" w:evenVBand="0" w:oddHBand="0" w:evenHBand="0" w:firstRowFirstColumn="0" w:firstRowLastColumn="0" w:lastRowFirstColumn="0" w:lastRowLastColumn="0"/>
              <w:rPr>
                <w:sz w:val="18"/>
                <w:szCs w:val="18"/>
              </w:rPr>
            </w:pPr>
            <w:r w:rsidRPr="00460426">
              <w:rPr>
                <w:rFonts w:eastAsia="Times New Roman" w:cs="Arial"/>
                <w:bCs w:val="0"/>
                <w:color w:val="000000"/>
                <w:sz w:val="18"/>
                <w:szCs w:val="18"/>
                <w:lang w:eastAsia="en-GB"/>
              </w:rPr>
              <w:t>Contractor/s</w:t>
            </w:r>
          </w:p>
        </w:tc>
        <w:tc>
          <w:tcPr>
            <w:tcW w:w="2410" w:type="dxa"/>
            <w:tcBorders>
              <w:top w:val="single" w:sz="4" w:space="0" w:color="auto"/>
              <w:bottom w:val="single" w:sz="4" w:space="0" w:color="auto"/>
            </w:tcBorders>
          </w:tcPr>
          <w:p w14:paraId="5124FF0A" w14:textId="5D3F2892" w:rsidR="00D72A15" w:rsidRPr="00460426" w:rsidRDefault="00D72A15" w:rsidP="00D72A15">
            <w:pPr>
              <w:cnfStyle w:val="100000000000" w:firstRow="1" w:lastRow="0" w:firstColumn="0" w:lastColumn="0" w:oddVBand="0" w:evenVBand="0" w:oddHBand="0" w:evenHBand="0" w:firstRowFirstColumn="0" w:firstRowLastColumn="0" w:lastRowFirstColumn="0" w:lastRowLastColumn="0"/>
              <w:rPr>
                <w:sz w:val="18"/>
                <w:szCs w:val="18"/>
              </w:rPr>
            </w:pPr>
            <w:r w:rsidRPr="00460426">
              <w:rPr>
                <w:rFonts w:eastAsia="Times New Roman" w:cs="Arial"/>
                <w:bCs w:val="0"/>
                <w:color w:val="000000"/>
                <w:sz w:val="18"/>
                <w:szCs w:val="18"/>
                <w:lang w:eastAsia="en-GB"/>
              </w:rPr>
              <w:t>Research Vessel</w:t>
            </w:r>
          </w:p>
        </w:tc>
        <w:tc>
          <w:tcPr>
            <w:tcW w:w="1701" w:type="dxa"/>
            <w:tcBorders>
              <w:top w:val="single" w:sz="4" w:space="0" w:color="auto"/>
              <w:bottom w:val="single" w:sz="4" w:space="0" w:color="auto"/>
            </w:tcBorders>
          </w:tcPr>
          <w:p w14:paraId="135911AE" w14:textId="4F01F257" w:rsidR="00D72A15" w:rsidRPr="00460426" w:rsidRDefault="00D72A15" w:rsidP="00D72A15">
            <w:pPr>
              <w:cnfStyle w:val="100000000000" w:firstRow="1" w:lastRow="0" w:firstColumn="0" w:lastColumn="0" w:oddVBand="0" w:evenVBand="0" w:oddHBand="0" w:evenHBand="0" w:firstRowFirstColumn="0" w:firstRowLastColumn="0" w:lastRowFirstColumn="0" w:lastRowLastColumn="0"/>
              <w:rPr>
                <w:sz w:val="18"/>
                <w:szCs w:val="18"/>
              </w:rPr>
            </w:pPr>
            <w:r w:rsidRPr="00460426">
              <w:rPr>
                <w:rFonts w:eastAsia="Times New Roman" w:cs="Arial"/>
                <w:bCs w:val="0"/>
                <w:color w:val="000000"/>
                <w:sz w:val="18"/>
                <w:szCs w:val="18"/>
                <w:lang w:eastAsia="en-GB"/>
              </w:rPr>
              <w:t>Total Cruises*</w:t>
            </w:r>
          </w:p>
        </w:tc>
      </w:tr>
      <w:tr w:rsidR="00D72A15" w:rsidRPr="00983944" w14:paraId="03736BC7" w14:textId="77777777" w:rsidTr="004958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tcBorders>
          </w:tcPr>
          <w:p w14:paraId="5C362BEF" w14:textId="6FF63F76" w:rsidR="00D72A15" w:rsidRPr="00460426" w:rsidRDefault="00D72A15" w:rsidP="00D72A15">
            <w:pPr>
              <w:rPr>
                <w:b w:val="0"/>
                <w:bCs w:val="0"/>
                <w:sz w:val="18"/>
                <w:szCs w:val="18"/>
              </w:rPr>
            </w:pPr>
            <w:r w:rsidRPr="00460426">
              <w:rPr>
                <w:b w:val="0"/>
                <w:sz w:val="18"/>
                <w:szCs w:val="18"/>
              </w:rPr>
              <w:t>2004</w:t>
            </w:r>
          </w:p>
        </w:tc>
        <w:tc>
          <w:tcPr>
            <w:tcW w:w="2268" w:type="dxa"/>
            <w:tcBorders>
              <w:top w:val="single" w:sz="4" w:space="0" w:color="auto"/>
            </w:tcBorders>
          </w:tcPr>
          <w:p w14:paraId="25405B59" w14:textId="171B856F" w:rsidR="00D72A15" w:rsidRPr="00983944" w:rsidRDefault="00460426" w:rsidP="00D72A15">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IFREMER</w:t>
            </w:r>
          </w:p>
        </w:tc>
        <w:tc>
          <w:tcPr>
            <w:tcW w:w="2410" w:type="dxa"/>
            <w:tcBorders>
              <w:top w:val="single" w:sz="4" w:space="0" w:color="auto"/>
            </w:tcBorders>
          </w:tcPr>
          <w:p w14:paraId="30FD31E9" w14:textId="082C5206" w:rsidR="00D72A15" w:rsidRPr="003D0AE7" w:rsidRDefault="00D72A15" w:rsidP="00D72A15">
            <w:pPr>
              <w:cnfStyle w:val="000000100000" w:firstRow="0" w:lastRow="0" w:firstColumn="0" w:lastColumn="0" w:oddVBand="0" w:evenVBand="0" w:oddHBand="1" w:evenHBand="0" w:firstRowFirstColumn="0" w:firstRowLastColumn="0" w:lastRowFirstColumn="0" w:lastRowLastColumn="0"/>
              <w:rPr>
                <w:i/>
                <w:sz w:val="18"/>
                <w:szCs w:val="18"/>
              </w:rPr>
            </w:pPr>
            <w:r w:rsidRPr="003D0AE7">
              <w:rPr>
                <w:i/>
                <w:sz w:val="18"/>
                <w:szCs w:val="18"/>
              </w:rPr>
              <w:t>L'Atalante</w:t>
            </w:r>
          </w:p>
        </w:tc>
        <w:tc>
          <w:tcPr>
            <w:tcW w:w="1701" w:type="dxa"/>
            <w:tcBorders>
              <w:top w:val="single" w:sz="4" w:space="0" w:color="auto"/>
            </w:tcBorders>
          </w:tcPr>
          <w:p w14:paraId="7C70838B" w14:textId="45ACEF7F" w:rsidR="00D72A15" w:rsidRPr="00983944" w:rsidRDefault="00D72A15" w:rsidP="00D72A15">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w:t>
            </w:r>
          </w:p>
        </w:tc>
      </w:tr>
      <w:tr w:rsidR="00D72A15" w:rsidRPr="00983944" w14:paraId="1DEB3469" w14:textId="77777777" w:rsidTr="004958A4">
        <w:tc>
          <w:tcPr>
            <w:cnfStyle w:val="001000000000" w:firstRow="0" w:lastRow="0" w:firstColumn="1" w:lastColumn="0" w:oddVBand="0" w:evenVBand="0" w:oddHBand="0" w:evenHBand="0" w:firstRowFirstColumn="0" w:firstRowLastColumn="0" w:lastRowFirstColumn="0" w:lastRowLastColumn="0"/>
            <w:tcW w:w="1276" w:type="dxa"/>
          </w:tcPr>
          <w:p w14:paraId="7DFA6391" w14:textId="6270779D" w:rsidR="00D72A15" w:rsidRPr="00983944" w:rsidRDefault="00D72A15" w:rsidP="00D72A15">
            <w:pPr>
              <w:rPr>
                <w:b w:val="0"/>
                <w:bCs w:val="0"/>
                <w:sz w:val="18"/>
                <w:szCs w:val="18"/>
              </w:rPr>
            </w:pPr>
            <w:r w:rsidRPr="000924A9">
              <w:rPr>
                <w:sz w:val="18"/>
                <w:szCs w:val="18"/>
              </w:rPr>
              <w:t>2010</w:t>
            </w:r>
          </w:p>
        </w:tc>
        <w:tc>
          <w:tcPr>
            <w:tcW w:w="2268" w:type="dxa"/>
          </w:tcPr>
          <w:p w14:paraId="09CAAD50" w14:textId="15DAB676" w:rsidR="00D72A15" w:rsidRPr="00983944" w:rsidRDefault="00D72A15" w:rsidP="00D72A15">
            <w:pPr>
              <w:cnfStyle w:val="000000000000" w:firstRow="0" w:lastRow="0" w:firstColumn="0" w:lastColumn="0" w:oddVBand="0" w:evenVBand="0" w:oddHBand="0" w:evenHBand="0" w:firstRowFirstColumn="0" w:firstRowLastColumn="0" w:lastRowFirstColumn="0" w:lastRowLastColumn="0"/>
              <w:rPr>
                <w:sz w:val="18"/>
                <w:szCs w:val="18"/>
              </w:rPr>
            </w:pPr>
            <w:r w:rsidRPr="001F23B8">
              <w:rPr>
                <w:sz w:val="18"/>
                <w:szCs w:val="18"/>
              </w:rPr>
              <w:t xml:space="preserve">BGR </w:t>
            </w:r>
          </w:p>
        </w:tc>
        <w:tc>
          <w:tcPr>
            <w:tcW w:w="2410" w:type="dxa"/>
          </w:tcPr>
          <w:p w14:paraId="3F677E73" w14:textId="1E789E93" w:rsidR="00D72A15" w:rsidRPr="003D0AE7" w:rsidRDefault="00D72A15" w:rsidP="00D72A15">
            <w:pPr>
              <w:cnfStyle w:val="000000000000" w:firstRow="0" w:lastRow="0" w:firstColumn="0" w:lastColumn="0" w:oddVBand="0" w:evenVBand="0" w:oddHBand="0" w:evenHBand="0" w:firstRowFirstColumn="0" w:firstRowLastColumn="0" w:lastRowFirstColumn="0" w:lastRowLastColumn="0"/>
              <w:rPr>
                <w:i/>
                <w:sz w:val="18"/>
                <w:szCs w:val="18"/>
              </w:rPr>
            </w:pPr>
            <w:r w:rsidRPr="003D0AE7">
              <w:rPr>
                <w:i/>
                <w:sz w:val="18"/>
                <w:szCs w:val="18"/>
              </w:rPr>
              <w:t>R/V Sonne</w:t>
            </w:r>
          </w:p>
        </w:tc>
        <w:tc>
          <w:tcPr>
            <w:tcW w:w="1701" w:type="dxa"/>
          </w:tcPr>
          <w:p w14:paraId="006AD7F3" w14:textId="5E655A58" w:rsidR="00D72A15" w:rsidRPr="00983944" w:rsidRDefault="00460426" w:rsidP="00D72A15">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r>
      <w:tr w:rsidR="00D72A15" w:rsidRPr="00983944" w14:paraId="6C355F2D" w14:textId="77777777" w:rsidTr="004958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3465D49" w14:textId="7AB95E49" w:rsidR="00D72A15" w:rsidRPr="00983944" w:rsidRDefault="00D72A15" w:rsidP="00D72A15">
            <w:pPr>
              <w:rPr>
                <w:b w:val="0"/>
                <w:bCs w:val="0"/>
                <w:sz w:val="18"/>
                <w:szCs w:val="18"/>
              </w:rPr>
            </w:pPr>
          </w:p>
        </w:tc>
        <w:tc>
          <w:tcPr>
            <w:tcW w:w="2268" w:type="dxa"/>
          </w:tcPr>
          <w:p w14:paraId="1D75A741" w14:textId="02969D1F" w:rsidR="00D72A15" w:rsidRPr="00983944" w:rsidRDefault="00D72A15" w:rsidP="00D72A15">
            <w:pPr>
              <w:cnfStyle w:val="000000100000" w:firstRow="0" w:lastRow="0" w:firstColumn="0" w:lastColumn="0" w:oddVBand="0" w:evenVBand="0" w:oddHBand="1" w:evenHBand="0" w:firstRowFirstColumn="0" w:firstRowLastColumn="0" w:lastRowFirstColumn="0" w:lastRowLastColumn="0"/>
              <w:rPr>
                <w:sz w:val="18"/>
                <w:szCs w:val="18"/>
              </w:rPr>
            </w:pPr>
            <w:r w:rsidRPr="001F23B8">
              <w:rPr>
                <w:sz w:val="18"/>
                <w:szCs w:val="18"/>
              </w:rPr>
              <w:t xml:space="preserve">KOREA </w:t>
            </w:r>
          </w:p>
        </w:tc>
        <w:tc>
          <w:tcPr>
            <w:tcW w:w="2410" w:type="dxa"/>
          </w:tcPr>
          <w:p w14:paraId="459E2FCC" w14:textId="0D3CE6FF" w:rsidR="00D72A15" w:rsidRPr="003D0AE7" w:rsidRDefault="00D72A15" w:rsidP="00D72A15">
            <w:pPr>
              <w:cnfStyle w:val="000000100000" w:firstRow="0" w:lastRow="0" w:firstColumn="0" w:lastColumn="0" w:oddVBand="0" w:evenVBand="0" w:oddHBand="1" w:evenHBand="0" w:firstRowFirstColumn="0" w:firstRowLastColumn="0" w:lastRowFirstColumn="0" w:lastRowLastColumn="0"/>
              <w:rPr>
                <w:i/>
                <w:sz w:val="18"/>
                <w:szCs w:val="18"/>
              </w:rPr>
            </w:pPr>
            <w:r w:rsidRPr="003D0AE7">
              <w:rPr>
                <w:i/>
                <w:sz w:val="18"/>
                <w:szCs w:val="18"/>
              </w:rPr>
              <w:t>R/V Onnuri</w:t>
            </w:r>
          </w:p>
        </w:tc>
        <w:tc>
          <w:tcPr>
            <w:tcW w:w="1701" w:type="dxa"/>
          </w:tcPr>
          <w:p w14:paraId="609C6E03" w14:textId="74768526" w:rsidR="00D72A15" w:rsidRPr="00983944" w:rsidRDefault="00D72A15" w:rsidP="00D72A15">
            <w:pPr>
              <w:cnfStyle w:val="000000100000" w:firstRow="0" w:lastRow="0" w:firstColumn="0" w:lastColumn="0" w:oddVBand="0" w:evenVBand="0" w:oddHBand="1" w:evenHBand="0" w:firstRowFirstColumn="0" w:firstRowLastColumn="0" w:lastRowFirstColumn="0" w:lastRowLastColumn="0"/>
              <w:rPr>
                <w:sz w:val="18"/>
                <w:szCs w:val="18"/>
              </w:rPr>
            </w:pPr>
          </w:p>
        </w:tc>
      </w:tr>
      <w:tr w:rsidR="00D72A15" w:rsidRPr="00983944" w14:paraId="357A8B46" w14:textId="77777777" w:rsidTr="004958A4">
        <w:tc>
          <w:tcPr>
            <w:cnfStyle w:val="001000000000" w:firstRow="0" w:lastRow="0" w:firstColumn="1" w:lastColumn="0" w:oddVBand="0" w:evenVBand="0" w:oddHBand="0" w:evenHBand="0" w:firstRowFirstColumn="0" w:firstRowLastColumn="0" w:lastRowFirstColumn="0" w:lastRowLastColumn="0"/>
            <w:tcW w:w="1276" w:type="dxa"/>
          </w:tcPr>
          <w:p w14:paraId="56912560" w14:textId="60053D9E" w:rsidR="00D72A15" w:rsidRPr="00460426" w:rsidRDefault="00D72A15" w:rsidP="00D72A15">
            <w:pPr>
              <w:rPr>
                <w:bCs w:val="0"/>
                <w:sz w:val="18"/>
                <w:szCs w:val="18"/>
              </w:rPr>
            </w:pPr>
            <w:r w:rsidRPr="00460426">
              <w:rPr>
                <w:sz w:val="18"/>
                <w:szCs w:val="18"/>
              </w:rPr>
              <w:t>2011</w:t>
            </w:r>
          </w:p>
        </w:tc>
        <w:tc>
          <w:tcPr>
            <w:tcW w:w="2268" w:type="dxa"/>
          </w:tcPr>
          <w:p w14:paraId="1953C099" w14:textId="67164FFA" w:rsidR="00D72A15" w:rsidRPr="00983944" w:rsidRDefault="00D72A15" w:rsidP="00D72A15">
            <w:pPr>
              <w:cnfStyle w:val="000000000000" w:firstRow="0" w:lastRow="0" w:firstColumn="0" w:lastColumn="0" w:oddVBand="0" w:evenVBand="0" w:oddHBand="0" w:evenHBand="0" w:firstRowFirstColumn="0" w:firstRowLastColumn="0" w:lastRowFirstColumn="0" w:lastRowLastColumn="0"/>
              <w:rPr>
                <w:sz w:val="18"/>
                <w:szCs w:val="18"/>
              </w:rPr>
            </w:pPr>
            <w:r w:rsidRPr="001F23B8">
              <w:rPr>
                <w:sz w:val="18"/>
                <w:szCs w:val="18"/>
              </w:rPr>
              <w:t xml:space="preserve">COMRA </w:t>
            </w:r>
          </w:p>
        </w:tc>
        <w:tc>
          <w:tcPr>
            <w:tcW w:w="2410" w:type="dxa"/>
          </w:tcPr>
          <w:p w14:paraId="3D107690" w14:textId="68E865DE" w:rsidR="00D72A15" w:rsidRPr="003D0AE7" w:rsidRDefault="00D72A15" w:rsidP="00D72A15">
            <w:pPr>
              <w:cnfStyle w:val="000000000000" w:firstRow="0" w:lastRow="0" w:firstColumn="0" w:lastColumn="0" w:oddVBand="0" w:evenVBand="0" w:oddHBand="0" w:evenHBand="0" w:firstRowFirstColumn="0" w:firstRowLastColumn="0" w:lastRowFirstColumn="0" w:lastRowLastColumn="0"/>
              <w:rPr>
                <w:i/>
                <w:sz w:val="18"/>
                <w:szCs w:val="18"/>
              </w:rPr>
            </w:pPr>
            <w:r w:rsidRPr="003D0AE7">
              <w:rPr>
                <w:i/>
                <w:sz w:val="18"/>
                <w:szCs w:val="18"/>
              </w:rPr>
              <w:t>Hai Yang Liu Hao</w:t>
            </w:r>
          </w:p>
        </w:tc>
        <w:tc>
          <w:tcPr>
            <w:tcW w:w="1701" w:type="dxa"/>
          </w:tcPr>
          <w:p w14:paraId="3BA14901" w14:textId="3698EA63" w:rsidR="00D72A15" w:rsidRPr="00983944" w:rsidRDefault="00D72A15" w:rsidP="00D72A15">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r>
      <w:tr w:rsidR="00D72A15" w:rsidRPr="00983944" w14:paraId="7F4EA190" w14:textId="77777777" w:rsidTr="004958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93DC316" w14:textId="2364B1A8" w:rsidR="00D72A15" w:rsidRPr="00983944" w:rsidRDefault="00D72A15" w:rsidP="00D72A15">
            <w:pPr>
              <w:rPr>
                <w:b w:val="0"/>
                <w:bCs w:val="0"/>
                <w:sz w:val="18"/>
                <w:szCs w:val="18"/>
              </w:rPr>
            </w:pPr>
          </w:p>
        </w:tc>
        <w:tc>
          <w:tcPr>
            <w:tcW w:w="2268" w:type="dxa"/>
          </w:tcPr>
          <w:p w14:paraId="117207D9" w14:textId="5E071FFC" w:rsidR="00D72A15" w:rsidRPr="00983944" w:rsidRDefault="00D72A15" w:rsidP="00D72A15">
            <w:pPr>
              <w:cnfStyle w:val="000000100000" w:firstRow="0" w:lastRow="0" w:firstColumn="0" w:lastColumn="0" w:oddVBand="0" w:evenVBand="0" w:oddHBand="1" w:evenHBand="0" w:firstRowFirstColumn="0" w:firstRowLastColumn="0" w:lastRowFirstColumn="0" w:lastRowLastColumn="0"/>
              <w:rPr>
                <w:sz w:val="18"/>
                <w:szCs w:val="18"/>
              </w:rPr>
            </w:pPr>
            <w:r w:rsidRPr="001F23B8">
              <w:rPr>
                <w:sz w:val="18"/>
                <w:szCs w:val="18"/>
              </w:rPr>
              <w:t xml:space="preserve">KOREA </w:t>
            </w:r>
          </w:p>
        </w:tc>
        <w:tc>
          <w:tcPr>
            <w:tcW w:w="2410" w:type="dxa"/>
          </w:tcPr>
          <w:p w14:paraId="5EA3D60A" w14:textId="603F0437" w:rsidR="00D72A15" w:rsidRPr="003D0AE7" w:rsidRDefault="00D72A15" w:rsidP="00D72A15">
            <w:pPr>
              <w:cnfStyle w:val="000000100000" w:firstRow="0" w:lastRow="0" w:firstColumn="0" w:lastColumn="0" w:oddVBand="0" w:evenVBand="0" w:oddHBand="1" w:evenHBand="0" w:firstRowFirstColumn="0" w:firstRowLastColumn="0" w:lastRowFirstColumn="0" w:lastRowLastColumn="0"/>
              <w:rPr>
                <w:i/>
                <w:sz w:val="18"/>
                <w:szCs w:val="18"/>
              </w:rPr>
            </w:pPr>
            <w:r w:rsidRPr="003D0AE7">
              <w:rPr>
                <w:i/>
                <w:sz w:val="18"/>
                <w:szCs w:val="18"/>
              </w:rPr>
              <w:t>Kok</w:t>
            </w:r>
          </w:p>
        </w:tc>
        <w:tc>
          <w:tcPr>
            <w:tcW w:w="1701" w:type="dxa"/>
          </w:tcPr>
          <w:p w14:paraId="4E571F0A" w14:textId="77777777" w:rsidR="00D72A15" w:rsidRPr="00983944" w:rsidRDefault="00D72A15" w:rsidP="00D72A15">
            <w:pPr>
              <w:cnfStyle w:val="000000100000" w:firstRow="0" w:lastRow="0" w:firstColumn="0" w:lastColumn="0" w:oddVBand="0" w:evenVBand="0" w:oddHBand="1" w:evenHBand="0" w:firstRowFirstColumn="0" w:firstRowLastColumn="0" w:lastRowFirstColumn="0" w:lastRowLastColumn="0"/>
              <w:rPr>
                <w:sz w:val="18"/>
                <w:szCs w:val="18"/>
              </w:rPr>
            </w:pPr>
          </w:p>
        </w:tc>
      </w:tr>
      <w:tr w:rsidR="00D72A15" w:rsidRPr="00983944" w14:paraId="490C1311" w14:textId="77777777" w:rsidTr="004958A4">
        <w:tc>
          <w:tcPr>
            <w:cnfStyle w:val="001000000000" w:firstRow="0" w:lastRow="0" w:firstColumn="1" w:lastColumn="0" w:oddVBand="0" w:evenVBand="0" w:oddHBand="0" w:evenHBand="0" w:firstRowFirstColumn="0" w:firstRowLastColumn="0" w:lastRowFirstColumn="0" w:lastRowLastColumn="0"/>
            <w:tcW w:w="1276" w:type="dxa"/>
          </w:tcPr>
          <w:p w14:paraId="069916D7" w14:textId="2B5F52E7" w:rsidR="00D72A15" w:rsidRPr="00460426" w:rsidRDefault="00D72A15" w:rsidP="00D72A15">
            <w:pPr>
              <w:rPr>
                <w:b w:val="0"/>
                <w:bCs w:val="0"/>
                <w:sz w:val="18"/>
                <w:szCs w:val="18"/>
              </w:rPr>
            </w:pPr>
            <w:r w:rsidRPr="00460426">
              <w:rPr>
                <w:b w:val="0"/>
                <w:sz w:val="18"/>
                <w:szCs w:val="18"/>
              </w:rPr>
              <w:t>2012</w:t>
            </w:r>
          </w:p>
        </w:tc>
        <w:tc>
          <w:tcPr>
            <w:tcW w:w="2268" w:type="dxa"/>
          </w:tcPr>
          <w:p w14:paraId="3A0DDD98" w14:textId="5262E22F" w:rsidR="00D72A15" w:rsidRDefault="00D72A15" w:rsidP="00D72A15">
            <w:pPr>
              <w:cnfStyle w:val="000000000000" w:firstRow="0" w:lastRow="0" w:firstColumn="0" w:lastColumn="0" w:oddVBand="0" w:evenVBand="0" w:oddHBand="0" w:evenHBand="0" w:firstRowFirstColumn="0" w:firstRowLastColumn="0" w:lastRowFirstColumn="0" w:lastRowLastColumn="0"/>
              <w:rPr>
                <w:sz w:val="18"/>
                <w:szCs w:val="18"/>
              </w:rPr>
            </w:pPr>
            <w:r w:rsidRPr="001F23B8">
              <w:rPr>
                <w:sz w:val="18"/>
                <w:szCs w:val="18"/>
              </w:rPr>
              <w:t xml:space="preserve">BGR </w:t>
            </w:r>
          </w:p>
        </w:tc>
        <w:tc>
          <w:tcPr>
            <w:tcW w:w="2410" w:type="dxa"/>
          </w:tcPr>
          <w:p w14:paraId="40FADF7E" w14:textId="38489B63" w:rsidR="00D72A15" w:rsidRPr="003D0AE7" w:rsidRDefault="00D72A15" w:rsidP="00D72A15">
            <w:pPr>
              <w:cnfStyle w:val="000000000000" w:firstRow="0" w:lastRow="0" w:firstColumn="0" w:lastColumn="0" w:oddVBand="0" w:evenVBand="0" w:oddHBand="0" w:evenHBand="0" w:firstRowFirstColumn="0" w:firstRowLastColumn="0" w:lastRowFirstColumn="0" w:lastRowLastColumn="0"/>
              <w:rPr>
                <w:i/>
                <w:sz w:val="18"/>
                <w:szCs w:val="18"/>
              </w:rPr>
            </w:pPr>
            <w:r w:rsidRPr="003D0AE7">
              <w:rPr>
                <w:i/>
                <w:sz w:val="18"/>
                <w:szCs w:val="18"/>
              </w:rPr>
              <w:t>L'Atalante</w:t>
            </w:r>
          </w:p>
        </w:tc>
        <w:tc>
          <w:tcPr>
            <w:tcW w:w="1701" w:type="dxa"/>
          </w:tcPr>
          <w:p w14:paraId="735CC55A" w14:textId="547DF450" w:rsidR="00D72A15" w:rsidRPr="00983944" w:rsidRDefault="00D72A15" w:rsidP="00D72A15">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w:t>
            </w:r>
          </w:p>
        </w:tc>
      </w:tr>
      <w:tr w:rsidR="00D72A15" w:rsidRPr="00983944" w14:paraId="30EFF8C0" w14:textId="77777777" w:rsidTr="004958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75D6468" w14:textId="7F12889C" w:rsidR="00D72A15" w:rsidRPr="00460426" w:rsidRDefault="00D72A15" w:rsidP="00D72A15">
            <w:pPr>
              <w:rPr>
                <w:bCs w:val="0"/>
                <w:sz w:val="18"/>
                <w:szCs w:val="18"/>
              </w:rPr>
            </w:pPr>
            <w:r w:rsidRPr="00460426">
              <w:rPr>
                <w:sz w:val="18"/>
                <w:szCs w:val="18"/>
              </w:rPr>
              <w:t>2013</w:t>
            </w:r>
          </w:p>
        </w:tc>
        <w:tc>
          <w:tcPr>
            <w:tcW w:w="2268" w:type="dxa"/>
          </w:tcPr>
          <w:p w14:paraId="04E1C4C0" w14:textId="368C0489" w:rsidR="00D72A15" w:rsidRDefault="00D72A15" w:rsidP="00D72A15">
            <w:pPr>
              <w:cnfStyle w:val="000000100000" w:firstRow="0" w:lastRow="0" w:firstColumn="0" w:lastColumn="0" w:oddVBand="0" w:evenVBand="0" w:oddHBand="1" w:evenHBand="0" w:firstRowFirstColumn="0" w:firstRowLastColumn="0" w:lastRowFirstColumn="0" w:lastRowLastColumn="0"/>
              <w:rPr>
                <w:sz w:val="18"/>
                <w:szCs w:val="18"/>
              </w:rPr>
            </w:pPr>
            <w:r w:rsidRPr="001F23B8">
              <w:rPr>
                <w:sz w:val="18"/>
                <w:szCs w:val="18"/>
              </w:rPr>
              <w:t xml:space="preserve">BGR </w:t>
            </w:r>
          </w:p>
        </w:tc>
        <w:tc>
          <w:tcPr>
            <w:tcW w:w="2410" w:type="dxa"/>
          </w:tcPr>
          <w:p w14:paraId="64459A7E" w14:textId="49C24950" w:rsidR="00D72A15" w:rsidRPr="003D0AE7" w:rsidRDefault="00D72A15" w:rsidP="00D72A15">
            <w:pPr>
              <w:cnfStyle w:val="000000100000" w:firstRow="0" w:lastRow="0" w:firstColumn="0" w:lastColumn="0" w:oddVBand="0" w:evenVBand="0" w:oddHBand="1" w:evenHBand="0" w:firstRowFirstColumn="0" w:firstRowLastColumn="0" w:lastRowFirstColumn="0" w:lastRowLastColumn="0"/>
              <w:rPr>
                <w:i/>
                <w:sz w:val="18"/>
                <w:szCs w:val="18"/>
              </w:rPr>
            </w:pPr>
            <w:r w:rsidRPr="003D0AE7">
              <w:rPr>
                <w:i/>
                <w:sz w:val="18"/>
                <w:szCs w:val="18"/>
              </w:rPr>
              <w:t>R/V Kilo Moana</w:t>
            </w:r>
          </w:p>
        </w:tc>
        <w:tc>
          <w:tcPr>
            <w:tcW w:w="1701" w:type="dxa"/>
          </w:tcPr>
          <w:p w14:paraId="5D44BC12" w14:textId="3D834F17" w:rsidR="00D72A15" w:rsidRPr="00983944" w:rsidRDefault="00D72A15" w:rsidP="00D72A15">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r>
      <w:tr w:rsidR="00D72A15" w:rsidRPr="00983944" w14:paraId="500009A7" w14:textId="77777777" w:rsidTr="004958A4">
        <w:tc>
          <w:tcPr>
            <w:cnfStyle w:val="001000000000" w:firstRow="0" w:lastRow="0" w:firstColumn="1" w:lastColumn="0" w:oddVBand="0" w:evenVBand="0" w:oddHBand="0" w:evenHBand="0" w:firstRowFirstColumn="0" w:firstRowLastColumn="0" w:lastRowFirstColumn="0" w:lastRowLastColumn="0"/>
            <w:tcW w:w="1276" w:type="dxa"/>
          </w:tcPr>
          <w:p w14:paraId="5663C8EB" w14:textId="77777777" w:rsidR="00D72A15" w:rsidRPr="00460426" w:rsidRDefault="00D72A15" w:rsidP="00D72A15">
            <w:pPr>
              <w:rPr>
                <w:bCs w:val="0"/>
                <w:sz w:val="18"/>
                <w:szCs w:val="18"/>
              </w:rPr>
            </w:pPr>
          </w:p>
        </w:tc>
        <w:tc>
          <w:tcPr>
            <w:tcW w:w="2268" w:type="dxa"/>
          </w:tcPr>
          <w:p w14:paraId="4D1FB936" w14:textId="3496BEFB" w:rsidR="00D72A15" w:rsidRDefault="00D72A15" w:rsidP="00D72A15">
            <w:pPr>
              <w:cnfStyle w:val="000000000000" w:firstRow="0" w:lastRow="0" w:firstColumn="0" w:lastColumn="0" w:oddVBand="0" w:evenVBand="0" w:oddHBand="0" w:evenHBand="0" w:firstRowFirstColumn="0" w:firstRowLastColumn="0" w:lastRowFirstColumn="0" w:lastRowLastColumn="0"/>
              <w:rPr>
                <w:sz w:val="18"/>
                <w:szCs w:val="18"/>
              </w:rPr>
            </w:pPr>
            <w:r w:rsidRPr="001F23B8">
              <w:rPr>
                <w:sz w:val="18"/>
                <w:szCs w:val="18"/>
              </w:rPr>
              <w:t xml:space="preserve">COMRA </w:t>
            </w:r>
          </w:p>
        </w:tc>
        <w:tc>
          <w:tcPr>
            <w:tcW w:w="2410" w:type="dxa"/>
          </w:tcPr>
          <w:p w14:paraId="55111E4A" w14:textId="082184F2" w:rsidR="00D72A15" w:rsidRPr="003D0AE7" w:rsidRDefault="00D72A15" w:rsidP="00D72A15">
            <w:pPr>
              <w:cnfStyle w:val="000000000000" w:firstRow="0" w:lastRow="0" w:firstColumn="0" w:lastColumn="0" w:oddVBand="0" w:evenVBand="0" w:oddHBand="0" w:evenHBand="0" w:firstRowFirstColumn="0" w:firstRowLastColumn="0" w:lastRowFirstColumn="0" w:lastRowLastColumn="0"/>
              <w:rPr>
                <w:i/>
                <w:sz w:val="18"/>
                <w:szCs w:val="18"/>
              </w:rPr>
            </w:pPr>
            <w:r w:rsidRPr="003D0AE7">
              <w:rPr>
                <w:i/>
                <w:sz w:val="18"/>
                <w:szCs w:val="18"/>
              </w:rPr>
              <w:t>Hai Yang Liu Hao</w:t>
            </w:r>
          </w:p>
        </w:tc>
        <w:tc>
          <w:tcPr>
            <w:tcW w:w="1701" w:type="dxa"/>
          </w:tcPr>
          <w:p w14:paraId="0CC3D647" w14:textId="77777777" w:rsidR="00D72A15" w:rsidRPr="00983944" w:rsidRDefault="00D72A15" w:rsidP="00D72A15">
            <w:pPr>
              <w:cnfStyle w:val="000000000000" w:firstRow="0" w:lastRow="0" w:firstColumn="0" w:lastColumn="0" w:oddVBand="0" w:evenVBand="0" w:oddHBand="0" w:evenHBand="0" w:firstRowFirstColumn="0" w:firstRowLastColumn="0" w:lastRowFirstColumn="0" w:lastRowLastColumn="0"/>
              <w:rPr>
                <w:sz w:val="18"/>
                <w:szCs w:val="18"/>
              </w:rPr>
            </w:pPr>
          </w:p>
        </w:tc>
      </w:tr>
      <w:tr w:rsidR="00D72A15" w:rsidRPr="00983944" w14:paraId="3A76BC53" w14:textId="77777777" w:rsidTr="004958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E46A92E" w14:textId="77777777" w:rsidR="00D72A15" w:rsidRPr="00460426" w:rsidRDefault="00D72A15" w:rsidP="00D72A15">
            <w:pPr>
              <w:rPr>
                <w:bCs w:val="0"/>
                <w:sz w:val="18"/>
                <w:szCs w:val="18"/>
              </w:rPr>
            </w:pPr>
          </w:p>
        </w:tc>
        <w:tc>
          <w:tcPr>
            <w:tcW w:w="2268" w:type="dxa"/>
          </w:tcPr>
          <w:p w14:paraId="67D52618" w14:textId="16297A67" w:rsidR="00D72A15" w:rsidRDefault="00D72A15" w:rsidP="00D72A15">
            <w:pPr>
              <w:cnfStyle w:val="000000100000" w:firstRow="0" w:lastRow="0" w:firstColumn="0" w:lastColumn="0" w:oddVBand="0" w:evenVBand="0" w:oddHBand="1" w:evenHBand="0" w:firstRowFirstColumn="0" w:firstRowLastColumn="0" w:lastRowFirstColumn="0" w:lastRowLastColumn="0"/>
              <w:rPr>
                <w:sz w:val="18"/>
                <w:szCs w:val="18"/>
              </w:rPr>
            </w:pPr>
            <w:r w:rsidRPr="001F23B8">
              <w:rPr>
                <w:sz w:val="18"/>
                <w:szCs w:val="18"/>
              </w:rPr>
              <w:t xml:space="preserve">KOREA </w:t>
            </w:r>
          </w:p>
        </w:tc>
        <w:tc>
          <w:tcPr>
            <w:tcW w:w="2410" w:type="dxa"/>
          </w:tcPr>
          <w:p w14:paraId="7723657F" w14:textId="5D822AEE" w:rsidR="00D72A15" w:rsidRPr="003D0AE7" w:rsidRDefault="00D72A15" w:rsidP="00D72A15">
            <w:pPr>
              <w:cnfStyle w:val="000000100000" w:firstRow="0" w:lastRow="0" w:firstColumn="0" w:lastColumn="0" w:oddVBand="0" w:evenVBand="0" w:oddHBand="1" w:evenHBand="0" w:firstRowFirstColumn="0" w:firstRowLastColumn="0" w:lastRowFirstColumn="0" w:lastRowLastColumn="0"/>
              <w:rPr>
                <w:i/>
                <w:sz w:val="18"/>
                <w:szCs w:val="18"/>
              </w:rPr>
            </w:pPr>
            <w:r w:rsidRPr="003D0AE7">
              <w:rPr>
                <w:i/>
                <w:sz w:val="18"/>
                <w:szCs w:val="18"/>
              </w:rPr>
              <w:t>R/V Onnuri</w:t>
            </w:r>
          </w:p>
        </w:tc>
        <w:tc>
          <w:tcPr>
            <w:tcW w:w="1701" w:type="dxa"/>
          </w:tcPr>
          <w:p w14:paraId="23F99FDE" w14:textId="04B2FC4D" w:rsidR="00D72A15" w:rsidRPr="00983944" w:rsidRDefault="00D72A15" w:rsidP="00D72A15">
            <w:pPr>
              <w:cnfStyle w:val="000000100000" w:firstRow="0" w:lastRow="0" w:firstColumn="0" w:lastColumn="0" w:oddVBand="0" w:evenVBand="0" w:oddHBand="1" w:evenHBand="0" w:firstRowFirstColumn="0" w:firstRowLastColumn="0" w:lastRowFirstColumn="0" w:lastRowLastColumn="0"/>
              <w:rPr>
                <w:sz w:val="18"/>
                <w:szCs w:val="18"/>
              </w:rPr>
            </w:pPr>
          </w:p>
        </w:tc>
      </w:tr>
      <w:tr w:rsidR="00D72A15" w:rsidRPr="00983944" w14:paraId="6B21CC2B" w14:textId="77777777" w:rsidTr="004958A4">
        <w:tc>
          <w:tcPr>
            <w:cnfStyle w:val="001000000000" w:firstRow="0" w:lastRow="0" w:firstColumn="1" w:lastColumn="0" w:oddVBand="0" w:evenVBand="0" w:oddHBand="0" w:evenHBand="0" w:firstRowFirstColumn="0" w:firstRowLastColumn="0" w:lastRowFirstColumn="0" w:lastRowLastColumn="0"/>
            <w:tcW w:w="1276" w:type="dxa"/>
          </w:tcPr>
          <w:p w14:paraId="3B5409F3" w14:textId="77777777" w:rsidR="00D72A15" w:rsidRPr="00460426" w:rsidRDefault="00D72A15" w:rsidP="00D72A15">
            <w:pPr>
              <w:rPr>
                <w:bCs w:val="0"/>
                <w:sz w:val="18"/>
                <w:szCs w:val="18"/>
              </w:rPr>
            </w:pPr>
          </w:p>
        </w:tc>
        <w:tc>
          <w:tcPr>
            <w:tcW w:w="2268" w:type="dxa"/>
          </w:tcPr>
          <w:p w14:paraId="220E787C" w14:textId="50498561" w:rsidR="00D72A15" w:rsidRDefault="00D72A15" w:rsidP="00D72A15">
            <w:pPr>
              <w:cnfStyle w:val="000000000000" w:firstRow="0" w:lastRow="0" w:firstColumn="0" w:lastColumn="0" w:oddVBand="0" w:evenVBand="0" w:oddHBand="0" w:evenHBand="0" w:firstRowFirstColumn="0" w:firstRowLastColumn="0" w:lastRowFirstColumn="0" w:lastRowLastColumn="0"/>
              <w:rPr>
                <w:sz w:val="18"/>
                <w:szCs w:val="18"/>
              </w:rPr>
            </w:pPr>
            <w:r w:rsidRPr="001F23B8">
              <w:rPr>
                <w:sz w:val="18"/>
                <w:szCs w:val="18"/>
              </w:rPr>
              <w:t xml:space="preserve">UKSRL </w:t>
            </w:r>
          </w:p>
        </w:tc>
        <w:tc>
          <w:tcPr>
            <w:tcW w:w="2410" w:type="dxa"/>
          </w:tcPr>
          <w:p w14:paraId="2030F248" w14:textId="4B5C2D3E" w:rsidR="00D72A15" w:rsidRPr="003D0AE7" w:rsidRDefault="00D72A15" w:rsidP="00D72A15">
            <w:pPr>
              <w:cnfStyle w:val="000000000000" w:firstRow="0" w:lastRow="0" w:firstColumn="0" w:lastColumn="0" w:oddVBand="0" w:evenVBand="0" w:oddHBand="0" w:evenHBand="0" w:firstRowFirstColumn="0" w:firstRowLastColumn="0" w:lastRowFirstColumn="0" w:lastRowLastColumn="0"/>
              <w:rPr>
                <w:i/>
                <w:sz w:val="18"/>
                <w:szCs w:val="18"/>
              </w:rPr>
            </w:pPr>
            <w:r w:rsidRPr="003D0AE7">
              <w:rPr>
                <w:i/>
                <w:sz w:val="18"/>
                <w:szCs w:val="18"/>
              </w:rPr>
              <w:t>R/V Melville</w:t>
            </w:r>
          </w:p>
        </w:tc>
        <w:tc>
          <w:tcPr>
            <w:tcW w:w="1701" w:type="dxa"/>
          </w:tcPr>
          <w:p w14:paraId="10CB87B4" w14:textId="77777777" w:rsidR="00D72A15" w:rsidRPr="00983944" w:rsidRDefault="00D72A15" w:rsidP="00D72A15">
            <w:pPr>
              <w:cnfStyle w:val="000000000000" w:firstRow="0" w:lastRow="0" w:firstColumn="0" w:lastColumn="0" w:oddVBand="0" w:evenVBand="0" w:oddHBand="0" w:evenHBand="0" w:firstRowFirstColumn="0" w:firstRowLastColumn="0" w:lastRowFirstColumn="0" w:lastRowLastColumn="0"/>
              <w:rPr>
                <w:sz w:val="18"/>
                <w:szCs w:val="18"/>
              </w:rPr>
            </w:pPr>
          </w:p>
        </w:tc>
      </w:tr>
      <w:tr w:rsidR="00D72A15" w:rsidRPr="00983944" w14:paraId="21F05237" w14:textId="77777777" w:rsidTr="004958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595A3090" w14:textId="2A407F16" w:rsidR="00D72A15" w:rsidRPr="00460426" w:rsidRDefault="00D72A15" w:rsidP="00D72A15">
            <w:pPr>
              <w:rPr>
                <w:bCs w:val="0"/>
                <w:sz w:val="18"/>
                <w:szCs w:val="18"/>
              </w:rPr>
            </w:pPr>
            <w:r w:rsidRPr="00460426">
              <w:rPr>
                <w:sz w:val="18"/>
                <w:szCs w:val="18"/>
              </w:rPr>
              <w:t>2014</w:t>
            </w:r>
          </w:p>
        </w:tc>
        <w:tc>
          <w:tcPr>
            <w:tcW w:w="2268" w:type="dxa"/>
          </w:tcPr>
          <w:p w14:paraId="7405E125" w14:textId="2F8EAA6A" w:rsidR="00D72A15" w:rsidRDefault="00D72A15" w:rsidP="00D72A15">
            <w:pPr>
              <w:cnfStyle w:val="000000100000" w:firstRow="0" w:lastRow="0" w:firstColumn="0" w:lastColumn="0" w:oddVBand="0" w:evenVBand="0" w:oddHBand="1" w:evenHBand="0" w:firstRowFirstColumn="0" w:firstRowLastColumn="0" w:lastRowFirstColumn="0" w:lastRowLastColumn="0"/>
              <w:rPr>
                <w:sz w:val="18"/>
                <w:szCs w:val="18"/>
              </w:rPr>
            </w:pPr>
            <w:r w:rsidRPr="001F23B8">
              <w:rPr>
                <w:sz w:val="18"/>
                <w:szCs w:val="18"/>
              </w:rPr>
              <w:t xml:space="preserve">BGR </w:t>
            </w:r>
          </w:p>
        </w:tc>
        <w:tc>
          <w:tcPr>
            <w:tcW w:w="2410" w:type="dxa"/>
          </w:tcPr>
          <w:p w14:paraId="209B4AAB" w14:textId="60BB2760" w:rsidR="00D72A15" w:rsidRPr="003D0AE7" w:rsidRDefault="00D72A15" w:rsidP="00D72A15">
            <w:pPr>
              <w:cnfStyle w:val="000000100000" w:firstRow="0" w:lastRow="0" w:firstColumn="0" w:lastColumn="0" w:oddVBand="0" w:evenVBand="0" w:oddHBand="1" w:evenHBand="0" w:firstRowFirstColumn="0" w:firstRowLastColumn="0" w:lastRowFirstColumn="0" w:lastRowLastColumn="0"/>
              <w:rPr>
                <w:i/>
                <w:sz w:val="18"/>
                <w:szCs w:val="18"/>
              </w:rPr>
            </w:pPr>
            <w:r w:rsidRPr="003D0AE7">
              <w:rPr>
                <w:i/>
                <w:sz w:val="18"/>
                <w:szCs w:val="18"/>
              </w:rPr>
              <w:t>R/V Kilo Moana</w:t>
            </w:r>
          </w:p>
        </w:tc>
        <w:tc>
          <w:tcPr>
            <w:tcW w:w="1701" w:type="dxa"/>
          </w:tcPr>
          <w:p w14:paraId="008C5047" w14:textId="06E28B15" w:rsidR="00D72A15" w:rsidRPr="00983944" w:rsidRDefault="00D72A15" w:rsidP="00D72A15">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w:t>
            </w:r>
          </w:p>
        </w:tc>
      </w:tr>
      <w:tr w:rsidR="00D72A15" w:rsidRPr="00983944" w14:paraId="02E20EA7" w14:textId="77777777" w:rsidTr="004958A4">
        <w:tc>
          <w:tcPr>
            <w:cnfStyle w:val="001000000000" w:firstRow="0" w:lastRow="0" w:firstColumn="1" w:lastColumn="0" w:oddVBand="0" w:evenVBand="0" w:oddHBand="0" w:evenHBand="0" w:firstRowFirstColumn="0" w:firstRowLastColumn="0" w:lastRowFirstColumn="0" w:lastRowLastColumn="0"/>
            <w:tcW w:w="1276" w:type="dxa"/>
          </w:tcPr>
          <w:p w14:paraId="08874BD9" w14:textId="77777777" w:rsidR="00D72A15" w:rsidRPr="00460426" w:rsidRDefault="00D72A15" w:rsidP="00D72A15">
            <w:pPr>
              <w:rPr>
                <w:bCs w:val="0"/>
                <w:sz w:val="18"/>
                <w:szCs w:val="18"/>
              </w:rPr>
            </w:pPr>
          </w:p>
        </w:tc>
        <w:tc>
          <w:tcPr>
            <w:tcW w:w="2268" w:type="dxa"/>
          </w:tcPr>
          <w:p w14:paraId="49757FA0" w14:textId="0F2C65A0" w:rsidR="00D72A15" w:rsidRDefault="00D72A15" w:rsidP="00D72A15">
            <w:pPr>
              <w:cnfStyle w:val="000000000000" w:firstRow="0" w:lastRow="0" w:firstColumn="0" w:lastColumn="0" w:oddVBand="0" w:evenVBand="0" w:oddHBand="0" w:evenHBand="0" w:firstRowFirstColumn="0" w:firstRowLastColumn="0" w:lastRowFirstColumn="0" w:lastRowLastColumn="0"/>
              <w:rPr>
                <w:sz w:val="18"/>
                <w:szCs w:val="18"/>
              </w:rPr>
            </w:pPr>
            <w:r w:rsidRPr="001F23B8">
              <w:rPr>
                <w:sz w:val="18"/>
                <w:szCs w:val="18"/>
              </w:rPr>
              <w:t xml:space="preserve">COMRA </w:t>
            </w:r>
          </w:p>
        </w:tc>
        <w:tc>
          <w:tcPr>
            <w:tcW w:w="2410" w:type="dxa"/>
          </w:tcPr>
          <w:p w14:paraId="3BADF504" w14:textId="2A8652F4" w:rsidR="00D72A15" w:rsidRPr="003D0AE7" w:rsidRDefault="00D72A15" w:rsidP="00D72A15">
            <w:pPr>
              <w:cnfStyle w:val="000000000000" w:firstRow="0" w:lastRow="0" w:firstColumn="0" w:lastColumn="0" w:oddVBand="0" w:evenVBand="0" w:oddHBand="0" w:evenHBand="0" w:firstRowFirstColumn="0" w:firstRowLastColumn="0" w:lastRowFirstColumn="0" w:lastRowLastColumn="0"/>
              <w:rPr>
                <w:i/>
                <w:sz w:val="18"/>
                <w:szCs w:val="18"/>
              </w:rPr>
            </w:pPr>
            <w:r w:rsidRPr="003D0AE7">
              <w:rPr>
                <w:i/>
                <w:sz w:val="18"/>
                <w:szCs w:val="18"/>
              </w:rPr>
              <w:t>Hai Yang Liu Hao</w:t>
            </w:r>
          </w:p>
        </w:tc>
        <w:tc>
          <w:tcPr>
            <w:tcW w:w="1701" w:type="dxa"/>
          </w:tcPr>
          <w:p w14:paraId="1B9D76C4" w14:textId="77777777" w:rsidR="00D72A15" w:rsidRPr="00983944" w:rsidRDefault="00D72A15" w:rsidP="00D72A15">
            <w:pPr>
              <w:cnfStyle w:val="000000000000" w:firstRow="0" w:lastRow="0" w:firstColumn="0" w:lastColumn="0" w:oddVBand="0" w:evenVBand="0" w:oddHBand="0" w:evenHBand="0" w:firstRowFirstColumn="0" w:firstRowLastColumn="0" w:lastRowFirstColumn="0" w:lastRowLastColumn="0"/>
              <w:rPr>
                <w:sz w:val="18"/>
                <w:szCs w:val="18"/>
              </w:rPr>
            </w:pPr>
          </w:p>
        </w:tc>
      </w:tr>
      <w:tr w:rsidR="00D72A15" w:rsidRPr="00983944" w14:paraId="7581B785" w14:textId="77777777" w:rsidTr="004958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267A97B" w14:textId="77777777" w:rsidR="00D72A15" w:rsidRPr="00460426" w:rsidRDefault="00D72A15" w:rsidP="00D72A15">
            <w:pPr>
              <w:rPr>
                <w:bCs w:val="0"/>
                <w:sz w:val="18"/>
                <w:szCs w:val="18"/>
              </w:rPr>
            </w:pPr>
          </w:p>
        </w:tc>
        <w:tc>
          <w:tcPr>
            <w:tcW w:w="2268" w:type="dxa"/>
          </w:tcPr>
          <w:p w14:paraId="0DDDB8C4" w14:textId="7E2919E0" w:rsidR="00D72A15" w:rsidRDefault="00D72A15" w:rsidP="00D72A15">
            <w:pPr>
              <w:cnfStyle w:val="000000100000" w:firstRow="0" w:lastRow="0" w:firstColumn="0" w:lastColumn="0" w:oddVBand="0" w:evenVBand="0" w:oddHBand="1" w:evenHBand="0" w:firstRowFirstColumn="0" w:firstRowLastColumn="0" w:lastRowFirstColumn="0" w:lastRowLastColumn="0"/>
              <w:rPr>
                <w:sz w:val="18"/>
                <w:szCs w:val="18"/>
              </w:rPr>
            </w:pPr>
            <w:r w:rsidRPr="001F23B8">
              <w:rPr>
                <w:sz w:val="18"/>
                <w:szCs w:val="18"/>
              </w:rPr>
              <w:t xml:space="preserve">YUZH / IOM </w:t>
            </w:r>
          </w:p>
        </w:tc>
        <w:tc>
          <w:tcPr>
            <w:tcW w:w="2410" w:type="dxa"/>
          </w:tcPr>
          <w:p w14:paraId="0E05EC08" w14:textId="09D2B245" w:rsidR="00D72A15" w:rsidRPr="003D0AE7" w:rsidRDefault="00D72A15" w:rsidP="00D72A15">
            <w:pPr>
              <w:cnfStyle w:val="000000100000" w:firstRow="0" w:lastRow="0" w:firstColumn="0" w:lastColumn="0" w:oddVBand="0" w:evenVBand="0" w:oddHBand="1" w:evenHBand="0" w:firstRowFirstColumn="0" w:firstRowLastColumn="0" w:lastRowFirstColumn="0" w:lastRowLastColumn="0"/>
              <w:rPr>
                <w:i/>
                <w:sz w:val="18"/>
                <w:szCs w:val="18"/>
              </w:rPr>
            </w:pPr>
            <w:r w:rsidRPr="003D0AE7">
              <w:rPr>
                <w:i/>
                <w:sz w:val="18"/>
                <w:szCs w:val="18"/>
              </w:rPr>
              <w:t>Yuzhmorgeologiya</w:t>
            </w:r>
          </w:p>
        </w:tc>
        <w:tc>
          <w:tcPr>
            <w:tcW w:w="1701" w:type="dxa"/>
          </w:tcPr>
          <w:p w14:paraId="143CA48F" w14:textId="77777777" w:rsidR="00D72A15" w:rsidRPr="00983944" w:rsidRDefault="00D72A15" w:rsidP="00D72A15">
            <w:pPr>
              <w:cnfStyle w:val="000000100000" w:firstRow="0" w:lastRow="0" w:firstColumn="0" w:lastColumn="0" w:oddVBand="0" w:evenVBand="0" w:oddHBand="1" w:evenHBand="0" w:firstRowFirstColumn="0" w:firstRowLastColumn="0" w:lastRowFirstColumn="0" w:lastRowLastColumn="0"/>
              <w:rPr>
                <w:sz w:val="18"/>
                <w:szCs w:val="18"/>
              </w:rPr>
            </w:pPr>
          </w:p>
        </w:tc>
      </w:tr>
      <w:tr w:rsidR="00D72A15" w:rsidRPr="00983944" w14:paraId="44BED908" w14:textId="77777777" w:rsidTr="004958A4">
        <w:tc>
          <w:tcPr>
            <w:cnfStyle w:val="001000000000" w:firstRow="0" w:lastRow="0" w:firstColumn="1" w:lastColumn="0" w:oddVBand="0" w:evenVBand="0" w:oddHBand="0" w:evenHBand="0" w:firstRowFirstColumn="0" w:firstRowLastColumn="0" w:lastRowFirstColumn="0" w:lastRowLastColumn="0"/>
            <w:tcW w:w="1276" w:type="dxa"/>
          </w:tcPr>
          <w:p w14:paraId="6193F873" w14:textId="730DB956" w:rsidR="00D72A15" w:rsidRPr="00460426" w:rsidRDefault="00D72A15" w:rsidP="00D72A15">
            <w:pPr>
              <w:rPr>
                <w:bCs w:val="0"/>
                <w:sz w:val="18"/>
                <w:szCs w:val="18"/>
              </w:rPr>
            </w:pPr>
            <w:r w:rsidRPr="00460426">
              <w:rPr>
                <w:sz w:val="18"/>
                <w:szCs w:val="18"/>
              </w:rPr>
              <w:t>2015</w:t>
            </w:r>
          </w:p>
        </w:tc>
        <w:tc>
          <w:tcPr>
            <w:tcW w:w="2268" w:type="dxa"/>
          </w:tcPr>
          <w:p w14:paraId="04AF454C" w14:textId="7EB96805" w:rsidR="00D72A15" w:rsidRDefault="00D72A15" w:rsidP="00D72A15">
            <w:pPr>
              <w:cnfStyle w:val="000000000000" w:firstRow="0" w:lastRow="0" w:firstColumn="0" w:lastColumn="0" w:oddVBand="0" w:evenVBand="0" w:oddHBand="0" w:evenHBand="0" w:firstRowFirstColumn="0" w:firstRowLastColumn="0" w:lastRowFirstColumn="0" w:lastRowLastColumn="0"/>
              <w:rPr>
                <w:sz w:val="18"/>
                <w:szCs w:val="18"/>
              </w:rPr>
            </w:pPr>
            <w:r w:rsidRPr="001F23B8">
              <w:rPr>
                <w:sz w:val="18"/>
                <w:szCs w:val="18"/>
              </w:rPr>
              <w:t xml:space="preserve">BGR1 / GSR </w:t>
            </w:r>
            <w:r w:rsidR="004958A4">
              <w:rPr>
                <w:sz w:val="18"/>
                <w:szCs w:val="18"/>
              </w:rPr>
              <w:t>/ IFREMER</w:t>
            </w:r>
          </w:p>
        </w:tc>
        <w:tc>
          <w:tcPr>
            <w:tcW w:w="2410" w:type="dxa"/>
          </w:tcPr>
          <w:p w14:paraId="53023AAB" w14:textId="4631662A" w:rsidR="00D72A15" w:rsidRPr="003D0AE7" w:rsidRDefault="00D72A15" w:rsidP="00D72A15">
            <w:pPr>
              <w:cnfStyle w:val="000000000000" w:firstRow="0" w:lastRow="0" w:firstColumn="0" w:lastColumn="0" w:oddVBand="0" w:evenVBand="0" w:oddHBand="0" w:evenHBand="0" w:firstRowFirstColumn="0" w:firstRowLastColumn="0" w:lastRowFirstColumn="0" w:lastRowLastColumn="0"/>
              <w:rPr>
                <w:i/>
                <w:sz w:val="18"/>
                <w:szCs w:val="18"/>
              </w:rPr>
            </w:pPr>
            <w:r w:rsidRPr="003D0AE7">
              <w:rPr>
                <w:i/>
                <w:sz w:val="18"/>
                <w:szCs w:val="18"/>
              </w:rPr>
              <w:t>R/V Sonne</w:t>
            </w:r>
          </w:p>
        </w:tc>
        <w:tc>
          <w:tcPr>
            <w:tcW w:w="1701" w:type="dxa"/>
          </w:tcPr>
          <w:p w14:paraId="17918598" w14:textId="7D99C6F4" w:rsidR="00D72A15" w:rsidRPr="00983944" w:rsidRDefault="00460426" w:rsidP="00D72A15">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r w:rsidR="00460426" w:rsidRPr="00983944" w14:paraId="0E7E1BEE" w14:textId="77777777" w:rsidTr="004958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58A9ED86" w14:textId="77777777" w:rsidR="00D72A15" w:rsidRPr="00460426" w:rsidRDefault="00D72A15" w:rsidP="00D72A15">
            <w:pPr>
              <w:rPr>
                <w:bCs w:val="0"/>
                <w:sz w:val="18"/>
                <w:szCs w:val="18"/>
              </w:rPr>
            </w:pPr>
          </w:p>
        </w:tc>
        <w:tc>
          <w:tcPr>
            <w:tcW w:w="2268" w:type="dxa"/>
          </w:tcPr>
          <w:p w14:paraId="0A0A2618" w14:textId="7029271B" w:rsidR="00D72A15" w:rsidRDefault="00D72A15" w:rsidP="00D72A15">
            <w:pPr>
              <w:cnfStyle w:val="000000100000" w:firstRow="0" w:lastRow="0" w:firstColumn="0" w:lastColumn="0" w:oddVBand="0" w:evenVBand="0" w:oddHBand="1" w:evenHBand="0" w:firstRowFirstColumn="0" w:firstRowLastColumn="0" w:lastRowFirstColumn="0" w:lastRowLastColumn="0"/>
              <w:rPr>
                <w:sz w:val="18"/>
                <w:szCs w:val="18"/>
              </w:rPr>
            </w:pPr>
            <w:r w:rsidRPr="001F23B8">
              <w:rPr>
                <w:sz w:val="18"/>
                <w:szCs w:val="18"/>
              </w:rPr>
              <w:t xml:space="preserve">OMS / UKSR </w:t>
            </w:r>
          </w:p>
        </w:tc>
        <w:tc>
          <w:tcPr>
            <w:tcW w:w="2410" w:type="dxa"/>
          </w:tcPr>
          <w:p w14:paraId="42641639" w14:textId="75CE2C71" w:rsidR="00D72A15" w:rsidRPr="003D0AE7" w:rsidRDefault="00D72A15" w:rsidP="00D72A15">
            <w:pPr>
              <w:cnfStyle w:val="000000100000" w:firstRow="0" w:lastRow="0" w:firstColumn="0" w:lastColumn="0" w:oddVBand="0" w:evenVBand="0" w:oddHBand="1" w:evenHBand="0" w:firstRowFirstColumn="0" w:firstRowLastColumn="0" w:lastRowFirstColumn="0" w:lastRowLastColumn="0"/>
              <w:rPr>
                <w:i/>
                <w:sz w:val="18"/>
                <w:szCs w:val="18"/>
              </w:rPr>
            </w:pPr>
            <w:r w:rsidRPr="003D0AE7">
              <w:rPr>
                <w:i/>
                <w:sz w:val="18"/>
                <w:szCs w:val="18"/>
              </w:rPr>
              <w:t>R/V Thomas G. Thompson</w:t>
            </w:r>
          </w:p>
        </w:tc>
        <w:tc>
          <w:tcPr>
            <w:tcW w:w="1701" w:type="dxa"/>
          </w:tcPr>
          <w:p w14:paraId="14B568B1" w14:textId="77777777" w:rsidR="00D72A15" w:rsidRPr="00983944" w:rsidRDefault="00D72A15" w:rsidP="00D72A15">
            <w:pPr>
              <w:cnfStyle w:val="000000100000" w:firstRow="0" w:lastRow="0" w:firstColumn="0" w:lastColumn="0" w:oddVBand="0" w:evenVBand="0" w:oddHBand="1" w:evenHBand="0" w:firstRowFirstColumn="0" w:firstRowLastColumn="0" w:lastRowFirstColumn="0" w:lastRowLastColumn="0"/>
              <w:rPr>
                <w:sz w:val="18"/>
                <w:szCs w:val="18"/>
              </w:rPr>
            </w:pPr>
          </w:p>
        </w:tc>
      </w:tr>
      <w:tr w:rsidR="00D72A15" w:rsidRPr="00983944" w14:paraId="408EDB98" w14:textId="77777777" w:rsidTr="004958A4">
        <w:tc>
          <w:tcPr>
            <w:cnfStyle w:val="001000000000" w:firstRow="0" w:lastRow="0" w:firstColumn="1" w:lastColumn="0" w:oddVBand="0" w:evenVBand="0" w:oddHBand="0" w:evenHBand="0" w:firstRowFirstColumn="0" w:firstRowLastColumn="0" w:lastRowFirstColumn="0" w:lastRowLastColumn="0"/>
            <w:tcW w:w="1276" w:type="dxa"/>
          </w:tcPr>
          <w:p w14:paraId="071E693A" w14:textId="77777777" w:rsidR="00D72A15" w:rsidRPr="00460426" w:rsidRDefault="00D72A15" w:rsidP="00D72A15">
            <w:pPr>
              <w:rPr>
                <w:bCs w:val="0"/>
                <w:sz w:val="18"/>
                <w:szCs w:val="18"/>
              </w:rPr>
            </w:pPr>
          </w:p>
        </w:tc>
        <w:tc>
          <w:tcPr>
            <w:tcW w:w="2268" w:type="dxa"/>
          </w:tcPr>
          <w:p w14:paraId="34B79B61" w14:textId="018BF227" w:rsidR="00D72A15" w:rsidRDefault="00D72A15" w:rsidP="00D72A15">
            <w:pPr>
              <w:cnfStyle w:val="000000000000" w:firstRow="0" w:lastRow="0" w:firstColumn="0" w:lastColumn="0" w:oddVBand="0" w:evenVBand="0" w:oddHBand="0" w:evenHBand="0" w:firstRowFirstColumn="0" w:firstRowLastColumn="0" w:lastRowFirstColumn="0" w:lastRowLastColumn="0"/>
              <w:rPr>
                <w:sz w:val="18"/>
                <w:szCs w:val="18"/>
              </w:rPr>
            </w:pPr>
            <w:r w:rsidRPr="001F23B8">
              <w:rPr>
                <w:sz w:val="18"/>
                <w:szCs w:val="18"/>
              </w:rPr>
              <w:t xml:space="preserve">GSR </w:t>
            </w:r>
          </w:p>
        </w:tc>
        <w:tc>
          <w:tcPr>
            <w:tcW w:w="2410" w:type="dxa"/>
          </w:tcPr>
          <w:p w14:paraId="02D0B2C1" w14:textId="70D56276" w:rsidR="00D72A15" w:rsidRPr="003D0AE7" w:rsidRDefault="00D72A15" w:rsidP="00D72A15">
            <w:pPr>
              <w:cnfStyle w:val="000000000000" w:firstRow="0" w:lastRow="0" w:firstColumn="0" w:lastColumn="0" w:oddVBand="0" w:evenVBand="0" w:oddHBand="0" w:evenHBand="0" w:firstRowFirstColumn="0" w:firstRowLastColumn="0" w:lastRowFirstColumn="0" w:lastRowLastColumn="0"/>
              <w:rPr>
                <w:i/>
                <w:sz w:val="18"/>
                <w:szCs w:val="18"/>
              </w:rPr>
            </w:pPr>
            <w:r w:rsidRPr="003D0AE7">
              <w:rPr>
                <w:i/>
                <w:sz w:val="18"/>
                <w:szCs w:val="18"/>
              </w:rPr>
              <w:t>Mt. Mitchell</w:t>
            </w:r>
          </w:p>
        </w:tc>
        <w:tc>
          <w:tcPr>
            <w:tcW w:w="1701" w:type="dxa"/>
          </w:tcPr>
          <w:p w14:paraId="1B6659C7" w14:textId="77777777" w:rsidR="00D72A15" w:rsidRPr="00983944" w:rsidRDefault="00D72A15" w:rsidP="00D72A15">
            <w:pPr>
              <w:cnfStyle w:val="000000000000" w:firstRow="0" w:lastRow="0" w:firstColumn="0" w:lastColumn="0" w:oddVBand="0" w:evenVBand="0" w:oddHBand="0" w:evenHBand="0" w:firstRowFirstColumn="0" w:firstRowLastColumn="0" w:lastRowFirstColumn="0" w:lastRowLastColumn="0"/>
              <w:rPr>
                <w:sz w:val="18"/>
                <w:szCs w:val="18"/>
              </w:rPr>
            </w:pPr>
          </w:p>
        </w:tc>
      </w:tr>
      <w:tr w:rsidR="00D72A15" w:rsidRPr="00983944" w14:paraId="4C5BE817" w14:textId="77777777" w:rsidTr="004958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E83BEB0" w14:textId="77777777" w:rsidR="00D72A15" w:rsidRPr="00460426" w:rsidRDefault="00D72A15" w:rsidP="00D72A15">
            <w:pPr>
              <w:rPr>
                <w:bCs w:val="0"/>
                <w:sz w:val="18"/>
                <w:szCs w:val="18"/>
              </w:rPr>
            </w:pPr>
          </w:p>
        </w:tc>
        <w:tc>
          <w:tcPr>
            <w:tcW w:w="2268" w:type="dxa"/>
          </w:tcPr>
          <w:p w14:paraId="6F371298" w14:textId="452F2DB9" w:rsidR="00D72A15" w:rsidRDefault="00D72A15" w:rsidP="00D72A15">
            <w:pPr>
              <w:cnfStyle w:val="000000100000" w:firstRow="0" w:lastRow="0" w:firstColumn="0" w:lastColumn="0" w:oddVBand="0" w:evenVBand="0" w:oddHBand="1" w:evenHBand="0" w:firstRowFirstColumn="0" w:firstRowLastColumn="0" w:lastRowFirstColumn="0" w:lastRowLastColumn="0"/>
              <w:rPr>
                <w:sz w:val="18"/>
                <w:szCs w:val="18"/>
              </w:rPr>
            </w:pPr>
            <w:r w:rsidRPr="001F23B8">
              <w:rPr>
                <w:sz w:val="18"/>
                <w:szCs w:val="18"/>
              </w:rPr>
              <w:t xml:space="preserve">YUZH </w:t>
            </w:r>
          </w:p>
        </w:tc>
        <w:tc>
          <w:tcPr>
            <w:tcW w:w="2410" w:type="dxa"/>
          </w:tcPr>
          <w:p w14:paraId="2ED134F3" w14:textId="3DF9E3F4" w:rsidR="00D72A15" w:rsidRPr="003D0AE7" w:rsidRDefault="00D72A15" w:rsidP="00D72A15">
            <w:pPr>
              <w:cnfStyle w:val="000000100000" w:firstRow="0" w:lastRow="0" w:firstColumn="0" w:lastColumn="0" w:oddVBand="0" w:evenVBand="0" w:oddHBand="1" w:evenHBand="0" w:firstRowFirstColumn="0" w:firstRowLastColumn="0" w:lastRowFirstColumn="0" w:lastRowLastColumn="0"/>
              <w:rPr>
                <w:i/>
                <w:sz w:val="18"/>
                <w:szCs w:val="18"/>
              </w:rPr>
            </w:pPr>
            <w:r w:rsidRPr="003D0AE7">
              <w:rPr>
                <w:i/>
                <w:sz w:val="18"/>
                <w:szCs w:val="18"/>
              </w:rPr>
              <w:t>Yuzhmorgeologiya</w:t>
            </w:r>
          </w:p>
        </w:tc>
        <w:tc>
          <w:tcPr>
            <w:tcW w:w="1701" w:type="dxa"/>
          </w:tcPr>
          <w:p w14:paraId="2AE91F20" w14:textId="77777777" w:rsidR="00D72A15" w:rsidRPr="00983944" w:rsidRDefault="00D72A15" w:rsidP="00D72A15">
            <w:pPr>
              <w:cnfStyle w:val="000000100000" w:firstRow="0" w:lastRow="0" w:firstColumn="0" w:lastColumn="0" w:oddVBand="0" w:evenVBand="0" w:oddHBand="1" w:evenHBand="0" w:firstRowFirstColumn="0" w:firstRowLastColumn="0" w:lastRowFirstColumn="0" w:lastRowLastColumn="0"/>
              <w:rPr>
                <w:sz w:val="18"/>
                <w:szCs w:val="18"/>
              </w:rPr>
            </w:pPr>
          </w:p>
        </w:tc>
      </w:tr>
      <w:tr w:rsidR="00D72A15" w:rsidRPr="00983944" w14:paraId="361A46E6" w14:textId="77777777" w:rsidTr="004958A4">
        <w:tc>
          <w:tcPr>
            <w:cnfStyle w:val="001000000000" w:firstRow="0" w:lastRow="0" w:firstColumn="1" w:lastColumn="0" w:oddVBand="0" w:evenVBand="0" w:oddHBand="0" w:evenHBand="0" w:firstRowFirstColumn="0" w:firstRowLastColumn="0" w:lastRowFirstColumn="0" w:lastRowLastColumn="0"/>
            <w:tcW w:w="1276" w:type="dxa"/>
          </w:tcPr>
          <w:p w14:paraId="6C094919" w14:textId="36AAE800" w:rsidR="00D72A15" w:rsidRPr="00460426" w:rsidRDefault="00D72A15" w:rsidP="00D72A15">
            <w:pPr>
              <w:rPr>
                <w:bCs w:val="0"/>
                <w:sz w:val="18"/>
                <w:szCs w:val="18"/>
              </w:rPr>
            </w:pPr>
            <w:r w:rsidRPr="00460426">
              <w:rPr>
                <w:sz w:val="18"/>
                <w:szCs w:val="18"/>
              </w:rPr>
              <w:t>2016</w:t>
            </w:r>
          </w:p>
        </w:tc>
        <w:tc>
          <w:tcPr>
            <w:tcW w:w="2268" w:type="dxa"/>
          </w:tcPr>
          <w:p w14:paraId="3B462E1B" w14:textId="354358AF" w:rsidR="00D72A15" w:rsidRDefault="00D72A15" w:rsidP="00D72A15">
            <w:pPr>
              <w:cnfStyle w:val="000000000000" w:firstRow="0" w:lastRow="0" w:firstColumn="0" w:lastColumn="0" w:oddVBand="0" w:evenVBand="0" w:oddHBand="0" w:evenHBand="0" w:firstRowFirstColumn="0" w:firstRowLastColumn="0" w:lastRowFirstColumn="0" w:lastRowLastColumn="0"/>
              <w:rPr>
                <w:sz w:val="18"/>
                <w:szCs w:val="18"/>
              </w:rPr>
            </w:pPr>
            <w:r w:rsidRPr="001F23B8">
              <w:rPr>
                <w:sz w:val="18"/>
                <w:szCs w:val="18"/>
              </w:rPr>
              <w:t xml:space="preserve">BGR </w:t>
            </w:r>
          </w:p>
        </w:tc>
        <w:tc>
          <w:tcPr>
            <w:tcW w:w="2410" w:type="dxa"/>
          </w:tcPr>
          <w:p w14:paraId="0E639C8D" w14:textId="062A61F1" w:rsidR="00D72A15" w:rsidRPr="003D0AE7" w:rsidRDefault="00D72A15" w:rsidP="00D72A15">
            <w:pPr>
              <w:cnfStyle w:val="000000000000" w:firstRow="0" w:lastRow="0" w:firstColumn="0" w:lastColumn="0" w:oddVBand="0" w:evenVBand="0" w:oddHBand="0" w:evenHBand="0" w:firstRowFirstColumn="0" w:firstRowLastColumn="0" w:lastRowFirstColumn="0" w:lastRowLastColumn="0"/>
              <w:rPr>
                <w:i/>
                <w:sz w:val="18"/>
                <w:szCs w:val="18"/>
              </w:rPr>
            </w:pPr>
            <w:r w:rsidRPr="003D0AE7">
              <w:rPr>
                <w:i/>
                <w:sz w:val="18"/>
                <w:szCs w:val="18"/>
              </w:rPr>
              <w:t>R/V Kilo Moana</w:t>
            </w:r>
          </w:p>
        </w:tc>
        <w:tc>
          <w:tcPr>
            <w:tcW w:w="1701" w:type="dxa"/>
          </w:tcPr>
          <w:p w14:paraId="1E797F6D" w14:textId="4121C61A" w:rsidR="00D72A15" w:rsidRPr="00983944" w:rsidRDefault="00460426" w:rsidP="00D72A15">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p>
        </w:tc>
      </w:tr>
      <w:tr w:rsidR="00D72A15" w:rsidRPr="00983944" w14:paraId="7EA3745F" w14:textId="77777777" w:rsidTr="004958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12F6D8B" w14:textId="77777777" w:rsidR="00D72A15" w:rsidRPr="00460426" w:rsidRDefault="00D72A15" w:rsidP="00D72A15">
            <w:pPr>
              <w:rPr>
                <w:bCs w:val="0"/>
                <w:sz w:val="18"/>
                <w:szCs w:val="18"/>
              </w:rPr>
            </w:pPr>
          </w:p>
        </w:tc>
        <w:tc>
          <w:tcPr>
            <w:tcW w:w="2268" w:type="dxa"/>
          </w:tcPr>
          <w:p w14:paraId="438A6AED" w14:textId="73ADF5D5" w:rsidR="00D72A15" w:rsidRDefault="00D72A15" w:rsidP="00D72A15">
            <w:pPr>
              <w:cnfStyle w:val="000000100000" w:firstRow="0" w:lastRow="0" w:firstColumn="0" w:lastColumn="0" w:oddVBand="0" w:evenVBand="0" w:oddHBand="1" w:evenHBand="0" w:firstRowFirstColumn="0" w:firstRowLastColumn="0" w:lastRowFirstColumn="0" w:lastRowLastColumn="0"/>
              <w:rPr>
                <w:sz w:val="18"/>
                <w:szCs w:val="18"/>
              </w:rPr>
            </w:pPr>
            <w:r w:rsidRPr="001F23B8">
              <w:rPr>
                <w:sz w:val="18"/>
                <w:szCs w:val="18"/>
              </w:rPr>
              <w:t xml:space="preserve">BGR </w:t>
            </w:r>
          </w:p>
        </w:tc>
        <w:tc>
          <w:tcPr>
            <w:tcW w:w="2410" w:type="dxa"/>
          </w:tcPr>
          <w:p w14:paraId="3034E2A3" w14:textId="38181238" w:rsidR="00D72A15" w:rsidRPr="003D0AE7" w:rsidRDefault="00D72A15" w:rsidP="00D72A15">
            <w:pPr>
              <w:cnfStyle w:val="000000100000" w:firstRow="0" w:lastRow="0" w:firstColumn="0" w:lastColumn="0" w:oddVBand="0" w:evenVBand="0" w:oddHBand="1" w:evenHBand="0" w:firstRowFirstColumn="0" w:firstRowLastColumn="0" w:lastRowFirstColumn="0" w:lastRowLastColumn="0"/>
              <w:rPr>
                <w:i/>
                <w:sz w:val="18"/>
                <w:szCs w:val="18"/>
              </w:rPr>
            </w:pPr>
            <w:r w:rsidRPr="003D0AE7">
              <w:rPr>
                <w:i/>
                <w:sz w:val="18"/>
                <w:szCs w:val="18"/>
              </w:rPr>
              <w:t>R/V Sonne</w:t>
            </w:r>
          </w:p>
        </w:tc>
        <w:tc>
          <w:tcPr>
            <w:tcW w:w="1701" w:type="dxa"/>
          </w:tcPr>
          <w:p w14:paraId="77E74733" w14:textId="77777777" w:rsidR="00D72A15" w:rsidRPr="00983944" w:rsidRDefault="00D72A15" w:rsidP="00D72A15">
            <w:pPr>
              <w:cnfStyle w:val="000000100000" w:firstRow="0" w:lastRow="0" w:firstColumn="0" w:lastColumn="0" w:oddVBand="0" w:evenVBand="0" w:oddHBand="1" w:evenHBand="0" w:firstRowFirstColumn="0" w:firstRowLastColumn="0" w:lastRowFirstColumn="0" w:lastRowLastColumn="0"/>
              <w:rPr>
                <w:sz w:val="18"/>
                <w:szCs w:val="18"/>
              </w:rPr>
            </w:pPr>
          </w:p>
        </w:tc>
      </w:tr>
      <w:tr w:rsidR="00D72A15" w:rsidRPr="00983944" w14:paraId="4217476C" w14:textId="77777777" w:rsidTr="004958A4">
        <w:tc>
          <w:tcPr>
            <w:cnfStyle w:val="001000000000" w:firstRow="0" w:lastRow="0" w:firstColumn="1" w:lastColumn="0" w:oddVBand="0" w:evenVBand="0" w:oddHBand="0" w:evenHBand="0" w:firstRowFirstColumn="0" w:firstRowLastColumn="0" w:lastRowFirstColumn="0" w:lastRowLastColumn="0"/>
            <w:tcW w:w="1276" w:type="dxa"/>
          </w:tcPr>
          <w:p w14:paraId="6FF601B7" w14:textId="77777777" w:rsidR="00D72A15" w:rsidRPr="00460426" w:rsidRDefault="00D72A15" w:rsidP="00D72A15">
            <w:pPr>
              <w:rPr>
                <w:bCs w:val="0"/>
                <w:sz w:val="18"/>
                <w:szCs w:val="18"/>
              </w:rPr>
            </w:pPr>
          </w:p>
        </w:tc>
        <w:tc>
          <w:tcPr>
            <w:tcW w:w="2268" w:type="dxa"/>
          </w:tcPr>
          <w:p w14:paraId="4BACC749" w14:textId="0E7FC4BD" w:rsidR="00D72A15" w:rsidRDefault="00D72A15" w:rsidP="00D72A15">
            <w:pPr>
              <w:cnfStyle w:val="000000000000" w:firstRow="0" w:lastRow="0" w:firstColumn="0" w:lastColumn="0" w:oddVBand="0" w:evenVBand="0" w:oddHBand="0" w:evenHBand="0" w:firstRowFirstColumn="0" w:firstRowLastColumn="0" w:lastRowFirstColumn="0" w:lastRowLastColumn="0"/>
              <w:rPr>
                <w:sz w:val="18"/>
                <w:szCs w:val="18"/>
              </w:rPr>
            </w:pPr>
            <w:r w:rsidRPr="001F23B8">
              <w:rPr>
                <w:sz w:val="18"/>
                <w:szCs w:val="18"/>
              </w:rPr>
              <w:t xml:space="preserve">YUZH </w:t>
            </w:r>
          </w:p>
        </w:tc>
        <w:tc>
          <w:tcPr>
            <w:tcW w:w="2410" w:type="dxa"/>
          </w:tcPr>
          <w:p w14:paraId="3E661476" w14:textId="56AB4AB2" w:rsidR="00D72A15" w:rsidRPr="003D0AE7" w:rsidRDefault="00D72A15" w:rsidP="00D72A15">
            <w:pPr>
              <w:cnfStyle w:val="000000000000" w:firstRow="0" w:lastRow="0" w:firstColumn="0" w:lastColumn="0" w:oddVBand="0" w:evenVBand="0" w:oddHBand="0" w:evenHBand="0" w:firstRowFirstColumn="0" w:firstRowLastColumn="0" w:lastRowFirstColumn="0" w:lastRowLastColumn="0"/>
              <w:rPr>
                <w:i/>
                <w:sz w:val="18"/>
                <w:szCs w:val="18"/>
              </w:rPr>
            </w:pPr>
            <w:r w:rsidRPr="003D0AE7">
              <w:rPr>
                <w:i/>
                <w:sz w:val="18"/>
                <w:szCs w:val="18"/>
              </w:rPr>
              <w:t>Yuzhmorgeologiya</w:t>
            </w:r>
          </w:p>
        </w:tc>
        <w:tc>
          <w:tcPr>
            <w:tcW w:w="1701" w:type="dxa"/>
          </w:tcPr>
          <w:p w14:paraId="6D2BBDA5" w14:textId="77777777" w:rsidR="00D72A15" w:rsidRPr="00983944" w:rsidRDefault="00D72A15" w:rsidP="00D72A15">
            <w:pPr>
              <w:cnfStyle w:val="000000000000" w:firstRow="0" w:lastRow="0" w:firstColumn="0" w:lastColumn="0" w:oddVBand="0" w:evenVBand="0" w:oddHBand="0" w:evenHBand="0" w:firstRowFirstColumn="0" w:firstRowLastColumn="0" w:lastRowFirstColumn="0" w:lastRowLastColumn="0"/>
              <w:rPr>
                <w:sz w:val="18"/>
                <w:szCs w:val="18"/>
              </w:rPr>
            </w:pPr>
          </w:p>
        </w:tc>
      </w:tr>
      <w:tr w:rsidR="00D72A15" w:rsidRPr="00983944" w14:paraId="69244438" w14:textId="77777777" w:rsidTr="004958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E5342E5" w14:textId="045D65CF" w:rsidR="00D72A15" w:rsidRPr="00460426" w:rsidRDefault="00D72A15" w:rsidP="00D72A15">
            <w:pPr>
              <w:rPr>
                <w:bCs w:val="0"/>
                <w:sz w:val="18"/>
                <w:szCs w:val="18"/>
              </w:rPr>
            </w:pPr>
            <w:r w:rsidRPr="00460426">
              <w:rPr>
                <w:sz w:val="18"/>
                <w:szCs w:val="18"/>
              </w:rPr>
              <w:t>2017</w:t>
            </w:r>
          </w:p>
        </w:tc>
        <w:tc>
          <w:tcPr>
            <w:tcW w:w="2268" w:type="dxa"/>
          </w:tcPr>
          <w:p w14:paraId="0B3A3C7D" w14:textId="73BCD86C" w:rsidR="00D72A15" w:rsidRDefault="00D72A15" w:rsidP="00D72A15">
            <w:pPr>
              <w:cnfStyle w:val="000000100000" w:firstRow="0" w:lastRow="0" w:firstColumn="0" w:lastColumn="0" w:oddVBand="0" w:evenVBand="0" w:oddHBand="1" w:evenHBand="0" w:firstRowFirstColumn="0" w:firstRowLastColumn="0" w:lastRowFirstColumn="0" w:lastRowLastColumn="0"/>
              <w:rPr>
                <w:sz w:val="18"/>
                <w:szCs w:val="18"/>
              </w:rPr>
            </w:pPr>
            <w:r w:rsidRPr="001F23B8">
              <w:rPr>
                <w:sz w:val="18"/>
                <w:szCs w:val="18"/>
              </w:rPr>
              <w:t xml:space="preserve">COMRA </w:t>
            </w:r>
          </w:p>
        </w:tc>
        <w:tc>
          <w:tcPr>
            <w:tcW w:w="2410" w:type="dxa"/>
          </w:tcPr>
          <w:p w14:paraId="542F2D19" w14:textId="34AAF319" w:rsidR="00D72A15" w:rsidRPr="003D0AE7" w:rsidRDefault="00D72A15" w:rsidP="00D72A15">
            <w:pPr>
              <w:cnfStyle w:val="000000100000" w:firstRow="0" w:lastRow="0" w:firstColumn="0" w:lastColumn="0" w:oddVBand="0" w:evenVBand="0" w:oddHBand="1" w:evenHBand="0" w:firstRowFirstColumn="0" w:firstRowLastColumn="0" w:lastRowFirstColumn="0" w:lastRowLastColumn="0"/>
              <w:rPr>
                <w:i/>
                <w:sz w:val="18"/>
                <w:szCs w:val="18"/>
              </w:rPr>
            </w:pPr>
            <w:r w:rsidRPr="003D0AE7">
              <w:rPr>
                <w:i/>
                <w:sz w:val="18"/>
                <w:szCs w:val="18"/>
              </w:rPr>
              <w:t>Xiangyanghong 03</w:t>
            </w:r>
          </w:p>
        </w:tc>
        <w:tc>
          <w:tcPr>
            <w:tcW w:w="1701" w:type="dxa"/>
          </w:tcPr>
          <w:p w14:paraId="30E1FFEF" w14:textId="146631EF" w:rsidR="00D72A15" w:rsidRPr="00983944" w:rsidRDefault="00460426" w:rsidP="00D72A15">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r>
      <w:tr w:rsidR="00D72A15" w:rsidRPr="00983944" w14:paraId="6F7A463A" w14:textId="77777777" w:rsidTr="004958A4">
        <w:tc>
          <w:tcPr>
            <w:cnfStyle w:val="001000000000" w:firstRow="0" w:lastRow="0" w:firstColumn="1" w:lastColumn="0" w:oddVBand="0" w:evenVBand="0" w:oddHBand="0" w:evenHBand="0" w:firstRowFirstColumn="0" w:firstRowLastColumn="0" w:lastRowFirstColumn="0" w:lastRowLastColumn="0"/>
            <w:tcW w:w="1276" w:type="dxa"/>
          </w:tcPr>
          <w:p w14:paraId="6A5020A0" w14:textId="77777777" w:rsidR="00D72A15" w:rsidRDefault="00D72A15" w:rsidP="00D72A15">
            <w:pPr>
              <w:rPr>
                <w:b w:val="0"/>
                <w:bCs w:val="0"/>
                <w:sz w:val="18"/>
                <w:szCs w:val="18"/>
              </w:rPr>
            </w:pPr>
          </w:p>
        </w:tc>
        <w:tc>
          <w:tcPr>
            <w:tcW w:w="2268" w:type="dxa"/>
          </w:tcPr>
          <w:p w14:paraId="1F008B1F" w14:textId="1D3CC6D3" w:rsidR="00D72A15" w:rsidRDefault="00D72A15" w:rsidP="00D72A15">
            <w:pPr>
              <w:cnfStyle w:val="000000000000" w:firstRow="0" w:lastRow="0" w:firstColumn="0" w:lastColumn="0" w:oddVBand="0" w:evenVBand="0" w:oddHBand="0" w:evenHBand="0" w:firstRowFirstColumn="0" w:firstRowLastColumn="0" w:lastRowFirstColumn="0" w:lastRowLastColumn="0"/>
              <w:rPr>
                <w:sz w:val="18"/>
                <w:szCs w:val="18"/>
              </w:rPr>
            </w:pPr>
            <w:r w:rsidRPr="001F23B8">
              <w:rPr>
                <w:sz w:val="18"/>
                <w:szCs w:val="18"/>
              </w:rPr>
              <w:t xml:space="preserve">DORD </w:t>
            </w:r>
          </w:p>
        </w:tc>
        <w:tc>
          <w:tcPr>
            <w:tcW w:w="2410" w:type="dxa"/>
          </w:tcPr>
          <w:p w14:paraId="72E5D470" w14:textId="3FA43DBB" w:rsidR="00D72A15" w:rsidRPr="003D0AE7" w:rsidRDefault="00D72A15" w:rsidP="00D72A15">
            <w:pPr>
              <w:cnfStyle w:val="000000000000" w:firstRow="0" w:lastRow="0" w:firstColumn="0" w:lastColumn="0" w:oddVBand="0" w:evenVBand="0" w:oddHBand="0" w:evenHBand="0" w:firstRowFirstColumn="0" w:firstRowLastColumn="0" w:lastRowFirstColumn="0" w:lastRowLastColumn="0"/>
              <w:rPr>
                <w:i/>
                <w:sz w:val="18"/>
                <w:szCs w:val="18"/>
              </w:rPr>
            </w:pPr>
            <w:r w:rsidRPr="003D0AE7">
              <w:rPr>
                <w:i/>
                <w:sz w:val="18"/>
                <w:szCs w:val="18"/>
              </w:rPr>
              <w:t>R/V Kilo Moana</w:t>
            </w:r>
          </w:p>
        </w:tc>
        <w:tc>
          <w:tcPr>
            <w:tcW w:w="1701" w:type="dxa"/>
          </w:tcPr>
          <w:p w14:paraId="7613C505" w14:textId="77777777" w:rsidR="00D72A15" w:rsidRPr="00983944" w:rsidRDefault="00D72A15" w:rsidP="00D72A15">
            <w:pPr>
              <w:cnfStyle w:val="000000000000" w:firstRow="0" w:lastRow="0" w:firstColumn="0" w:lastColumn="0" w:oddVBand="0" w:evenVBand="0" w:oddHBand="0" w:evenHBand="0" w:firstRowFirstColumn="0" w:firstRowLastColumn="0" w:lastRowFirstColumn="0" w:lastRowLastColumn="0"/>
              <w:rPr>
                <w:sz w:val="18"/>
                <w:szCs w:val="18"/>
              </w:rPr>
            </w:pPr>
          </w:p>
        </w:tc>
      </w:tr>
      <w:tr w:rsidR="00D72A15" w:rsidRPr="00983944" w14:paraId="030F0524" w14:textId="77777777" w:rsidTr="004958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4D0F831" w14:textId="1AE107CD" w:rsidR="00D72A15" w:rsidRPr="00460426" w:rsidRDefault="00D72A15" w:rsidP="00D72A15">
            <w:pPr>
              <w:rPr>
                <w:b w:val="0"/>
                <w:bCs w:val="0"/>
                <w:sz w:val="18"/>
                <w:szCs w:val="18"/>
              </w:rPr>
            </w:pPr>
            <w:r w:rsidRPr="00460426">
              <w:rPr>
                <w:b w:val="0"/>
                <w:sz w:val="18"/>
                <w:szCs w:val="18"/>
              </w:rPr>
              <w:t>2018</w:t>
            </w:r>
          </w:p>
        </w:tc>
        <w:tc>
          <w:tcPr>
            <w:tcW w:w="2268" w:type="dxa"/>
          </w:tcPr>
          <w:p w14:paraId="0FCE7507" w14:textId="2EC7A4BE" w:rsidR="00D72A15" w:rsidRDefault="00D72A15" w:rsidP="00D72A15">
            <w:pPr>
              <w:cnfStyle w:val="000000100000" w:firstRow="0" w:lastRow="0" w:firstColumn="0" w:lastColumn="0" w:oddVBand="0" w:evenVBand="0" w:oddHBand="1" w:evenHBand="0" w:firstRowFirstColumn="0" w:firstRowLastColumn="0" w:lastRowFirstColumn="0" w:lastRowLastColumn="0"/>
              <w:rPr>
                <w:sz w:val="18"/>
                <w:szCs w:val="18"/>
              </w:rPr>
            </w:pPr>
            <w:r w:rsidRPr="001F23B8">
              <w:rPr>
                <w:sz w:val="18"/>
                <w:szCs w:val="18"/>
              </w:rPr>
              <w:t xml:space="preserve">KOREA </w:t>
            </w:r>
          </w:p>
        </w:tc>
        <w:tc>
          <w:tcPr>
            <w:tcW w:w="2410" w:type="dxa"/>
          </w:tcPr>
          <w:p w14:paraId="7E6C3F84" w14:textId="64253DC1" w:rsidR="00D72A15" w:rsidRPr="003D0AE7" w:rsidRDefault="00D72A15" w:rsidP="00D72A15">
            <w:pPr>
              <w:cnfStyle w:val="000000100000" w:firstRow="0" w:lastRow="0" w:firstColumn="0" w:lastColumn="0" w:oddVBand="0" w:evenVBand="0" w:oddHBand="1" w:evenHBand="0" w:firstRowFirstColumn="0" w:firstRowLastColumn="0" w:lastRowFirstColumn="0" w:lastRowLastColumn="0"/>
              <w:rPr>
                <w:i/>
                <w:sz w:val="18"/>
                <w:szCs w:val="18"/>
              </w:rPr>
            </w:pPr>
            <w:r w:rsidRPr="003D0AE7">
              <w:rPr>
                <w:i/>
                <w:sz w:val="18"/>
                <w:szCs w:val="18"/>
              </w:rPr>
              <w:t>KODOS1802</w:t>
            </w:r>
          </w:p>
        </w:tc>
        <w:tc>
          <w:tcPr>
            <w:tcW w:w="1701" w:type="dxa"/>
          </w:tcPr>
          <w:p w14:paraId="19CDB114" w14:textId="49B54B6F" w:rsidR="00D72A15" w:rsidRPr="00983944" w:rsidRDefault="00460426" w:rsidP="00D72A15">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w:t>
            </w:r>
          </w:p>
        </w:tc>
      </w:tr>
      <w:tr w:rsidR="00460426" w:rsidRPr="00983944" w14:paraId="0A1A5B3C" w14:textId="77777777" w:rsidTr="004958A4">
        <w:tc>
          <w:tcPr>
            <w:cnfStyle w:val="001000000000" w:firstRow="0" w:lastRow="0" w:firstColumn="1" w:lastColumn="0" w:oddVBand="0" w:evenVBand="0" w:oddHBand="0" w:evenHBand="0" w:firstRowFirstColumn="0" w:firstRowLastColumn="0" w:lastRowFirstColumn="0" w:lastRowLastColumn="0"/>
            <w:tcW w:w="1276" w:type="dxa"/>
          </w:tcPr>
          <w:p w14:paraId="50EB7F80" w14:textId="03BF04D6" w:rsidR="00D72A15" w:rsidRPr="00460426" w:rsidRDefault="00D72A15" w:rsidP="00D72A15">
            <w:pPr>
              <w:rPr>
                <w:b w:val="0"/>
                <w:bCs w:val="0"/>
                <w:sz w:val="18"/>
                <w:szCs w:val="18"/>
              </w:rPr>
            </w:pPr>
            <w:r w:rsidRPr="00460426">
              <w:rPr>
                <w:b w:val="0"/>
                <w:sz w:val="18"/>
                <w:szCs w:val="18"/>
              </w:rPr>
              <w:t>2019</w:t>
            </w:r>
          </w:p>
        </w:tc>
        <w:tc>
          <w:tcPr>
            <w:tcW w:w="2268" w:type="dxa"/>
          </w:tcPr>
          <w:p w14:paraId="758742A4" w14:textId="3C07CA17" w:rsidR="00D72A15" w:rsidRDefault="00D72A15" w:rsidP="00D72A15">
            <w:pPr>
              <w:cnfStyle w:val="000000000000" w:firstRow="0" w:lastRow="0" w:firstColumn="0" w:lastColumn="0" w:oddVBand="0" w:evenVBand="0" w:oddHBand="0" w:evenHBand="0" w:firstRowFirstColumn="0" w:firstRowLastColumn="0" w:lastRowFirstColumn="0" w:lastRowLastColumn="0"/>
              <w:rPr>
                <w:sz w:val="18"/>
                <w:szCs w:val="18"/>
              </w:rPr>
            </w:pPr>
            <w:r w:rsidRPr="001F23B8">
              <w:rPr>
                <w:sz w:val="18"/>
                <w:szCs w:val="18"/>
              </w:rPr>
              <w:t xml:space="preserve">KOREA </w:t>
            </w:r>
          </w:p>
        </w:tc>
        <w:tc>
          <w:tcPr>
            <w:tcW w:w="2410" w:type="dxa"/>
          </w:tcPr>
          <w:p w14:paraId="6114720E" w14:textId="11851687" w:rsidR="00D72A15" w:rsidRPr="003D0AE7" w:rsidRDefault="00D72A15" w:rsidP="00D72A15">
            <w:pPr>
              <w:cnfStyle w:val="000000000000" w:firstRow="0" w:lastRow="0" w:firstColumn="0" w:lastColumn="0" w:oddVBand="0" w:evenVBand="0" w:oddHBand="0" w:evenHBand="0" w:firstRowFirstColumn="0" w:firstRowLastColumn="0" w:lastRowFirstColumn="0" w:lastRowLastColumn="0"/>
              <w:rPr>
                <w:i/>
                <w:sz w:val="18"/>
                <w:szCs w:val="18"/>
              </w:rPr>
            </w:pPr>
            <w:r w:rsidRPr="003D0AE7">
              <w:rPr>
                <w:i/>
                <w:sz w:val="18"/>
                <w:szCs w:val="18"/>
              </w:rPr>
              <w:t>KODOS2019</w:t>
            </w:r>
          </w:p>
        </w:tc>
        <w:tc>
          <w:tcPr>
            <w:tcW w:w="1701" w:type="dxa"/>
          </w:tcPr>
          <w:p w14:paraId="68687340" w14:textId="0ADA02FA" w:rsidR="00D72A15" w:rsidRPr="00983944" w:rsidRDefault="00460426" w:rsidP="00D72A15">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w:t>
            </w:r>
          </w:p>
        </w:tc>
      </w:tr>
      <w:tr w:rsidR="00460426" w:rsidRPr="00983944" w14:paraId="7A6F314B" w14:textId="77777777" w:rsidTr="004958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4" w:space="0" w:color="auto"/>
            </w:tcBorders>
          </w:tcPr>
          <w:p w14:paraId="34267784" w14:textId="727EB735" w:rsidR="00460426" w:rsidRPr="00460426" w:rsidRDefault="00460426" w:rsidP="00D72A15">
            <w:pPr>
              <w:rPr>
                <w:sz w:val="18"/>
                <w:szCs w:val="18"/>
              </w:rPr>
            </w:pPr>
            <w:r w:rsidRPr="00460426">
              <w:rPr>
                <w:sz w:val="18"/>
                <w:szCs w:val="18"/>
              </w:rPr>
              <w:t>TOTAL</w:t>
            </w:r>
          </w:p>
        </w:tc>
        <w:tc>
          <w:tcPr>
            <w:tcW w:w="2268" w:type="dxa"/>
            <w:tcBorders>
              <w:bottom w:val="single" w:sz="4" w:space="0" w:color="auto"/>
            </w:tcBorders>
          </w:tcPr>
          <w:p w14:paraId="42C3D021" w14:textId="4F8ED97E" w:rsidR="00460426" w:rsidRPr="00460426" w:rsidRDefault="00460426" w:rsidP="00D72A15">
            <w:pPr>
              <w:cnfStyle w:val="000000100000" w:firstRow="0" w:lastRow="0" w:firstColumn="0" w:lastColumn="0" w:oddVBand="0" w:evenVBand="0" w:oddHBand="1" w:evenHBand="0" w:firstRowFirstColumn="0" w:firstRowLastColumn="0" w:lastRowFirstColumn="0" w:lastRowLastColumn="0"/>
              <w:rPr>
                <w:b/>
                <w:sz w:val="18"/>
                <w:szCs w:val="18"/>
              </w:rPr>
            </w:pPr>
            <w:r w:rsidRPr="00460426">
              <w:rPr>
                <w:b/>
                <w:sz w:val="18"/>
                <w:szCs w:val="18"/>
              </w:rPr>
              <w:t>10</w:t>
            </w:r>
          </w:p>
        </w:tc>
        <w:tc>
          <w:tcPr>
            <w:tcW w:w="2410" w:type="dxa"/>
            <w:tcBorders>
              <w:bottom w:val="single" w:sz="4" w:space="0" w:color="auto"/>
            </w:tcBorders>
          </w:tcPr>
          <w:p w14:paraId="6D145F46" w14:textId="7C0BDD43" w:rsidR="00460426" w:rsidRPr="00460426" w:rsidRDefault="00460426" w:rsidP="00D72A15">
            <w:pPr>
              <w:cnfStyle w:val="000000100000" w:firstRow="0" w:lastRow="0" w:firstColumn="0" w:lastColumn="0" w:oddVBand="0" w:evenVBand="0" w:oddHBand="1" w:evenHBand="0" w:firstRowFirstColumn="0" w:firstRowLastColumn="0" w:lastRowFirstColumn="0" w:lastRowLastColumn="0"/>
              <w:rPr>
                <w:b/>
                <w:sz w:val="18"/>
                <w:szCs w:val="18"/>
              </w:rPr>
            </w:pPr>
            <w:r w:rsidRPr="00460426">
              <w:rPr>
                <w:b/>
                <w:sz w:val="18"/>
                <w:szCs w:val="18"/>
              </w:rPr>
              <w:t>13</w:t>
            </w:r>
          </w:p>
        </w:tc>
        <w:tc>
          <w:tcPr>
            <w:tcW w:w="1701" w:type="dxa"/>
            <w:tcBorders>
              <w:bottom w:val="single" w:sz="4" w:space="0" w:color="auto"/>
            </w:tcBorders>
          </w:tcPr>
          <w:p w14:paraId="4197DFBD" w14:textId="0254152C" w:rsidR="00460426" w:rsidRPr="00460426" w:rsidRDefault="00460426" w:rsidP="00D72A15">
            <w:pPr>
              <w:cnfStyle w:val="000000100000" w:firstRow="0" w:lastRow="0" w:firstColumn="0" w:lastColumn="0" w:oddVBand="0" w:evenVBand="0" w:oddHBand="1" w:evenHBand="0" w:firstRowFirstColumn="0" w:firstRowLastColumn="0" w:lastRowFirstColumn="0" w:lastRowLastColumn="0"/>
              <w:rPr>
                <w:b/>
                <w:sz w:val="18"/>
                <w:szCs w:val="18"/>
              </w:rPr>
            </w:pPr>
            <w:r w:rsidRPr="00460426">
              <w:rPr>
                <w:b/>
                <w:sz w:val="18"/>
                <w:szCs w:val="18"/>
              </w:rPr>
              <w:t>24</w:t>
            </w:r>
          </w:p>
        </w:tc>
      </w:tr>
    </w:tbl>
    <w:p w14:paraId="5ADF8642" w14:textId="2F0AC7F7" w:rsidR="00D72A15" w:rsidRDefault="00D72A15" w:rsidP="00D75857">
      <w:pPr>
        <w:keepNext/>
        <w:rPr>
          <w:rFonts w:cs="Arial"/>
          <w:b/>
        </w:rPr>
      </w:pPr>
    </w:p>
    <w:p w14:paraId="45CC3749" w14:textId="77777777" w:rsidR="00D75857" w:rsidRPr="0069273C" w:rsidRDefault="00D75857" w:rsidP="00D75857">
      <w:pPr>
        <w:rPr>
          <w:b/>
          <w:i/>
          <w:iCs/>
        </w:rPr>
      </w:pPr>
      <w:r w:rsidRPr="0069273C">
        <w:rPr>
          <w:i/>
          <w:iCs/>
        </w:rPr>
        <w:t>OBIS, GBIF and literature: cruises and temporal coverage</w:t>
      </w:r>
    </w:p>
    <w:p w14:paraId="4671C9C7" w14:textId="77777777" w:rsidR="00D75857" w:rsidRPr="00404352" w:rsidRDefault="00D75857" w:rsidP="00D75857"/>
    <w:p w14:paraId="1656C477" w14:textId="2E9FED00" w:rsidR="00D75857" w:rsidRPr="00404352" w:rsidRDefault="00D75857" w:rsidP="00D75857">
      <w:pPr>
        <w:rPr>
          <w:rFonts w:cs="Arial"/>
          <w:szCs w:val="22"/>
        </w:rPr>
      </w:pPr>
      <w:r w:rsidRPr="00404352">
        <w:rPr>
          <w:rFonts w:cs="Arial"/>
          <w:szCs w:val="22"/>
        </w:rPr>
        <w:t xml:space="preserve">Data were available </w:t>
      </w:r>
      <w:r w:rsidRPr="007D2C4D">
        <w:rPr>
          <w:rFonts w:cs="Arial"/>
          <w:szCs w:val="22"/>
        </w:rPr>
        <w:t xml:space="preserve">from </w:t>
      </w:r>
      <w:r w:rsidR="00774AFA">
        <w:rPr>
          <w:rFonts w:cs="Arial"/>
          <w:szCs w:val="22"/>
        </w:rPr>
        <w:t xml:space="preserve">over </w:t>
      </w:r>
      <w:r w:rsidR="00774AFA" w:rsidRPr="003B10BE">
        <w:rPr>
          <w:rFonts w:cs="Arial"/>
          <w:szCs w:val="22"/>
        </w:rPr>
        <w:t>50</w:t>
      </w:r>
      <w:r w:rsidRPr="007D2C4D">
        <w:rPr>
          <w:rFonts w:cs="Arial"/>
          <w:szCs w:val="22"/>
        </w:rPr>
        <w:t xml:space="preserve"> cruises </w:t>
      </w:r>
      <w:r w:rsidRPr="00404352">
        <w:rPr>
          <w:rFonts w:cs="Arial"/>
          <w:szCs w:val="22"/>
        </w:rPr>
        <w:t>in literature</w:t>
      </w:r>
      <w:r>
        <w:rPr>
          <w:rStyle w:val="FootnoteReference"/>
          <w:rFonts w:cs="Arial"/>
          <w:szCs w:val="22"/>
        </w:rPr>
        <w:footnoteReference w:id="37"/>
      </w:r>
      <w:r>
        <w:rPr>
          <w:rFonts w:cs="Arial"/>
          <w:szCs w:val="22"/>
        </w:rPr>
        <w:t xml:space="preserve">, spanning 1959- 2019, mostly </w:t>
      </w:r>
      <w:r w:rsidRPr="00404352">
        <w:rPr>
          <w:rFonts w:cs="Arial"/>
          <w:szCs w:val="22"/>
        </w:rPr>
        <w:t>from the past 2 decades (</w:t>
      </w:r>
      <w:r w:rsidR="00331085">
        <w:rPr>
          <w:rFonts w:cs="Arial"/>
          <w:szCs w:val="22"/>
        </w:rPr>
        <w:t>Fig. 6</w:t>
      </w:r>
      <w:r w:rsidRPr="00404352">
        <w:rPr>
          <w:rFonts w:cs="Arial"/>
          <w:szCs w:val="22"/>
        </w:rPr>
        <w:t xml:space="preserve">). For OBIS, records were published from </w:t>
      </w:r>
      <w:r w:rsidRPr="00404352">
        <w:rPr>
          <w:rFonts w:cs="Arial"/>
          <w:szCs w:val="22"/>
          <w:lang w:val="en-US"/>
        </w:rPr>
        <w:t xml:space="preserve">20 cruises (1875-2018), </w:t>
      </w:r>
      <w:r>
        <w:rPr>
          <w:rFonts w:cs="Arial"/>
          <w:szCs w:val="22"/>
          <w:lang w:val="en-US"/>
        </w:rPr>
        <w:t xml:space="preserve">and </w:t>
      </w:r>
      <w:r w:rsidRPr="00404352">
        <w:rPr>
          <w:rFonts w:cs="Arial"/>
          <w:szCs w:val="22"/>
        </w:rPr>
        <w:t>GBIF, 25 cruises</w:t>
      </w:r>
      <w:r>
        <w:rPr>
          <w:rFonts w:cs="Arial"/>
          <w:szCs w:val="22"/>
        </w:rPr>
        <w:t xml:space="preserve">, also spanning </w:t>
      </w:r>
      <w:r w:rsidRPr="00404352">
        <w:rPr>
          <w:rFonts w:cs="Arial"/>
          <w:szCs w:val="22"/>
        </w:rPr>
        <w:t>1875- 2018. The historical records were from museum specimen records</w:t>
      </w:r>
      <w:r>
        <w:rPr>
          <w:rFonts w:cs="Arial"/>
          <w:szCs w:val="22"/>
        </w:rPr>
        <w:t>, mainly from the Challenger expedition</w:t>
      </w:r>
      <w:r w:rsidRPr="00404352">
        <w:rPr>
          <w:rFonts w:cs="Arial"/>
          <w:szCs w:val="22"/>
        </w:rPr>
        <w:t xml:space="preserve"> (</w:t>
      </w:r>
      <w:hyperlink w:anchor="_Supplementary_Data_File_2" w:history="1">
        <w:r w:rsidR="008C48F7" w:rsidRPr="008C48F7">
          <w:rPr>
            <w:rStyle w:val="Hyperlink"/>
            <w:rFonts w:cs="Arial"/>
            <w:szCs w:val="22"/>
          </w:rPr>
          <w:t>see SDF 2</w:t>
        </w:r>
      </w:hyperlink>
      <w:r w:rsidR="008C48F7">
        <w:rPr>
          <w:rFonts w:cs="Arial"/>
          <w:szCs w:val="22"/>
        </w:rPr>
        <w:t xml:space="preserve">; </w:t>
      </w:r>
      <w:hyperlink w:anchor="_Supplementary_Data_File_7" w:history="1">
        <w:r w:rsidR="008C48F7" w:rsidRPr="008C48F7">
          <w:rPr>
            <w:rStyle w:val="Hyperlink"/>
            <w:rFonts w:cs="Arial"/>
            <w:szCs w:val="22"/>
          </w:rPr>
          <w:t>SDF 3</w:t>
        </w:r>
      </w:hyperlink>
      <w:r w:rsidRPr="00404352">
        <w:rPr>
          <w:rFonts w:cs="Arial"/>
          <w:szCs w:val="22"/>
        </w:rPr>
        <w:t xml:space="preserve">). Many records were evident from 1980 and 1984, </w:t>
      </w:r>
      <w:r>
        <w:rPr>
          <w:rFonts w:cs="Arial"/>
          <w:szCs w:val="22"/>
        </w:rPr>
        <w:t xml:space="preserve">and </w:t>
      </w:r>
      <w:r w:rsidRPr="00404352">
        <w:rPr>
          <w:rFonts w:cs="Arial"/>
          <w:szCs w:val="22"/>
        </w:rPr>
        <w:t xml:space="preserve">a large number </w:t>
      </w:r>
      <w:r>
        <w:rPr>
          <w:rFonts w:cs="Arial"/>
          <w:szCs w:val="22"/>
        </w:rPr>
        <w:t xml:space="preserve">from </w:t>
      </w:r>
      <w:r w:rsidRPr="00404352">
        <w:rPr>
          <w:rFonts w:cs="Arial"/>
          <w:szCs w:val="22"/>
        </w:rPr>
        <w:t>2</w:t>
      </w:r>
      <w:r>
        <w:rPr>
          <w:rFonts w:cs="Arial"/>
          <w:szCs w:val="22"/>
        </w:rPr>
        <w:t>004 in OBIS (</w:t>
      </w:r>
      <w:r w:rsidR="006E61A1">
        <w:rPr>
          <w:rFonts w:cs="Arial"/>
          <w:szCs w:val="22"/>
        </w:rPr>
        <w:t xml:space="preserve">Fig 6; </w:t>
      </w:r>
      <w:hyperlink w:anchor="_Records_in_common" w:history="1">
        <w:r w:rsidRPr="003D32AE">
          <w:rPr>
            <w:rStyle w:val="Hyperlink"/>
            <w:rFonts w:cs="Arial"/>
            <w:szCs w:val="22"/>
          </w:rPr>
          <w:t>see section 3.3.1</w:t>
        </w:r>
      </w:hyperlink>
      <w:r>
        <w:rPr>
          <w:rFonts w:cs="Arial"/>
          <w:szCs w:val="22"/>
        </w:rPr>
        <w:t xml:space="preserve">), but </w:t>
      </w:r>
      <w:r w:rsidRPr="00404352">
        <w:rPr>
          <w:rFonts w:cs="Arial"/>
          <w:szCs w:val="22"/>
        </w:rPr>
        <w:t>majority of records for both databases were from the last decade (</w:t>
      </w:r>
      <w:r w:rsidR="00D63997">
        <w:rPr>
          <w:rFonts w:cs="Arial"/>
          <w:szCs w:val="22"/>
        </w:rPr>
        <w:t xml:space="preserve">S </w:t>
      </w:r>
      <w:r w:rsidR="00331085">
        <w:rPr>
          <w:rFonts w:cs="Arial"/>
          <w:color w:val="000000" w:themeColor="text1"/>
          <w:szCs w:val="22"/>
        </w:rPr>
        <w:t xml:space="preserve">Fig. </w:t>
      </w:r>
      <w:r w:rsidR="004643A4">
        <w:rPr>
          <w:rFonts w:cs="Arial"/>
          <w:color w:val="000000" w:themeColor="text1"/>
          <w:szCs w:val="22"/>
        </w:rPr>
        <w:t>2</w:t>
      </w:r>
      <w:r w:rsidR="00331085">
        <w:rPr>
          <w:rFonts w:cs="Arial"/>
          <w:color w:val="000000" w:themeColor="text1"/>
          <w:szCs w:val="22"/>
        </w:rPr>
        <w:t>).</w:t>
      </w:r>
      <w:r w:rsidR="00404D09">
        <w:rPr>
          <w:rFonts w:cs="Arial"/>
          <w:color w:val="000000" w:themeColor="text1"/>
          <w:szCs w:val="22"/>
        </w:rPr>
        <w:t xml:space="preserve"> The most recent records, 2018 on, were only available in the literature </w:t>
      </w:r>
      <w:r w:rsidR="006E61A1">
        <w:rPr>
          <w:rFonts w:cs="Arial"/>
          <w:color w:val="000000" w:themeColor="text1"/>
          <w:szCs w:val="22"/>
        </w:rPr>
        <w:t xml:space="preserve">and not in any of the databases </w:t>
      </w:r>
      <w:r w:rsidR="00404D09">
        <w:rPr>
          <w:rFonts w:cs="Arial"/>
          <w:color w:val="000000" w:themeColor="text1"/>
          <w:szCs w:val="22"/>
        </w:rPr>
        <w:t xml:space="preserve">(Fig. 6). </w:t>
      </w:r>
    </w:p>
    <w:p w14:paraId="57B0CBF0" w14:textId="2155D449" w:rsidR="00D912A1" w:rsidRDefault="00D912A1" w:rsidP="00067929">
      <w:pPr>
        <w:rPr>
          <w:rFonts w:cs="Arial"/>
          <w:color w:val="000000" w:themeColor="text1"/>
          <w:szCs w:val="22"/>
        </w:rPr>
      </w:pPr>
    </w:p>
    <w:p w14:paraId="5371518F" w14:textId="6AD5401F" w:rsidR="00FE1798" w:rsidRDefault="005F1020" w:rsidP="00067929">
      <w:pPr>
        <w:rPr>
          <w:rFonts w:cs="Arial"/>
          <w:color w:val="000000" w:themeColor="text1"/>
          <w:szCs w:val="22"/>
        </w:rPr>
      </w:pPr>
      <w:r>
        <w:rPr>
          <w:rFonts w:cs="Arial"/>
          <w:noProof/>
          <w:color w:val="000000" w:themeColor="text1"/>
          <w:szCs w:val="22"/>
          <w:lang w:eastAsia="en-GB"/>
        </w:rPr>
        <w:lastRenderedPageBreak/>
        <w:drawing>
          <wp:inline distT="0" distB="0" distL="0" distR="0" wp14:anchorId="1209CBC4" wp14:editId="24AA5254">
            <wp:extent cx="5325533" cy="442396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CZ_recs_by_year_2022-04-11.png"/>
                    <pic:cNvPicPr/>
                  </pic:nvPicPr>
                  <pic:blipFill>
                    <a:blip r:embed="rId34">
                      <a:extLst>
                        <a:ext uri="{28A0092B-C50C-407E-A947-70E740481C1C}">
                          <a14:useLocalDpi xmlns:a14="http://schemas.microsoft.com/office/drawing/2010/main" val="0"/>
                        </a:ext>
                      </a:extLst>
                    </a:blip>
                    <a:stretch>
                      <a:fillRect/>
                    </a:stretch>
                  </pic:blipFill>
                  <pic:spPr>
                    <a:xfrm>
                      <a:off x="0" y="0"/>
                      <a:ext cx="5374666" cy="4464779"/>
                    </a:xfrm>
                    <a:prstGeom prst="rect">
                      <a:avLst/>
                    </a:prstGeom>
                  </pic:spPr>
                </pic:pic>
              </a:graphicData>
            </a:graphic>
          </wp:inline>
        </w:drawing>
      </w:r>
    </w:p>
    <w:p w14:paraId="62A7EEB1" w14:textId="693BD8B4" w:rsidR="002B1A2C" w:rsidRPr="00931257" w:rsidRDefault="00C6445F" w:rsidP="00067929">
      <w:pPr>
        <w:rPr>
          <w:rFonts w:cs="Arial"/>
          <w:sz w:val="20"/>
          <w:szCs w:val="22"/>
        </w:rPr>
      </w:pPr>
      <w:r w:rsidRPr="00931257">
        <w:rPr>
          <w:rFonts w:cs="Arial"/>
          <w:color w:val="000000" w:themeColor="text1"/>
          <w:sz w:val="20"/>
          <w:szCs w:val="22"/>
        </w:rPr>
        <w:t>Fig</w:t>
      </w:r>
      <w:r w:rsidR="00D912A1" w:rsidRPr="00931257">
        <w:rPr>
          <w:rFonts w:cs="Arial"/>
          <w:color w:val="000000" w:themeColor="text1"/>
          <w:sz w:val="20"/>
          <w:szCs w:val="22"/>
        </w:rPr>
        <w:t xml:space="preserve">. 6 Temporal coverage of sampling in the Clarion-Clipperton Zone. </w:t>
      </w:r>
      <w:r w:rsidRPr="00931257">
        <w:rPr>
          <w:rFonts w:cs="Arial"/>
          <w:color w:val="000000" w:themeColor="text1"/>
          <w:sz w:val="20"/>
          <w:szCs w:val="22"/>
        </w:rPr>
        <w:t>Record by year of sampling for</w:t>
      </w:r>
      <w:r w:rsidR="00D912A1" w:rsidRPr="00931257">
        <w:rPr>
          <w:rFonts w:cs="Arial"/>
          <w:color w:val="000000" w:themeColor="text1"/>
          <w:sz w:val="20"/>
          <w:szCs w:val="22"/>
        </w:rPr>
        <w:t xml:space="preserve"> </w:t>
      </w:r>
      <w:r w:rsidR="00FE1798" w:rsidRPr="00931257">
        <w:rPr>
          <w:rFonts w:cs="Arial"/>
          <w:color w:val="000000" w:themeColor="text1"/>
          <w:sz w:val="20"/>
          <w:szCs w:val="22"/>
        </w:rPr>
        <w:t>all data sources</w:t>
      </w:r>
      <w:r w:rsidR="00122E3E" w:rsidRPr="00931257">
        <w:rPr>
          <w:rFonts w:cs="Arial"/>
          <w:color w:val="000000" w:themeColor="text1"/>
          <w:sz w:val="20"/>
          <w:szCs w:val="22"/>
        </w:rPr>
        <w:t>.</w:t>
      </w:r>
      <w:r w:rsidR="00FE1798" w:rsidRPr="00931257">
        <w:rPr>
          <w:rFonts w:cs="Arial"/>
          <w:color w:val="000000" w:themeColor="text1"/>
          <w:sz w:val="20"/>
          <w:szCs w:val="22"/>
        </w:rPr>
        <w:t xml:space="preserve"> </w:t>
      </w:r>
      <w:r w:rsidR="00741C87" w:rsidRPr="00931257">
        <w:rPr>
          <w:rFonts w:cs="Arial"/>
          <w:sz w:val="20"/>
          <w:szCs w:val="22"/>
        </w:rPr>
        <w:t xml:space="preserve">For literature, records span </w:t>
      </w:r>
      <w:r w:rsidR="006E61A1">
        <w:rPr>
          <w:rFonts w:cs="Arial"/>
          <w:sz w:val="20"/>
          <w:szCs w:val="22"/>
        </w:rPr>
        <w:t xml:space="preserve">the years </w:t>
      </w:r>
      <w:r w:rsidR="00122E3E" w:rsidRPr="00931257">
        <w:rPr>
          <w:rFonts w:cs="Arial"/>
          <w:sz w:val="20"/>
          <w:szCs w:val="22"/>
        </w:rPr>
        <w:t>1875-2022</w:t>
      </w:r>
      <w:r w:rsidR="00741C87" w:rsidRPr="00931257">
        <w:rPr>
          <w:rFonts w:cs="Arial"/>
          <w:sz w:val="20"/>
          <w:szCs w:val="22"/>
        </w:rPr>
        <w:t xml:space="preserve">, </w:t>
      </w:r>
      <w:r w:rsidR="00122E3E" w:rsidRPr="00931257">
        <w:rPr>
          <w:rFonts w:cs="Arial"/>
          <w:sz w:val="20"/>
          <w:szCs w:val="22"/>
        </w:rPr>
        <w:t xml:space="preserve">DeepData, 2004-2019, </w:t>
      </w:r>
      <w:r w:rsidR="00741C87" w:rsidRPr="00931257">
        <w:rPr>
          <w:rFonts w:cs="Arial"/>
          <w:sz w:val="20"/>
          <w:szCs w:val="22"/>
        </w:rPr>
        <w:t>and OBIS and GBIF, 1875-2018 (earlier records not shown to optimise display).</w:t>
      </w:r>
    </w:p>
    <w:p w14:paraId="00141BE7" w14:textId="77777777" w:rsidR="0069273C" w:rsidRPr="007310BB" w:rsidRDefault="0069273C" w:rsidP="00067929">
      <w:pPr>
        <w:rPr>
          <w:rFonts w:cs="Arial"/>
          <w:szCs w:val="22"/>
        </w:rPr>
      </w:pPr>
    </w:p>
    <w:p w14:paraId="66456E32" w14:textId="08F69108" w:rsidR="004037CE" w:rsidRPr="00F44037" w:rsidRDefault="004037CE" w:rsidP="00067929">
      <w:pPr>
        <w:rPr>
          <w:rFonts w:cs="Arial"/>
        </w:rPr>
      </w:pPr>
    </w:p>
    <w:p w14:paraId="0A655C27" w14:textId="5E6F6822" w:rsidR="00067929" w:rsidRPr="00F44037" w:rsidRDefault="007C2CE1" w:rsidP="006C1CB1">
      <w:pPr>
        <w:pStyle w:val="Heading3"/>
      </w:pPr>
      <w:bookmarkStart w:id="81" w:name="_Toc101879408"/>
      <w:r>
        <w:t>Summary of spatial coverage of the data sources</w:t>
      </w:r>
      <w:bookmarkEnd w:id="81"/>
    </w:p>
    <w:p w14:paraId="6D8CF2B2" w14:textId="77777777" w:rsidR="00067929" w:rsidRPr="00F44037" w:rsidRDefault="00067929" w:rsidP="006C1CB1">
      <w:pPr>
        <w:keepNext/>
        <w:rPr>
          <w:rFonts w:cs="Arial"/>
        </w:rPr>
      </w:pPr>
    </w:p>
    <w:p w14:paraId="53478F26" w14:textId="37F56801" w:rsidR="00067929" w:rsidRPr="0069273C" w:rsidRDefault="00067929" w:rsidP="006C1CB1">
      <w:pPr>
        <w:keepNext/>
        <w:rPr>
          <w:b/>
          <w:i/>
          <w:iCs/>
        </w:rPr>
      </w:pPr>
      <w:r w:rsidRPr="0069273C">
        <w:rPr>
          <w:i/>
          <w:iCs/>
        </w:rPr>
        <w:t>DeepData</w:t>
      </w:r>
      <w:r w:rsidR="001521C5" w:rsidRPr="0069273C">
        <w:rPr>
          <w:i/>
          <w:iCs/>
        </w:rPr>
        <w:t xml:space="preserve">: </w:t>
      </w:r>
      <w:r w:rsidR="001C35B3">
        <w:rPr>
          <w:rFonts w:cs="Arial"/>
          <w:szCs w:val="22"/>
        </w:rPr>
        <w:t xml:space="preserve">Records by Contractor and </w:t>
      </w:r>
      <w:r w:rsidR="00053976">
        <w:rPr>
          <w:rFonts w:cs="Arial"/>
          <w:szCs w:val="22"/>
        </w:rPr>
        <w:t>contract area</w:t>
      </w:r>
    </w:p>
    <w:p w14:paraId="7D8A3476" w14:textId="77777777" w:rsidR="007C2CE1" w:rsidRPr="007C2CE1" w:rsidRDefault="007C2CE1" w:rsidP="007C2CE1"/>
    <w:p w14:paraId="33F47D8A" w14:textId="2879938F" w:rsidR="00177551" w:rsidRPr="00404352" w:rsidRDefault="00053976" w:rsidP="00067929">
      <w:pPr>
        <w:rPr>
          <w:rFonts w:cs="Arial"/>
          <w:szCs w:val="22"/>
        </w:rPr>
      </w:pPr>
      <w:r>
        <w:rPr>
          <w:rFonts w:cs="Arial"/>
          <w:szCs w:val="22"/>
        </w:rPr>
        <w:t>Records on DeepData are primarily published by Contra</w:t>
      </w:r>
      <w:r w:rsidR="00D77547">
        <w:rPr>
          <w:rFonts w:cs="Arial"/>
          <w:szCs w:val="22"/>
        </w:rPr>
        <w:t>c</w:t>
      </w:r>
      <w:r>
        <w:rPr>
          <w:rFonts w:cs="Arial"/>
          <w:szCs w:val="22"/>
        </w:rPr>
        <w:t>tor. However</w:t>
      </w:r>
      <w:r w:rsidR="00122E3E">
        <w:rPr>
          <w:rFonts w:cs="Arial"/>
          <w:szCs w:val="22"/>
        </w:rPr>
        <w:t>,</w:t>
      </w:r>
      <w:r>
        <w:rPr>
          <w:rFonts w:cs="Arial"/>
          <w:szCs w:val="22"/>
        </w:rPr>
        <w:t xml:space="preserve"> Contractor and contract area</w:t>
      </w:r>
      <w:r w:rsidR="00535072">
        <w:rPr>
          <w:rFonts w:cs="Arial"/>
          <w:szCs w:val="22"/>
        </w:rPr>
        <w:t xml:space="preserve"> </w:t>
      </w:r>
      <w:r w:rsidR="00122E3E">
        <w:rPr>
          <w:rFonts w:cs="Arial"/>
          <w:szCs w:val="22"/>
        </w:rPr>
        <w:t xml:space="preserve">are not always equivalent in the database </w:t>
      </w:r>
      <w:r w:rsidR="00535072">
        <w:rPr>
          <w:rFonts w:cs="Arial"/>
          <w:szCs w:val="22"/>
        </w:rPr>
        <w:t>(</w:t>
      </w:r>
      <w:hyperlink w:anchor="_Diversity_and_distribution/Communit" w:history="1">
        <w:r w:rsidR="00535072" w:rsidRPr="006E61A1">
          <w:rPr>
            <w:rStyle w:val="Hyperlink"/>
            <w:rFonts w:cs="Arial"/>
            <w:szCs w:val="22"/>
          </w:rPr>
          <w:t xml:space="preserve">see </w:t>
        </w:r>
        <w:r w:rsidR="006E61A1" w:rsidRPr="006E61A1">
          <w:rPr>
            <w:rStyle w:val="Hyperlink"/>
            <w:rFonts w:cs="Arial"/>
            <w:szCs w:val="22"/>
          </w:rPr>
          <w:t xml:space="preserve">section </w:t>
        </w:r>
        <w:r w:rsidR="00535072" w:rsidRPr="006E61A1">
          <w:rPr>
            <w:rStyle w:val="Hyperlink"/>
            <w:rFonts w:cs="Arial"/>
            <w:szCs w:val="22"/>
          </w:rPr>
          <w:t>2.3.3</w:t>
        </w:r>
      </w:hyperlink>
      <w:r w:rsidR="00535072">
        <w:rPr>
          <w:rFonts w:cs="Arial"/>
          <w:szCs w:val="22"/>
        </w:rPr>
        <w:t>)</w:t>
      </w:r>
      <w:r w:rsidR="00A97B90">
        <w:rPr>
          <w:rFonts w:cs="Arial"/>
          <w:szCs w:val="22"/>
        </w:rPr>
        <w:t>. Here</w:t>
      </w:r>
      <w:r w:rsidR="00122E3E">
        <w:rPr>
          <w:rFonts w:cs="Arial"/>
          <w:szCs w:val="22"/>
        </w:rPr>
        <w:t xml:space="preserve"> therefore</w:t>
      </w:r>
      <w:r w:rsidR="00A97B90">
        <w:rPr>
          <w:rFonts w:cs="Arial"/>
          <w:szCs w:val="22"/>
        </w:rPr>
        <w:t xml:space="preserve"> datasets by Contractor and contract area </w:t>
      </w:r>
      <w:r w:rsidR="00122E3E">
        <w:rPr>
          <w:rFonts w:cs="Arial"/>
          <w:szCs w:val="22"/>
        </w:rPr>
        <w:t>have been</w:t>
      </w:r>
      <w:r w:rsidR="003275E9">
        <w:rPr>
          <w:rFonts w:cs="Arial"/>
          <w:szCs w:val="22"/>
        </w:rPr>
        <w:t xml:space="preserve"> </w:t>
      </w:r>
      <w:r w:rsidR="00A97B90">
        <w:rPr>
          <w:rFonts w:cs="Arial"/>
          <w:szCs w:val="22"/>
        </w:rPr>
        <w:t>separately assessed</w:t>
      </w:r>
      <w:r w:rsidR="00950993">
        <w:rPr>
          <w:rFonts w:cs="Arial"/>
          <w:szCs w:val="22"/>
        </w:rPr>
        <w:t>.</w:t>
      </w:r>
      <w:r>
        <w:rPr>
          <w:rFonts w:cs="Arial"/>
          <w:szCs w:val="22"/>
        </w:rPr>
        <w:t xml:space="preserve"> </w:t>
      </w:r>
      <w:r w:rsidR="004037CE" w:rsidRPr="00404352">
        <w:rPr>
          <w:rFonts w:cs="Arial"/>
          <w:szCs w:val="22"/>
        </w:rPr>
        <w:t xml:space="preserve">Records from </w:t>
      </w:r>
      <w:r w:rsidR="00067929" w:rsidRPr="00404352">
        <w:rPr>
          <w:rFonts w:cs="Arial"/>
          <w:szCs w:val="22"/>
        </w:rPr>
        <w:t xml:space="preserve">10 </w:t>
      </w:r>
      <w:r w:rsidR="001B5AE9" w:rsidRPr="00404352">
        <w:rPr>
          <w:rFonts w:cs="Arial"/>
          <w:szCs w:val="22"/>
        </w:rPr>
        <w:t>Contractors</w:t>
      </w:r>
      <w:r w:rsidR="00067929" w:rsidRPr="00404352">
        <w:rPr>
          <w:rFonts w:cs="Arial"/>
          <w:szCs w:val="22"/>
        </w:rPr>
        <w:t xml:space="preserve"> </w:t>
      </w:r>
      <w:r w:rsidR="00165F36" w:rsidRPr="00404352">
        <w:rPr>
          <w:rFonts w:cs="Arial"/>
          <w:szCs w:val="22"/>
        </w:rPr>
        <w:t xml:space="preserve">were published on DeepData </w:t>
      </w:r>
      <w:r w:rsidR="00067929" w:rsidRPr="00404352">
        <w:rPr>
          <w:rFonts w:cs="Arial"/>
          <w:szCs w:val="22"/>
        </w:rPr>
        <w:t>at the point of download (12</w:t>
      </w:r>
      <w:r w:rsidR="00067929" w:rsidRPr="00404352">
        <w:rPr>
          <w:rFonts w:cs="Arial"/>
          <w:szCs w:val="22"/>
          <w:vertAlign w:val="superscript"/>
        </w:rPr>
        <w:t>th</w:t>
      </w:r>
      <w:r w:rsidR="00067929" w:rsidRPr="00404352">
        <w:rPr>
          <w:rFonts w:cs="Arial"/>
          <w:szCs w:val="22"/>
        </w:rPr>
        <w:t xml:space="preserve"> July</w:t>
      </w:r>
      <w:r w:rsidR="004037CE" w:rsidRPr="00404352">
        <w:rPr>
          <w:rFonts w:cs="Arial"/>
          <w:szCs w:val="22"/>
        </w:rPr>
        <w:t xml:space="preserve"> 2021</w:t>
      </w:r>
      <w:r w:rsidR="00067929" w:rsidRPr="00404352">
        <w:rPr>
          <w:rFonts w:cs="Arial"/>
          <w:szCs w:val="22"/>
        </w:rPr>
        <w:t xml:space="preserve">): BGR (Germany), COMRA (China), DORD (Japan), KOREA (Government of the Republic of Korea), GSR (Belgium), IFREMER (France), </w:t>
      </w:r>
      <w:r w:rsidR="002759F2">
        <w:rPr>
          <w:rFonts w:cs="Arial"/>
          <w:szCs w:val="22"/>
        </w:rPr>
        <w:t xml:space="preserve">IOM </w:t>
      </w:r>
      <w:r w:rsidR="00067929" w:rsidRPr="00404352">
        <w:rPr>
          <w:rFonts w:cs="Arial"/>
          <w:szCs w:val="22"/>
        </w:rPr>
        <w:t xml:space="preserve">Interoceanmetal </w:t>
      </w:r>
      <w:r w:rsidR="00E34C09" w:rsidRPr="00404352">
        <w:rPr>
          <w:rFonts w:cs="Arial"/>
          <w:szCs w:val="22"/>
        </w:rPr>
        <w:t>Joint Organisation</w:t>
      </w:r>
      <w:r w:rsidR="00067929" w:rsidRPr="00404352">
        <w:rPr>
          <w:rFonts w:cs="Arial"/>
          <w:szCs w:val="22"/>
        </w:rPr>
        <w:t xml:space="preserve">, OMS (Singapore), UKSRL UK Seabed Resources Limited (United Kingdom), and YUZ </w:t>
      </w:r>
      <w:r w:rsidR="00E34C09" w:rsidRPr="00404352">
        <w:rPr>
          <w:rFonts w:cs="Arial"/>
          <w:szCs w:val="22"/>
        </w:rPr>
        <w:t xml:space="preserve">JSC </w:t>
      </w:r>
      <w:r w:rsidR="00067929" w:rsidRPr="00404352">
        <w:rPr>
          <w:rFonts w:cs="Arial"/>
          <w:szCs w:val="22"/>
        </w:rPr>
        <w:t>Yuzhmorgeologiya (Russian Federation) (</w:t>
      </w:r>
      <w:r w:rsidR="00331085">
        <w:rPr>
          <w:rFonts w:cs="Arial"/>
          <w:color w:val="000000" w:themeColor="text1"/>
          <w:szCs w:val="22"/>
        </w:rPr>
        <w:t>Fig. 7).</w:t>
      </w:r>
      <w:r w:rsidR="00067929" w:rsidRPr="00331085">
        <w:rPr>
          <w:rFonts w:cs="Arial"/>
          <w:color w:val="000000" w:themeColor="text1"/>
          <w:szCs w:val="22"/>
        </w:rPr>
        <w:t xml:space="preserve"> </w:t>
      </w:r>
      <w:r w:rsidR="006E59DB" w:rsidRPr="00F9177D">
        <w:rPr>
          <w:rFonts w:cs="Arial"/>
          <w:szCs w:val="22"/>
        </w:rPr>
        <w:t>There are 17 CCZ-based Contractors</w:t>
      </w:r>
      <w:r w:rsidR="006E59DB">
        <w:rPr>
          <w:rFonts w:cs="Arial"/>
          <w:szCs w:val="22"/>
        </w:rPr>
        <w:t xml:space="preserve"> in total, but</w:t>
      </w:r>
      <w:r w:rsidR="006E59DB" w:rsidRPr="00F9177D">
        <w:rPr>
          <w:rFonts w:cs="Arial"/>
          <w:szCs w:val="22"/>
        </w:rPr>
        <w:t xml:space="preserve"> 18 contracts</w:t>
      </w:r>
      <w:r w:rsidR="006E59DB">
        <w:rPr>
          <w:rFonts w:cs="Arial"/>
          <w:szCs w:val="22"/>
        </w:rPr>
        <w:t xml:space="preserve"> (</w:t>
      </w:r>
      <w:r w:rsidR="006E59DB" w:rsidRPr="00F9177D">
        <w:rPr>
          <w:rFonts w:cs="Arial"/>
          <w:szCs w:val="22"/>
        </w:rPr>
        <w:t>UKSRL</w:t>
      </w:r>
      <w:r w:rsidR="006E59DB">
        <w:rPr>
          <w:rFonts w:cs="Arial"/>
          <w:szCs w:val="22"/>
        </w:rPr>
        <w:t xml:space="preserve"> holds two separate contracts). There are also two</w:t>
      </w:r>
      <w:r w:rsidR="006E59DB" w:rsidRPr="00F9177D">
        <w:rPr>
          <w:rFonts w:cs="Arial"/>
          <w:szCs w:val="22"/>
        </w:rPr>
        <w:t xml:space="preserve"> </w:t>
      </w:r>
      <w:r w:rsidR="006E59DB">
        <w:rPr>
          <w:rFonts w:cs="Arial"/>
          <w:szCs w:val="22"/>
        </w:rPr>
        <w:t>C</w:t>
      </w:r>
      <w:r w:rsidR="006E59DB" w:rsidRPr="00F9177D">
        <w:rPr>
          <w:rFonts w:cs="Arial"/>
          <w:szCs w:val="22"/>
        </w:rPr>
        <w:t>ontractors with active licenses for polymetallic nodule mining, but with claims outside the CCZ (Government of India and Beijing Pioneer Hi-Tech Development Corporation BHDDC</w:t>
      </w:r>
      <w:r w:rsidR="006E59DB" w:rsidRPr="00404352">
        <w:rPr>
          <w:rStyle w:val="FootnoteReference"/>
          <w:rFonts w:cs="Arial"/>
          <w:szCs w:val="22"/>
        </w:rPr>
        <w:footnoteReference w:id="38"/>
      </w:r>
      <w:r w:rsidR="006E59DB" w:rsidRPr="00404352">
        <w:rPr>
          <w:rFonts w:cs="Arial"/>
          <w:szCs w:val="22"/>
        </w:rPr>
        <w:t>.</w:t>
      </w:r>
      <w:r w:rsidR="006E59DB" w:rsidRPr="007158AE">
        <w:t xml:space="preserve"> </w:t>
      </w:r>
      <w:r w:rsidR="00067929" w:rsidRPr="00404352">
        <w:rPr>
          <w:rFonts w:cs="Arial"/>
          <w:szCs w:val="22"/>
        </w:rPr>
        <w:t xml:space="preserve">A further </w:t>
      </w:r>
      <w:r w:rsidR="002F745C">
        <w:rPr>
          <w:rFonts w:cs="Arial"/>
          <w:szCs w:val="22"/>
        </w:rPr>
        <w:t>seven</w:t>
      </w:r>
      <w:r w:rsidR="002759F2" w:rsidRPr="00404352">
        <w:rPr>
          <w:rFonts w:cs="Arial"/>
          <w:szCs w:val="22"/>
        </w:rPr>
        <w:t xml:space="preserve"> </w:t>
      </w:r>
      <w:r w:rsidR="00067929" w:rsidRPr="00404352">
        <w:rPr>
          <w:rFonts w:cs="Arial"/>
          <w:szCs w:val="22"/>
        </w:rPr>
        <w:t xml:space="preserve">contractors have active PMN licenses in the CCZ but </w:t>
      </w:r>
      <w:r w:rsidR="004037CE" w:rsidRPr="00404352">
        <w:rPr>
          <w:rFonts w:cs="Arial"/>
          <w:szCs w:val="22"/>
        </w:rPr>
        <w:t xml:space="preserve">had </w:t>
      </w:r>
      <w:r w:rsidR="00067929" w:rsidRPr="00404352">
        <w:rPr>
          <w:rFonts w:cs="Arial"/>
          <w:szCs w:val="22"/>
        </w:rPr>
        <w:t>no data published on the database</w:t>
      </w:r>
      <w:r w:rsidR="001C35B3">
        <w:rPr>
          <w:rFonts w:cs="Arial"/>
          <w:szCs w:val="22"/>
        </w:rPr>
        <w:t xml:space="preserve"> at the time of this study</w:t>
      </w:r>
      <w:r w:rsidR="00067929" w:rsidRPr="00404352">
        <w:rPr>
          <w:rFonts w:cs="Arial"/>
          <w:szCs w:val="22"/>
        </w:rPr>
        <w:t xml:space="preserve">: </w:t>
      </w:r>
      <w:r w:rsidR="007158AE" w:rsidRPr="00404352">
        <w:rPr>
          <w:rFonts w:cs="Arial"/>
          <w:szCs w:val="22"/>
        </w:rPr>
        <w:t>TOML</w:t>
      </w:r>
      <w:r w:rsidR="00067929" w:rsidRPr="00404352">
        <w:rPr>
          <w:rFonts w:cs="Arial"/>
          <w:szCs w:val="22"/>
        </w:rPr>
        <w:t xml:space="preserve"> (Tonga), NORI (Nauru); MARAWA (Kiri</w:t>
      </w:r>
      <w:r w:rsidR="00E34C09" w:rsidRPr="00404352">
        <w:rPr>
          <w:rFonts w:cs="Arial"/>
          <w:szCs w:val="22"/>
        </w:rPr>
        <w:t xml:space="preserve">bati), CIIC (Cook Islands), </w:t>
      </w:r>
      <w:r w:rsidR="00067929" w:rsidRPr="00404352">
        <w:rPr>
          <w:rFonts w:cs="Arial"/>
          <w:szCs w:val="22"/>
        </w:rPr>
        <w:t>CMC (China)</w:t>
      </w:r>
      <w:r w:rsidR="00E34C09" w:rsidRPr="00404352">
        <w:rPr>
          <w:rFonts w:cs="Arial"/>
          <w:szCs w:val="22"/>
        </w:rPr>
        <w:t xml:space="preserve">, and a new Contractor, Blue Minerals Jamaica </w:t>
      </w:r>
      <w:proofErr w:type="spellStart"/>
      <w:r w:rsidR="00E34C09" w:rsidRPr="00404352">
        <w:rPr>
          <w:rFonts w:cs="Arial"/>
          <w:szCs w:val="22"/>
        </w:rPr>
        <w:t>Ltd</w:t>
      </w:r>
      <w:r w:rsidR="007158AE" w:rsidRPr="007158AE">
        <w:rPr>
          <w:rFonts w:cs="Arial"/>
          <w:szCs w:val="22"/>
        </w:rPr>
        <w:t>It</w:t>
      </w:r>
      <w:proofErr w:type="spellEnd"/>
      <w:r w:rsidR="007158AE" w:rsidRPr="007158AE">
        <w:rPr>
          <w:rFonts w:cs="Arial"/>
          <w:szCs w:val="22"/>
        </w:rPr>
        <w:t xml:space="preserve"> is unclear if the lack of data from these Contractors is because no data has been submitted by them or if the ISA is experiencing data backlogs.</w:t>
      </w:r>
    </w:p>
    <w:p w14:paraId="51E4378B" w14:textId="77777777" w:rsidR="00177551" w:rsidRPr="00404352" w:rsidRDefault="00177551" w:rsidP="00067929">
      <w:pPr>
        <w:rPr>
          <w:rFonts w:cs="Arial"/>
          <w:szCs w:val="22"/>
        </w:rPr>
      </w:pPr>
    </w:p>
    <w:p w14:paraId="3DE14225" w14:textId="58F75822" w:rsidR="007D4DA6" w:rsidRDefault="00067929" w:rsidP="00067929">
      <w:pPr>
        <w:rPr>
          <w:rFonts w:cs="Arial"/>
          <w:szCs w:val="22"/>
        </w:rPr>
      </w:pPr>
      <w:r w:rsidRPr="00404352">
        <w:rPr>
          <w:rFonts w:cs="Arial"/>
          <w:szCs w:val="22"/>
        </w:rPr>
        <w:t xml:space="preserve">All </w:t>
      </w:r>
      <w:r w:rsidR="00741C87">
        <w:rPr>
          <w:rFonts w:cs="Arial"/>
          <w:szCs w:val="22"/>
        </w:rPr>
        <w:t>C</w:t>
      </w:r>
      <w:r w:rsidR="00741C87" w:rsidRPr="00404352">
        <w:rPr>
          <w:rFonts w:cs="Arial"/>
          <w:szCs w:val="22"/>
        </w:rPr>
        <w:t xml:space="preserve">ontractors </w:t>
      </w:r>
      <w:r w:rsidRPr="00404352">
        <w:rPr>
          <w:rFonts w:cs="Arial"/>
          <w:szCs w:val="22"/>
        </w:rPr>
        <w:t xml:space="preserve">apart from OMS have separate contract areas in different regions within the CCZ, </w:t>
      </w:r>
      <w:r w:rsidR="00165F36">
        <w:rPr>
          <w:rFonts w:cs="Arial"/>
          <w:szCs w:val="22"/>
        </w:rPr>
        <w:t xml:space="preserve">recorded in </w:t>
      </w:r>
      <w:r w:rsidR="007D4DA6">
        <w:rPr>
          <w:rFonts w:cs="Arial"/>
          <w:szCs w:val="22"/>
        </w:rPr>
        <w:t xml:space="preserve">the </w:t>
      </w:r>
      <w:r w:rsidR="00225B90">
        <w:rPr>
          <w:rFonts w:cs="Arial"/>
          <w:szCs w:val="22"/>
        </w:rPr>
        <w:t xml:space="preserve">DeepData </w:t>
      </w:r>
      <w:r w:rsidR="007D4DA6">
        <w:rPr>
          <w:rFonts w:cs="Arial"/>
          <w:szCs w:val="22"/>
        </w:rPr>
        <w:t>database as</w:t>
      </w:r>
      <w:r w:rsidR="00165F36">
        <w:rPr>
          <w:rFonts w:cs="Arial"/>
          <w:szCs w:val="22"/>
        </w:rPr>
        <w:t xml:space="preserve"> </w:t>
      </w:r>
      <w:r w:rsidR="007D4DA6">
        <w:rPr>
          <w:rFonts w:cs="Arial"/>
          <w:szCs w:val="22"/>
        </w:rPr>
        <w:t>‘</w:t>
      </w:r>
      <w:proofErr w:type="spellStart"/>
      <w:r w:rsidR="007D4DA6">
        <w:rPr>
          <w:rFonts w:cs="Arial"/>
          <w:szCs w:val="22"/>
        </w:rPr>
        <w:t>SubAreas</w:t>
      </w:r>
      <w:proofErr w:type="spellEnd"/>
      <w:r w:rsidR="007D4DA6">
        <w:rPr>
          <w:rFonts w:cs="Arial"/>
          <w:szCs w:val="22"/>
        </w:rPr>
        <w:t>’</w:t>
      </w:r>
      <w:r w:rsidRPr="00404352">
        <w:rPr>
          <w:rFonts w:cs="Arial"/>
          <w:szCs w:val="22"/>
        </w:rPr>
        <w:t xml:space="preserve"> (</w:t>
      </w:r>
      <w:hyperlink w:anchor="_Diversity_and_distribution/Communit" w:history="1">
        <w:r w:rsidR="003D32AE" w:rsidRPr="006E61A1">
          <w:rPr>
            <w:rStyle w:val="Hyperlink"/>
            <w:rFonts w:cs="Arial"/>
            <w:szCs w:val="22"/>
          </w:rPr>
          <w:t xml:space="preserve">see </w:t>
        </w:r>
        <w:r w:rsidR="00535072" w:rsidRPr="006E61A1">
          <w:rPr>
            <w:rStyle w:val="Hyperlink"/>
            <w:rFonts w:cs="Arial"/>
            <w:szCs w:val="22"/>
          </w:rPr>
          <w:t>section 2.3.3</w:t>
        </w:r>
      </w:hyperlink>
      <w:r w:rsidR="00741C87" w:rsidRPr="006E61A1">
        <w:rPr>
          <w:rFonts w:cs="Arial"/>
          <w:szCs w:val="22"/>
        </w:rPr>
        <w:t xml:space="preserve"> &amp; </w:t>
      </w:r>
      <w:hyperlink w:anchor="_Supplementary_Data_File" w:history="1">
        <w:r w:rsidR="003D32AE" w:rsidRPr="006E61A1">
          <w:rPr>
            <w:rStyle w:val="Hyperlink"/>
            <w:rFonts w:cs="Arial"/>
            <w:szCs w:val="22"/>
          </w:rPr>
          <w:t>SDF 1</w:t>
        </w:r>
      </w:hyperlink>
      <w:r w:rsidRPr="00404352">
        <w:rPr>
          <w:rFonts w:cs="Arial"/>
          <w:szCs w:val="22"/>
        </w:rPr>
        <w:t xml:space="preserve">). Only </w:t>
      </w:r>
      <w:r w:rsidR="00E87E42">
        <w:rPr>
          <w:rFonts w:cs="Arial"/>
          <w:szCs w:val="22"/>
        </w:rPr>
        <w:t>three</w:t>
      </w:r>
      <w:r w:rsidRPr="00404352">
        <w:rPr>
          <w:rFonts w:cs="Arial"/>
          <w:szCs w:val="22"/>
        </w:rPr>
        <w:t xml:space="preserve"> </w:t>
      </w:r>
      <w:r w:rsidR="00BD2155">
        <w:rPr>
          <w:rFonts w:cs="Arial"/>
          <w:szCs w:val="22"/>
        </w:rPr>
        <w:t>C</w:t>
      </w:r>
      <w:r w:rsidRPr="00404352">
        <w:rPr>
          <w:rFonts w:cs="Arial"/>
          <w:szCs w:val="22"/>
        </w:rPr>
        <w:t>ontractors ha</w:t>
      </w:r>
      <w:r w:rsidR="00FF7152" w:rsidRPr="00404352">
        <w:rPr>
          <w:rFonts w:cs="Arial"/>
          <w:szCs w:val="22"/>
        </w:rPr>
        <w:t>d</w:t>
      </w:r>
      <w:r w:rsidRPr="00404352">
        <w:rPr>
          <w:rFonts w:cs="Arial"/>
          <w:szCs w:val="22"/>
        </w:rPr>
        <w:t xml:space="preserve"> data available for more than </w:t>
      </w:r>
      <w:r w:rsidR="00FF7152" w:rsidRPr="00404352">
        <w:rPr>
          <w:rFonts w:cs="Arial"/>
          <w:szCs w:val="22"/>
        </w:rPr>
        <w:t xml:space="preserve">one </w:t>
      </w:r>
      <w:r w:rsidRPr="00404352">
        <w:rPr>
          <w:rFonts w:cs="Arial"/>
          <w:szCs w:val="22"/>
        </w:rPr>
        <w:t>sub</w:t>
      </w:r>
      <w:r w:rsidR="007D4DA6">
        <w:rPr>
          <w:rFonts w:cs="Arial"/>
          <w:szCs w:val="22"/>
        </w:rPr>
        <w:t>-</w:t>
      </w:r>
      <w:r w:rsidRPr="00404352">
        <w:rPr>
          <w:rFonts w:cs="Arial"/>
          <w:szCs w:val="22"/>
        </w:rPr>
        <w:t>area, COMRA, GSR and KOREA (</w:t>
      </w:r>
      <w:r w:rsidR="00331085">
        <w:rPr>
          <w:rFonts w:cs="Arial"/>
          <w:color w:val="000000" w:themeColor="text1"/>
          <w:szCs w:val="22"/>
        </w:rPr>
        <w:t>Fig. 7</w:t>
      </w:r>
      <w:r w:rsidRPr="00404352">
        <w:rPr>
          <w:rFonts w:cs="Arial"/>
          <w:szCs w:val="22"/>
        </w:rPr>
        <w:t>). It is not clear if this is due to only one sub</w:t>
      </w:r>
      <w:r w:rsidR="00741C87">
        <w:rPr>
          <w:rFonts w:cs="Arial"/>
          <w:szCs w:val="22"/>
        </w:rPr>
        <w:t>-</w:t>
      </w:r>
      <w:r w:rsidRPr="00404352">
        <w:rPr>
          <w:rFonts w:cs="Arial"/>
          <w:szCs w:val="22"/>
        </w:rPr>
        <w:t>area for a give</w:t>
      </w:r>
      <w:r w:rsidR="00165F36">
        <w:rPr>
          <w:rFonts w:cs="Arial"/>
          <w:szCs w:val="22"/>
        </w:rPr>
        <w:t xml:space="preserve">n </w:t>
      </w:r>
      <w:r w:rsidR="00BD2155">
        <w:rPr>
          <w:rFonts w:cs="Arial"/>
          <w:szCs w:val="22"/>
        </w:rPr>
        <w:t>C</w:t>
      </w:r>
      <w:r w:rsidR="00165F36">
        <w:rPr>
          <w:rFonts w:cs="Arial"/>
          <w:szCs w:val="22"/>
        </w:rPr>
        <w:t xml:space="preserve">ontractor </w:t>
      </w:r>
      <w:r w:rsidR="00BD2155">
        <w:rPr>
          <w:rFonts w:cs="Arial"/>
          <w:szCs w:val="22"/>
        </w:rPr>
        <w:t xml:space="preserve">in most cases </w:t>
      </w:r>
      <w:r w:rsidR="00165F36">
        <w:rPr>
          <w:rFonts w:cs="Arial"/>
          <w:szCs w:val="22"/>
        </w:rPr>
        <w:t>having been surveyed</w:t>
      </w:r>
      <w:r w:rsidRPr="00404352">
        <w:rPr>
          <w:rFonts w:cs="Arial"/>
          <w:szCs w:val="22"/>
        </w:rPr>
        <w:t>, or if other sub</w:t>
      </w:r>
      <w:r w:rsidR="007D4DA6">
        <w:rPr>
          <w:rFonts w:cs="Arial"/>
          <w:szCs w:val="22"/>
        </w:rPr>
        <w:t>-</w:t>
      </w:r>
      <w:r w:rsidRPr="00404352">
        <w:rPr>
          <w:rFonts w:cs="Arial"/>
          <w:szCs w:val="22"/>
        </w:rPr>
        <w:t>areas have been sampled but these records are not yet published on DeepData. In some cases, records were present in OBIS or GBIF</w:t>
      </w:r>
      <w:r w:rsidR="00BD2155">
        <w:rPr>
          <w:rFonts w:cs="Arial"/>
          <w:szCs w:val="22"/>
        </w:rPr>
        <w:t>, or the literature</w:t>
      </w:r>
      <w:r w:rsidRPr="00404352">
        <w:rPr>
          <w:rFonts w:cs="Arial"/>
          <w:szCs w:val="22"/>
        </w:rPr>
        <w:t xml:space="preserve"> for those contract sub</w:t>
      </w:r>
      <w:r w:rsidR="007D4DA6">
        <w:rPr>
          <w:rFonts w:cs="Arial"/>
          <w:szCs w:val="22"/>
        </w:rPr>
        <w:t>-</w:t>
      </w:r>
      <w:r w:rsidRPr="00404352">
        <w:rPr>
          <w:rFonts w:cs="Arial"/>
          <w:szCs w:val="22"/>
        </w:rPr>
        <w:t>areas where data were not available on DeepData</w:t>
      </w:r>
      <w:r w:rsidR="00BF6670">
        <w:rPr>
          <w:rFonts w:cs="Arial"/>
          <w:szCs w:val="22"/>
        </w:rPr>
        <w:t>, e</w:t>
      </w:r>
      <w:r w:rsidRPr="00404352">
        <w:rPr>
          <w:rFonts w:cs="Arial"/>
          <w:szCs w:val="22"/>
        </w:rPr>
        <w:t xml:space="preserve">.g. UK-II, the western contract area of UKSRL and </w:t>
      </w:r>
      <w:r w:rsidR="00816A07">
        <w:rPr>
          <w:rFonts w:cs="Arial"/>
          <w:szCs w:val="22"/>
        </w:rPr>
        <w:t>YUZ</w:t>
      </w:r>
      <w:r w:rsidRPr="00404352">
        <w:rPr>
          <w:rFonts w:cs="Arial"/>
          <w:szCs w:val="22"/>
        </w:rPr>
        <w:t>1, the western sub</w:t>
      </w:r>
      <w:r w:rsidR="003275E9">
        <w:rPr>
          <w:rFonts w:cs="Arial"/>
          <w:szCs w:val="22"/>
        </w:rPr>
        <w:t>-</w:t>
      </w:r>
      <w:r w:rsidRPr="00404352">
        <w:rPr>
          <w:rFonts w:cs="Arial"/>
          <w:szCs w:val="22"/>
        </w:rPr>
        <w:t>area of Yuzhmorgeologiya (</w:t>
      </w:r>
      <w:hyperlink w:anchor="_Supplementary_Tables_and" w:history="1">
        <w:r w:rsidR="00816A07" w:rsidRPr="00816A07">
          <w:rPr>
            <w:rStyle w:val="Hyperlink"/>
            <w:rFonts w:cs="Arial"/>
            <w:szCs w:val="22"/>
          </w:rPr>
          <w:t xml:space="preserve">see </w:t>
        </w:r>
        <w:r w:rsidR="003D32AE" w:rsidRPr="00816A07">
          <w:rPr>
            <w:rStyle w:val="Hyperlink"/>
            <w:rFonts w:cs="Arial"/>
            <w:szCs w:val="22"/>
          </w:rPr>
          <w:t xml:space="preserve">SF Fig </w:t>
        </w:r>
        <w:r w:rsidR="00D63997">
          <w:rPr>
            <w:rStyle w:val="Hyperlink"/>
            <w:rFonts w:cs="Arial"/>
            <w:szCs w:val="22"/>
          </w:rPr>
          <w:t>2</w:t>
        </w:r>
      </w:hyperlink>
      <w:r w:rsidRPr="00404352">
        <w:rPr>
          <w:rFonts w:cs="Arial"/>
          <w:szCs w:val="22"/>
        </w:rPr>
        <w:t xml:space="preserve">). </w:t>
      </w:r>
    </w:p>
    <w:p w14:paraId="0C3C35CC" w14:textId="77777777" w:rsidR="007D4DA6" w:rsidRDefault="007D4DA6" w:rsidP="00067929">
      <w:pPr>
        <w:rPr>
          <w:rFonts w:cs="Arial"/>
          <w:szCs w:val="22"/>
        </w:rPr>
      </w:pPr>
    </w:p>
    <w:p w14:paraId="7B4B81A3" w14:textId="1567007F" w:rsidR="00067929" w:rsidRPr="00404352" w:rsidRDefault="00FF7152" w:rsidP="00067929">
      <w:pPr>
        <w:rPr>
          <w:rFonts w:cs="Arial"/>
          <w:color w:val="FF0000"/>
          <w:szCs w:val="22"/>
        </w:rPr>
      </w:pPr>
      <w:r w:rsidRPr="00404352">
        <w:rPr>
          <w:rFonts w:cs="Arial"/>
          <w:szCs w:val="22"/>
          <w:lang w:val="en-US"/>
        </w:rPr>
        <w:t>I</w:t>
      </w:r>
      <w:r w:rsidR="00067929" w:rsidRPr="00404352">
        <w:rPr>
          <w:rFonts w:cs="Arial"/>
          <w:szCs w:val="22"/>
          <w:lang w:val="en-US"/>
        </w:rPr>
        <w:t xml:space="preserve">n a couple of regions, sampling </w:t>
      </w:r>
      <w:r w:rsidR="00FE1798">
        <w:rPr>
          <w:rFonts w:cs="Arial"/>
          <w:szCs w:val="22"/>
          <w:lang w:val="en-US"/>
        </w:rPr>
        <w:t>has been</w:t>
      </w:r>
      <w:r w:rsidRPr="00404352">
        <w:rPr>
          <w:rFonts w:cs="Arial"/>
          <w:szCs w:val="22"/>
          <w:lang w:val="en-US"/>
        </w:rPr>
        <w:t xml:space="preserve"> more extensive</w:t>
      </w:r>
      <w:r w:rsidR="007158AE">
        <w:rPr>
          <w:rFonts w:cs="Arial"/>
          <w:szCs w:val="22"/>
          <w:lang w:val="en-US"/>
        </w:rPr>
        <w:t>,</w:t>
      </w:r>
      <w:r w:rsidRPr="00404352">
        <w:rPr>
          <w:rFonts w:cs="Arial"/>
          <w:szCs w:val="22"/>
          <w:lang w:val="en-US"/>
        </w:rPr>
        <w:t xml:space="preserve"> </w:t>
      </w:r>
      <w:r w:rsidR="00067929" w:rsidRPr="00404352">
        <w:rPr>
          <w:rFonts w:cs="Arial"/>
          <w:szCs w:val="22"/>
          <w:lang w:val="en-US"/>
        </w:rPr>
        <w:t>cover</w:t>
      </w:r>
      <w:r w:rsidR="00FE1798">
        <w:rPr>
          <w:rFonts w:cs="Arial"/>
          <w:szCs w:val="22"/>
          <w:lang w:val="en-US"/>
        </w:rPr>
        <w:t>ing</w:t>
      </w:r>
      <w:r w:rsidR="00067929" w:rsidRPr="00404352">
        <w:rPr>
          <w:rFonts w:cs="Arial"/>
          <w:szCs w:val="22"/>
          <w:lang w:val="en-US"/>
        </w:rPr>
        <w:t xml:space="preserve"> (relatively) wider spatial scales, the eastern CCZ- BGR</w:t>
      </w:r>
      <w:r w:rsidR="003275E9">
        <w:rPr>
          <w:rFonts w:cs="Arial"/>
          <w:szCs w:val="22"/>
          <w:lang w:val="en-US"/>
        </w:rPr>
        <w:t xml:space="preserve"> east</w:t>
      </w:r>
      <w:r w:rsidR="00067929" w:rsidRPr="00404352">
        <w:rPr>
          <w:rFonts w:cs="Arial"/>
          <w:szCs w:val="22"/>
          <w:lang w:val="en-US"/>
        </w:rPr>
        <w:t>, OMS, IOM</w:t>
      </w:r>
      <w:r w:rsidR="003275E9">
        <w:rPr>
          <w:rFonts w:cs="Arial"/>
          <w:szCs w:val="22"/>
          <w:lang w:val="en-US"/>
        </w:rPr>
        <w:t>2</w:t>
      </w:r>
      <w:r w:rsidR="00067929" w:rsidRPr="00404352">
        <w:rPr>
          <w:rFonts w:cs="Arial"/>
          <w:szCs w:val="22"/>
          <w:lang w:val="en-US"/>
        </w:rPr>
        <w:t xml:space="preserve"> and </w:t>
      </w:r>
      <w:r w:rsidR="003275E9" w:rsidRPr="00404352">
        <w:rPr>
          <w:rFonts w:cs="Arial"/>
          <w:szCs w:val="22"/>
          <w:lang w:val="en-US"/>
        </w:rPr>
        <w:t>UK</w:t>
      </w:r>
      <w:r w:rsidR="003275E9">
        <w:rPr>
          <w:rFonts w:cs="Arial"/>
          <w:szCs w:val="22"/>
          <w:lang w:val="en-US"/>
        </w:rPr>
        <w:t>-1</w:t>
      </w:r>
      <w:r w:rsidR="003275E9" w:rsidRPr="00404352">
        <w:rPr>
          <w:rFonts w:cs="Arial"/>
          <w:szCs w:val="22"/>
          <w:lang w:val="en-US"/>
        </w:rPr>
        <w:t xml:space="preserve"> </w:t>
      </w:r>
      <w:r w:rsidR="00067929" w:rsidRPr="00404352">
        <w:rPr>
          <w:rFonts w:cs="Arial"/>
          <w:szCs w:val="22"/>
          <w:lang w:val="en-US"/>
        </w:rPr>
        <w:t xml:space="preserve">contract areas, also </w:t>
      </w:r>
      <w:r w:rsidR="00AD79D3">
        <w:rPr>
          <w:rFonts w:cs="Arial"/>
          <w:szCs w:val="22"/>
          <w:lang w:val="en-US"/>
        </w:rPr>
        <w:t xml:space="preserve">the </w:t>
      </w:r>
      <w:r w:rsidR="00067929" w:rsidRPr="00404352">
        <w:rPr>
          <w:rFonts w:cs="Arial"/>
          <w:szCs w:val="22"/>
          <w:lang w:val="en-US"/>
        </w:rPr>
        <w:t>mid-CCZ</w:t>
      </w:r>
      <w:r w:rsidR="00AD79D3">
        <w:rPr>
          <w:rFonts w:cs="Arial"/>
          <w:szCs w:val="22"/>
          <w:lang w:val="en-US"/>
        </w:rPr>
        <w:t>,</w:t>
      </w:r>
      <w:r w:rsidR="00067929" w:rsidRPr="00404352">
        <w:rPr>
          <w:rFonts w:cs="Arial"/>
          <w:szCs w:val="22"/>
          <w:lang w:val="en-US"/>
        </w:rPr>
        <w:t xml:space="preserve"> </w:t>
      </w:r>
      <w:r w:rsidR="00AD79D3">
        <w:rPr>
          <w:rFonts w:cs="Arial"/>
          <w:szCs w:val="22"/>
          <w:lang w:val="en-US"/>
        </w:rPr>
        <w:t xml:space="preserve">in the </w:t>
      </w:r>
      <w:r w:rsidR="00067929" w:rsidRPr="00404352">
        <w:rPr>
          <w:rFonts w:cs="Arial"/>
          <w:szCs w:val="22"/>
          <w:lang w:val="en-US"/>
        </w:rPr>
        <w:t>YUZ</w:t>
      </w:r>
      <w:r w:rsidR="00741C87">
        <w:rPr>
          <w:rFonts w:cs="Arial"/>
          <w:szCs w:val="22"/>
          <w:lang w:val="en-US"/>
        </w:rPr>
        <w:t>H</w:t>
      </w:r>
      <w:r w:rsidR="00AD79D3">
        <w:rPr>
          <w:rFonts w:cs="Arial"/>
          <w:szCs w:val="22"/>
          <w:lang w:val="en-US"/>
        </w:rPr>
        <w:t xml:space="preserve"> contract area</w:t>
      </w:r>
      <w:r w:rsidR="00F43A4C" w:rsidRPr="00404352">
        <w:rPr>
          <w:rFonts w:cs="Arial"/>
          <w:szCs w:val="22"/>
          <w:lang w:val="en-US"/>
        </w:rPr>
        <w:t xml:space="preserve"> (</w:t>
      </w:r>
      <w:r w:rsidR="00816A07">
        <w:rPr>
          <w:rFonts w:cs="Arial"/>
          <w:szCs w:val="22"/>
          <w:lang w:val="en-US"/>
        </w:rPr>
        <w:t xml:space="preserve">Fig. </w:t>
      </w:r>
      <w:r w:rsidR="00AD79D3">
        <w:rPr>
          <w:rFonts w:cs="Arial"/>
          <w:szCs w:val="22"/>
          <w:lang w:val="en-US"/>
        </w:rPr>
        <w:t xml:space="preserve">7 &amp; </w:t>
      </w:r>
      <w:r w:rsidR="00816A07">
        <w:rPr>
          <w:rFonts w:cs="Arial"/>
          <w:szCs w:val="22"/>
          <w:lang w:val="en-US"/>
        </w:rPr>
        <w:t>8).</w:t>
      </w:r>
      <w:r w:rsidR="00067929" w:rsidRPr="00404352">
        <w:rPr>
          <w:rFonts w:cs="Arial"/>
          <w:szCs w:val="22"/>
          <w:lang w:val="en-US"/>
        </w:rPr>
        <w:t xml:space="preserve"> </w:t>
      </w:r>
      <w:r w:rsidR="00F43A4C" w:rsidRPr="00404352">
        <w:rPr>
          <w:rFonts w:cs="Arial"/>
          <w:szCs w:val="22"/>
          <w:lang w:val="en-US"/>
        </w:rPr>
        <w:t>The sub</w:t>
      </w:r>
      <w:r w:rsidR="007D4DA6">
        <w:rPr>
          <w:rFonts w:cs="Arial"/>
          <w:szCs w:val="22"/>
          <w:lang w:val="en-US"/>
        </w:rPr>
        <w:t>-</w:t>
      </w:r>
      <w:r w:rsidR="00F43A4C" w:rsidRPr="00404352">
        <w:rPr>
          <w:rFonts w:cs="Arial"/>
          <w:szCs w:val="22"/>
          <w:lang w:val="en-US"/>
        </w:rPr>
        <w:t xml:space="preserve">areas KR5 (B2 + B1) in the south of the mid CCZ, and COM1a and DOR1 in the west CCZ also </w:t>
      </w:r>
      <w:r w:rsidR="007D4DA6">
        <w:rPr>
          <w:rFonts w:cs="Arial"/>
          <w:szCs w:val="22"/>
          <w:lang w:val="en-US"/>
        </w:rPr>
        <w:t>show a relative bre</w:t>
      </w:r>
      <w:r w:rsidR="00225B90">
        <w:rPr>
          <w:rFonts w:cs="Arial"/>
          <w:szCs w:val="22"/>
          <w:lang w:val="en-US"/>
        </w:rPr>
        <w:t>a</w:t>
      </w:r>
      <w:r w:rsidR="007D4DA6">
        <w:rPr>
          <w:rFonts w:cs="Arial"/>
          <w:szCs w:val="22"/>
          <w:lang w:val="en-US"/>
        </w:rPr>
        <w:t>dth of sampling</w:t>
      </w:r>
      <w:r w:rsidR="00F43A4C" w:rsidRPr="00404352">
        <w:rPr>
          <w:rFonts w:cs="Arial"/>
          <w:szCs w:val="22"/>
          <w:lang w:val="en-US"/>
        </w:rPr>
        <w:t>, with stations covering &gt;200</w:t>
      </w:r>
      <w:r w:rsidR="00225B90">
        <w:rPr>
          <w:rFonts w:cs="Arial"/>
          <w:szCs w:val="22"/>
          <w:lang w:val="en-US"/>
        </w:rPr>
        <w:t xml:space="preserve"> </w:t>
      </w:r>
      <w:r w:rsidR="00F43A4C" w:rsidRPr="00404352">
        <w:rPr>
          <w:rFonts w:cs="Arial"/>
          <w:szCs w:val="22"/>
          <w:lang w:val="en-US"/>
        </w:rPr>
        <w:t>km (</w:t>
      </w:r>
      <w:r w:rsidR="00816A07" w:rsidRPr="00816A07">
        <w:rPr>
          <w:rFonts w:cs="Arial"/>
          <w:szCs w:val="22"/>
        </w:rPr>
        <w:t xml:space="preserve">SF Fig </w:t>
      </w:r>
      <w:r w:rsidR="00D63997">
        <w:rPr>
          <w:rFonts w:cs="Arial"/>
          <w:szCs w:val="22"/>
        </w:rPr>
        <w:t>2</w:t>
      </w:r>
      <w:r w:rsidR="00F43A4C" w:rsidRPr="00404352">
        <w:rPr>
          <w:rFonts w:cs="Arial"/>
          <w:szCs w:val="22"/>
          <w:lang w:val="en-US"/>
        </w:rPr>
        <w:t xml:space="preserve">). </w:t>
      </w:r>
      <w:r w:rsidR="00674DDC">
        <w:rPr>
          <w:rFonts w:cs="Arial"/>
          <w:szCs w:val="22"/>
          <w:lang w:val="en-US"/>
        </w:rPr>
        <w:t xml:space="preserve">It should be noted however that even where sampling has covered a relatively wider area it is still very restricted and patchy considering the spatial scales in question. </w:t>
      </w:r>
      <w:r w:rsidR="00067929" w:rsidRPr="00404352">
        <w:rPr>
          <w:rFonts w:cs="Arial"/>
          <w:szCs w:val="22"/>
          <w:lang w:val="en-US"/>
        </w:rPr>
        <w:t xml:space="preserve">No records were published on DeepData between </w:t>
      </w:r>
      <w:r w:rsidR="00DD5513">
        <w:rPr>
          <w:rFonts w:cs="Arial"/>
          <w:szCs w:val="22"/>
          <w:lang w:val="en-US"/>
        </w:rPr>
        <w:t xml:space="preserve">the longitudes of the west border </w:t>
      </w:r>
      <w:r w:rsidR="00F43A4C" w:rsidRPr="00404352">
        <w:rPr>
          <w:rFonts w:cs="Arial"/>
          <w:szCs w:val="22"/>
          <w:lang w:val="en-US"/>
        </w:rPr>
        <w:t>of APEI</w:t>
      </w:r>
      <w:r w:rsidR="00AD79D3">
        <w:rPr>
          <w:rFonts w:cs="Arial"/>
          <w:szCs w:val="22"/>
          <w:lang w:val="en-US"/>
        </w:rPr>
        <w:t>-</w:t>
      </w:r>
      <w:r w:rsidR="00F43A4C" w:rsidRPr="00404352">
        <w:rPr>
          <w:rFonts w:cs="Arial"/>
          <w:szCs w:val="22"/>
          <w:lang w:val="en-US"/>
        </w:rPr>
        <w:t>7</w:t>
      </w:r>
      <w:r w:rsidR="00067929" w:rsidRPr="00404352">
        <w:rPr>
          <w:rFonts w:cs="Arial"/>
          <w:szCs w:val="22"/>
          <w:lang w:val="en-US"/>
        </w:rPr>
        <w:t xml:space="preserve"> </w:t>
      </w:r>
      <w:r w:rsidR="00DD5513">
        <w:rPr>
          <w:rFonts w:cs="Arial"/>
          <w:szCs w:val="22"/>
          <w:lang w:val="en-US"/>
        </w:rPr>
        <w:t>to</w:t>
      </w:r>
      <w:r w:rsidR="00067929" w:rsidRPr="00404352">
        <w:rPr>
          <w:rFonts w:cs="Arial"/>
          <w:szCs w:val="22"/>
          <w:lang w:val="en-US"/>
        </w:rPr>
        <w:t xml:space="preserve"> the</w:t>
      </w:r>
      <w:r w:rsidR="00F43A4C" w:rsidRPr="00404352">
        <w:rPr>
          <w:rFonts w:cs="Arial"/>
          <w:szCs w:val="22"/>
          <w:lang w:val="en-US"/>
        </w:rPr>
        <w:t xml:space="preserve"> west side of APEI-8</w:t>
      </w:r>
      <w:r w:rsidR="007158AE">
        <w:rPr>
          <w:rFonts w:cs="Arial"/>
          <w:szCs w:val="22"/>
          <w:lang w:val="en-US"/>
        </w:rPr>
        <w:t>,</w:t>
      </w:r>
      <w:r w:rsidR="00067929" w:rsidRPr="00404352">
        <w:rPr>
          <w:rFonts w:cs="Arial"/>
          <w:szCs w:val="22"/>
          <w:lang w:val="en-US"/>
        </w:rPr>
        <w:t xml:space="preserve"> </w:t>
      </w:r>
      <w:r w:rsidR="007158AE">
        <w:rPr>
          <w:rFonts w:cs="Arial"/>
          <w:szCs w:val="22"/>
          <w:lang w:val="en-US"/>
        </w:rPr>
        <w:t xml:space="preserve">covering an area of </w:t>
      </w:r>
      <w:commentRangeStart w:id="82"/>
      <w:r w:rsidR="007158AE">
        <w:rPr>
          <w:rFonts w:cs="Arial"/>
          <w:szCs w:val="22"/>
          <w:lang w:val="en-US"/>
        </w:rPr>
        <w:t>xxx km</w:t>
      </w:r>
      <w:r w:rsidR="007158AE" w:rsidRPr="00F87849">
        <w:rPr>
          <w:rFonts w:cs="Arial"/>
          <w:szCs w:val="22"/>
          <w:vertAlign w:val="superscript"/>
          <w:lang w:val="en-US"/>
        </w:rPr>
        <w:t>2</w:t>
      </w:r>
      <w:r w:rsidR="007158AE" w:rsidRPr="00404352">
        <w:rPr>
          <w:rFonts w:cs="Arial"/>
          <w:szCs w:val="22"/>
          <w:lang w:val="en-US"/>
        </w:rPr>
        <w:t xml:space="preserve"> </w:t>
      </w:r>
      <w:commentRangeEnd w:id="82"/>
      <w:r w:rsidR="007158AE">
        <w:rPr>
          <w:rStyle w:val="CommentReference"/>
          <w:rFonts w:asciiTheme="minorHAnsi" w:hAnsiTheme="minorHAnsi"/>
        </w:rPr>
        <w:commentReference w:id="82"/>
      </w:r>
      <w:r w:rsidR="007158AE" w:rsidRPr="00404352">
        <w:rPr>
          <w:rFonts w:cs="Arial"/>
          <w:szCs w:val="22"/>
          <w:lang w:val="en-US"/>
        </w:rPr>
        <w:t xml:space="preserve"> </w:t>
      </w:r>
      <w:r w:rsidR="00067929" w:rsidRPr="00404352">
        <w:rPr>
          <w:rFonts w:cs="Arial"/>
          <w:szCs w:val="22"/>
          <w:lang w:val="en-US"/>
        </w:rPr>
        <w:t>(</w:t>
      </w:r>
      <w:r w:rsidR="00816A07">
        <w:rPr>
          <w:rFonts w:cs="Arial"/>
          <w:szCs w:val="22"/>
          <w:lang w:val="en-US"/>
        </w:rPr>
        <w:t>Fig. 7).</w:t>
      </w:r>
      <w:r w:rsidR="00067929" w:rsidRPr="00404352">
        <w:rPr>
          <w:rFonts w:cs="Arial"/>
          <w:color w:val="FF0000"/>
          <w:szCs w:val="22"/>
        </w:rPr>
        <w:t xml:space="preserve"> </w:t>
      </w:r>
    </w:p>
    <w:p w14:paraId="603878DE" w14:textId="77777777" w:rsidR="00177551" w:rsidRPr="00404352" w:rsidRDefault="00177551" w:rsidP="00177551">
      <w:pPr>
        <w:rPr>
          <w:rFonts w:cs="Arial"/>
          <w:color w:val="FF0000"/>
          <w:szCs w:val="22"/>
        </w:rPr>
      </w:pPr>
    </w:p>
    <w:p w14:paraId="51B65933" w14:textId="22A7498E" w:rsidR="00067929" w:rsidRPr="00F36416" w:rsidRDefault="00067929" w:rsidP="00067929">
      <w:pPr>
        <w:rPr>
          <w:rFonts w:cs="Arial"/>
          <w:color w:val="FF0000"/>
          <w:szCs w:val="22"/>
        </w:rPr>
      </w:pPr>
      <w:r w:rsidRPr="00404352">
        <w:rPr>
          <w:rFonts w:cs="Arial"/>
          <w:szCs w:val="22"/>
        </w:rPr>
        <w:t xml:space="preserve">Looking outside of contract areas, apart from some </w:t>
      </w:r>
      <w:r w:rsidR="00AD79D3">
        <w:rPr>
          <w:rFonts w:cs="Arial"/>
          <w:szCs w:val="22"/>
        </w:rPr>
        <w:t xml:space="preserve">(very limited) </w:t>
      </w:r>
      <w:r w:rsidRPr="00404352">
        <w:rPr>
          <w:rFonts w:cs="Arial"/>
          <w:szCs w:val="22"/>
        </w:rPr>
        <w:t xml:space="preserve">sampling in APEIs, only a handful of records were evident. </w:t>
      </w:r>
      <w:r w:rsidRPr="00404352">
        <w:rPr>
          <w:rFonts w:cs="Arial"/>
          <w:szCs w:val="22"/>
          <w:lang w:val="en-US"/>
        </w:rPr>
        <w:t xml:space="preserve">Over 12,000 records were marked ‘OA’ or outside area in the database output, but most of these were records originating from one </w:t>
      </w:r>
      <w:r w:rsidR="007D4DA6">
        <w:rPr>
          <w:rFonts w:cs="Arial"/>
          <w:szCs w:val="22"/>
          <w:lang w:val="en-US"/>
        </w:rPr>
        <w:t>C</w:t>
      </w:r>
      <w:r w:rsidRPr="00404352">
        <w:rPr>
          <w:rFonts w:cs="Arial"/>
          <w:szCs w:val="22"/>
          <w:lang w:val="en-US"/>
        </w:rPr>
        <w:t xml:space="preserve">ontractor but from sampling within another contract area, </w:t>
      </w:r>
      <w:r w:rsidR="00674DDC">
        <w:rPr>
          <w:rFonts w:cs="Arial"/>
          <w:szCs w:val="22"/>
          <w:lang w:val="en-US"/>
        </w:rPr>
        <w:t>potentially</w:t>
      </w:r>
      <w:r w:rsidR="00674DDC" w:rsidRPr="00404352">
        <w:rPr>
          <w:rFonts w:cs="Arial"/>
          <w:szCs w:val="22"/>
          <w:lang w:val="en-US"/>
        </w:rPr>
        <w:t xml:space="preserve"> </w:t>
      </w:r>
      <w:r w:rsidRPr="00404352">
        <w:rPr>
          <w:rFonts w:cs="Arial"/>
          <w:szCs w:val="22"/>
          <w:lang w:val="en-US"/>
        </w:rPr>
        <w:t>records from joint cruises</w:t>
      </w:r>
      <w:r w:rsidR="00F43A4C" w:rsidRPr="00404352">
        <w:rPr>
          <w:rFonts w:cs="Arial"/>
          <w:szCs w:val="22"/>
          <w:lang w:val="en-US"/>
        </w:rPr>
        <w:t xml:space="preserve"> (for example GSR records </w:t>
      </w:r>
      <w:r w:rsidRPr="00404352">
        <w:rPr>
          <w:rFonts w:cs="Arial"/>
          <w:szCs w:val="22"/>
          <w:lang w:val="en-US"/>
        </w:rPr>
        <w:t xml:space="preserve">from within the </w:t>
      </w:r>
      <w:r w:rsidR="00674DDC" w:rsidRPr="00404352">
        <w:rPr>
          <w:rFonts w:cs="Arial"/>
          <w:szCs w:val="22"/>
          <w:lang w:val="en-US"/>
        </w:rPr>
        <w:t>I</w:t>
      </w:r>
      <w:r w:rsidR="00674DDC">
        <w:rPr>
          <w:rFonts w:cs="Arial"/>
          <w:szCs w:val="22"/>
          <w:lang w:val="en-US"/>
        </w:rPr>
        <w:t>FREMER</w:t>
      </w:r>
      <w:r w:rsidR="00674DDC" w:rsidRPr="00404352">
        <w:rPr>
          <w:rFonts w:cs="Arial"/>
          <w:szCs w:val="22"/>
          <w:lang w:val="en-US"/>
        </w:rPr>
        <w:t xml:space="preserve"> </w:t>
      </w:r>
      <w:r w:rsidRPr="00404352">
        <w:rPr>
          <w:rFonts w:cs="Arial"/>
          <w:szCs w:val="22"/>
          <w:lang w:val="en-US"/>
        </w:rPr>
        <w:t>contract</w:t>
      </w:r>
      <w:r w:rsidR="00DD5513">
        <w:rPr>
          <w:rFonts w:cs="Arial"/>
          <w:szCs w:val="22"/>
          <w:lang w:val="en-US"/>
        </w:rPr>
        <w:t xml:space="preserve"> area</w:t>
      </w:r>
      <w:r w:rsidR="00F9177D">
        <w:rPr>
          <w:rFonts w:cs="Arial"/>
          <w:szCs w:val="22"/>
          <w:lang w:val="en-US"/>
        </w:rPr>
        <w:t xml:space="preserve"> were recorded as ‘OA’ in the sub-area field</w:t>
      </w:r>
      <w:r w:rsidRPr="00404352">
        <w:rPr>
          <w:rFonts w:cs="Arial"/>
          <w:szCs w:val="22"/>
          <w:lang w:val="en-US"/>
        </w:rPr>
        <w:t>). 390 of the ‘OA</w:t>
      </w:r>
      <w:r w:rsidR="007D4DA6">
        <w:rPr>
          <w:rFonts w:cs="Arial"/>
          <w:szCs w:val="22"/>
          <w:lang w:val="en-US"/>
        </w:rPr>
        <w:t>’ records were from APEIs (via C</w:t>
      </w:r>
      <w:r w:rsidRPr="00404352">
        <w:rPr>
          <w:rFonts w:cs="Arial"/>
          <w:szCs w:val="22"/>
          <w:lang w:val="en-US"/>
        </w:rPr>
        <w:t xml:space="preserve">ontractors COMRA, GSR, IFREMER, OMS </w:t>
      </w:r>
      <w:r w:rsidR="00AD79D3">
        <w:rPr>
          <w:rFonts w:cs="Arial"/>
          <w:szCs w:val="22"/>
          <w:lang w:val="en-US"/>
        </w:rPr>
        <w:t>and</w:t>
      </w:r>
      <w:r w:rsidR="00AD79D3" w:rsidRPr="00404352">
        <w:rPr>
          <w:rFonts w:cs="Arial"/>
          <w:szCs w:val="22"/>
          <w:lang w:val="en-US"/>
        </w:rPr>
        <w:t xml:space="preserve"> </w:t>
      </w:r>
      <w:r w:rsidRPr="00404352">
        <w:rPr>
          <w:rFonts w:cs="Arial"/>
          <w:szCs w:val="22"/>
          <w:lang w:val="en-US"/>
        </w:rPr>
        <w:t>UKSRL)</w:t>
      </w:r>
      <w:r w:rsidR="007158AE">
        <w:rPr>
          <w:rFonts w:cs="Arial"/>
          <w:szCs w:val="22"/>
          <w:lang w:val="en-US"/>
        </w:rPr>
        <w:t>. Only</w:t>
      </w:r>
      <w:r w:rsidRPr="00404352">
        <w:rPr>
          <w:rFonts w:cs="Arial"/>
          <w:szCs w:val="22"/>
          <w:lang w:val="en-US"/>
        </w:rPr>
        <w:t xml:space="preserve"> 54 </w:t>
      </w:r>
      <w:r w:rsidR="00F43A4C" w:rsidRPr="00404352">
        <w:rPr>
          <w:rFonts w:cs="Arial"/>
          <w:szCs w:val="22"/>
          <w:lang w:val="en-US"/>
        </w:rPr>
        <w:t xml:space="preserve">records were </w:t>
      </w:r>
      <w:r w:rsidRPr="00404352">
        <w:rPr>
          <w:rFonts w:cs="Arial"/>
          <w:szCs w:val="22"/>
          <w:lang w:val="en-US"/>
        </w:rPr>
        <w:t xml:space="preserve">from outside </w:t>
      </w:r>
      <w:r w:rsidR="007158AE">
        <w:rPr>
          <w:rFonts w:cs="Arial"/>
          <w:szCs w:val="22"/>
          <w:lang w:val="en-US"/>
        </w:rPr>
        <w:t>of</w:t>
      </w:r>
      <w:r w:rsidR="00F43A4C" w:rsidRPr="00404352">
        <w:rPr>
          <w:rFonts w:cs="Arial"/>
          <w:szCs w:val="22"/>
          <w:lang w:val="en-US"/>
        </w:rPr>
        <w:t xml:space="preserve"> contract areas</w:t>
      </w:r>
      <w:r w:rsidRPr="00404352">
        <w:rPr>
          <w:rFonts w:cs="Arial"/>
          <w:szCs w:val="22"/>
          <w:lang w:val="en-US"/>
        </w:rPr>
        <w:t xml:space="preserve">, all from </w:t>
      </w:r>
      <w:r w:rsidR="00AD79D3">
        <w:rPr>
          <w:rFonts w:cs="Arial"/>
          <w:szCs w:val="22"/>
          <w:lang w:val="en-US"/>
        </w:rPr>
        <w:t>C</w:t>
      </w:r>
      <w:r w:rsidR="00AD79D3" w:rsidRPr="00404352">
        <w:rPr>
          <w:rFonts w:cs="Arial"/>
          <w:szCs w:val="22"/>
          <w:lang w:val="en-US"/>
        </w:rPr>
        <w:t xml:space="preserve">ontractor </w:t>
      </w:r>
      <w:r w:rsidRPr="00404352">
        <w:rPr>
          <w:rFonts w:cs="Arial"/>
          <w:szCs w:val="22"/>
          <w:lang w:val="en-US"/>
        </w:rPr>
        <w:t>KOREA</w:t>
      </w:r>
      <w:r w:rsidR="006F38DC">
        <w:rPr>
          <w:rFonts w:cs="Arial"/>
          <w:szCs w:val="22"/>
          <w:lang w:val="en-US"/>
        </w:rPr>
        <w:t>,</w:t>
      </w:r>
      <w:r w:rsidR="0010107D">
        <w:rPr>
          <w:rFonts w:cs="Arial"/>
          <w:szCs w:val="22"/>
          <w:lang w:val="en-US"/>
        </w:rPr>
        <w:t xml:space="preserve"> near APEI-6 and APEI-9</w:t>
      </w:r>
      <w:r w:rsidR="007D4DA6">
        <w:rPr>
          <w:rFonts w:cs="Arial"/>
          <w:szCs w:val="22"/>
          <w:lang w:val="en-US"/>
        </w:rPr>
        <w:t xml:space="preserve"> and </w:t>
      </w:r>
      <w:r w:rsidR="00AD79D3">
        <w:rPr>
          <w:rFonts w:cs="Arial"/>
          <w:szCs w:val="22"/>
          <w:lang w:val="en-US"/>
        </w:rPr>
        <w:t xml:space="preserve">between </w:t>
      </w:r>
      <w:r w:rsidR="007D4DA6">
        <w:rPr>
          <w:rFonts w:cs="Arial"/>
          <w:szCs w:val="22"/>
          <w:lang w:val="en-US"/>
        </w:rPr>
        <w:t>the southwest corner of APEI-6 and southeast corner of APEI-3</w:t>
      </w:r>
      <w:r w:rsidRPr="00404352">
        <w:rPr>
          <w:rFonts w:cs="Arial"/>
          <w:szCs w:val="22"/>
          <w:lang w:val="en-US"/>
        </w:rPr>
        <w:t xml:space="preserve"> </w:t>
      </w:r>
      <w:r w:rsidR="00F43A4C" w:rsidRPr="00404352">
        <w:rPr>
          <w:rFonts w:cs="Arial"/>
          <w:szCs w:val="22"/>
        </w:rPr>
        <w:t>(</w:t>
      </w:r>
      <w:r w:rsidR="003275E9">
        <w:rPr>
          <w:rFonts w:cs="Arial"/>
          <w:szCs w:val="22"/>
        </w:rPr>
        <w:t>F</w:t>
      </w:r>
      <w:r w:rsidR="00225B90">
        <w:rPr>
          <w:rFonts w:cs="Arial"/>
          <w:szCs w:val="22"/>
        </w:rPr>
        <w:t>ig</w:t>
      </w:r>
      <w:r w:rsidR="003275E9">
        <w:rPr>
          <w:rFonts w:cs="Arial"/>
          <w:szCs w:val="22"/>
        </w:rPr>
        <w:t>.</w:t>
      </w:r>
      <w:r w:rsidR="00225B90">
        <w:rPr>
          <w:rFonts w:cs="Arial"/>
          <w:szCs w:val="22"/>
        </w:rPr>
        <w:t xml:space="preserve"> </w:t>
      </w:r>
      <w:r w:rsidR="003275E9">
        <w:rPr>
          <w:rFonts w:cs="Arial"/>
          <w:szCs w:val="22"/>
        </w:rPr>
        <w:t>7</w:t>
      </w:r>
      <w:r w:rsidR="00225B90">
        <w:rPr>
          <w:rFonts w:cs="Arial"/>
          <w:szCs w:val="22"/>
        </w:rPr>
        <w:t xml:space="preserve">; </w:t>
      </w:r>
      <w:hyperlink w:anchor="_Supplementary_Data_File" w:history="1">
        <w:r w:rsidR="00816A07" w:rsidRPr="00816A07">
          <w:rPr>
            <w:rStyle w:val="Hyperlink"/>
            <w:rFonts w:cs="Arial"/>
            <w:szCs w:val="22"/>
          </w:rPr>
          <w:t>see SDF 1</w:t>
        </w:r>
      </w:hyperlink>
      <w:r w:rsidR="00F43A4C" w:rsidRPr="00404352">
        <w:rPr>
          <w:rFonts w:cs="Arial"/>
          <w:szCs w:val="22"/>
        </w:rPr>
        <w:t>)</w:t>
      </w:r>
      <w:r w:rsidRPr="00404352">
        <w:rPr>
          <w:rFonts w:cs="Arial"/>
          <w:szCs w:val="22"/>
          <w:lang w:val="en-US"/>
        </w:rPr>
        <w:t>.</w:t>
      </w:r>
      <w:r w:rsidR="00CE7F90">
        <w:rPr>
          <w:rFonts w:cs="Arial"/>
          <w:szCs w:val="22"/>
          <w:lang w:val="en-US"/>
        </w:rPr>
        <w:t xml:space="preserve"> Sampling by Contractor KOREA outside of contract areas on a longitudinal transect</w:t>
      </w:r>
      <w:r w:rsidR="00674DDC">
        <w:rPr>
          <w:rFonts w:cs="Arial"/>
          <w:szCs w:val="22"/>
          <w:lang w:val="en-US"/>
        </w:rPr>
        <w:t>, including in APEI-8</w:t>
      </w:r>
      <w:r w:rsidR="00CE7F90">
        <w:rPr>
          <w:rFonts w:cs="Arial"/>
          <w:szCs w:val="22"/>
          <w:lang w:val="en-US"/>
        </w:rPr>
        <w:t xml:space="preserve"> was also identified in the literature (Park et al., 2004; Choi et al, 2004; Kim et al, 2000).</w:t>
      </w:r>
    </w:p>
    <w:p w14:paraId="13E0FEF6" w14:textId="17318AC7" w:rsidR="00DD5513" w:rsidRPr="00F44037" w:rsidRDefault="00DD5513" w:rsidP="00DD5513">
      <w:pPr>
        <w:rPr>
          <w:rFonts w:cs="Arial"/>
          <w:color w:val="FF0000"/>
        </w:rPr>
      </w:pPr>
    </w:p>
    <w:p w14:paraId="39A1D2A6" w14:textId="25692CF3" w:rsidR="00DD5513" w:rsidRDefault="007808A7" w:rsidP="001521C5">
      <w:pPr>
        <w:rPr>
          <w:rFonts w:cs="Arial"/>
          <w:szCs w:val="22"/>
        </w:rPr>
      </w:pPr>
      <w:r>
        <w:rPr>
          <w:rFonts w:cs="Arial"/>
          <w:bCs/>
          <w:noProof/>
          <w:color w:val="000000" w:themeColor="text1"/>
          <w:szCs w:val="22"/>
          <w:lang w:eastAsia="en-GB"/>
        </w:rPr>
        <w:lastRenderedPageBreak/>
        <w:drawing>
          <wp:inline distT="0" distB="0" distL="0" distR="0" wp14:anchorId="08747B01" wp14:editId="14E3B6FA">
            <wp:extent cx="5764824" cy="40767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CZ_FIN+GRID_2022-04-1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77139" cy="4085409"/>
                    </a:xfrm>
                    <a:prstGeom prst="rect">
                      <a:avLst/>
                    </a:prstGeom>
                  </pic:spPr>
                </pic:pic>
              </a:graphicData>
            </a:graphic>
          </wp:inline>
        </w:drawing>
      </w:r>
      <w:r w:rsidR="00D912A1" w:rsidRPr="00931257">
        <w:rPr>
          <w:rFonts w:cs="Arial"/>
          <w:bCs/>
          <w:color w:val="000000" w:themeColor="text1"/>
          <w:sz w:val="20"/>
          <w:szCs w:val="22"/>
        </w:rPr>
        <w:t>Fig. 7.</w:t>
      </w:r>
      <w:r w:rsidR="00DD5513" w:rsidRPr="00931257">
        <w:rPr>
          <w:rFonts w:cs="Arial"/>
          <w:color w:val="000000" w:themeColor="text1"/>
          <w:sz w:val="20"/>
          <w:szCs w:val="22"/>
        </w:rPr>
        <w:t xml:space="preserve"> </w:t>
      </w:r>
      <w:r w:rsidR="001521C5" w:rsidRPr="00931257">
        <w:rPr>
          <w:rFonts w:cs="Arial"/>
          <w:sz w:val="20"/>
          <w:szCs w:val="22"/>
        </w:rPr>
        <w:t xml:space="preserve">Distribution of DeepData, OBIS and GBIF records across the Clarion-Clipperton Zone. Active exploration contract areas are highlighted, excluding those that lack </w:t>
      </w:r>
      <w:r w:rsidR="00AD79D3" w:rsidRPr="00931257">
        <w:rPr>
          <w:rFonts w:cs="Arial"/>
          <w:sz w:val="20"/>
          <w:szCs w:val="22"/>
        </w:rPr>
        <w:t xml:space="preserve">records </w:t>
      </w:r>
      <w:r w:rsidR="001521C5" w:rsidRPr="00931257">
        <w:rPr>
          <w:rFonts w:cs="Arial"/>
          <w:sz w:val="20"/>
          <w:szCs w:val="22"/>
        </w:rPr>
        <w:t xml:space="preserve">on DeepData, which are shown in outline only (these are NORI-D, TOML, CMC, CIIC, </w:t>
      </w:r>
      <w:r w:rsidR="00AD79D3" w:rsidRPr="00931257">
        <w:rPr>
          <w:rFonts w:cs="Arial"/>
          <w:sz w:val="20"/>
          <w:szCs w:val="22"/>
        </w:rPr>
        <w:t xml:space="preserve">and </w:t>
      </w:r>
      <w:r w:rsidR="001521C5" w:rsidRPr="00931257">
        <w:rPr>
          <w:rFonts w:cs="Arial"/>
          <w:sz w:val="20"/>
          <w:szCs w:val="22"/>
        </w:rPr>
        <w:t>MARAWA</w:t>
      </w:r>
      <w:r w:rsidR="00AD79D3" w:rsidRPr="00931257">
        <w:rPr>
          <w:rFonts w:cs="Arial"/>
          <w:sz w:val="20"/>
          <w:szCs w:val="22"/>
        </w:rPr>
        <w:t>; the new Blue Minerals Jamaica Ltd. contract area outline is not shown as this shapefile is not yet available).</w:t>
      </w:r>
      <w:r w:rsidR="002775DA">
        <w:rPr>
          <w:rFonts w:cs="Arial"/>
          <w:sz w:val="20"/>
          <w:szCs w:val="22"/>
        </w:rPr>
        <w:t xml:space="preserve"> </w:t>
      </w:r>
    </w:p>
    <w:p w14:paraId="28FDFA63" w14:textId="482DD922" w:rsidR="00816A07" w:rsidRPr="00F44037" w:rsidRDefault="00816A07" w:rsidP="00067929">
      <w:pPr>
        <w:rPr>
          <w:rFonts w:cs="Arial"/>
        </w:rPr>
      </w:pPr>
    </w:p>
    <w:p w14:paraId="5B88E4AC" w14:textId="30313FD3" w:rsidR="00067929" w:rsidRPr="0069273C" w:rsidRDefault="00067929" w:rsidP="0069273C">
      <w:pPr>
        <w:rPr>
          <w:b/>
          <w:i/>
          <w:iCs/>
        </w:rPr>
      </w:pPr>
      <w:r w:rsidRPr="0069273C">
        <w:rPr>
          <w:i/>
          <w:iCs/>
        </w:rPr>
        <w:t>OBIS and GBIF</w:t>
      </w:r>
    </w:p>
    <w:p w14:paraId="6C6A471C" w14:textId="77777777" w:rsidR="008A79C7" w:rsidRPr="008A79C7" w:rsidRDefault="008A79C7" w:rsidP="008A79C7"/>
    <w:p w14:paraId="2DB990F3" w14:textId="1666A2E8" w:rsidR="00067929" w:rsidRPr="00404352" w:rsidRDefault="00067929" w:rsidP="00067929">
      <w:pPr>
        <w:rPr>
          <w:rFonts w:cs="Arial"/>
          <w:i/>
          <w:szCs w:val="22"/>
        </w:rPr>
      </w:pPr>
      <w:r w:rsidRPr="00404352">
        <w:rPr>
          <w:rFonts w:cs="Arial"/>
          <w:szCs w:val="22"/>
        </w:rPr>
        <w:t>While some of the O</w:t>
      </w:r>
      <w:r w:rsidRPr="00816A07">
        <w:rPr>
          <w:rFonts w:cs="Arial"/>
          <w:szCs w:val="22"/>
        </w:rPr>
        <w:t>BIS and GBIF records overla</w:t>
      </w:r>
      <w:r w:rsidR="00F43A4C" w:rsidRPr="00816A07">
        <w:rPr>
          <w:rFonts w:cs="Arial"/>
          <w:szCs w:val="22"/>
        </w:rPr>
        <w:t>p</w:t>
      </w:r>
      <w:r w:rsidRPr="00816A07">
        <w:rPr>
          <w:rFonts w:cs="Arial"/>
          <w:szCs w:val="22"/>
        </w:rPr>
        <w:t>p</w:t>
      </w:r>
      <w:r w:rsidR="00F43A4C" w:rsidRPr="00816A07">
        <w:rPr>
          <w:rFonts w:cs="Arial"/>
          <w:szCs w:val="22"/>
        </w:rPr>
        <w:t>ed</w:t>
      </w:r>
      <w:r w:rsidRPr="00816A07">
        <w:rPr>
          <w:rFonts w:cs="Arial"/>
          <w:szCs w:val="22"/>
        </w:rPr>
        <w:t xml:space="preserve"> with DeepData records, </w:t>
      </w:r>
      <w:proofErr w:type="gramStart"/>
      <w:r w:rsidRPr="00816A07">
        <w:rPr>
          <w:rFonts w:cs="Arial"/>
          <w:szCs w:val="22"/>
        </w:rPr>
        <w:t>e.g.</w:t>
      </w:r>
      <w:proofErr w:type="gramEnd"/>
      <w:r w:rsidRPr="00816A07">
        <w:rPr>
          <w:rFonts w:cs="Arial"/>
          <w:szCs w:val="22"/>
        </w:rPr>
        <w:t xml:space="preserve"> </w:t>
      </w:r>
      <w:r w:rsidR="00AD79D3">
        <w:rPr>
          <w:rFonts w:cs="Arial"/>
          <w:szCs w:val="22"/>
        </w:rPr>
        <w:t xml:space="preserve">in </w:t>
      </w:r>
      <w:r w:rsidRPr="00816A07">
        <w:rPr>
          <w:rFonts w:cs="Arial"/>
          <w:szCs w:val="22"/>
        </w:rPr>
        <w:t>the eastern CCZ (</w:t>
      </w:r>
      <w:r w:rsidR="00225B90" w:rsidRPr="00816A07">
        <w:rPr>
          <w:rFonts w:cs="Arial"/>
          <w:szCs w:val="22"/>
        </w:rPr>
        <w:t>Fig</w:t>
      </w:r>
      <w:r w:rsidR="00816A07" w:rsidRPr="00816A07">
        <w:rPr>
          <w:rFonts w:cs="Arial"/>
          <w:szCs w:val="22"/>
        </w:rPr>
        <w:t>.</w:t>
      </w:r>
      <w:r w:rsidR="00225B90" w:rsidRPr="00816A07">
        <w:rPr>
          <w:rFonts w:cs="Arial"/>
          <w:szCs w:val="22"/>
        </w:rPr>
        <w:t xml:space="preserve"> </w:t>
      </w:r>
      <w:r w:rsidR="00816A07" w:rsidRPr="00816A07">
        <w:rPr>
          <w:rFonts w:cs="Arial"/>
          <w:szCs w:val="22"/>
        </w:rPr>
        <w:t>7</w:t>
      </w:r>
      <w:r w:rsidRPr="00816A07">
        <w:rPr>
          <w:rFonts w:cs="Arial"/>
          <w:szCs w:val="22"/>
        </w:rPr>
        <w:t>)</w:t>
      </w:r>
      <w:r w:rsidRPr="00404352">
        <w:rPr>
          <w:rFonts w:cs="Arial"/>
          <w:szCs w:val="22"/>
        </w:rPr>
        <w:t xml:space="preserve">, </w:t>
      </w:r>
      <w:r w:rsidR="00AD79D3">
        <w:rPr>
          <w:rFonts w:cs="Arial"/>
          <w:szCs w:val="22"/>
        </w:rPr>
        <w:t xml:space="preserve">overall </w:t>
      </w:r>
      <w:r w:rsidRPr="00404352">
        <w:rPr>
          <w:rFonts w:cs="Arial"/>
          <w:szCs w:val="22"/>
        </w:rPr>
        <w:t>these datasets showed more geographic sp</w:t>
      </w:r>
      <w:r w:rsidR="00225B90">
        <w:rPr>
          <w:rFonts w:cs="Arial"/>
          <w:szCs w:val="22"/>
        </w:rPr>
        <w:t>read than the DeepData records (</w:t>
      </w:r>
      <w:r w:rsidRPr="00404352">
        <w:rPr>
          <w:rFonts w:cs="Arial"/>
          <w:szCs w:val="22"/>
        </w:rPr>
        <w:t>which as above were prima</w:t>
      </w:r>
      <w:r w:rsidR="00F43A4C" w:rsidRPr="00404352">
        <w:rPr>
          <w:rFonts w:cs="Arial"/>
          <w:szCs w:val="22"/>
        </w:rPr>
        <w:t xml:space="preserve">rily confined to </w:t>
      </w:r>
      <w:r w:rsidR="00225B90">
        <w:rPr>
          <w:rFonts w:cs="Arial"/>
          <w:szCs w:val="22"/>
        </w:rPr>
        <w:t xml:space="preserve">the </w:t>
      </w:r>
      <w:r w:rsidR="00F43A4C" w:rsidRPr="00404352">
        <w:rPr>
          <w:rFonts w:cs="Arial"/>
          <w:szCs w:val="22"/>
        </w:rPr>
        <w:t>contract areas</w:t>
      </w:r>
      <w:r w:rsidR="00225B90">
        <w:rPr>
          <w:rFonts w:cs="Arial"/>
          <w:szCs w:val="22"/>
        </w:rPr>
        <w:t>)</w:t>
      </w:r>
      <w:r w:rsidRPr="00404352">
        <w:rPr>
          <w:rFonts w:cs="Arial"/>
          <w:szCs w:val="22"/>
        </w:rPr>
        <w:t xml:space="preserve">. While a large proportion of the OBIS and GBIF records overlap, distinct datasets were present in both datasets, as evident in </w:t>
      </w:r>
      <w:r w:rsidR="00816A07" w:rsidRPr="00816A07">
        <w:rPr>
          <w:rFonts w:cs="Arial"/>
          <w:szCs w:val="22"/>
        </w:rPr>
        <w:t>Fig. 7</w:t>
      </w:r>
      <w:r w:rsidR="00816A07">
        <w:rPr>
          <w:rFonts w:cs="Arial"/>
          <w:szCs w:val="22"/>
        </w:rPr>
        <w:t xml:space="preserve"> </w:t>
      </w:r>
      <w:r w:rsidR="00DD5513">
        <w:rPr>
          <w:rFonts w:cs="Arial"/>
          <w:szCs w:val="22"/>
        </w:rPr>
        <w:t>(</w:t>
      </w:r>
      <w:hyperlink w:anchor="_Records_in_common" w:history="1">
        <w:r w:rsidR="00DD5513" w:rsidRPr="00816A07">
          <w:rPr>
            <w:rStyle w:val="Hyperlink"/>
            <w:rFonts w:cs="Arial"/>
            <w:szCs w:val="22"/>
          </w:rPr>
          <w:t xml:space="preserve">see section </w:t>
        </w:r>
        <w:r w:rsidR="00225B90" w:rsidRPr="00816A07">
          <w:rPr>
            <w:rStyle w:val="Hyperlink"/>
            <w:rFonts w:cs="Arial"/>
            <w:szCs w:val="22"/>
          </w:rPr>
          <w:t>3.3.1</w:t>
        </w:r>
      </w:hyperlink>
      <w:r w:rsidR="00DD5513">
        <w:rPr>
          <w:rFonts w:cs="Arial"/>
          <w:szCs w:val="22"/>
        </w:rPr>
        <w:t>).</w:t>
      </w:r>
      <w:r w:rsidR="00F43A4C" w:rsidRPr="00404352">
        <w:rPr>
          <w:rFonts w:cs="Arial"/>
          <w:szCs w:val="22"/>
        </w:rPr>
        <w:t xml:space="preserve"> More APEI</w:t>
      </w:r>
      <w:r w:rsidRPr="00404352">
        <w:rPr>
          <w:rFonts w:cs="Arial"/>
          <w:szCs w:val="22"/>
        </w:rPr>
        <w:t>s were r</w:t>
      </w:r>
      <w:r w:rsidR="00225B90">
        <w:rPr>
          <w:rFonts w:cs="Arial"/>
          <w:szCs w:val="22"/>
        </w:rPr>
        <w:t>epresented overall</w:t>
      </w:r>
      <w:r w:rsidR="00C93DE9" w:rsidRPr="00404352">
        <w:rPr>
          <w:rFonts w:cs="Arial"/>
          <w:szCs w:val="22"/>
        </w:rPr>
        <w:t xml:space="preserve"> </w:t>
      </w:r>
      <w:r w:rsidRPr="00404352">
        <w:rPr>
          <w:rFonts w:cs="Arial"/>
          <w:szCs w:val="22"/>
        </w:rPr>
        <w:t>by comp</w:t>
      </w:r>
      <w:r w:rsidR="00C93DE9" w:rsidRPr="00404352">
        <w:rPr>
          <w:rFonts w:cs="Arial"/>
          <w:szCs w:val="22"/>
        </w:rPr>
        <w:t xml:space="preserve">aratively more records in </w:t>
      </w:r>
      <w:r w:rsidR="00225B90">
        <w:rPr>
          <w:rFonts w:cs="Arial"/>
          <w:szCs w:val="22"/>
        </w:rPr>
        <w:t xml:space="preserve">OBIS and GBIF </w:t>
      </w:r>
      <w:r w:rsidR="00C93DE9" w:rsidRPr="00404352">
        <w:rPr>
          <w:rFonts w:cs="Arial"/>
          <w:szCs w:val="22"/>
        </w:rPr>
        <w:t xml:space="preserve">than in DeepData, with records </w:t>
      </w:r>
      <w:r w:rsidR="00225B90">
        <w:rPr>
          <w:rFonts w:cs="Arial"/>
          <w:szCs w:val="22"/>
        </w:rPr>
        <w:t xml:space="preserve">published </w:t>
      </w:r>
      <w:r w:rsidR="00C93DE9" w:rsidRPr="00404352">
        <w:rPr>
          <w:rFonts w:cs="Arial"/>
          <w:szCs w:val="22"/>
        </w:rPr>
        <w:t xml:space="preserve">from all </w:t>
      </w:r>
      <w:r w:rsidRPr="00404352">
        <w:rPr>
          <w:rFonts w:cs="Arial"/>
          <w:szCs w:val="22"/>
        </w:rPr>
        <w:t xml:space="preserve">apart from APEI-8. </w:t>
      </w:r>
    </w:p>
    <w:p w14:paraId="42FA746C" w14:textId="77777777" w:rsidR="00067929" w:rsidRPr="00404352" w:rsidRDefault="00067929" w:rsidP="00067929">
      <w:pPr>
        <w:rPr>
          <w:rFonts w:cs="Arial"/>
          <w:b/>
          <w:szCs w:val="22"/>
        </w:rPr>
      </w:pPr>
    </w:p>
    <w:p w14:paraId="1D512B47" w14:textId="6A34A5B9" w:rsidR="00067929" w:rsidRPr="0069273C" w:rsidRDefault="00697F1E" w:rsidP="0069273C">
      <w:pPr>
        <w:rPr>
          <w:b/>
          <w:i/>
          <w:iCs/>
        </w:rPr>
      </w:pPr>
      <w:r w:rsidRPr="0069273C">
        <w:rPr>
          <w:i/>
          <w:iCs/>
        </w:rPr>
        <w:t>L</w:t>
      </w:r>
      <w:r w:rsidR="00067929" w:rsidRPr="0069273C">
        <w:rPr>
          <w:i/>
          <w:iCs/>
        </w:rPr>
        <w:t>iterature</w:t>
      </w:r>
    </w:p>
    <w:p w14:paraId="00C696B5" w14:textId="77777777" w:rsidR="008A79C7" w:rsidRPr="008A79C7" w:rsidRDefault="008A79C7" w:rsidP="008A79C7"/>
    <w:p w14:paraId="726B0A6A" w14:textId="2433F7C3" w:rsidR="00067929" w:rsidRPr="00404352" w:rsidRDefault="00067929" w:rsidP="00067929">
      <w:pPr>
        <w:rPr>
          <w:rFonts w:cs="Arial"/>
          <w:color w:val="FF0000"/>
          <w:szCs w:val="22"/>
        </w:rPr>
      </w:pPr>
      <w:r w:rsidRPr="00404352">
        <w:rPr>
          <w:rFonts w:cs="Arial"/>
          <w:szCs w:val="22"/>
        </w:rPr>
        <w:t xml:space="preserve">In the literature, records from all 10 </w:t>
      </w:r>
      <w:r w:rsidR="00A97B90">
        <w:rPr>
          <w:rFonts w:cs="Arial"/>
          <w:szCs w:val="22"/>
        </w:rPr>
        <w:t>C</w:t>
      </w:r>
      <w:r w:rsidR="00A97B90" w:rsidRPr="00404352">
        <w:rPr>
          <w:rFonts w:cs="Arial"/>
          <w:szCs w:val="22"/>
        </w:rPr>
        <w:t xml:space="preserve">ontractors </w:t>
      </w:r>
      <w:r w:rsidRPr="00404352">
        <w:rPr>
          <w:rFonts w:cs="Arial"/>
          <w:szCs w:val="22"/>
        </w:rPr>
        <w:t xml:space="preserve">with data published on DeepData were </w:t>
      </w:r>
      <w:r w:rsidR="00C93DE9" w:rsidRPr="00404352">
        <w:rPr>
          <w:rFonts w:cs="Arial"/>
          <w:szCs w:val="22"/>
        </w:rPr>
        <w:t>identified</w:t>
      </w:r>
      <w:r w:rsidRPr="00404352">
        <w:rPr>
          <w:rFonts w:cs="Arial"/>
          <w:szCs w:val="22"/>
        </w:rPr>
        <w:t xml:space="preserve"> (BGR, COMRA, DORD, GSR, IFREMER, IOM, KOREA, OMS, UK</w:t>
      </w:r>
      <w:r w:rsidR="0053199B">
        <w:rPr>
          <w:rFonts w:cs="Arial"/>
          <w:szCs w:val="22"/>
        </w:rPr>
        <w:t>SRL</w:t>
      </w:r>
      <w:r w:rsidRPr="00404352">
        <w:rPr>
          <w:rFonts w:cs="Arial"/>
          <w:szCs w:val="22"/>
        </w:rPr>
        <w:t>, YUZ</w:t>
      </w:r>
      <w:r w:rsidR="0010107D">
        <w:rPr>
          <w:rFonts w:cs="Arial"/>
          <w:szCs w:val="22"/>
        </w:rPr>
        <w:t>H</w:t>
      </w:r>
      <w:r w:rsidRPr="00404352">
        <w:rPr>
          <w:rFonts w:cs="Arial"/>
          <w:szCs w:val="22"/>
        </w:rPr>
        <w:t xml:space="preserve">) </w:t>
      </w:r>
      <w:r w:rsidR="006A28E9" w:rsidRPr="00404352">
        <w:rPr>
          <w:rFonts w:cs="Arial"/>
          <w:szCs w:val="22"/>
        </w:rPr>
        <w:t xml:space="preserve">and from </w:t>
      </w:r>
      <w:r w:rsidRPr="00404352">
        <w:rPr>
          <w:rFonts w:cs="Arial"/>
          <w:szCs w:val="22"/>
        </w:rPr>
        <w:t>an additional contractor, TOML. Some contract areas were well represented in the literature</w:t>
      </w:r>
      <w:r w:rsidR="00C93DE9" w:rsidRPr="00404352">
        <w:rPr>
          <w:rFonts w:cs="Arial"/>
          <w:szCs w:val="22"/>
        </w:rPr>
        <w:t xml:space="preserve"> in multiple publications, </w:t>
      </w:r>
      <w:proofErr w:type="gramStart"/>
      <w:r w:rsidR="00C93DE9" w:rsidRPr="00404352">
        <w:rPr>
          <w:rFonts w:cs="Arial"/>
          <w:szCs w:val="22"/>
        </w:rPr>
        <w:t>e.g.</w:t>
      </w:r>
      <w:proofErr w:type="gramEnd"/>
      <w:r w:rsidR="00C93DE9" w:rsidRPr="00404352">
        <w:rPr>
          <w:rFonts w:cs="Arial"/>
          <w:szCs w:val="22"/>
        </w:rPr>
        <w:t xml:space="preserve"> </w:t>
      </w:r>
      <w:r w:rsidR="00C736E5">
        <w:rPr>
          <w:rFonts w:cs="Arial"/>
          <w:szCs w:val="22"/>
        </w:rPr>
        <w:t xml:space="preserve">those </w:t>
      </w:r>
      <w:r w:rsidR="00C93DE9" w:rsidRPr="00404352">
        <w:rPr>
          <w:rFonts w:cs="Arial"/>
          <w:szCs w:val="22"/>
        </w:rPr>
        <w:t>in the eastern CCZ (</w:t>
      </w:r>
      <w:r w:rsidRPr="00404352">
        <w:rPr>
          <w:rFonts w:cs="Arial"/>
          <w:szCs w:val="22"/>
        </w:rPr>
        <w:t>BGR, GSR, and UK</w:t>
      </w:r>
      <w:r w:rsidR="00C736E5">
        <w:rPr>
          <w:rFonts w:cs="Arial"/>
          <w:szCs w:val="22"/>
        </w:rPr>
        <w:t>SRL</w:t>
      </w:r>
      <w:r w:rsidR="00C93DE9" w:rsidRPr="00404352">
        <w:rPr>
          <w:rFonts w:cs="Arial"/>
          <w:szCs w:val="22"/>
        </w:rPr>
        <w:t>)</w:t>
      </w:r>
      <w:r w:rsidRPr="00404352">
        <w:rPr>
          <w:rFonts w:cs="Arial"/>
          <w:szCs w:val="22"/>
        </w:rPr>
        <w:t xml:space="preserve">, others less so, e.g. data from the TOML contract </w:t>
      </w:r>
      <w:r w:rsidR="00C93DE9" w:rsidRPr="00404352">
        <w:rPr>
          <w:rFonts w:cs="Arial"/>
          <w:szCs w:val="22"/>
        </w:rPr>
        <w:t xml:space="preserve">area </w:t>
      </w:r>
      <w:r w:rsidR="001F23B8">
        <w:rPr>
          <w:rFonts w:cs="Arial"/>
          <w:szCs w:val="22"/>
        </w:rPr>
        <w:t xml:space="preserve">has only been </w:t>
      </w:r>
      <w:r w:rsidR="00C93DE9" w:rsidRPr="00404352">
        <w:rPr>
          <w:rFonts w:cs="Arial"/>
          <w:szCs w:val="22"/>
        </w:rPr>
        <w:t xml:space="preserve">included in </w:t>
      </w:r>
      <w:r w:rsidR="00225B90">
        <w:rPr>
          <w:rFonts w:cs="Arial"/>
          <w:szCs w:val="22"/>
        </w:rPr>
        <w:t>3</w:t>
      </w:r>
      <w:r w:rsidR="001F23B8">
        <w:rPr>
          <w:rFonts w:cs="Arial"/>
          <w:szCs w:val="22"/>
        </w:rPr>
        <w:t xml:space="preserve"> publications </w:t>
      </w:r>
      <w:r w:rsidRPr="00404352">
        <w:rPr>
          <w:rFonts w:cs="Arial"/>
          <w:szCs w:val="22"/>
        </w:rPr>
        <w:t>(Leitner et al., 2021, Simon-Lledó et al., 2020</w:t>
      </w:r>
      <w:r w:rsidR="008A79C7" w:rsidRPr="00404352">
        <w:rPr>
          <w:rFonts w:cs="Arial"/>
          <w:szCs w:val="22"/>
        </w:rPr>
        <w:t>, Jones et al</w:t>
      </w:r>
      <w:r w:rsidR="003275E9">
        <w:rPr>
          <w:rFonts w:cs="Arial"/>
          <w:szCs w:val="22"/>
        </w:rPr>
        <w:t>.,</w:t>
      </w:r>
      <w:r w:rsidR="008A79C7" w:rsidRPr="00404352">
        <w:rPr>
          <w:rFonts w:cs="Arial"/>
          <w:szCs w:val="22"/>
        </w:rPr>
        <w:t xml:space="preserve"> 2021</w:t>
      </w:r>
      <w:r w:rsidRPr="00404352">
        <w:rPr>
          <w:rFonts w:cs="Arial"/>
          <w:szCs w:val="22"/>
        </w:rPr>
        <w:t xml:space="preserve">). APEIs were well represented in the literature, </w:t>
      </w:r>
      <w:r w:rsidRPr="00174EAB">
        <w:rPr>
          <w:rFonts w:cs="Arial"/>
          <w:szCs w:val="22"/>
        </w:rPr>
        <w:t xml:space="preserve">especially compared to DeepData records, where </w:t>
      </w:r>
      <w:r w:rsidR="00B02379">
        <w:rPr>
          <w:rFonts w:cs="Arial"/>
          <w:szCs w:val="22"/>
        </w:rPr>
        <w:t>they</w:t>
      </w:r>
      <w:r w:rsidRPr="00174EAB">
        <w:rPr>
          <w:rFonts w:cs="Arial"/>
          <w:szCs w:val="22"/>
        </w:rPr>
        <w:t xml:space="preserve"> were sparse (Fig</w:t>
      </w:r>
      <w:r w:rsidR="00174EAB" w:rsidRPr="00174EAB">
        <w:rPr>
          <w:rFonts w:cs="Arial"/>
          <w:szCs w:val="22"/>
        </w:rPr>
        <w:t>. 7</w:t>
      </w:r>
      <w:r w:rsidRPr="00404352">
        <w:rPr>
          <w:rFonts w:cs="Arial"/>
          <w:szCs w:val="22"/>
        </w:rPr>
        <w:t>). Records were published from APEI</w:t>
      </w:r>
      <w:r w:rsidR="00C93DE9" w:rsidRPr="00404352">
        <w:rPr>
          <w:rFonts w:cs="Arial"/>
          <w:szCs w:val="22"/>
        </w:rPr>
        <w:t xml:space="preserve">-1, 3, 4, 6, </w:t>
      </w:r>
      <w:r w:rsidRPr="00404352">
        <w:rPr>
          <w:rFonts w:cs="Arial"/>
          <w:szCs w:val="22"/>
        </w:rPr>
        <w:t>7</w:t>
      </w:r>
      <w:r w:rsidR="00B02379">
        <w:rPr>
          <w:rFonts w:cs="Arial"/>
          <w:szCs w:val="22"/>
        </w:rPr>
        <w:t>,</w:t>
      </w:r>
      <w:r w:rsidR="00C93DE9" w:rsidRPr="00404352">
        <w:rPr>
          <w:rFonts w:cs="Arial"/>
          <w:szCs w:val="22"/>
        </w:rPr>
        <w:t xml:space="preserve"> 8</w:t>
      </w:r>
      <w:r w:rsidR="00894D2E">
        <w:rPr>
          <w:rFonts w:cs="Arial"/>
          <w:szCs w:val="22"/>
        </w:rPr>
        <w:t>, 12 and 13</w:t>
      </w:r>
      <w:r w:rsidRPr="00404352">
        <w:rPr>
          <w:rFonts w:cs="Arial"/>
          <w:szCs w:val="22"/>
        </w:rPr>
        <w:t xml:space="preserve">. </w:t>
      </w:r>
      <w:r w:rsidR="00225B90">
        <w:rPr>
          <w:rFonts w:cs="Arial"/>
          <w:szCs w:val="22"/>
        </w:rPr>
        <w:t xml:space="preserve">For APEI-8, data were </w:t>
      </w:r>
      <w:r w:rsidR="009E749E">
        <w:rPr>
          <w:rFonts w:cs="Arial"/>
          <w:szCs w:val="22"/>
        </w:rPr>
        <w:t>only</w:t>
      </w:r>
      <w:r w:rsidR="00225B90">
        <w:rPr>
          <w:rFonts w:cs="Arial"/>
          <w:szCs w:val="22"/>
        </w:rPr>
        <w:t xml:space="preserve"> available </w:t>
      </w:r>
      <w:r w:rsidR="009E749E">
        <w:rPr>
          <w:rFonts w:cs="Arial"/>
          <w:szCs w:val="22"/>
        </w:rPr>
        <w:t xml:space="preserve">in the literature </w:t>
      </w:r>
      <w:r w:rsidR="00225B90">
        <w:rPr>
          <w:rFonts w:cs="Arial"/>
          <w:szCs w:val="22"/>
        </w:rPr>
        <w:t>(Park et al., 2004</w:t>
      </w:r>
      <w:r w:rsidR="00122E3E">
        <w:rPr>
          <w:rFonts w:cs="Arial"/>
          <w:szCs w:val="22"/>
        </w:rPr>
        <w:t>, Choi et al., 2004, Kim et al., 2000</w:t>
      </w:r>
      <w:r w:rsidR="00225B90">
        <w:rPr>
          <w:rFonts w:cs="Arial"/>
          <w:szCs w:val="22"/>
        </w:rPr>
        <w:t>)</w:t>
      </w:r>
      <w:r w:rsidR="009E749E">
        <w:rPr>
          <w:rFonts w:cs="Arial"/>
          <w:szCs w:val="22"/>
        </w:rPr>
        <w:t xml:space="preserve"> and not in the databases</w:t>
      </w:r>
      <w:r w:rsidR="00225B90">
        <w:rPr>
          <w:rFonts w:cs="Arial"/>
          <w:szCs w:val="22"/>
        </w:rPr>
        <w:t xml:space="preserve">. </w:t>
      </w:r>
      <w:r w:rsidR="0054126D">
        <w:rPr>
          <w:rFonts w:cs="Arial"/>
          <w:szCs w:val="22"/>
        </w:rPr>
        <w:t>As above, t</w:t>
      </w:r>
      <w:r w:rsidR="00E55F62">
        <w:rPr>
          <w:rFonts w:cs="Arial"/>
          <w:szCs w:val="22"/>
        </w:rPr>
        <w:t xml:space="preserve">hese records are sampling of a </w:t>
      </w:r>
      <w:r w:rsidR="0054126D">
        <w:rPr>
          <w:rFonts w:cs="Arial"/>
          <w:szCs w:val="22"/>
        </w:rPr>
        <w:t xml:space="preserve">longitudinal </w:t>
      </w:r>
      <w:r w:rsidR="00E55F62">
        <w:rPr>
          <w:rFonts w:cs="Arial"/>
          <w:szCs w:val="22"/>
        </w:rPr>
        <w:t>transect line</w:t>
      </w:r>
      <w:r w:rsidR="00674DDC">
        <w:rPr>
          <w:rFonts w:cs="Arial"/>
          <w:szCs w:val="22"/>
        </w:rPr>
        <w:t xml:space="preserve"> by Contractor KOREA</w:t>
      </w:r>
      <w:r w:rsidR="00E55F62">
        <w:rPr>
          <w:rFonts w:cs="Arial"/>
          <w:szCs w:val="22"/>
        </w:rPr>
        <w:t xml:space="preserve">. </w:t>
      </w:r>
      <w:r w:rsidRPr="00404352">
        <w:rPr>
          <w:rFonts w:cs="Arial"/>
          <w:szCs w:val="22"/>
        </w:rPr>
        <w:t>For the remaining APEIs</w:t>
      </w:r>
      <w:r w:rsidR="00C93DE9" w:rsidRPr="00404352">
        <w:rPr>
          <w:rFonts w:cs="Arial"/>
          <w:szCs w:val="22"/>
        </w:rPr>
        <w:t>, no. 2, 5,</w:t>
      </w:r>
      <w:r w:rsidRPr="00404352">
        <w:rPr>
          <w:rFonts w:cs="Arial"/>
          <w:szCs w:val="22"/>
        </w:rPr>
        <w:t xml:space="preserve"> and 9, records were available from OBIS and or GBIF</w:t>
      </w:r>
      <w:r w:rsidR="009E749E">
        <w:rPr>
          <w:rFonts w:cs="Arial"/>
          <w:szCs w:val="22"/>
        </w:rPr>
        <w:t>. F</w:t>
      </w:r>
      <w:r w:rsidR="00894D2E">
        <w:rPr>
          <w:rFonts w:cs="Arial"/>
          <w:szCs w:val="22"/>
        </w:rPr>
        <w:t xml:space="preserve">or the </w:t>
      </w:r>
      <w:r w:rsidR="009E749E">
        <w:rPr>
          <w:rFonts w:cs="Arial"/>
          <w:szCs w:val="22"/>
        </w:rPr>
        <w:t>most recently established</w:t>
      </w:r>
      <w:r w:rsidR="00894D2E">
        <w:rPr>
          <w:rFonts w:cs="Arial"/>
          <w:szCs w:val="22"/>
        </w:rPr>
        <w:t xml:space="preserve"> APEI</w:t>
      </w:r>
      <w:r w:rsidR="003331C2">
        <w:rPr>
          <w:rFonts w:cs="Arial"/>
          <w:szCs w:val="22"/>
        </w:rPr>
        <w:t>s, records were present</w:t>
      </w:r>
      <w:r w:rsidR="00894D2E">
        <w:rPr>
          <w:rFonts w:cs="Arial"/>
          <w:szCs w:val="22"/>
        </w:rPr>
        <w:t xml:space="preserve"> in the literature for APEI-13 and 12, </w:t>
      </w:r>
      <w:r w:rsidR="003331C2">
        <w:rPr>
          <w:rFonts w:cs="Arial"/>
          <w:szCs w:val="22"/>
        </w:rPr>
        <w:t xml:space="preserve">but none yet identified from APEI-10 or 12 whether from the literature or other </w:t>
      </w:r>
      <w:r w:rsidR="003331C2">
        <w:rPr>
          <w:rFonts w:cs="Arial"/>
          <w:szCs w:val="22"/>
        </w:rPr>
        <w:lastRenderedPageBreak/>
        <w:t>sources</w:t>
      </w:r>
      <w:r w:rsidRPr="00404352">
        <w:rPr>
          <w:rFonts w:cs="Arial"/>
          <w:szCs w:val="22"/>
        </w:rPr>
        <w:t xml:space="preserve">. Other regions where data </w:t>
      </w:r>
      <w:r w:rsidR="00C93DE9" w:rsidRPr="00404352">
        <w:rPr>
          <w:rFonts w:cs="Arial"/>
          <w:szCs w:val="22"/>
        </w:rPr>
        <w:t>were not available in the databases we</w:t>
      </w:r>
      <w:r w:rsidRPr="00404352">
        <w:rPr>
          <w:rFonts w:cs="Arial"/>
          <w:szCs w:val="22"/>
        </w:rPr>
        <w:t>re represented by records in the literature</w:t>
      </w:r>
      <w:r w:rsidR="00C93DE9" w:rsidRPr="00404352">
        <w:rPr>
          <w:rFonts w:cs="Arial"/>
          <w:szCs w:val="22"/>
        </w:rPr>
        <w:t xml:space="preserve">, therefore overall coverage is wider than </w:t>
      </w:r>
      <w:r w:rsidR="0010107D">
        <w:rPr>
          <w:rFonts w:cs="Arial"/>
          <w:szCs w:val="22"/>
        </w:rPr>
        <w:t>shown</w:t>
      </w:r>
      <w:r w:rsidR="00C93DE9" w:rsidRPr="00404352">
        <w:rPr>
          <w:rFonts w:cs="Arial"/>
          <w:szCs w:val="22"/>
        </w:rPr>
        <w:t xml:space="preserve"> in Fig</w:t>
      </w:r>
      <w:r w:rsidR="00174EAB">
        <w:rPr>
          <w:rFonts w:cs="Arial"/>
          <w:szCs w:val="22"/>
        </w:rPr>
        <w:t>. 7</w:t>
      </w:r>
      <w:r w:rsidR="00674DDC">
        <w:rPr>
          <w:rFonts w:cs="Arial"/>
          <w:szCs w:val="22"/>
        </w:rPr>
        <w:t xml:space="preserve"> (See S Fig</w:t>
      </w:r>
      <w:r w:rsidR="004643A4">
        <w:rPr>
          <w:rFonts w:cs="Arial"/>
          <w:szCs w:val="22"/>
        </w:rPr>
        <w:t xml:space="preserve"> 3</w:t>
      </w:r>
      <w:r w:rsidR="00674DDC">
        <w:rPr>
          <w:rFonts w:cs="Arial"/>
          <w:szCs w:val="22"/>
        </w:rPr>
        <w:t xml:space="preserve"> for type localities)</w:t>
      </w:r>
      <w:r w:rsidR="006A28E9" w:rsidRPr="00404352">
        <w:rPr>
          <w:rFonts w:cs="Arial"/>
          <w:szCs w:val="22"/>
        </w:rPr>
        <w:t>.</w:t>
      </w:r>
      <w:r w:rsidR="0010107D">
        <w:rPr>
          <w:rStyle w:val="FootnoteReference"/>
          <w:rFonts w:cs="Arial"/>
          <w:szCs w:val="22"/>
        </w:rPr>
        <w:footnoteReference w:id="39"/>
      </w:r>
      <w:r w:rsidR="006A28E9" w:rsidRPr="00404352">
        <w:rPr>
          <w:rFonts w:cs="Arial"/>
          <w:szCs w:val="22"/>
        </w:rPr>
        <w:t xml:space="preserve"> </w:t>
      </w:r>
    </w:p>
    <w:p w14:paraId="6C05D3D0" w14:textId="77777777" w:rsidR="00027606" w:rsidRPr="00F44037" w:rsidRDefault="00027606" w:rsidP="00067929">
      <w:pPr>
        <w:rPr>
          <w:rFonts w:cs="Arial"/>
        </w:rPr>
      </w:pPr>
    </w:p>
    <w:p w14:paraId="6C0C1EE9" w14:textId="426BBE93" w:rsidR="00027606" w:rsidRDefault="00027606" w:rsidP="00027606">
      <w:pPr>
        <w:rPr>
          <w:rFonts w:cs="Arial"/>
          <w:b/>
        </w:rPr>
      </w:pPr>
    </w:p>
    <w:p w14:paraId="280AB952" w14:textId="0E2D0397" w:rsidR="00027606" w:rsidRPr="001A436A" w:rsidRDefault="007808A7" w:rsidP="00027606">
      <w:pPr>
        <w:rPr>
          <w:rFonts w:cs="Arial"/>
        </w:rPr>
      </w:pPr>
      <w:r>
        <w:rPr>
          <w:rFonts w:cs="Arial"/>
          <w:noProof/>
          <w:color w:val="000000" w:themeColor="text1"/>
          <w:sz w:val="20"/>
          <w:szCs w:val="21"/>
          <w:lang w:eastAsia="en-GB"/>
        </w:rPr>
        <w:drawing>
          <wp:inline distT="0" distB="0" distL="0" distR="0" wp14:anchorId="7E940373" wp14:editId="1B1F167D">
            <wp:extent cx="5926455" cy="4191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astern_CCZ_2022-04-1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26455" cy="4191000"/>
                    </a:xfrm>
                    <a:prstGeom prst="rect">
                      <a:avLst/>
                    </a:prstGeom>
                  </pic:spPr>
                </pic:pic>
              </a:graphicData>
            </a:graphic>
          </wp:inline>
        </w:drawing>
      </w:r>
      <w:r w:rsidR="00027606" w:rsidRPr="00565F65">
        <w:rPr>
          <w:rFonts w:cs="Arial"/>
          <w:color w:val="000000" w:themeColor="text1"/>
          <w:sz w:val="20"/>
          <w:szCs w:val="21"/>
        </w:rPr>
        <w:t>Fig</w:t>
      </w:r>
      <w:r w:rsidR="00565F65" w:rsidRPr="00565F65">
        <w:rPr>
          <w:rFonts w:cs="Arial"/>
          <w:color w:val="000000" w:themeColor="text1"/>
          <w:sz w:val="20"/>
          <w:szCs w:val="21"/>
        </w:rPr>
        <w:t xml:space="preserve">. 8. Taxonomic records in the </w:t>
      </w:r>
      <w:proofErr w:type="spellStart"/>
      <w:r w:rsidR="00565F65" w:rsidRPr="00565F65">
        <w:rPr>
          <w:rFonts w:cs="Arial"/>
          <w:color w:val="000000" w:themeColor="text1"/>
          <w:sz w:val="20"/>
          <w:szCs w:val="21"/>
        </w:rPr>
        <w:t>t</w:t>
      </w:r>
      <w:r w:rsidR="00027606" w:rsidRPr="00565F65">
        <w:rPr>
          <w:rFonts w:cs="Arial"/>
          <w:color w:val="000000" w:themeColor="text1"/>
          <w:sz w:val="20"/>
          <w:szCs w:val="21"/>
        </w:rPr>
        <w:t>he</w:t>
      </w:r>
      <w:proofErr w:type="spellEnd"/>
      <w:r w:rsidR="00027606" w:rsidRPr="00565F65">
        <w:rPr>
          <w:rFonts w:cs="Arial"/>
          <w:color w:val="000000" w:themeColor="text1"/>
          <w:sz w:val="20"/>
          <w:szCs w:val="21"/>
        </w:rPr>
        <w:t xml:space="preserve"> </w:t>
      </w:r>
      <w:r w:rsidR="00027606" w:rsidRPr="00565F65">
        <w:rPr>
          <w:rFonts w:cs="Arial"/>
          <w:sz w:val="20"/>
          <w:szCs w:val="21"/>
        </w:rPr>
        <w:t xml:space="preserve">eastern </w:t>
      </w:r>
      <w:r w:rsidR="00565F65" w:rsidRPr="00565F65">
        <w:rPr>
          <w:rFonts w:cs="Arial"/>
          <w:sz w:val="20"/>
          <w:szCs w:val="21"/>
        </w:rPr>
        <w:t>Clarion-Clipperton Zone</w:t>
      </w:r>
      <w:r w:rsidR="001F23B8" w:rsidRPr="00565F65">
        <w:rPr>
          <w:rFonts w:cs="Arial"/>
          <w:sz w:val="20"/>
          <w:szCs w:val="21"/>
        </w:rPr>
        <w:t>, showing contract areas OMS, UK-1 (UKSR</w:t>
      </w:r>
      <w:r w:rsidR="009449E1" w:rsidRPr="00565F65">
        <w:rPr>
          <w:rFonts w:cs="Arial"/>
          <w:sz w:val="20"/>
          <w:szCs w:val="21"/>
        </w:rPr>
        <w:t>L), IOM, GSR and KOREA (North).</w:t>
      </w:r>
    </w:p>
    <w:p w14:paraId="757B0145" w14:textId="71CE5331" w:rsidR="00C352A0" w:rsidRPr="00D64FD7" w:rsidRDefault="00C352A0" w:rsidP="00067929">
      <w:pPr>
        <w:rPr>
          <w:rFonts w:cs="Arial"/>
          <w:color w:val="FF0000"/>
        </w:rPr>
      </w:pPr>
    </w:p>
    <w:p w14:paraId="598986CF" w14:textId="4A33E1EB" w:rsidR="00067929" w:rsidRPr="001F23B8" w:rsidRDefault="00067929" w:rsidP="00177551">
      <w:pPr>
        <w:pStyle w:val="Heading2"/>
      </w:pPr>
      <w:bookmarkStart w:id="83" w:name="_Toc101879409"/>
      <w:r w:rsidRPr="001F23B8">
        <w:t xml:space="preserve">Overview of </w:t>
      </w:r>
      <w:r w:rsidR="00C63D34" w:rsidRPr="001F23B8">
        <w:t>taxonomic information</w:t>
      </w:r>
      <w:bookmarkEnd w:id="83"/>
    </w:p>
    <w:p w14:paraId="746AD963" w14:textId="77777777" w:rsidR="0006037A" w:rsidRPr="001F23B8" w:rsidRDefault="0006037A" w:rsidP="00067929">
      <w:pPr>
        <w:rPr>
          <w:rFonts w:cs="Arial"/>
          <w:color w:val="FF0000"/>
        </w:rPr>
      </w:pPr>
    </w:p>
    <w:p w14:paraId="2C15C5BC" w14:textId="34D6FAC5" w:rsidR="00503F2B" w:rsidRDefault="00067929" w:rsidP="00592E57">
      <w:pPr>
        <w:rPr>
          <w:rFonts w:cs="Arial"/>
          <w:szCs w:val="22"/>
        </w:rPr>
      </w:pPr>
      <w:r w:rsidRPr="001F23B8">
        <w:rPr>
          <w:rFonts w:cs="Arial"/>
          <w:szCs w:val="22"/>
        </w:rPr>
        <w:t>Many more</w:t>
      </w:r>
      <w:r w:rsidRPr="009132E2">
        <w:rPr>
          <w:rFonts w:cs="Arial"/>
          <w:szCs w:val="22"/>
        </w:rPr>
        <w:t xml:space="preserve"> records </w:t>
      </w:r>
      <w:r w:rsidR="00126DFE" w:rsidRPr="009132E2">
        <w:rPr>
          <w:rFonts w:cs="Arial"/>
          <w:szCs w:val="22"/>
        </w:rPr>
        <w:t xml:space="preserve">were published </w:t>
      </w:r>
      <w:r w:rsidRPr="009132E2">
        <w:rPr>
          <w:rFonts w:cs="Arial"/>
          <w:szCs w:val="22"/>
        </w:rPr>
        <w:t>on DeepData</w:t>
      </w:r>
      <w:r w:rsidR="00126DFE" w:rsidRPr="009132E2">
        <w:rPr>
          <w:rFonts w:cs="Arial"/>
          <w:szCs w:val="22"/>
        </w:rPr>
        <w:t>, &gt;40,000 compared to other sources, &gt;2000 for OBIS and GBIF and &gt;</w:t>
      </w:r>
      <w:r w:rsidR="007808A7">
        <w:rPr>
          <w:rFonts w:cs="Arial"/>
          <w:szCs w:val="22"/>
        </w:rPr>
        <w:t>6</w:t>
      </w:r>
      <w:r w:rsidR="00AD6A71">
        <w:rPr>
          <w:rFonts w:cs="Arial"/>
          <w:szCs w:val="22"/>
        </w:rPr>
        <w:t>0</w:t>
      </w:r>
      <w:r w:rsidR="00126DFE" w:rsidRPr="009132E2">
        <w:rPr>
          <w:rFonts w:cs="Arial"/>
          <w:szCs w:val="22"/>
        </w:rPr>
        <w:t>00 for the literature, however</w:t>
      </w:r>
      <w:r w:rsidR="009449E1">
        <w:rPr>
          <w:rFonts w:cs="Arial"/>
          <w:szCs w:val="22"/>
        </w:rPr>
        <w:t xml:space="preserve"> a proportion of these records,</w:t>
      </w:r>
      <w:r w:rsidR="00AD6A71">
        <w:rPr>
          <w:rFonts w:cs="Arial"/>
          <w:szCs w:val="22"/>
        </w:rPr>
        <w:t xml:space="preserve"> </w:t>
      </w:r>
      <w:r w:rsidR="00126DFE" w:rsidRPr="009132E2">
        <w:rPr>
          <w:rFonts w:cs="Arial"/>
          <w:szCs w:val="22"/>
        </w:rPr>
        <w:t>potentially up to a</w:t>
      </w:r>
      <w:r w:rsidR="00592E57" w:rsidRPr="009132E2">
        <w:rPr>
          <w:rFonts w:cs="Arial"/>
          <w:szCs w:val="22"/>
        </w:rPr>
        <w:t xml:space="preserve"> quarter of the t</w:t>
      </w:r>
      <w:r w:rsidR="009449E1">
        <w:rPr>
          <w:rFonts w:cs="Arial"/>
          <w:szCs w:val="22"/>
        </w:rPr>
        <w:t xml:space="preserve">otal were </w:t>
      </w:r>
      <w:r w:rsidR="00346B7C">
        <w:rPr>
          <w:rFonts w:cs="Arial"/>
          <w:szCs w:val="22"/>
        </w:rPr>
        <w:t xml:space="preserve">found to be </w:t>
      </w:r>
      <w:r w:rsidR="00126DFE" w:rsidRPr="009132E2">
        <w:rPr>
          <w:rFonts w:cs="Arial"/>
          <w:szCs w:val="22"/>
        </w:rPr>
        <w:t>duplicates</w:t>
      </w:r>
      <w:r w:rsidRPr="009132E2">
        <w:rPr>
          <w:rFonts w:cs="Arial"/>
          <w:szCs w:val="22"/>
        </w:rPr>
        <w:t xml:space="preserve"> (</w:t>
      </w:r>
      <w:hyperlink w:anchor="_Data_quality_assessment:" w:history="1">
        <w:r w:rsidR="00126DFE" w:rsidRPr="00174EAB">
          <w:rPr>
            <w:rStyle w:val="Hyperlink"/>
            <w:rFonts w:cs="Arial"/>
            <w:szCs w:val="22"/>
          </w:rPr>
          <w:t>see section 3.</w:t>
        </w:r>
        <w:r w:rsidR="00225B90" w:rsidRPr="00174EAB">
          <w:rPr>
            <w:rStyle w:val="Hyperlink"/>
            <w:rFonts w:cs="Arial"/>
            <w:szCs w:val="22"/>
          </w:rPr>
          <w:t>6</w:t>
        </w:r>
      </w:hyperlink>
      <w:r w:rsidRPr="009132E2">
        <w:rPr>
          <w:rFonts w:cs="Arial"/>
          <w:szCs w:val="22"/>
        </w:rPr>
        <w:t xml:space="preserve">). </w:t>
      </w:r>
      <w:proofErr w:type="spellStart"/>
      <w:r w:rsidR="00592E57" w:rsidRPr="009132E2">
        <w:rPr>
          <w:rFonts w:cs="Arial"/>
          <w:szCs w:val="22"/>
        </w:rPr>
        <w:t>Nonwithstanding</w:t>
      </w:r>
      <w:proofErr w:type="spellEnd"/>
      <w:r w:rsidR="00592E57" w:rsidRPr="009132E2">
        <w:rPr>
          <w:rFonts w:cs="Arial"/>
          <w:szCs w:val="22"/>
        </w:rPr>
        <w:t xml:space="preserve"> duplication, the database houses significant </w:t>
      </w:r>
      <w:r w:rsidR="0053199B">
        <w:rPr>
          <w:rFonts w:cs="Arial"/>
          <w:szCs w:val="22"/>
        </w:rPr>
        <w:t>number</w:t>
      </w:r>
      <w:r w:rsidR="0053199B" w:rsidRPr="009132E2">
        <w:rPr>
          <w:rFonts w:cs="Arial"/>
          <w:szCs w:val="22"/>
        </w:rPr>
        <w:t xml:space="preserve">s </w:t>
      </w:r>
      <w:r w:rsidR="00592E57" w:rsidRPr="009132E2">
        <w:rPr>
          <w:rFonts w:cs="Arial"/>
          <w:szCs w:val="22"/>
        </w:rPr>
        <w:t xml:space="preserve">of </w:t>
      </w:r>
      <w:r w:rsidR="009275AD" w:rsidRPr="009132E2">
        <w:rPr>
          <w:rFonts w:cs="Arial"/>
          <w:szCs w:val="22"/>
        </w:rPr>
        <w:t>records</w:t>
      </w:r>
      <w:r w:rsidR="00592E57" w:rsidRPr="009132E2">
        <w:rPr>
          <w:rFonts w:cs="Arial"/>
          <w:szCs w:val="22"/>
        </w:rPr>
        <w:t xml:space="preserve">. </w:t>
      </w:r>
    </w:p>
    <w:p w14:paraId="001339D3" w14:textId="48E21389" w:rsidR="005227DD" w:rsidRDefault="005227DD" w:rsidP="00592E57">
      <w:pPr>
        <w:rPr>
          <w:rFonts w:cs="Arial"/>
          <w:szCs w:val="22"/>
        </w:rPr>
      </w:pPr>
    </w:p>
    <w:p w14:paraId="678C53CA" w14:textId="3663F258" w:rsidR="00FF424E" w:rsidRPr="00BA1433" w:rsidRDefault="00FF424E" w:rsidP="00BA1433">
      <w:pPr>
        <w:pStyle w:val="Heading3"/>
      </w:pPr>
      <w:bookmarkStart w:id="84" w:name="_Records_in_common"/>
      <w:bookmarkStart w:id="85" w:name="_Toc101879410"/>
      <w:bookmarkEnd w:id="84"/>
      <w:r w:rsidRPr="00BA1433">
        <w:t xml:space="preserve">Records in common between the </w:t>
      </w:r>
      <w:r w:rsidR="00C63D34" w:rsidRPr="00BA1433">
        <w:t>data sources</w:t>
      </w:r>
      <w:bookmarkEnd w:id="85"/>
    </w:p>
    <w:p w14:paraId="0D774E78" w14:textId="77777777" w:rsidR="00FF424E" w:rsidRPr="00137C3B" w:rsidRDefault="00FF424E" w:rsidP="00FF424E">
      <w:pPr>
        <w:rPr>
          <w:rFonts w:cs="Arial"/>
          <w:i/>
          <w:szCs w:val="22"/>
        </w:rPr>
      </w:pPr>
    </w:p>
    <w:p w14:paraId="3509FC27" w14:textId="43F9097C" w:rsidR="00FF424E" w:rsidRPr="00137C3B" w:rsidRDefault="00FF424E" w:rsidP="00FF424E">
      <w:pPr>
        <w:rPr>
          <w:rFonts w:cs="Arial"/>
          <w:i/>
          <w:szCs w:val="22"/>
        </w:rPr>
      </w:pPr>
      <w:r>
        <w:rPr>
          <w:rFonts w:cs="Arial"/>
          <w:i/>
          <w:szCs w:val="22"/>
        </w:rPr>
        <w:t xml:space="preserve">OBIS; </w:t>
      </w:r>
      <w:r w:rsidRPr="00137C3B">
        <w:rPr>
          <w:rFonts w:cs="Arial"/>
          <w:i/>
          <w:szCs w:val="22"/>
        </w:rPr>
        <w:t>GBIF</w:t>
      </w:r>
      <w:r>
        <w:rPr>
          <w:rFonts w:cs="Arial"/>
          <w:i/>
          <w:szCs w:val="22"/>
        </w:rPr>
        <w:t xml:space="preserve"> </w:t>
      </w:r>
    </w:p>
    <w:p w14:paraId="5B1B4499" w14:textId="77777777" w:rsidR="00FF424E" w:rsidRPr="00137C3B" w:rsidRDefault="00FF424E" w:rsidP="00FF424E">
      <w:pPr>
        <w:rPr>
          <w:rFonts w:cs="Arial"/>
          <w:szCs w:val="22"/>
        </w:rPr>
      </w:pPr>
    </w:p>
    <w:p w14:paraId="40239905" w14:textId="22E5BD01" w:rsidR="00FF424E" w:rsidRPr="00A84B05" w:rsidRDefault="00FF424E" w:rsidP="00FF424E">
      <w:pPr>
        <w:rPr>
          <w:rStyle w:val="LineNumber"/>
          <w:rFonts w:cs="Arial"/>
          <w:sz w:val="22"/>
          <w:szCs w:val="22"/>
        </w:rPr>
      </w:pPr>
      <w:r w:rsidRPr="00137C3B">
        <w:rPr>
          <w:rFonts w:cs="Arial"/>
          <w:szCs w:val="22"/>
        </w:rPr>
        <w:t xml:space="preserve">OBIS and GBIF records primarily </w:t>
      </w:r>
      <w:r w:rsidR="003331C2">
        <w:rPr>
          <w:rFonts w:cs="Arial"/>
          <w:szCs w:val="22"/>
        </w:rPr>
        <w:t xml:space="preserve">originated </w:t>
      </w:r>
      <w:r w:rsidRPr="00137C3B">
        <w:rPr>
          <w:rFonts w:cs="Arial"/>
          <w:szCs w:val="22"/>
        </w:rPr>
        <w:t>from the literature</w:t>
      </w:r>
      <w:r w:rsidR="003A1CB2">
        <w:rPr>
          <w:rFonts w:cs="Arial"/>
          <w:szCs w:val="22"/>
        </w:rPr>
        <w:t xml:space="preserve"> and</w:t>
      </w:r>
      <w:r w:rsidR="00FD6330" w:rsidRPr="00FD6330">
        <w:rPr>
          <w:rFonts w:cs="Arial"/>
          <w:szCs w:val="22"/>
        </w:rPr>
        <w:t xml:space="preserve"> </w:t>
      </w:r>
      <w:r w:rsidR="00FD6330">
        <w:rPr>
          <w:rFonts w:cs="Arial"/>
          <w:szCs w:val="22"/>
        </w:rPr>
        <w:t>museum specimen records (</w:t>
      </w:r>
      <w:r w:rsidR="00FD6330" w:rsidRPr="00137C3B">
        <w:rPr>
          <w:rFonts w:cs="Arial"/>
          <w:szCs w:val="22"/>
        </w:rPr>
        <w:t xml:space="preserve">including </w:t>
      </w:r>
      <w:r w:rsidR="0053199B">
        <w:rPr>
          <w:rFonts w:cs="Arial"/>
          <w:szCs w:val="22"/>
        </w:rPr>
        <w:t xml:space="preserve">specifically </w:t>
      </w:r>
      <w:r w:rsidR="00FD6330" w:rsidRPr="00137C3B">
        <w:rPr>
          <w:rFonts w:cs="Arial"/>
          <w:szCs w:val="22"/>
        </w:rPr>
        <w:t>from specimen</w:t>
      </w:r>
      <w:r w:rsidR="00FD6330">
        <w:rPr>
          <w:rFonts w:cs="Arial"/>
          <w:szCs w:val="22"/>
        </w:rPr>
        <w:t xml:space="preserve">s </w:t>
      </w:r>
      <w:r w:rsidR="0053199B">
        <w:rPr>
          <w:rFonts w:cs="Arial"/>
          <w:szCs w:val="22"/>
        </w:rPr>
        <w:t>referenced in/</w:t>
      </w:r>
      <w:r w:rsidR="00FD6330">
        <w:rPr>
          <w:rFonts w:cs="Arial"/>
          <w:szCs w:val="22"/>
        </w:rPr>
        <w:t>associated with publications</w:t>
      </w:r>
      <w:r w:rsidR="0053199B">
        <w:rPr>
          <w:rFonts w:cs="Arial"/>
          <w:szCs w:val="22"/>
        </w:rPr>
        <w:t xml:space="preserve">, </w:t>
      </w:r>
      <w:proofErr w:type="gramStart"/>
      <w:r w:rsidR="0053199B">
        <w:rPr>
          <w:rFonts w:cs="Arial"/>
          <w:szCs w:val="22"/>
        </w:rPr>
        <w:t>e.g.</w:t>
      </w:r>
      <w:proofErr w:type="gramEnd"/>
      <w:r w:rsidR="0053199B">
        <w:rPr>
          <w:rFonts w:cs="Arial"/>
          <w:szCs w:val="22"/>
        </w:rPr>
        <w:t xml:space="preserve"> types</w:t>
      </w:r>
      <w:r w:rsidR="00FD6330">
        <w:rPr>
          <w:rFonts w:cs="Arial"/>
          <w:szCs w:val="22"/>
        </w:rPr>
        <w:t>)</w:t>
      </w:r>
      <w:r w:rsidRPr="00137C3B">
        <w:rPr>
          <w:rFonts w:cs="Arial"/>
          <w:szCs w:val="22"/>
        </w:rPr>
        <w:t xml:space="preserve">. </w:t>
      </w:r>
      <w:r w:rsidR="00FD6330" w:rsidRPr="00137C3B">
        <w:rPr>
          <w:rFonts w:cs="Arial"/>
          <w:szCs w:val="22"/>
        </w:rPr>
        <w:t xml:space="preserve">Over half of the records were ‘secondary sources’, representing records </w:t>
      </w:r>
      <w:r w:rsidR="00FD6330">
        <w:rPr>
          <w:rFonts w:cs="Arial"/>
          <w:szCs w:val="22"/>
        </w:rPr>
        <w:t xml:space="preserve">published elsewhere, </w:t>
      </w:r>
      <w:proofErr w:type="gramStart"/>
      <w:r w:rsidR="00FD6330">
        <w:rPr>
          <w:rFonts w:cs="Arial"/>
          <w:szCs w:val="22"/>
        </w:rPr>
        <w:t>e.g.</w:t>
      </w:r>
      <w:proofErr w:type="gramEnd"/>
      <w:r w:rsidR="00FD6330">
        <w:rPr>
          <w:rFonts w:cs="Arial"/>
          <w:szCs w:val="22"/>
        </w:rPr>
        <w:t xml:space="preserve"> in the literature.</w:t>
      </w:r>
      <w:r w:rsidR="00FD6330" w:rsidRPr="00137C3B">
        <w:rPr>
          <w:rFonts w:cs="Arial"/>
          <w:szCs w:val="22"/>
        </w:rPr>
        <w:t xml:space="preserve"> </w:t>
      </w:r>
      <w:r w:rsidRPr="00137C3B">
        <w:rPr>
          <w:rStyle w:val="LineNumber"/>
          <w:rFonts w:cs="Arial"/>
          <w:sz w:val="22"/>
          <w:szCs w:val="22"/>
        </w:rPr>
        <w:t xml:space="preserve">Records </w:t>
      </w:r>
      <w:r w:rsidR="00225B90">
        <w:rPr>
          <w:rStyle w:val="LineNumber"/>
          <w:rFonts w:cs="Arial"/>
          <w:sz w:val="22"/>
          <w:szCs w:val="22"/>
        </w:rPr>
        <w:t xml:space="preserve">in common (or overlapping) </w:t>
      </w:r>
      <w:r w:rsidRPr="00137C3B">
        <w:rPr>
          <w:rStyle w:val="LineNumber"/>
          <w:rFonts w:cs="Arial"/>
          <w:sz w:val="22"/>
          <w:szCs w:val="22"/>
        </w:rPr>
        <w:t>between the databases included 591 NOAA deep-sea coral imagery records in both databases;</w:t>
      </w:r>
      <w:r>
        <w:rPr>
          <w:rStyle w:val="FootnoteReference"/>
          <w:rFonts w:cs="Arial"/>
          <w:szCs w:val="22"/>
        </w:rPr>
        <w:footnoteReference w:id="40"/>
      </w:r>
      <w:r w:rsidRPr="00137C3B">
        <w:rPr>
          <w:rStyle w:val="LineNumber"/>
          <w:rFonts w:cs="Arial"/>
          <w:sz w:val="22"/>
          <w:szCs w:val="22"/>
        </w:rPr>
        <w:t xml:space="preserve"> </w:t>
      </w:r>
      <w:r>
        <w:rPr>
          <w:rStyle w:val="LineNumber"/>
          <w:rFonts w:cs="Arial"/>
          <w:sz w:val="22"/>
          <w:szCs w:val="22"/>
        </w:rPr>
        <w:t>721 museu</w:t>
      </w:r>
      <w:r w:rsidR="00FD6330">
        <w:rPr>
          <w:rStyle w:val="LineNumber"/>
          <w:rFonts w:cs="Arial"/>
          <w:sz w:val="22"/>
          <w:szCs w:val="22"/>
        </w:rPr>
        <w:t>m records</w:t>
      </w:r>
      <w:r w:rsidR="00E87E42">
        <w:rPr>
          <w:rStyle w:val="LineNumber"/>
          <w:rFonts w:cs="Arial"/>
          <w:sz w:val="22"/>
          <w:szCs w:val="22"/>
        </w:rPr>
        <w:t>,</w:t>
      </w:r>
      <w:r w:rsidR="00FD6330">
        <w:rPr>
          <w:rStyle w:val="LineNumber"/>
          <w:rFonts w:cs="Arial"/>
          <w:sz w:val="22"/>
          <w:szCs w:val="22"/>
        </w:rPr>
        <w:t xml:space="preserve"> mainly </w:t>
      </w:r>
      <w:r w:rsidR="0053199B">
        <w:rPr>
          <w:rStyle w:val="LineNumber"/>
          <w:rFonts w:cs="Arial"/>
          <w:sz w:val="22"/>
          <w:szCs w:val="22"/>
        </w:rPr>
        <w:t xml:space="preserve">from </w:t>
      </w:r>
      <w:r w:rsidR="00FD6330">
        <w:rPr>
          <w:rStyle w:val="LineNumber"/>
          <w:rFonts w:cs="Arial"/>
          <w:sz w:val="22"/>
          <w:szCs w:val="22"/>
        </w:rPr>
        <w:t xml:space="preserve">the Smithsonian </w:t>
      </w:r>
      <w:r w:rsidR="003331C2">
        <w:rPr>
          <w:rStyle w:val="LineNumber"/>
          <w:rFonts w:cs="Arial"/>
          <w:sz w:val="22"/>
          <w:szCs w:val="22"/>
        </w:rPr>
        <w:t xml:space="preserve">(Washington, US) </w:t>
      </w:r>
      <w:r w:rsidR="00FD6330">
        <w:rPr>
          <w:rStyle w:val="LineNumber"/>
          <w:rFonts w:cs="Arial"/>
          <w:sz w:val="22"/>
          <w:szCs w:val="22"/>
        </w:rPr>
        <w:t>and</w:t>
      </w:r>
      <w:r>
        <w:rPr>
          <w:rStyle w:val="LineNumber"/>
          <w:rFonts w:cs="Arial"/>
          <w:sz w:val="22"/>
          <w:szCs w:val="22"/>
        </w:rPr>
        <w:t xml:space="preserve"> </w:t>
      </w:r>
      <w:r w:rsidR="0053199B">
        <w:rPr>
          <w:rStyle w:val="LineNumber"/>
          <w:rFonts w:cs="Arial"/>
          <w:sz w:val="22"/>
          <w:szCs w:val="22"/>
        </w:rPr>
        <w:t xml:space="preserve">the Natural History Museum </w:t>
      </w:r>
      <w:r w:rsidR="003331C2">
        <w:rPr>
          <w:rStyle w:val="LineNumber"/>
          <w:rFonts w:cs="Arial"/>
          <w:sz w:val="22"/>
          <w:szCs w:val="22"/>
        </w:rPr>
        <w:t xml:space="preserve">London, UK </w:t>
      </w:r>
      <w:r w:rsidR="0053199B">
        <w:rPr>
          <w:rStyle w:val="LineNumber"/>
          <w:rFonts w:cs="Arial"/>
          <w:sz w:val="22"/>
          <w:szCs w:val="22"/>
        </w:rPr>
        <w:t>(</w:t>
      </w:r>
      <w:r>
        <w:rPr>
          <w:rStyle w:val="LineNumber"/>
          <w:rFonts w:cs="Arial"/>
          <w:sz w:val="22"/>
          <w:szCs w:val="22"/>
        </w:rPr>
        <w:t>NHM</w:t>
      </w:r>
      <w:r w:rsidR="00225B90">
        <w:rPr>
          <w:rStyle w:val="LineNumber"/>
          <w:rFonts w:cs="Arial"/>
          <w:sz w:val="22"/>
          <w:szCs w:val="22"/>
        </w:rPr>
        <w:t>)</w:t>
      </w:r>
      <w:r>
        <w:rPr>
          <w:rStyle w:val="LineNumber"/>
          <w:rFonts w:cs="Arial"/>
          <w:sz w:val="22"/>
          <w:szCs w:val="22"/>
        </w:rPr>
        <w:t>;</w:t>
      </w:r>
      <w:r w:rsidRPr="00137C3B">
        <w:rPr>
          <w:rStyle w:val="LineNumber"/>
          <w:rFonts w:cs="Arial"/>
          <w:sz w:val="22"/>
          <w:szCs w:val="22"/>
        </w:rPr>
        <w:t xml:space="preserve"> and </w:t>
      </w:r>
      <w:r w:rsidRPr="00137C3B">
        <w:rPr>
          <w:rStyle w:val="LineNumber"/>
          <w:rFonts w:cs="Arial"/>
          <w:sz w:val="22"/>
          <w:szCs w:val="22"/>
        </w:rPr>
        <w:lastRenderedPageBreak/>
        <w:t>10</w:t>
      </w:r>
      <w:r>
        <w:rPr>
          <w:rStyle w:val="LineNumber"/>
          <w:rFonts w:cs="Arial"/>
          <w:sz w:val="22"/>
          <w:szCs w:val="22"/>
        </w:rPr>
        <w:t>9</w:t>
      </w:r>
      <w:r w:rsidRPr="00137C3B">
        <w:rPr>
          <w:rStyle w:val="LineNumber"/>
          <w:rFonts w:cs="Arial"/>
          <w:sz w:val="22"/>
          <w:szCs w:val="22"/>
        </w:rPr>
        <w:t xml:space="preserve"> records from pu</w:t>
      </w:r>
      <w:r>
        <w:rPr>
          <w:rStyle w:val="LineNumber"/>
          <w:rFonts w:cs="Arial"/>
          <w:sz w:val="22"/>
          <w:szCs w:val="22"/>
        </w:rPr>
        <w:t>blications. Different datasets</w:t>
      </w:r>
      <w:r w:rsidRPr="00137C3B">
        <w:rPr>
          <w:rStyle w:val="LineNumber"/>
          <w:rFonts w:cs="Arial"/>
          <w:sz w:val="22"/>
          <w:szCs w:val="22"/>
        </w:rPr>
        <w:t xml:space="preserve"> between the databases</w:t>
      </w:r>
      <w:r>
        <w:rPr>
          <w:rStyle w:val="LineNumber"/>
          <w:rFonts w:cs="Arial"/>
          <w:sz w:val="22"/>
          <w:szCs w:val="22"/>
        </w:rPr>
        <w:t xml:space="preserve"> were </w:t>
      </w:r>
      <w:r w:rsidR="00FD6330">
        <w:rPr>
          <w:rStyle w:val="LineNumber"/>
          <w:rFonts w:cs="Arial"/>
          <w:sz w:val="22"/>
          <w:szCs w:val="22"/>
        </w:rPr>
        <w:t xml:space="preserve">also </w:t>
      </w:r>
      <w:r w:rsidR="009449E1">
        <w:rPr>
          <w:rStyle w:val="LineNumber"/>
          <w:rFonts w:cs="Arial"/>
          <w:sz w:val="22"/>
          <w:szCs w:val="22"/>
        </w:rPr>
        <w:t xml:space="preserve">evident: </w:t>
      </w:r>
      <w:r w:rsidR="001B3436" w:rsidRPr="00137C3B">
        <w:rPr>
          <w:rStyle w:val="LineNumber"/>
          <w:rFonts w:cs="Arial"/>
          <w:sz w:val="22"/>
          <w:szCs w:val="22"/>
        </w:rPr>
        <w:t xml:space="preserve">OBIS had records </w:t>
      </w:r>
      <w:r w:rsidRPr="00137C3B">
        <w:rPr>
          <w:rStyle w:val="LineNumber"/>
          <w:rFonts w:cs="Arial"/>
          <w:sz w:val="22"/>
          <w:szCs w:val="22"/>
        </w:rPr>
        <w:t>harvested from WoRMS (type locality records via literature housed in the WoRMS database</w:t>
      </w:r>
      <w:r>
        <w:rPr>
          <w:rStyle w:val="LineNumber"/>
          <w:rFonts w:cs="Arial"/>
          <w:sz w:val="22"/>
          <w:szCs w:val="22"/>
        </w:rPr>
        <w:t>)</w:t>
      </w:r>
      <w:r w:rsidRPr="00137C3B">
        <w:rPr>
          <w:rStyle w:val="LineNumber"/>
          <w:rFonts w:cs="Arial"/>
          <w:sz w:val="22"/>
          <w:szCs w:val="22"/>
        </w:rPr>
        <w:t xml:space="preserve">; </w:t>
      </w:r>
      <w:r w:rsidR="00327867">
        <w:rPr>
          <w:rStyle w:val="LineNumber"/>
          <w:rFonts w:cs="Arial"/>
          <w:sz w:val="22"/>
          <w:szCs w:val="22"/>
        </w:rPr>
        <w:t xml:space="preserve">and </w:t>
      </w:r>
      <w:r w:rsidR="005A4377">
        <w:rPr>
          <w:rStyle w:val="LineNumber"/>
          <w:rFonts w:cs="Arial"/>
          <w:sz w:val="22"/>
          <w:szCs w:val="22"/>
        </w:rPr>
        <w:t xml:space="preserve">538 (of 591 total) </w:t>
      </w:r>
      <w:r w:rsidRPr="00137C3B">
        <w:rPr>
          <w:rStyle w:val="LineNumber"/>
          <w:rFonts w:cs="Arial"/>
          <w:sz w:val="22"/>
          <w:szCs w:val="22"/>
        </w:rPr>
        <w:t>records from IFREMER (from the 2004; 2012 cruises, records also present in the literature</w:t>
      </w:r>
      <w:r>
        <w:rPr>
          <w:rStyle w:val="LineNumber"/>
          <w:rFonts w:cs="Arial"/>
          <w:sz w:val="22"/>
          <w:szCs w:val="22"/>
        </w:rPr>
        <w:t>)</w:t>
      </w:r>
      <w:r w:rsidRPr="00137C3B">
        <w:rPr>
          <w:rStyle w:val="LineNumber"/>
          <w:rFonts w:cs="Arial"/>
          <w:sz w:val="22"/>
          <w:szCs w:val="22"/>
        </w:rPr>
        <w:t xml:space="preserve">; </w:t>
      </w:r>
      <w:r w:rsidR="001B3436">
        <w:rPr>
          <w:rStyle w:val="LineNumber"/>
          <w:rFonts w:cs="Arial"/>
          <w:sz w:val="22"/>
          <w:szCs w:val="22"/>
        </w:rPr>
        <w:t xml:space="preserve">GBIF </w:t>
      </w:r>
      <w:r w:rsidRPr="00137C3B">
        <w:rPr>
          <w:rStyle w:val="LineNumber"/>
          <w:rFonts w:cs="Arial"/>
          <w:sz w:val="22"/>
          <w:szCs w:val="22"/>
        </w:rPr>
        <w:t>had INSDC records (geotagged sequence record occur</w:t>
      </w:r>
      <w:r w:rsidR="00FD6330">
        <w:rPr>
          <w:rStyle w:val="LineNumber"/>
          <w:rFonts w:cs="Arial"/>
          <w:sz w:val="22"/>
          <w:szCs w:val="22"/>
        </w:rPr>
        <w:t>r</w:t>
      </w:r>
      <w:r w:rsidRPr="00137C3B">
        <w:rPr>
          <w:rStyle w:val="LineNumber"/>
          <w:rFonts w:cs="Arial"/>
          <w:sz w:val="22"/>
          <w:szCs w:val="22"/>
        </w:rPr>
        <w:t>ences) and</w:t>
      </w:r>
      <w:r>
        <w:rPr>
          <w:rStyle w:val="LineNumber"/>
          <w:rFonts w:cs="Arial"/>
          <w:sz w:val="22"/>
          <w:szCs w:val="22"/>
        </w:rPr>
        <w:t xml:space="preserve"> </w:t>
      </w:r>
      <w:r w:rsidR="003331C2">
        <w:rPr>
          <w:rStyle w:val="LineNumber"/>
          <w:rFonts w:cs="Arial"/>
          <w:sz w:val="22"/>
          <w:szCs w:val="22"/>
        </w:rPr>
        <w:t xml:space="preserve">&gt;10% </w:t>
      </w:r>
      <w:r>
        <w:rPr>
          <w:rStyle w:val="LineNumber"/>
          <w:rFonts w:cs="Arial"/>
          <w:sz w:val="22"/>
          <w:szCs w:val="22"/>
        </w:rPr>
        <w:t xml:space="preserve">more </w:t>
      </w:r>
      <w:r w:rsidRPr="00137C3B">
        <w:rPr>
          <w:rStyle w:val="LineNumber"/>
          <w:rFonts w:cs="Arial"/>
          <w:sz w:val="22"/>
          <w:szCs w:val="22"/>
        </w:rPr>
        <w:t xml:space="preserve">records </w:t>
      </w:r>
      <w:r w:rsidR="009449E1">
        <w:rPr>
          <w:rStyle w:val="LineNumber"/>
          <w:rFonts w:cs="Arial"/>
          <w:sz w:val="22"/>
          <w:szCs w:val="22"/>
        </w:rPr>
        <w:t xml:space="preserve">overall </w:t>
      </w:r>
      <w:r w:rsidRPr="00137C3B">
        <w:rPr>
          <w:rStyle w:val="LineNumber"/>
          <w:rFonts w:cs="Arial"/>
          <w:sz w:val="22"/>
          <w:szCs w:val="22"/>
        </w:rPr>
        <w:t xml:space="preserve">from </w:t>
      </w:r>
      <w:r w:rsidRPr="00A84B05">
        <w:rPr>
          <w:rStyle w:val="LineNumber"/>
          <w:rFonts w:cs="Arial"/>
          <w:sz w:val="22"/>
          <w:szCs w:val="22"/>
        </w:rPr>
        <w:t xml:space="preserve">publications and museum records combined. </w:t>
      </w:r>
      <w:r w:rsidR="0053199B">
        <w:rPr>
          <w:rStyle w:val="LineNumber"/>
          <w:rFonts w:cs="Arial"/>
          <w:sz w:val="22"/>
          <w:szCs w:val="22"/>
        </w:rPr>
        <w:t>Overall</w:t>
      </w:r>
      <w:r w:rsidR="009E749E">
        <w:rPr>
          <w:rStyle w:val="LineNumber"/>
          <w:rFonts w:cs="Arial"/>
          <w:sz w:val="22"/>
          <w:szCs w:val="22"/>
        </w:rPr>
        <w:t>,</w:t>
      </w:r>
      <w:r w:rsidR="0053199B">
        <w:rPr>
          <w:rStyle w:val="LineNumber"/>
          <w:rFonts w:cs="Arial"/>
          <w:sz w:val="22"/>
          <w:szCs w:val="22"/>
        </w:rPr>
        <w:t xml:space="preserve"> the databases had </w:t>
      </w:r>
      <w:r w:rsidR="003331C2">
        <w:rPr>
          <w:rStyle w:val="LineNumber"/>
          <w:rFonts w:cs="Arial"/>
          <w:sz w:val="22"/>
          <w:szCs w:val="22"/>
        </w:rPr>
        <w:t xml:space="preserve">very </w:t>
      </w:r>
      <w:r w:rsidR="0053199B">
        <w:rPr>
          <w:rStyle w:val="LineNumber"/>
          <w:rFonts w:cs="Arial"/>
          <w:sz w:val="22"/>
          <w:szCs w:val="22"/>
        </w:rPr>
        <w:t xml:space="preserve">similar record </w:t>
      </w:r>
      <w:r w:rsidR="003331C2">
        <w:rPr>
          <w:rStyle w:val="LineNumber"/>
          <w:rFonts w:cs="Arial"/>
          <w:sz w:val="22"/>
          <w:szCs w:val="22"/>
        </w:rPr>
        <w:t>sets</w:t>
      </w:r>
      <w:r w:rsidR="0053199B">
        <w:rPr>
          <w:rStyle w:val="LineNumber"/>
          <w:rFonts w:cs="Arial"/>
          <w:sz w:val="22"/>
          <w:szCs w:val="22"/>
        </w:rPr>
        <w:t>.</w:t>
      </w:r>
    </w:p>
    <w:p w14:paraId="30B21CD3" w14:textId="77777777" w:rsidR="00FF424E" w:rsidRPr="00A84B05" w:rsidRDefault="00FF424E" w:rsidP="00FF424E">
      <w:pPr>
        <w:rPr>
          <w:rFonts w:cs="Arial"/>
          <w:szCs w:val="22"/>
        </w:rPr>
      </w:pPr>
    </w:p>
    <w:p w14:paraId="3C08937C" w14:textId="0A9E6B07" w:rsidR="00FF424E" w:rsidRPr="00A84B05" w:rsidRDefault="00FF424E" w:rsidP="00FF424E">
      <w:pPr>
        <w:rPr>
          <w:rFonts w:cs="Arial"/>
          <w:i/>
          <w:szCs w:val="22"/>
        </w:rPr>
      </w:pPr>
      <w:r w:rsidRPr="00A84B05">
        <w:rPr>
          <w:rFonts w:cs="Arial"/>
          <w:i/>
          <w:szCs w:val="22"/>
        </w:rPr>
        <w:t xml:space="preserve">DeepData </w:t>
      </w:r>
    </w:p>
    <w:p w14:paraId="300EC4CE" w14:textId="77777777" w:rsidR="00FF424E" w:rsidRPr="00A84B05" w:rsidRDefault="00FF424E" w:rsidP="00FF424E">
      <w:pPr>
        <w:rPr>
          <w:rFonts w:cs="Arial"/>
          <w:i/>
          <w:szCs w:val="22"/>
        </w:rPr>
      </w:pPr>
    </w:p>
    <w:p w14:paraId="642B838D" w14:textId="0ED75CFD" w:rsidR="00012EBB" w:rsidRPr="004E36D6" w:rsidRDefault="00FF424E" w:rsidP="00012EBB">
      <w:pPr>
        <w:rPr>
          <w:rFonts w:cs="Arial"/>
        </w:rPr>
      </w:pPr>
      <w:r w:rsidRPr="00A84B05">
        <w:rPr>
          <w:rFonts w:cs="Arial"/>
          <w:szCs w:val="22"/>
        </w:rPr>
        <w:t xml:space="preserve">Assessing similarity between </w:t>
      </w:r>
      <w:r w:rsidR="003A1CB2" w:rsidRPr="00A84B05">
        <w:rPr>
          <w:rFonts w:cs="Arial"/>
          <w:szCs w:val="22"/>
        </w:rPr>
        <w:t xml:space="preserve">the </w:t>
      </w:r>
      <w:r w:rsidRPr="00A84B05">
        <w:rPr>
          <w:rFonts w:cs="Arial"/>
          <w:szCs w:val="22"/>
        </w:rPr>
        <w:t>literature and DeepData is confounded by the time differences</w:t>
      </w:r>
      <w:r w:rsidRPr="00FF424E">
        <w:rPr>
          <w:rFonts w:cs="Arial"/>
          <w:szCs w:val="22"/>
        </w:rPr>
        <w:t xml:space="preserve"> in year of publication between datasets, with DeepData records being primarily </w:t>
      </w:r>
      <w:r w:rsidR="00A668EA">
        <w:rPr>
          <w:rFonts w:cs="Arial"/>
          <w:szCs w:val="22"/>
        </w:rPr>
        <w:t xml:space="preserve">from </w:t>
      </w:r>
      <w:r w:rsidRPr="00FF424E">
        <w:rPr>
          <w:rFonts w:cs="Arial"/>
          <w:szCs w:val="22"/>
        </w:rPr>
        <w:t>2015</w:t>
      </w:r>
      <w:r w:rsidR="00A668EA">
        <w:rPr>
          <w:rFonts w:cs="Arial"/>
          <w:szCs w:val="22"/>
        </w:rPr>
        <w:t xml:space="preserve"> Contractor data submission</w:t>
      </w:r>
      <w:r w:rsidR="00372E18">
        <w:rPr>
          <w:rFonts w:cs="Arial"/>
          <w:szCs w:val="22"/>
        </w:rPr>
        <w:t>s</w:t>
      </w:r>
      <w:r w:rsidRPr="00FF424E">
        <w:rPr>
          <w:rFonts w:cs="Arial"/>
          <w:szCs w:val="22"/>
        </w:rPr>
        <w:t>, while recent</w:t>
      </w:r>
      <w:r w:rsidR="00372E18">
        <w:rPr>
          <w:rFonts w:cs="Arial"/>
          <w:szCs w:val="22"/>
        </w:rPr>
        <w:t xml:space="preserve">, in </w:t>
      </w:r>
      <w:r w:rsidR="00166512">
        <w:rPr>
          <w:rFonts w:cs="Arial"/>
          <w:szCs w:val="22"/>
        </w:rPr>
        <w:t xml:space="preserve">many </w:t>
      </w:r>
      <w:r w:rsidR="00372E18">
        <w:rPr>
          <w:rFonts w:cs="Arial"/>
          <w:szCs w:val="22"/>
        </w:rPr>
        <w:t>cases, the literature</w:t>
      </w:r>
      <w:r w:rsidR="005940A7">
        <w:rPr>
          <w:rFonts w:cs="Arial"/>
          <w:szCs w:val="22"/>
        </w:rPr>
        <w:t xml:space="preserve"> </w:t>
      </w:r>
      <w:r>
        <w:rPr>
          <w:rFonts w:cs="Arial"/>
          <w:szCs w:val="22"/>
        </w:rPr>
        <w:t>more so (</w:t>
      </w:r>
      <w:hyperlink w:anchor="_By_publication_year" w:history="1">
        <w:r w:rsidR="00174EAB" w:rsidRPr="00174EAB">
          <w:rPr>
            <w:rStyle w:val="Hyperlink"/>
            <w:rFonts w:cs="Arial"/>
            <w:szCs w:val="22"/>
          </w:rPr>
          <w:t>see section 3.1.2</w:t>
        </w:r>
      </w:hyperlink>
      <w:r w:rsidR="00174EAB" w:rsidRPr="00174EAB">
        <w:rPr>
          <w:rFonts w:cs="Arial"/>
          <w:szCs w:val="22"/>
        </w:rPr>
        <w:t>)</w:t>
      </w:r>
      <w:r>
        <w:rPr>
          <w:rFonts w:cs="Arial"/>
          <w:szCs w:val="22"/>
        </w:rPr>
        <w:t>.</w:t>
      </w:r>
      <w:r w:rsidR="00A668EA">
        <w:rPr>
          <w:rFonts w:cs="Arial"/>
          <w:szCs w:val="22"/>
        </w:rPr>
        <w:t xml:space="preserve"> </w:t>
      </w:r>
      <w:r w:rsidRPr="00FF424E">
        <w:rPr>
          <w:rFonts w:cs="Arial"/>
          <w:szCs w:val="22"/>
        </w:rPr>
        <w:t xml:space="preserve">For </w:t>
      </w:r>
      <w:r w:rsidR="005435EE" w:rsidRPr="00FF424E">
        <w:rPr>
          <w:rFonts w:cs="Arial"/>
          <w:szCs w:val="22"/>
        </w:rPr>
        <w:t>example,</w:t>
      </w:r>
      <w:r w:rsidRPr="00FF424E">
        <w:rPr>
          <w:rFonts w:cs="Arial"/>
          <w:szCs w:val="22"/>
        </w:rPr>
        <w:t xml:space="preserve"> for YUZ</w:t>
      </w:r>
      <w:r w:rsidR="00A668EA">
        <w:rPr>
          <w:rFonts w:cs="Arial"/>
          <w:szCs w:val="22"/>
        </w:rPr>
        <w:t>H</w:t>
      </w:r>
      <w:r w:rsidRPr="00FF424E">
        <w:rPr>
          <w:rFonts w:cs="Arial"/>
          <w:szCs w:val="22"/>
        </w:rPr>
        <w:t>, no species records were available</w:t>
      </w:r>
      <w:r w:rsidRPr="00174EAB">
        <w:rPr>
          <w:rFonts w:cs="Arial"/>
          <w:szCs w:val="22"/>
        </w:rPr>
        <w:t xml:space="preserve"> (</w:t>
      </w:r>
      <w:r w:rsidR="00174EAB" w:rsidRPr="00174EAB">
        <w:rPr>
          <w:rFonts w:cs="Arial"/>
          <w:szCs w:val="22"/>
        </w:rPr>
        <w:t>Table 7</w:t>
      </w:r>
      <w:r w:rsidRPr="00174EAB">
        <w:rPr>
          <w:rFonts w:cs="Arial"/>
          <w:szCs w:val="22"/>
        </w:rPr>
        <w:t>)</w:t>
      </w:r>
      <w:r w:rsidRPr="00FF424E">
        <w:rPr>
          <w:rFonts w:cs="Arial"/>
          <w:szCs w:val="22"/>
        </w:rPr>
        <w:t xml:space="preserve">, </w:t>
      </w:r>
      <w:r w:rsidR="0053199B">
        <w:rPr>
          <w:rFonts w:cs="Arial"/>
          <w:szCs w:val="22"/>
        </w:rPr>
        <w:t xml:space="preserve">and </w:t>
      </w:r>
      <w:r w:rsidR="0053199B" w:rsidRPr="00813584">
        <w:rPr>
          <w:rFonts w:cs="Arial"/>
        </w:rPr>
        <w:t>YUZ</w:t>
      </w:r>
      <w:r w:rsidR="0053199B">
        <w:rPr>
          <w:rFonts w:cs="Arial"/>
        </w:rPr>
        <w:t>H</w:t>
      </w:r>
      <w:r w:rsidR="0053199B" w:rsidRPr="00813584">
        <w:rPr>
          <w:rFonts w:cs="Arial"/>
        </w:rPr>
        <w:t xml:space="preserve"> DeepData published records </w:t>
      </w:r>
      <w:r w:rsidR="0053199B">
        <w:rPr>
          <w:rFonts w:cs="Arial"/>
        </w:rPr>
        <w:t>a</w:t>
      </w:r>
      <w:r w:rsidR="0053199B" w:rsidRPr="00813584">
        <w:rPr>
          <w:rFonts w:cs="Arial"/>
        </w:rPr>
        <w:t>re from 2015 and 2016</w:t>
      </w:r>
      <w:r w:rsidR="0053199B">
        <w:rPr>
          <w:rFonts w:cs="Arial"/>
        </w:rPr>
        <w:t xml:space="preserve">, </w:t>
      </w:r>
      <w:r w:rsidRPr="00FF424E">
        <w:rPr>
          <w:rFonts w:cs="Arial"/>
          <w:szCs w:val="22"/>
        </w:rPr>
        <w:t xml:space="preserve">but </w:t>
      </w:r>
      <w:r w:rsidR="0053199B" w:rsidRPr="00FF424E">
        <w:rPr>
          <w:rFonts w:cs="Arial"/>
          <w:szCs w:val="22"/>
        </w:rPr>
        <w:t>1</w:t>
      </w:r>
      <w:r w:rsidR="0053199B">
        <w:rPr>
          <w:rFonts w:cs="Arial"/>
          <w:szCs w:val="22"/>
        </w:rPr>
        <w:t>9</w:t>
      </w:r>
      <w:r w:rsidR="0053199B" w:rsidRPr="00FF424E">
        <w:rPr>
          <w:rFonts w:cs="Arial"/>
          <w:szCs w:val="22"/>
        </w:rPr>
        <w:t xml:space="preserve"> </w:t>
      </w:r>
      <w:r w:rsidRPr="00FF424E">
        <w:rPr>
          <w:rFonts w:cs="Arial"/>
          <w:szCs w:val="22"/>
        </w:rPr>
        <w:t xml:space="preserve">new species names have been published </w:t>
      </w:r>
      <w:r w:rsidR="00166512">
        <w:rPr>
          <w:rFonts w:cs="Arial"/>
          <w:szCs w:val="22"/>
        </w:rPr>
        <w:t>from the YUZH contract area</w:t>
      </w:r>
      <w:r w:rsidR="0053199B">
        <w:rPr>
          <w:rFonts w:cs="Arial"/>
          <w:szCs w:val="22"/>
        </w:rPr>
        <w:t xml:space="preserve"> </w:t>
      </w:r>
      <w:r w:rsidRPr="00FF424E">
        <w:rPr>
          <w:rFonts w:cs="Arial"/>
          <w:szCs w:val="22"/>
        </w:rPr>
        <w:t xml:space="preserve">(Grischenko et al., 2018; 2021). </w:t>
      </w:r>
      <w:r w:rsidR="004E36D6">
        <w:rPr>
          <w:rFonts w:cs="Arial"/>
        </w:rPr>
        <w:t xml:space="preserve">Datasets in </w:t>
      </w:r>
      <w:r w:rsidR="00647AA3" w:rsidRPr="00813584">
        <w:rPr>
          <w:rFonts w:cs="Arial"/>
        </w:rPr>
        <w:t>DeepData</w:t>
      </w:r>
      <w:r w:rsidR="00166512">
        <w:rPr>
          <w:rFonts w:cs="Arial"/>
        </w:rPr>
        <w:t>, being annual data reports,</w:t>
      </w:r>
      <w:r w:rsidR="00647AA3" w:rsidRPr="00813584">
        <w:rPr>
          <w:rFonts w:cs="Arial"/>
        </w:rPr>
        <w:t xml:space="preserve"> are likely to be less finalised</w:t>
      </w:r>
      <w:r w:rsidR="00E55F62">
        <w:rPr>
          <w:rFonts w:cs="Arial"/>
        </w:rPr>
        <w:t xml:space="preserve"> or formalised</w:t>
      </w:r>
      <w:r w:rsidR="00647AA3" w:rsidRPr="00813584">
        <w:rPr>
          <w:rFonts w:cs="Arial"/>
        </w:rPr>
        <w:t xml:space="preserve"> with </w:t>
      </w:r>
      <w:r w:rsidR="00E55F62">
        <w:rPr>
          <w:rFonts w:cs="Arial"/>
        </w:rPr>
        <w:t xml:space="preserve">potentially </w:t>
      </w:r>
      <w:r w:rsidR="00647AA3" w:rsidRPr="00813584">
        <w:rPr>
          <w:rFonts w:cs="Arial"/>
        </w:rPr>
        <w:t>lower taxonomic resolution than the published literature</w:t>
      </w:r>
      <w:r w:rsidR="00061D1B">
        <w:rPr>
          <w:rFonts w:cs="Arial"/>
        </w:rPr>
        <w:t>,</w:t>
      </w:r>
      <w:r w:rsidR="00647AA3" w:rsidRPr="00813584">
        <w:rPr>
          <w:rFonts w:cs="Arial"/>
        </w:rPr>
        <w:t xml:space="preserve"> and this appears to be the case</w:t>
      </w:r>
      <w:r w:rsidR="00C63D34" w:rsidRPr="00174EAB">
        <w:rPr>
          <w:rFonts w:cs="Arial"/>
          <w:szCs w:val="22"/>
        </w:rPr>
        <w:t xml:space="preserve"> </w:t>
      </w:r>
      <w:r w:rsidR="004E36D6">
        <w:rPr>
          <w:rFonts w:cs="Arial"/>
          <w:szCs w:val="22"/>
        </w:rPr>
        <w:t xml:space="preserve">in the available data </w:t>
      </w:r>
      <w:r w:rsidR="00C63D34" w:rsidRPr="00174EAB">
        <w:rPr>
          <w:rFonts w:cs="Arial"/>
          <w:szCs w:val="22"/>
        </w:rPr>
        <w:t>(</w:t>
      </w:r>
      <w:r w:rsidR="004E36D6">
        <w:rPr>
          <w:rFonts w:cs="Arial"/>
          <w:szCs w:val="22"/>
        </w:rPr>
        <w:t xml:space="preserve">see following section and </w:t>
      </w:r>
      <w:r w:rsidR="00174EAB" w:rsidRPr="00174EAB">
        <w:rPr>
          <w:rFonts w:cs="Arial"/>
          <w:szCs w:val="22"/>
        </w:rPr>
        <w:t>Fig. 9</w:t>
      </w:r>
      <w:r w:rsidR="00C63D34" w:rsidRPr="009449E1">
        <w:rPr>
          <w:rFonts w:cs="Arial"/>
          <w:szCs w:val="22"/>
        </w:rPr>
        <w:t>)</w:t>
      </w:r>
      <w:r w:rsidR="00647AA3">
        <w:rPr>
          <w:rFonts w:cs="Arial"/>
          <w:szCs w:val="22"/>
        </w:rPr>
        <w:t>.</w:t>
      </w:r>
      <w:r w:rsidR="00C63D34" w:rsidRPr="009449E1">
        <w:rPr>
          <w:rFonts w:cs="Arial"/>
          <w:szCs w:val="22"/>
        </w:rPr>
        <w:t xml:space="preserve"> </w:t>
      </w:r>
      <w:r w:rsidR="005D0626">
        <w:rPr>
          <w:rFonts w:cs="Arial"/>
          <w:szCs w:val="22"/>
        </w:rPr>
        <w:t>S</w:t>
      </w:r>
      <w:r w:rsidR="00C63D34" w:rsidRPr="009449E1">
        <w:rPr>
          <w:rFonts w:cs="Arial"/>
          <w:szCs w:val="22"/>
        </w:rPr>
        <w:t>om</w:t>
      </w:r>
      <w:r w:rsidR="009449E1" w:rsidRPr="009449E1">
        <w:rPr>
          <w:rFonts w:cs="Arial"/>
          <w:szCs w:val="22"/>
        </w:rPr>
        <w:t xml:space="preserve">e of the </w:t>
      </w:r>
      <w:r w:rsidR="002C0683">
        <w:rPr>
          <w:rFonts w:cs="Arial"/>
          <w:szCs w:val="22"/>
        </w:rPr>
        <w:t xml:space="preserve">records </w:t>
      </w:r>
      <w:r w:rsidR="00DD0A7F">
        <w:rPr>
          <w:rFonts w:cs="Arial"/>
          <w:szCs w:val="22"/>
        </w:rPr>
        <w:t xml:space="preserve">from </w:t>
      </w:r>
      <w:proofErr w:type="gramStart"/>
      <w:r w:rsidR="00DD0A7F">
        <w:rPr>
          <w:rFonts w:cs="Arial"/>
          <w:szCs w:val="22"/>
        </w:rPr>
        <w:t>particular studies</w:t>
      </w:r>
      <w:proofErr w:type="gramEnd"/>
      <w:r w:rsidR="00DD0A7F">
        <w:rPr>
          <w:rFonts w:cs="Arial"/>
          <w:szCs w:val="22"/>
        </w:rPr>
        <w:t xml:space="preserve"> in the eastern CCZ (ABYSSLINE studies) and central CCZ (IFREMER)</w:t>
      </w:r>
      <w:r w:rsidR="00E55F62">
        <w:rPr>
          <w:rFonts w:cs="Arial"/>
          <w:szCs w:val="22"/>
        </w:rPr>
        <w:t xml:space="preserve"> </w:t>
      </w:r>
      <w:r w:rsidR="001B3436">
        <w:rPr>
          <w:rFonts w:cs="Arial"/>
          <w:szCs w:val="22"/>
        </w:rPr>
        <w:t xml:space="preserve">were present </w:t>
      </w:r>
      <w:r w:rsidR="005D0626">
        <w:rPr>
          <w:rFonts w:cs="Arial"/>
          <w:szCs w:val="22"/>
        </w:rPr>
        <w:t xml:space="preserve">both </w:t>
      </w:r>
      <w:r w:rsidR="00DD0A7F">
        <w:rPr>
          <w:rFonts w:cs="Arial"/>
          <w:szCs w:val="22"/>
        </w:rPr>
        <w:t>in DeepData</w:t>
      </w:r>
      <w:r w:rsidR="002D0AFA">
        <w:rPr>
          <w:rStyle w:val="FootnoteReference"/>
          <w:rFonts w:cs="Arial"/>
          <w:szCs w:val="22"/>
        </w:rPr>
        <w:footnoteReference w:id="41"/>
      </w:r>
      <w:r w:rsidR="00DD0A7F">
        <w:rPr>
          <w:rFonts w:cs="Arial"/>
          <w:szCs w:val="22"/>
        </w:rPr>
        <w:t xml:space="preserve"> and</w:t>
      </w:r>
      <w:r w:rsidR="001B3436">
        <w:rPr>
          <w:rFonts w:cs="Arial"/>
          <w:szCs w:val="22"/>
        </w:rPr>
        <w:t xml:space="preserve"> </w:t>
      </w:r>
      <w:r w:rsidR="002C0683">
        <w:rPr>
          <w:rFonts w:cs="Arial"/>
          <w:szCs w:val="22"/>
        </w:rPr>
        <w:t xml:space="preserve">in </w:t>
      </w:r>
      <w:r w:rsidR="009449E1" w:rsidRPr="009449E1">
        <w:rPr>
          <w:rFonts w:cs="Arial"/>
          <w:szCs w:val="22"/>
        </w:rPr>
        <w:t>OBIS and GBIF</w:t>
      </w:r>
      <w:r w:rsidR="00372E18">
        <w:rPr>
          <w:rFonts w:cs="Arial"/>
          <w:szCs w:val="22"/>
        </w:rPr>
        <w:t>.</w:t>
      </w:r>
      <w:r w:rsidR="0053199B">
        <w:rPr>
          <w:rFonts w:cs="Arial"/>
          <w:szCs w:val="22"/>
        </w:rPr>
        <w:t xml:space="preserve"> </w:t>
      </w:r>
      <w:r w:rsidR="00012EBB" w:rsidRPr="009132E2">
        <w:rPr>
          <w:rFonts w:cs="Arial"/>
          <w:szCs w:val="22"/>
        </w:rPr>
        <w:t xml:space="preserve">In DeepData, </w:t>
      </w:r>
      <w:r w:rsidR="00AD21D5" w:rsidRPr="009132E2">
        <w:rPr>
          <w:rFonts w:cs="Arial"/>
          <w:szCs w:val="22"/>
        </w:rPr>
        <w:t>3</w:t>
      </w:r>
      <w:r w:rsidR="00AD21D5">
        <w:rPr>
          <w:rFonts w:cs="Arial"/>
          <w:szCs w:val="22"/>
        </w:rPr>
        <w:t>2</w:t>
      </w:r>
      <w:r w:rsidR="00AD21D5" w:rsidRPr="009132E2">
        <w:rPr>
          <w:rFonts w:cs="Arial"/>
          <w:szCs w:val="22"/>
        </w:rPr>
        <w:t xml:space="preserve"> </w:t>
      </w:r>
      <w:r w:rsidR="00012EBB" w:rsidRPr="009132E2">
        <w:rPr>
          <w:rFonts w:cs="Arial"/>
          <w:szCs w:val="22"/>
        </w:rPr>
        <w:t xml:space="preserve">of the </w:t>
      </w:r>
      <w:r w:rsidR="00AD21D5">
        <w:rPr>
          <w:rFonts w:cs="Arial"/>
          <w:szCs w:val="22"/>
        </w:rPr>
        <w:t xml:space="preserve">CCZ </w:t>
      </w:r>
      <w:r w:rsidR="00012EBB" w:rsidRPr="009132E2">
        <w:rPr>
          <w:rFonts w:cs="Arial"/>
          <w:szCs w:val="22"/>
        </w:rPr>
        <w:t>species</w:t>
      </w:r>
      <w:r w:rsidR="00327867">
        <w:rPr>
          <w:rFonts w:cs="Arial"/>
          <w:szCs w:val="22"/>
        </w:rPr>
        <w:t xml:space="preserve"> records and one of the </w:t>
      </w:r>
      <w:r w:rsidR="00AD21D5">
        <w:rPr>
          <w:rFonts w:cs="Arial"/>
          <w:szCs w:val="22"/>
        </w:rPr>
        <w:t xml:space="preserve">CCZ </w:t>
      </w:r>
      <w:r w:rsidR="002C0683">
        <w:rPr>
          <w:rFonts w:cs="Arial"/>
          <w:szCs w:val="22"/>
        </w:rPr>
        <w:t>genus records</w:t>
      </w:r>
      <w:r w:rsidR="00012EBB">
        <w:rPr>
          <w:rFonts w:cs="Arial"/>
          <w:szCs w:val="22"/>
        </w:rPr>
        <w:t xml:space="preserve"> were present in the database</w:t>
      </w:r>
      <w:r w:rsidR="00AD21D5">
        <w:rPr>
          <w:rFonts w:cs="Arial"/>
          <w:szCs w:val="22"/>
        </w:rPr>
        <w:t xml:space="preserve">, and all being for new CCZ species/genera </w:t>
      </w:r>
      <w:proofErr w:type="gramStart"/>
      <w:r w:rsidR="00AD21D5">
        <w:rPr>
          <w:rFonts w:cs="Arial"/>
          <w:szCs w:val="22"/>
        </w:rPr>
        <w:t>i.e.</w:t>
      </w:r>
      <w:proofErr w:type="gramEnd"/>
      <w:r w:rsidR="00AD21D5">
        <w:rPr>
          <w:rFonts w:cs="Arial"/>
          <w:szCs w:val="22"/>
        </w:rPr>
        <w:t xml:space="preserve"> published after 2000</w:t>
      </w:r>
      <w:r w:rsidR="00012EBB">
        <w:rPr>
          <w:rFonts w:cs="Arial"/>
          <w:szCs w:val="22"/>
        </w:rPr>
        <w:t xml:space="preserve">. </w:t>
      </w:r>
      <w:r w:rsidR="00334E61">
        <w:rPr>
          <w:rFonts w:cs="Arial"/>
          <w:szCs w:val="22"/>
        </w:rPr>
        <w:t xml:space="preserve">In </w:t>
      </w:r>
      <w:r w:rsidR="009449E1">
        <w:rPr>
          <w:rFonts w:cs="Arial"/>
          <w:szCs w:val="22"/>
        </w:rPr>
        <w:t>OBIS,</w:t>
      </w:r>
      <w:r w:rsidR="00327867">
        <w:rPr>
          <w:rFonts w:cs="Arial"/>
          <w:szCs w:val="22"/>
        </w:rPr>
        <w:t xml:space="preserve"> </w:t>
      </w:r>
      <w:r w:rsidR="005D0626">
        <w:rPr>
          <w:rFonts w:cs="Arial"/>
          <w:szCs w:val="22"/>
        </w:rPr>
        <w:t>9</w:t>
      </w:r>
      <w:r w:rsidR="004A4730">
        <w:rPr>
          <w:rFonts w:cs="Arial"/>
          <w:szCs w:val="22"/>
        </w:rPr>
        <w:t>4</w:t>
      </w:r>
      <w:r w:rsidR="005D0626" w:rsidRPr="009132E2">
        <w:rPr>
          <w:rFonts w:cs="Arial"/>
          <w:szCs w:val="22"/>
        </w:rPr>
        <w:t xml:space="preserve"> </w:t>
      </w:r>
      <w:r w:rsidR="00012EBB" w:rsidRPr="009132E2">
        <w:rPr>
          <w:rFonts w:cs="Arial"/>
          <w:szCs w:val="22"/>
        </w:rPr>
        <w:t xml:space="preserve">of the </w:t>
      </w:r>
      <w:r w:rsidR="004A4730">
        <w:rPr>
          <w:rFonts w:cs="Arial"/>
          <w:szCs w:val="22"/>
        </w:rPr>
        <w:t>CCZ</w:t>
      </w:r>
      <w:r w:rsidR="004A4730" w:rsidRPr="009132E2">
        <w:rPr>
          <w:rFonts w:cs="Arial"/>
          <w:szCs w:val="22"/>
        </w:rPr>
        <w:t xml:space="preserve"> </w:t>
      </w:r>
      <w:r w:rsidR="002C0683">
        <w:rPr>
          <w:rFonts w:cs="Arial"/>
          <w:szCs w:val="22"/>
        </w:rPr>
        <w:t>species/genera records</w:t>
      </w:r>
      <w:r w:rsidR="00012EBB" w:rsidRPr="009132E2">
        <w:rPr>
          <w:rFonts w:cs="Arial"/>
          <w:szCs w:val="22"/>
        </w:rPr>
        <w:t xml:space="preserve"> were present, and </w:t>
      </w:r>
      <w:r w:rsidR="00334E61">
        <w:rPr>
          <w:rFonts w:cs="Arial"/>
          <w:szCs w:val="22"/>
        </w:rPr>
        <w:t xml:space="preserve">in </w:t>
      </w:r>
      <w:r w:rsidR="009449E1">
        <w:rPr>
          <w:rFonts w:cs="Arial"/>
          <w:szCs w:val="22"/>
        </w:rPr>
        <w:t>GBIF,</w:t>
      </w:r>
      <w:r w:rsidR="00012EBB" w:rsidRPr="009132E2">
        <w:rPr>
          <w:rFonts w:cs="Arial"/>
          <w:szCs w:val="22"/>
        </w:rPr>
        <w:t xml:space="preserve"> </w:t>
      </w:r>
      <w:r w:rsidR="004A4730">
        <w:rPr>
          <w:rFonts w:cs="Arial"/>
          <w:szCs w:val="22"/>
        </w:rPr>
        <w:t>6</w:t>
      </w:r>
      <w:r w:rsidR="004A4730" w:rsidRPr="004A4730">
        <w:rPr>
          <w:rFonts w:cs="Arial"/>
          <w:szCs w:val="22"/>
        </w:rPr>
        <w:t>2</w:t>
      </w:r>
      <w:r w:rsidR="00012EBB" w:rsidRPr="009132E2">
        <w:rPr>
          <w:rFonts w:cs="Arial"/>
          <w:szCs w:val="22"/>
        </w:rPr>
        <w:t>.</w:t>
      </w:r>
    </w:p>
    <w:p w14:paraId="411742F7" w14:textId="59F31864" w:rsidR="00012EBB" w:rsidRDefault="00012EBB" w:rsidP="00592E57">
      <w:pPr>
        <w:rPr>
          <w:rFonts w:cs="Arial"/>
          <w:szCs w:val="22"/>
        </w:rPr>
      </w:pPr>
    </w:p>
    <w:p w14:paraId="16509759" w14:textId="4ECA478B" w:rsidR="00BA1433" w:rsidRPr="003A1CB2" w:rsidRDefault="00BA1433" w:rsidP="003A1CB2">
      <w:pPr>
        <w:pStyle w:val="Heading3"/>
      </w:pPr>
      <w:bookmarkStart w:id="86" w:name="_Toc101879411"/>
      <w:r w:rsidRPr="003A1CB2">
        <w:t>Taxonomic resolution</w:t>
      </w:r>
      <w:bookmarkEnd w:id="86"/>
      <w:r w:rsidRPr="003A1CB2">
        <w:t xml:space="preserve"> </w:t>
      </w:r>
    </w:p>
    <w:p w14:paraId="41278F4A" w14:textId="77777777" w:rsidR="00BA1433" w:rsidRDefault="00BA1433" w:rsidP="00592E57">
      <w:pPr>
        <w:rPr>
          <w:rFonts w:cs="Arial"/>
          <w:szCs w:val="22"/>
        </w:rPr>
      </w:pPr>
    </w:p>
    <w:p w14:paraId="5554EECA" w14:textId="6A80851F" w:rsidR="009B3277" w:rsidRDefault="00CD71BA" w:rsidP="00592E57">
      <w:pPr>
        <w:rPr>
          <w:rFonts w:cs="Arial"/>
          <w:szCs w:val="22"/>
        </w:rPr>
      </w:pPr>
      <w:r>
        <w:rPr>
          <w:rFonts w:cs="Arial"/>
          <w:szCs w:val="22"/>
        </w:rPr>
        <w:t xml:space="preserve">In DeepData, </w:t>
      </w:r>
      <w:r w:rsidR="00DD0A7F">
        <w:rPr>
          <w:rFonts w:cs="Arial"/>
          <w:szCs w:val="22"/>
        </w:rPr>
        <w:t>for the entire record set</w:t>
      </w:r>
      <w:r w:rsidR="005D0626">
        <w:rPr>
          <w:rStyle w:val="FootnoteReference"/>
          <w:rFonts w:cs="Arial"/>
          <w:szCs w:val="22"/>
        </w:rPr>
        <w:footnoteReference w:id="42"/>
      </w:r>
      <w:r w:rsidR="00DD0A7F">
        <w:rPr>
          <w:rFonts w:cs="Arial"/>
          <w:szCs w:val="22"/>
        </w:rPr>
        <w:t xml:space="preserve">, </w:t>
      </w:r>
      <w:r w:rsidR="001B3436">
        <w:rPr>
          <w:rFonts w:cs="Arial"/>
          <w:szCs w:val="22"/>
        </w:rPr>
        <w:t>a large proportion of</w:t>
      </w:r>
      <w:r>
        <w:rPr>
          <w:rFonts w:cs="Arial"/>
          <w:szCs w:val="22"/>
        </w:rPr>
        <w:t xml:space="preserve"> both</w:t>
      </w:r>
      <w:r w:rsidR="009B3277">
        <w:rPr>
          <w:rFonts w:cs="Arial"/>
          <w:szCs w:val="22"/>
        </w:rPr>
        <w:t xml:space="preserve"> species-level records </w:t>
      </w:r>
      <w:r w:rsidR="002C0683">
        <w:rPr>
          <w:rFonts w:cs="Arial"/>
          <w:szCs w:val="22"/>
        </w:rPr>
        <w:t xml:space="preserve">(both named and morphospecies) </w:t>
      </w:r>
      <w:r w:rsidR="009B3277">
        <w:rPr>
          <w:rFonts w:cs="Arial"/>
          <w:szCs w:val="22"/>
        </w:rPr>
        <w:t>and those at higher taxonomic levels</w:t>
      </w:r>
      <w:r w:rsidR="009449E1">
        <w:rPr>
          <w:rFonts w:cs="Arial"/>
          <w:szCs w:val="22"/>
        </w:rPr>
        <w:t>, especially order and class</w:t>
      </w:r>
      <w:r w:rsidR="001C35B3">
        <w:rPr>
          <w:rFonts w:cs="Arial"/>
          <w:szCs w:val="22"/>
        </w:rPr>
        <w:t>,</w:t>
      </w:r>
      <w:r w:rsidR="009449E1">
        <w:rPr>
          <w:rFonts w:cs="Arial"/>
          <w:szCs w:val="22"/>
        </w:rPr>
        <w:t xml:space="preserve"> were</w:t>
      </w:r>
      <w:r w:rsidR="009B3277">
        <w:rPr>
          <w:rFonts w:cs="Arial"/>
          <w:szCs w:val="22"/>
        </w:rPr>
        <w:t xml:space="preserve"> </w:t>
      </w:r>
      <w:r w:rsidR="00AD6A71">
        <w:rPr>
          <w:rFonts w:cs="Arial"/>
          <w:szCs w:val="22"/>
        </w:rPr>
        <w:t>evident</w:t>
      </w:r>
      <w:r w:rsidR="009B3277">
        <w:rPr>
          <w:rFonts w:cs="Arial"/>
          <w:szCs w:val="22"/>
        </w:rPr>
        <w:t xml:space="preserve"> (</w:t>
      </w:r>
      <w:r w:rsidR="00174EAB" w:rsidRPr="00174EAB">
        <w:rPr>
          <w:rFonts w:cs="Arial"/>
          <w:szCs w:val="22"/>
        </w:rPr>
        <w:t>Fig. 9</w:t>
      </w:r>
      <w:r w:rsidR="009B3277">
        <w:rPr>
          <w:rFonts w:cs="Arial"/>
          <w:szCs w:val="22"/>
        </w:rPr>
        <w:t xml:space="preserve">). For the literature, most records were at species level, </w:t>
      </w:r>
      <w:r w:rsidR="009B3277" w:rsidRPr="00CD71BA">
        <w:rPr>
          <w:rFonts w:cs="Arial"/>
          <w:szCs w:val="22"/>
        </w:rPr>
        <w:t>whether name</w:t>
      </w:r>
      <w:r w:rsidR="000F183D">
        <w:rPr>
          <w:rFonts w:cs="Arial"/>
          <w:szCs w:val="22"/>
        </w:rPr>
        <w:t>d species or morphospecies/OTUs but particularly the latter</w:t>
      </w:r>
      <w:r w:rsidR="004E36D6">
        <w:rPr>
          <w:rFonts w:cs="Arial"/>
          <w:szCs w:val="22"/>
        </w:rPr>
        <w:t>, and few at higher taxonomic levels</w:t>
      </w:r>
      <w:r w:rsidR="00334E61">
        <w:rPr>
          <w:rFonts w:cs="Arial"/>
          <w:szCs w:val="22"/>
        </w:rPr>
        <w:t>.</w:t>
      </w:r>
      <w:r w:rsidR="009B3277" w:rsidRPr="00CD71BA">
        <w:rPr>
          <w:rFonts w:cs="Arial"/>
          <w:szCs w:val="22"/>
        </w:rPr>
        <w:t xml:space="preserve"> OBIS and GBIF </w:t>
      </w:r>
      <w:r w:rsidR="004E36D6">
        <w:rPr>
          <w:rFonts w:cs="Arial"/>
          <w:szCs w:val="22"/>
        </w:rPr>
        <w:t xml:space="preserve">showed </w:t>
      </w:r>
      <w:r w:rsidR="005940A7">
        <w:rPr>
          <w:rFonts w:cs="Arial"/>
          <w:szCs w:val="22"/>
        </w:rPr>
        <w:t>similar trends</w:t>
      </w:r>
      <w:r w:rsidR="004E36D6">
        <w:rPr>
          <w:rFonts w:cs="Arial"/>
          <w:szCs w:val="22"/>
        </w:rPr>
        <w:t xml:space="preserve"> to each other</w:t>
      </w:r>
      <w:r w:rsidR="005940A7">
        <w:rPr>
          <w:rFonts w:cs="Arial"/>
          <w:szCs w:val="22"/>
        </w:rPr>
        <w:t xml:space="preserve">, also with a </w:t>
      </w:r>
      <w:r w:rsidR="009B3277" w:rsidRPr="00CD71BA">
        <w:rPr>
          <w:rFonts w:cs="Arial"/>
          <w:szCs w:val="22"/>
        </w:rPr>
        <w:t>large proportion of named species-le</w:t>
      </w:r>
      <w:r w:rsidR="00CB16D2">
        <w:rPr>
          <w:rFonts w:cs="Arial"/>
          <w:szCs w:val="22"/>
        </w:rPr>
        <w:t>vel records but relatively few</w:t>
      </w:r>
      <w:r w:rsidR="009B3277" w:rsidRPr="00CD71BA">
        <w:rPr>
          <w:rFonts w:cs="Arial"/>
          <w:szCs w:val="22"/>
        </w:rPr>
        <w:t xml:space="preserve"> temporary names, and </w:t>
      </w:r>
      <w:r w:rsidR="004E36D6">
        <w:rPr>
          <w:rFonts w:cs="Arial"/>
          <w:szCs w:val="22"/>
        </w:rPr>
        <w:t xml:space="preserve">relatively </w:t>
      </w:r>
      <w:r w:rsidR="009B3277" w:rsidRPr="00CD71BA">
        <w:rPr>
          <w:rFonts w:cs="Arial"/>
          <w:szCs w:val="22"/>
        </w:rPr>
        <w:t>more genus-level names, with few records at high taxonomic levels. De</w:t>
      </w:r>
      <w:r w:rsidR="005940A7">
        <w:rPr>
          <w:rFonts w:cs="Arial"/>
          <w:szCs w:val="22"/>
        </w:rPr>
        <w:t xml:space="preserve">epData </w:t>
      </w:r>
      <w:r w:rsidR="00166512">
        <w:rPr>
          <w:rFonts w:cs="Arial"/>
          <w:szCs w:val="22"/>
        </w:rPr>
        <w:t xml:space="preserve">overall </w:t>
      </w:r>
      <w:r w:rsidR="004E36D6">
        <w:rPr>
          <w:rFonts w:cs="Arial"/>
          <w:szCs w:val="22"/>
        </w:rPr>
        <w:t>had</w:t>
      </w:r>
      <w:r w:rsidR="005940A7">
        <w:rPr>
          <w:rFonts w:cs="Arial"/>
          <w:szCs w:val="22"/>
        </w:rPr>
        <w:t xml:space="preserve"> proportionally more records at higher taxonomic level than the literature, OBIS, or GBIF.</w:t>
      </w:r>
    </w:p>
    <w:p w14:paraId="40C0A5EE" w14:textId="77777777" w:rsidR="00011587" w:rsidRDefault="00011587" w:rsidP="00592E57">
      <w:pPr>
        <w:rPr>
          <w:rFonts w:cs="Arial"/>
          <w:szCs w:val="22"/>
        </w:rPr>
      </w:pPr>
    </w:p>
    <w:p w14:paraId="1A884460" w14:textId="3C4D6F87" w:rsidR="00011587" w:rsidRDefault="00011587" w:rsidP="00592E57">
      <w:pPr>
        <w:rPr>
          <w:rFonts w:cs="Arial"/>
          <w:szCs w:val="22"/>
        </w:rPr>
      </w:pPr>
    </w:p>
    <w:p w14:paraId="52C880F5" w14:textId="26E4F4B2" w:rsidR="003C5A1A" w:rsidRDefault="003C5A1A" w:rsidP="00067929">
      <w:pPr>
        <w:rPr>
          <w:rFonts w:cs="Arial"/>
          <w:noProof/>
          <w:color w:val="FF0000"/>
          <w:szCs w:val="22"/>
          <w:lang w:eastAsia="en-GB"/>
        </w:rPr>
      </w:pPr>
    </w:p>
    <w:p w14:paraId="677B33C4" w14:textId="77777777" w:rsidR="003C5A1A" w:rsidRDefault="003C5A1A" w:rsidP="00067929">
      <w:pPr>
        <w:rPr>
          <w:rFonts w:cs="Arial"/>
          <w:noProof/>
          <w:color w:val="FF0000"/>
          <w:szCs w:val="22"/>
          <w:lang w:eastAsia="en-GB"/>
        </w:rPr>
      </w:pPr>
    </w:p>
    <w:p w14:paraId="4EE9B9A9" w14:textId="79BA1B18" w:rsidR="00E65DB1" w:rsidRPr="005A4377" w:rsidRDefault="00E65DB1" w:rsidP="00067929">
      <w:pPr>
        <w:rPr>
          <w:rFonts w:cs="Arial"/>
          <w:i/>
          <w:szCs w:val="22"/>
        </w:rPr>
      </w:pPr>
    </w:p>
    <w:p w14:paraId="69643212" w14:textId="75633761" w:rsidR="009449E1" w:rsidRPr="005A4377" w:rsidRDefault="009449E1" w:rsidP="00067929">
      <w:pPr>
        <w:rPr>
          <w:rFonts w:cs="Arial"/>
          <w:szCs w:val="22"/>
        </w:rPr>
      </w:pPr>
    </w:p>
    <w:p w14:paraId="329BD29B" w14:textId="4AB4C666" w:rsidR="003D31EC" w:rsidRPr="003D31EC" w:rsidRDefault="005574F7" w:rsidP="00067929">
      <w:pPr>
        <w:rPr>
          <w:rFonts w:cs="Arial"/>
          <w:sz w:val="20"/>
        </w:rPr>
      </w:pPr>
      <w:r>
        <w:rPr>
          <w:rFonts w:cs="Arial"/>
          <w:noProof/>
          <w:color w:val="000000" w:themeColor="text1"/>
          <w:sz w:val="20"/>
          <w:szCs w:val="22"/>
          <w:lang w:eastAsia="en-GB"/>
        </w:rPr>
        <w:lastRenderedPageBreak/>
        <w:drawing>
          <wp:inline distT="0" distB="0" distL="0" distR="0" wp14:anchorId="6846BA0C" wp14:editId="7D41B9CE">
            <wp:extent cx="5926455" cy="4579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AXON_RES_2022-04-17_COMB.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26455" cy="4579620"/>
                    </a:xfrm>
                    <a:prstGeom prst="rect">
                      <a:avLst/>
                    </a:prstGeom>
                  </pic:spPr>
                </pic:pic>
              </a:graphicData>
            </a:graphic>
          </wp:inline>
        </w:drawing>
      </w:r>
      <w:bookmarkStart w:id="87" w:name="_Hlk104232116"/>
      <w:r w:rsidR="003D31EC" w:rsidRPr="00565F65">
        <w:rPr>
          <w:rFonts w:cs="Arial"/>
          <w:color w:val="000000" w:themeColor="text1"/>
          <w:sz w:val="20"/>
          <w:szCs w:val="22"/>
        </w:rPr>
        <w:t>Fig</w:t>
      </w:r>
      <w:r w:rsidR="00565F65">
        <w:rPr>
          <w:rFonts w:cs="Arial"/>
          <w:color w:val="000000" w:themeColor="text1"/>
          <w:sz w:val="20"/>
          <w:szCs w:val="22"/>
        </w:rPr>
        <w:t>. 9 T</w:t>
      </w:r>
      <w:r w:rsidR="003D31EC" w:rsidRPr="00565F65">
        <w:rPr>
          <w:rFonts w:cs="Arial"/>
          <w:color w:val="000000" w:themeColor="text1"/>
          <w:sz w:val="20"/>
          <w:szCs w:val="22"/>
        </w:rPr>
        <w:t xml:space="preserve">axonomic </w:t>
      </w:r>
      <w:r w:rsidR="003D31EC" w:rsidRPr="003D31EC">
        <w:rPr>
          <w:rFonts w:cs="Arial"/>
          <w:sz w:val="20"/>
          <w:szCs w:val="22"/>
        </w:rPr>
        <w:t xml:space="preserve">resolution of </w:t>
      </w:r>
      <w:r w:rsidR="00565F65">
        <w:rPr>
          <w:rFonts w:cs="Arial"/>
          <w:sz w:val="20"/>
          <w:szCs w:val="22"/>
        </w:rPr>
        <w:t xml:space="preserve">Clarion-Clipperton Zone data </w:t>
      </w:r>
      <w:r w:rsidR="003D31EC" w:rsidRPr="003D31EC">
        <w:rPr>
          <w:rFonts w:cs="Arial"/>
          <w:sz w:val="20"/>
          <w:szCs w:val="22"/>
        </w:rPr>
        <w:t>records in</w:t>
      </w:r>
      <w:r w:rsidR="00565F65">
        <w:rPr>
          <w:rFonts w:cs="Arial"/>
          <w:sz w:val="20"/>
          <w:szCs w:val="22"/>
        </w:rPr>
        <w:t xml:space="preserve"> (A)</w:t>
      </w:r>
      <w:r w:rsidR="003D31EC" w:rsidRPr="003D31EC">
        <w:rPr>
          <w:rFonts w:cs="Arial"/>
          <w:sz w:val="20"/>
          <w:szCs w:val="22"/>
        </w:rPr>
        <w:t xml:space="preserve"> DeepData, </w:t>
      </w:r>
      <w:r w:rsidR="00565F65">
        <w:rPr>
          <w:rFonts w:cs="Arial"/>
          <w:sz w:val="20"/>
          <w:szCs w:val="22"/>
        </w:rPr>
        <w:t>(B)</w:t>
      </w:r>
      <w:r w:rsidR="003D31EC" w:rsidRPr="003D31EC">
        <w:rPr>
          <w:rFonts w:cs="Arial"/>
          <w:sz w:val="20"/>
          <w:szCs w:val="22"/>
        </w:rPr>
        <w:t xml:space="preserve"> literature, </w:t>
      </w:r>
      <w:r w:rsidR="00565F65">
        <w:rPr>
          <w:rFonts w:cs="Arial"/>
          <w:sz w:val="20"/>
          <w:szCs w:val="22"/>
        </w:rPr>
        <w:t xml:space="preserve">(C) </w:t>
      </w:r>
      <w:r w:rsidR="003D31EC" w:rsidRPr="003D31EC">
        <w:rPr>
          <w:rFonts w:cs="Arial"/>
          <w:sz w:val="20"/>
          <w:szCs w:val="22"/>
        </w:rPr>
        <w:t xml:space="preserve">OBIS and </w:t>
      </w:r>
      <w:r w:rsidR="00565F65">
        <w:rPr>
          <w:rFonts w:cs="Arial"/>
          <w:sz w:val="20"/>
          <w:szCs w:val="22"/>
        </w:rPr>
        <w:t xml:space="preserve">(D) </w:t>
      </w:r>
      <w:r w:rsidR="003D31EC" w:rsidRPr="003D31EC">
        <w:rPr>
          <w:rFonts w:cs="Arial"/>
          <w:sz w:val="20"/>
          <w:szCs w:val="22"/>
        </w:rPr>
        <w:t>GBIF</w:t>
      </w:r>
      <w:r w:rsidR="00565F65">
        <w:rPr>
          <w:rFonts w:cs="Arial"/>
          <w:sz w:val="20"/>
          <w:szCs w:val="22"/>
        </w:rPr>
        <w:t>.</w:t>
      </w:r>
      <w:r w:rsidR="00174EAB">
        <w:rPr>
          <w:rFonts w:cs="Arial"/>
          <w:sz w:val="20"/>
          <w:szCs w:val="22"/>
        </w:rPr>
        <w:t xml:space="preserve"> Dark purple- phylum, purple, class, blue, order, dark green, family, mid-green, genus, light green, species, and yellow, temporary name/OTU</w:t>
      </w:r>
      <w:r w:rsidR="00931257">
        <w:rPr>
          <w:rFonts w:cs="Arial"/>
          <w:sz w:val="20"/>
          <w:szCs w:val="22"/>
        </w:rPr>
        <w:t>s</w:t>
      </w:r>
      <w:r w:rsidR="00174EAB">
        <w:rPr>
          <w:rFonts w:cs="Arial"/>
          <w:sz w:val="20"/>
          <w:szCs w:val="22"/>
        </w:rPr>
        <w:t>/morphospecies</w:t>
      </w:r>
      <w:bookmarkEnd w:id="87"/>
    </w:p>
    <w:p w14:paraId="4F284776" w14:textId="77777777" w:rsidR="003D31EC" w:rsidRDefault="003D31EC" w:rsidP="00067929">
      <w:pPr>
        <w:rPr>
          <w:rFonts w:cs="Arial"/>
          <w:szCs w:val="22"/>
        </w:rPr>
      </w:pPr>
    </w:p>
    <w:p w14:paraId="4EC942F6" w14:textId="0C52DBFF" w:rsidR="009449E1" w:rsidRPr="0031307E" w:rsidRDefault="0004225C" w:rsidP="00067929">
      <w:pPr>
        <w:rPr>
          <w:rFonts w:cs="Arial"/>
          <w:szCs w:val="22"/>
        </w:rPr>
      </w:pPr>
      <w:r>
        <w:rPr>
          <w:rFonts w:cs="Arial"/>
          <w:szCs w:val="22"/>
        </w:rPr>
        <w:t xml:space="preserve">Examining </w:t>
      </w:r>
      <w:r w:rsidR="009449E1" w:rsidRPr="005A4377">
        <w:rPr>
          <w:rFonts w:cs="Arial"/>
          <w:szCs w:val="22"/>
        </w:rPr>
        <w:t xml:space="preserve">DeepData </w:t>
      </w:r>
      <w:r w:rsidR="009449E1" w:rsidRPr="00A84B05">
        <w:rPr>
          <w:rFonts w:cs="Arial"/>
          <w:szCs w:val="22"/>
        </w:rPr>
        <w:t>record</w:t>
      </w:r>
      <w:r>
        <w:rPr>
          <w:rFonts w:cs="Arial"/>
          <w:szCs w:val="22"/>
        </w:rPr>
        <w:t>s by</w:t>
      </w:r>
      <w:r w:rsidR="00061D1B">
        <w:rPr>
          <w:rFonts w:cs="Arial"/>
          <w:szCs w:val="22"/>
        </w:rPr>
        <w:t xml:space="preserve"> both</w:t>
      </w:r>
      <w:r>
        <w:rPr>
          <w:rFonts w:cs="Arial"/>
          <w:szCs w:val="22"/>
        </w:rPr>
        <w:t xml:space="preserve"> taxon</w:t>
      </w:r>
      <w:r w:rsidR="00061D1B">
        <w:rPr>
          <w:rFonts w:cs="Arial"/>
          <w:szCs w:val="22"/>
        </w:rPr>
        <w:t>omic</w:t>
      </w:r>
      <w:r>
        <w:rPr>
          <w:rFonts w:cs="Arial"/>
          <w:szCs w:val="22"/>
        </w:rPr>
        <w:t xml:space="preserve"> resolution and phyla, m</w:t>
      </w:r>
      <w:r w:rsidR="009449E1" w:rsidRPr="00A84B05">
        <w:rPr>
          <w:rFonts w:cs="Arial"/>
          <w:szCs w:val="22"/>
        </w:rPr>
        <w:t xml:space="preserve">ost </w:t>
      </w:r>
      <w:r w:rsidR="00FF27E1">
        <w:rPr>
          <w:rFonts w:cs="Arial"/>
          <w:szCs w:val="22"/>
        </w:rPr>
        <w:t>species</w:t>
      </w:r>
      <w:r w:rsidR="00061D1B">
        <w:rPr>
          <w:rFonts w:cs="Arial"/>
          <w:szCs w:val="22"/>
        </w:rPr>
        <w:t>-</w:t>
      </w:r>
      <w:r w:rsidR="00FF27E1">
        <w:rPr>
          <w:rFonts w:cs="Arial"/>
          <w:szCs w:val="22"/>
        </w:rPr>
        <w:t>level records were for arthropods, reflecting the high diversity in this group (</w:t>
      </w:r>
      <w:hyperlink w:anchor="_Creation_of_the" w:history="1">
        <w:r w:rsidR="007F041D" w:rsidRPr="00174EAB">
          <w:rPr>
            <w:rStyle w:val="Hyperlink"/>
            <w:rFonts w:cs="Arial"/>
            <w:szCs w:val="22"/>
          </w:rPr>
          <w:t>see section 3.4</w:t>
        </w:r>
      </w:hyperlink>
      <w:r w:rsidR="00FF27E1">
        <w:rPr>
          <w:rFonts w:cs="Arial"/>
          <w:szCs w:val="22"/>
        </w:rPr>
        <w:t>)</w:t>
      </w:r>
      <w:r w:rsidR="00610B10">
        <w:rPr>
          <w:rFonts w:cs="Arial"/>
          <w:szCs w:val="22"/>
        </w:rPr>
        <w:t>. M</w:t>
      </w:r>
      <w:r w:rsidR="00FF27E1">
        <w:rPr>
          <w:rFonts w:cs="Arial"/>
          <w:szCs w:val="22"/>
        </w:rPr>
        <w:t xml:space="preserve">ost </w:t>
      </w:r>
      <w:r w:rsidR="009449E1" w:rsidRPr="00A572AB">
        <w:rPr>
          <w:rFonts w:cs="Arial"/>
          <w:szCs w:val="22"/>
        </w:rPr>
        <w:t xml:space="preserve">genus-level records </w:t>
      </w:r>
      <w:r w:rsidR="00FF27E1">
        <w:rPr>
          <w:rFonts w:cs="Arial"/>
          <w:szCs w:val="22"/>
        </w:rPr>
        <w:t>were for nematodes</w:t>
      </w:r>
      <w:r w:rsidR="009449E1" w:rsidRPr="00A572AB">
        <w:rPr>
          <w:rFonts w:cs="Arial"/>
          <w:szCs w:val="22"/>
        </w:rPr>
        <w:t xml:space="preserve">, which are relatively easy to </w:t>
      </w:r>
      <w:r w:rsidR="005940A7">
        <w:rPr>
          <w:rFonts w:cs="Arial"/>
          <w:szCs w:val="22"/>
        </w:rPr>
        <w:t>resolve</w:t>
      </w:r>
      <w:r w:rsidR="009449E1" w:rsidRPr="00A572AB">
        <w:rPr>
          <w:rFonts w:cs="Arial"/>
          <w:szCs w:val="22"/>
        </w:rPr>
        <w:t xml:space="preserve"> to genus but difficult to id</w:t>
      </w:r>
      <w:r w:rsidR="009449E1" w:rsidRPr="00174EAB">
        <w:rPr>
          <w:rFonts w:cs="Arial"/>
          <w:szCs w:val="22"/>
        </w:rPr>
        <w:t>entify to species</w:t>
      </w:r>
      <w:r w:rsidR="00FF27E1" w:rsidRPr="00174EAB">
        <w:rPr>
          <w:rFonts w:cs="Arial"/>
          <w:szCs w:val="22"/>
        </w:rPr>
        <w:t xml:space="preserve">, </w:t>
      </w:r>
      <w:r w:rsidR="009E749E">
        <w:rPr>
          <w:rFonts w:cs="Arial"/>
          <w:szCs w:val="22"/>
        </w:rPr>
        <w:t>with</w:t>
      </w:r>
      <w:r w:rsidR="009E749E" w:rsidRPr="00174EAB">
        <w:rPr>
          <w:rFonts w:cs="Arial"/>
          <w:szCs w:val="22"/>
        </w:rPr>
        <w:t xml:space="preserve"> </w:t>
      </w:r>
      <w:r w:rsidR="00FF27E1" w:rsidRPr="00174EAB">
        <w:rPr>
          <w:rFonts w:cs="Arial"/>
          <w:szCs w:val="22"/>
        </w:rPr>
        <w:t>the majority of studies</w:t>
      </w:r>
      <w:r w:rsidR="009449E1" w:rsidRPr="00174EAB">
        <w:rPr>
          <w:rFonts w:cs="Arial"/>
          <w:szCs w:val="22"/>
        </w:rPr>
        <w:t xml:space="preserve"> </w:t>
      </w:r>
      <w:r w:rsidR="00174EAB" w:rsidRPr="00174EAB">
        <w:rPr>
          <w:rFonts w:cs="Arial"/>
          <w:szCs w:val="22"/>
        </w:rPr>
        <w:t>focussed at genus level</w:t>
      </w:r>
      <w:r w:rsidR="007F041D">
        <w:rPr>
          <w:rFonts w:cs="Arial"/>
          <w:szCs w:val="22"/>
        </w:rPr>
        <w:t>,</w:t>
      </w:r>
      <w:r w:rsidR="00174EAB" w:rsidRPr="00174EAB">
        <w:rPr>
          <w:rFonts w:cs="Arial"/>
          <w:szCs w:val="22"/>
        </w:rPr>
        <w:t xml:space="preserve"> e.g. </w:t>
      </w:r>
      <w:hyperlink w:anchor="_Supplementary_Data_File_3" w:history="1">
        <w:r w:rsidR="00FF27E1" w:rsidRPr="00174EAB">
          <w:rPr>
            <w:rStyle w:val="Hyperlink"/>
            <w:rFonts w:cs="Arial"/>
            <w:szCs w:val="22"/>
          </w:rPr>
          <w:t xml:space="preserve">see </w:t>
        </w:r>
        <w:r w:rsidR="00174EAB" w:rsidRPr="00174EAB">
          <w:rPr>
            <w:rStyle w:val="Hyperlink"/>
            <w:rFonts w:cs="Arial"/>
            <w:szCs w:val="22"/>
          </w:rPr>
          <w:t>SDF 5</w:t>
        </w:r>
      </w:hyperlink>
      <w:r w:rsidR="00174EAB" w:rsidRPr="00174EAB">
        <w:rPr>
          <w:rFonts w:cs="Arial"/>
          <w:szCs w:val="22"/>
        </w:rPr>
        <w:t>;</w:t>
      </w:r>
      <w:r w:rsidR="00FF27E1" w:rsidRPr="00FF27E1">
        <w:rPr>
          <w:rFonts w:cs="Arial"/>
          <w:color w:val="FF0000"/>
          <w:szCs w:val="22"/>
        </w:rPr>
        <w:t xml:space="preserve"> </w:t>
      </w:r>
      <w:r w:rsidR="00FF27E1">
        <w:rPr>
          <w:rFonts w:cs="Arial"/>
          <w:szCs w:val="22"/>
        </w:rPr>
        <w:t xml:space="preserve">and Singh et al. </w:t>
      </w:r>
      <w:r w:rsidR="008E4679">
        <w:rPr>
          <w:rFonts w:cs="Arial"/>
          <w:szCs w:val="22"/>
        </w:rPr>
        <w:t>(</w:t>
      </w:r>
      <w:r w:rsidR="00FF27E1">
        <w:rPr>
          <w:rFonts w:cs="Arial"/>
          <w:szCs w:val="22"/>
        </w:rPr>
        <w:t>2016</w:t>
      </w:r>
      <w:r w:rsidR="008E4679">
        <w:rPr>
          <w:rFonts w:cs="Arial"/>
          <w:szCs w:val="22"/>
        </w:rPr>
        <w:t>)</w:t>
      </w:r>
      <w:r w:rsidR="00FF27E1">
        <w:rPr>
          <w:rFonts w:cs="Arial"/>
          <w:szCs w:val="22"/>
        </w:rPr>
        <w:t xml:space="preserve">; </w:t>
      </w:r>
      <w:proofErr w:type="spellStart"/>
      <w:r w:rsidR="00FF27E1">
        <w:rPr>
          <w:rFonts w:cs="Arial"/>
          <w:szCs w:val="22"/>
        </w:rPr>
        <w:t>Hauquier</w:t>
      </w:r>
      <w:proofErr w:type="spellEnd"/>
      <w:r w:rsidR="00FF27E1">
        <w:rPr>
          <w:rFonts w:cs="Arial"/>
          <w:szCs w:val="22"/>
        </w:rPr>
        <w:t xml:space="preserve"> et al. </w:t>
      </w:r>
      <w:r w:rsidR="008E4679">
        <w:rPr>
          <w:rFonts w:cs="Arial"/>
          <w:szCs w:val="22"/>
        </w:rPr>
        <w:t>(</w:t>
      </w:r>
      <w:r w:rsidR="00FF27E1">
        <w:rPr>
          <w:rFonts w:cs="Arial"/>
          <w:szCs w:val="22"/>
        </w:rPr>
        <w:t>2019</w:t>
      </w:r>
      <w:r w:rsidR="008E4679">
        <w:rPr>
          <w:rFonts w:cs="Arial"/>
          <w:szCs w:val="22"/>
        </w:rPr>
        <w:t>)</w:t>
      </w:r>
      <w:r w:rsidR="00FF27E1">
        <w:rPr>
          <w:rFonts w:cs="Arial"/>
          <w:szCs w:val="22"/>
        </w:rPr>
        <w:t xml:space="preserve">; Lambshead et al. </w:t>
      </w:r>
      <w:r w:rsidR="008E4679">
        <w:rPr>
          <w:rFonts w:cs="Arial"/>
          <w:szCs w:val="22"/>
        </w:rPr>
        <w:t>(</w:t>
      </w:r>
      <w:r w:rsidR="00FF27E1">
        <w:rPr>
          <w:rFonts w:cs="Arial"/>
          <w:szCs w:val="22"/>
        </w:rPr>
        <w:t>2003</w:t>
      </w:r>
      <w:r w:rsidR="008E4679">
        <w:rPr>
          <w:rFonts w:cs="Arial"/>
          <w:szCs w:val="22"/>
        </w:rPr>
        <w:t>)</w:t>
      </w:r>
      <w:r w:rsidR="00FF27E1">
        <w:rPr>
          <w:rFonts w:cs="Arial"/>
          <w:szCs w:val="22"/>
        </w:rPr>
        <w:t xml:space="preserve">; </w:t>
      </w:r>
      <w:r w:rsidR="008E4679">
        <w:rPr>
          <w:rFonts w:cs="Arial"/>
          <w:szCs w:val="22"/>
        </w:rPr>
        <w:t xml:space="preserve">Macheriotou et al. (2020) </w:t>
      </w:r>
      <w:r w:rsidR="007F041D">
        <w:rPr>
          <w:rFonts w:cs="Arial"/>
          <w:szCs w:val="22"/>
        </w:rPr>
        <w:t xml:space="preserve">and </w:t>
      </w:r>
      <w:r w:rsidR="00FF27E1">
        <w:rPr>
          <w:rFonts w:cs="Arial"/>
          <w:szCs w:val="22"/>
        </w:rPr>
        <w:t xml:space="preserve">Pape et al. </w:t>
      </w:r>
      <w:r w:rsidR="008E4679">
        <w:rPr>
          <w:rFonts w:cs="Arial"/>
          <w:szCs w:val="22"/>
        </w:rPr>
        <w:t>(</w:t>
      </w:r>
      <w:r w:rsidR="00FF27E1">
        <w:rPr>
          <w:rFonts w:cs="Arial"/>
          <w:szCs w:val="22"/>
        </w:rPr>
        <w:t>2021)</w:t>
      </w:r>
      <w:r w:rsidR="00A84B05">
        <w:rPr>
          <w:rFonts w:cs="Arial"/>
          <w:szCs w:val="22"/>
        </w:rPr>
        <w:t xml:space="preserve">. </w:t>
      </w:r>
      <w:r w:rsidR="00FF27E1">
        <w:rPr>
          <w:rFonts w:cs="Arial"/>
          <w:szCs w:val="22"/>
        </w:rPr>
        <w:t xml:space="preserve">At family level, </w:t>
      </w:r>
      <w:r w:rsidR="00610B10">
        <w:rPr>
          <w:rFonts w:cs="Arial"/>
          <w:szCs w:val="22"/>
        </w:rPr>
        <w:t>most</w:t>
      </w:r>
      <w:r w:rsidR="00E272A0">
        <w:rPr>
          <w:rFonts w:cs="Arial"/>
          <w:szCs w:val="22"/>
        </w:rPr>
        <w:t xml:space="preserve"> records were annelids (all </w:t>
      </w:r>
      <w:r w:rsidR="00FF27E1">
        <w:rPr>
          <w:rFonts w:cs="Arial"/>
          <w:szCs w:val="22"/>
        </w:rPr>
        <w:t>class Polychaeta</w:t>
      </w:r>
      <w:r w:rsidR="00E272A0">
        <w:rPr>
          <w:rFonts w:cs="Arial"/>
          <w:szCs w:val="22"/>
        </w:rPr>
        <w:t xml:space="preserve"> apart from 4, C. </w:t>
      </w:r>
      <w:proofErr w:type="spellStart"/>
      <w:r w:rsidR="00E272A0">
        <w:rPr>
          <w:rFonts w:cs="Arial"/>
          <w:szCs w:val="22"/>
        </w:rPr>
        <w:t>Clitellata</w:t>
      </w:r>
      <w:proofErr w:type="spellEnd"/>
      <w:r w:rsidR="00FF27E1">
        <w:rPr>
          <w:rFonts w:cs="Arial"/>
          <w:szCs w:val="22"/>
        </w:rPr>
        <w:t>)</w:t>
      </w:r>
      <w:r w:rsidR="00E272A0">
        <w:rPr>
          <w:rFonts w:cs="Arial"/>
          <w:szCs w:val="22"/>
        </w:rPr>
        <w:t>. Polychaetes are diverse at the family level (</w:t>
      </w:r>
      <w:hyperlink w:anchor="_Creation_of_the" w:history="1">
        <w:r w:rsidR="00E272A0" w:rsidRPr="00174EAB">
          <w:rPr>
            <w:rStyle w:val="Hyperlink"/>
            <w:rFonts w:cs="Arial"/>
            <w:szCs w:val="22"/>
          </w:rPr>
          <w:t>see section 3.4</w:t>
        </w:r>
      </w:hyperlink>
      <w:r w:rsidR="008E4679">
        <w:rPr>
          <w:rFonts w:cs="Arial"/>
          <w:szCs w:val="22"/>
        </w:rPr>
        <w:t>; Table 2)</w:t>
      </w:r>
      <w:r w:rsidR="00174EAB">
        <w:rPr>
          <w:rFonts w:cs="Arial"/>
          <w:szCs w:val="22"/>
        </w:rPr>
        <w:t>.</w:t>
      </w:r>
      <w:r w:rsidR="00E272A0">
        <w:rPr>
          <w:rFonts w:cs="Arial"/>
          <w:szCs w:val="22"/>
        </w:rPr>
        <w:t xml:space="preserve"> </w:t>
      </w:r>
      <w:r w:rsidR="005940A7">
        <w:rPr>
          <w:rFonts w:cs="Arial"/>
          <w:szCs w:val="22"/>
        </w:rPr>
        <w:t xml:space="preserve">Echinodermata also had </w:t>
      </w:r>
      <w:r w:rsidR="008E4679">
        <w:rPr>
          <w:rFonts w:cs="Arial"/>
          <w:szCs w:val="22"/>
        </w:rPr>
        <w:t>many</w:t>
      </w:r>
      <w:r w:rsidR="005940A7">
        <w:rPr>
          <w:rFonts w:cs="Arial"/>
          <w:szCs w:val="22"/>
        </w:rPr>
        <w:t xml:space="preserve"> records at species and genus level, potentially because the phylum has several common and relatively easy to identify species, </w:t>
      </w:r>
      <w:proofErr w:type="gramStart"/>
      <w:r w:rsidR="005940A7">
        <w:rPr>
          <w:rFonts w:cs="Arial"/>
          <w:szCs w:val="22"/>
        </w:rPr>
        <w:t>e.g.</w:t>
      </w:r>
      <w:proofErr w:type="gramEnd"/>
      <w:r w:rsidR="005940A7">
        <w:rPr>
          <w:rFonts w:cs="Arial"/>
          <w:szCs w:val="22"/>
        </w:rPr>
        <w:t xml:space="preserve"> </w:t>
      </w:r>
      <w:proofErr w:type="spellStart"/>
      <w:r w:rsidR="005940A7" w:rsidRPr="005940A7">
        <w:rPr>
          <w:rFonts w:cs="Arial"/>
          <w:i/>
          <w:szCs w:val="22"/>
        </w:rPr>
        <w:t>Silax</w:t>
      </w:r>
      <w:proofErr w:type="spellEnd"/>
      <w:r w:rsidR="005940A7" w:rsidRPr="005940A7">
        <w:rPr>
          <w:rFonts w:cs="Arial"/>
          <w:i/>
          <w:szCs w:val="22"/>
        </w:rPr>
        <w:t xml:space="preserve"> </w:t>
      </w:r>
      <w:proofErr w:type="spellStart"/>
      <w:r w:rsidR="005940A7" w:rsidRPr="005940A7">
        <w:rPr>
          <w:rFonts w:cs="Arial"/>
          <w:i/>
          <w:szCs w:val="22"/>
        </w:rPr>
        <w:t>daleus</w:t>
      </w:r>
      <w:proofErr w:type="spellEnd"/>
      <w:r w:rsidR="00D04466">
        <w:rPr>
          <w:rFonts w:cs="Arial"/>
          <w:i/>
          <w:szCs w:val="22"/>
        </w:rPr>
        <w:t xml:space="preserve"> </w:t>
      </w:r>
      <w:r w:rsidR="00D04466" w:rsidRPr="00D04466">
        <w:rPr>
          <w:rFonts w:cs="Arial"/>
          <w:szCs w:val="22"/>
        </w:rPr>
        <w:t>(Lyman, 1879)</w:t>
      </w:r>
      <w:r w:rsidR="005940A7">
        <w:rPr>
          <w:rFonts w:cs="Arial"/>
          <w:szCs w:val="22"/>
        </w:rPr>
        <w:t xml:space="preserve">, and </w:t>
      </w:r>
      <w:r w:rsidR="005940A7" w:rsidRPr="005940A7">
        <w:rPr>
          <w:rFonts w:cs="Arial"/>
          <w:i/>
          <w:szCs w:val="22"/>
        </w:rPr>
        <w:t>Ophiosphalma glabrum</w:t>
      </w:r>
      <w:r w:rsidR="0031307E">
        <w:rPr>
          <w:rFonts w:cs="Arial"/>
          <w:szCs w:val="22"/>
        </w:rPr>
        <w:t xml:space="preserve"> </w:t>
      </w:r>
      <w:r w:rsidR="00D04466" w:rsidRPr="00D04466">
        <w:rPr>
          <w:rFonts w:cs="Arial"/>
          <w:szCs w:val="22"/>
        </w:rPr>
        <w:t xml:space="preserve">(Lütken &amp; Mortensen, 1899) </w:t>
      </w:r>
      <w:r w:rsidR="0031307E">
        <w:rPr>
          <w:rFonts w:cs="Arial"/>
          <w:szCs w:val="22"/>
        </w:rPr>
        <w:t>(</w:t>
      </w:r>
      <w:hyperlink w:anchor="_Widespread_species_and" w:history="1">
        <w:r w:rsidR="0031307E" w:rsidRPr="0031307E">
          <w:rPr>
            <w:rStyle w:val="Hyperlink"/>
            <w:rFonts w:cs="Arial"/>
            <w:szCs w:val="22"/>
          </w:rPr>
          <w:t>see section 3.5.4</w:t>
        </w:r>
      </w:hyperlink>
      <w:r w:rsidR="0031307E">
        <w:rPr>
          <w:rFonts w:cs="Arial"/>
          <w:szCs w:val="22"/>
        </w:rPr>
        <w:t>)</w:t>
      </w:r>
      <w:r w:rsidR="005940A7">
        <w:rPr>
          <w:rFonts w:cs="Arial"/>
          <w:i/>
          <w:szCs w:val="22"/>
        </w:rPr>
        <w:t xml:space="preserve">. </w:t>
      </w:r>
      <w:r w:rsidR="0031307E">
        <w:rPr>
          <w:rFonts w:cs="Arial"/>
          <w:szCs w:val="22"/>
        </w:rPr>
        <w:t>Overall</w:t>
      </w:r>
      <w:r w:rsidR="009E749E">
        <w:rPr>
          <w:rFonts w:cs="Arial"/>
          <w:szCs w:val="22"/>
        </w:rPr>
        <w:t>,</w:t>
      </w:r>
      <w:r w:rsidR="0031307E">
        <w:rPr>
          <w:rFonts w:cs="Arial"/>
          <w:szCs w:val="22"/>
        </w:rPr>
        <w:t xml:space="preserve"> trends </w:t>
      </w:r>
      <w:r w:rsidR="00166512">
        <w:rPr>
          <w:rFonts w:cs="Arial"/>
          <w:szCs w:val="22"/>
        </w:rPr>
        <w:t xml:space="preserve">appear to </w:t>
      </w:r>
      <w:r w:rsidR="0031307E">
        <w:rPr>
          <w:rFonts w:cs="Arial"/>
          <w:szCs w:val="22"/>
        </w:rPr>
        <w:t xml:space="preserve">reflect both known patterns in diversity and also trends in </w:t>
      </w:r>
      <w:r w:rsidR="0031307E" w:rsidRPr="009514E6">
        <w:rPr>
          <w:rFonts w:cs="Arial"/>
          <w:szCs w:val="22"/>
        </w:rPr>
        <w:t>identification,</w:t>
      </w:r>
      <w:r w:rsidR="0031307E">
        <w:rPr>
          <w:rFonts w:cs="Arial"/>
          <w:szCs w:val="22"/>
        </w:rPr>
        <w:t xml:space="preserve"> </w:t>
      </w:r>
      <w:proofErr w:type="gramStart"/>
      <w:r w:rsidR="0031307E">
        <w:rPr>
          <w:rFonts w:cs="Arial"/>
          <w:szCs w:val="22"/>
        </w:rPr>
        <w:t>i.e.</w:t>
      </w:r>
      <w:proofErr w:type="gramEnd"/>
      <w:r w:rsidR="0031307E">
        <w:rPr>
          <w:rFonts w:cs="Arial"/>
          <w:szCs w:val="22"/>
        </w:rPr>
        <w:t xml:space="preserve"> with some phyla being more or less challenging to resolve to lower taxonomic levels.</w:t>
      </w:r>
      <w:r w:rsidR="000C537E">
        <w:rPr>
          <w:rFonts w:cs="Arial"/>
          <w:szCs w:val="22"/>
        </w:rPr>
        <w:t xml:space="preserve"> </w:t>
      </w:r>
    </w:p>
    <w:p w14:paraId="77EF9BAB" w14:textId="77777777" w:rsidR="003100AE" w:rsidRDefault="003100AE" w:rsidP="003100AE">
      <w:pPr>
        <w:rPr>
          <w:rFonts w:cs="Arial"/>
          <w:bCs/>
          <w:color w:val="000000" w:themeColor="text1"/>
          <w:sz w:val="20"/>
          <w:szCs w:val="20"/>
        </w:rPr>
      </w:pPr>
    </w:p>
    <w:p w14:paraId="72618757" w14:textId="6C2813D2" w:rsidR="003100AE" w:rsidRPr="00A572AB" w:rsidRDefault="003100AE" w:rsidP="003100AE">
      <w:pPr>
        <w:rPr>
          <w:rFonts w:cs="Arial"/>
          <w:sz w:val="20"/>
          <w:szCs w:val="20"/>
        </w:rPr>
      </w:pPr>
      <w:r w:rsidRPr="00E558FE">
        <w:rPr>
          <w:rFonts w:cs="Arial"/>
          <w:bCs/>
          <w:color w:val="000000" w:themeColor="text1"/>
          <w:sz w:val="20"/>
          <w:szCs w:val="20"/>
        </w:rPr>
        <w:t>Table 6.</w:t>
      </w:r>
      <w:r>
        <w:rPr>
          <w:rFonts w:cs="Arial"/>
          <w:b/>
          <w:color w:val="000000" w:themeColor="text1"/>
          <w:sz w:val="20"/>
          <w:szCs w:val="20"/>
        </w:rPr>
        <w:t xml:space="preserve"> </w:t>
      </w:r>
      <w:r w:rsidR="002D0AFA" w:rsidRPr="002D0AFA">
        <w:rPr>
          <w:rFonts w:cs="Arial"/>
          <w:color w:val="000000" w:themeColor="text1"/>
          <w:sz w:val="20"/>
          <w:szCs w:val="20"/>
        </w:rPr>
        <w:t xml:space="preserve">All </w:t>
      </w:r>
      <w:r w:rsidR="002D0AFA">
        <w:rPr>
          <w:rFonts w:cs="Arial"/>
          <w:sz w:val="20"/>
          <w:szCs w:val="20"/>
        </w:rPr>
        <w:t>r</w:t>
      </w:r>
      <w:r w:rsidRPr="00A572AB">
        <w:rPr>
          <w:rFonts w:cs="Arial"/>
          <w:sz w:val="20"/>
          <w:szCs w:val="20"/>
        </w:rPr>
        <w:t xml:space="preserve">ecords by taxonomic level </w:t>
      </w:r>
      <w:r>
        <w:rPr>
          <w:rFonts w:cs="Arial"/>
          <w:sz w:val="20"/>
          <w:szCs w:val="20"/>
        </w:rPr>
        <w:t xml:space="preserve">in DeepData. NB </w:t>
      </w:r>
      <w:r w:rsidRPr="005940A7">
        <w:rPr>
          <w:rFonts w:cs="Arial"/>
          <w:sz w:val="20"/>
          <w:szCs w:val="20"/>
        </w:rPr>
        <w:t xml:space="preserve">these records include </w:t>
      </w:r>
      <w:r w:rsidR="00891DF9" w:rsidRPr="00891DF9">
        <w:rPr>
          <w:rFonts w:cs="Arial"/>
          <w:sz w:val="20"/>
          <w:szCs w:val="20"/>
        </w:rPr>
        <w:t>1014</w:t>
      </w:r>
      <w:r>
        <w:rPr>
          <w:rFonts w:cs="Arial"/>
          <w:sz w:val="20"/>
          <w:szCs w:val="20"/>
        </w:rPr>
        <w:t xml:space="preserve"> </w:t>
      </w:r>
      <w:r w:rsidR="00334E61">
        <w:rPr>
          <w:rFonts w:cs="Arial"/>
          <w:sz w:val="20"/>
          <w:szCs w:val="20"/>
        </w:rPr>
        <w:t>of</w:t>
      </w:r>
      <w:r>
        <w:rPr>
          <w:rFonts w:cs="Arial"/>
          <w:sz w:val="20"/>
          <w:szCs w:val="20"/>
        </w:rPr>
        <w:t xml:space="preserve"> taxa identified as pelagic</w:t>
      </w:r>
      <w:r w:rsidR="00891DF9">
        <w:rPr>
          <w:rFonts w:cs="Arial"/>
          <w:sz w:val="20"/>
          <w:szCs w:val="20"/>
        </w:rPr>
        <w:t xml:space="preserve"> (309 names in total, mainly species)</w:t>
      </w:r>
      <w:r>
        <w:rPr>
          <w:rFonts w:cs="Arial"/>
          <w:sz w:val="20"/>
          <w:szCs w:val="20"/>
        </w:rPr>
        <w:t xml:space="preserve">, mainly arthropod species records </w:t>
      </w:r>
      <w:r w:rsidRPr="005940A7">
        <w:rPr>
          <w:rFonts w:cs="Arial"/>
          <w:sz w:val="20"/>
          <w:szCs w:val="20"/>
        </w:rPr>
        <w:t>(see methods section 2.2.1 and results section 3.4</w:t>
      </w:r>
      <w:r>
        <w:rPr>
          <w:rFonts w:cs="Arial"/>
          <w:sz w:val="20"/>
          <w:szCs w:val="20"/>
        </w:rPr>
        <w:t>)</w:t>
      </w:r>
      <w:r w:rsidRPr="005940A7">
        <w:rPr>
          <w:rFonts w:cs="Arial"/>
          <w:sz w:val="20"/>
          <w:szCs w:val="20"/>
        </w:rPr>
        <w:t xml:space="preserve">. These </w:t>
      </w:r>
      <w:r w:rsidR="00166512">
        <w:rPr>
          <w:rFonts w:cs="Arial"/>
          <w:sz w:val="20"/>
          <w:szCs w:val="20"/>
        </w:rPr>
        <w:t xml:space="preserve">pelagic </w:t>
      </w:r>
      <w:r w:rsidRPr="005940A7">
        <w:rPr>
          <w:rFonts w:cs="Arial"/>
          <w:sz w:val="20"/>
          <w:szCs w:val="20"/>
        </w:rPr>
        <w:t>records were removed for later analysis.</w:t>
      </w:r>
      <w:r>
        <w:rPr>
          <w:rFonts w:cs="Arial"/>
          <w:sz w:val="20"/>
          <w:szCs w:val="20"/>
        </w:rPr>
        <w:t xml:space="preserve"> Total includes 17 records identified only at kingdom level</w:t>
      </w:r>
    </w:p>
    <w:tbl>
      <w:tblPr>
        <w:tblStyle w:val="PlainTable4"/>
        <w:tblW w:w="0" w:type="auto"/>
        <w:tblLook w:val="04A0" w:firstRow="1" w:lastRow="0" w:firstColumn="1" w:lastColumn="0" w:noHBand="0" w:noVBand="1"/>
      </w:tblPr>
      <w:tblGrid>
        <w:gridCol w:w="1577"/>
        <w:gridCol w:w="867"/>
        <w:gridCol w:w="776"/>
        <w:gridCol w:w="776"/>
        <w:gridCol w:w="824"/>
        <w:gridCol w:w="850"/>
        <w:gridCol w:w="993"/>
        <w:gridCol w:w="993"/>
        <w:gridCol w:w="993"/>
      </w:tblGrid>
      <w:tr w:rsidR="003100AE" w:rsidRPr="00755638" w14:paraId="0302CE7A" w14:textId="77777777" w:rsidTr="009D1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tcBorders>
              <w:top w:val="single" w:sz="4" w:space="0" w:color="auto"/>
              <w:bottom w:val="single" w:sz="4" w:space="0" w:color="auto"/>
            </w:tcBorders>
          </w:tcPr>
          <w:p w14:paraId="2291FD48" w14:textId="77777777" w:rsidR="003100AE" w:rsidRPr="00407DC2" w:rsidRDefault="003100AE" w:rsidP="009D149D">
            <w:pPr>
              <w:rPr>
                <w:b w:val="0"/>
                <w:sz w:val="18"/>
                <w:szCs w:val="18"/>
              </w:rPr>
            </w:pPr>
            <w:r w:rsidRPr="00407DC2">
              <w:rPr>
                <w:b w:val="0"/>
                <w:sz w:val="18"/>
                <w:szCs w:val="18"/>
              </w:rPr>
              <w:t>Phylum</w:t>
            </w:r>
          </w:p>
        </w:tc>
        <w:tc>
          <w:tcPr>
            <w:tcW w:w="867" w:type="dxa"/>
            <w:tcBorders>
              <w:top w:val="single" w:sz="4" w:space="0" w:color="auto"/>
              <w:bottom w:val="single" w:sz="4" w:space="0" w:color="auto"/>
            </w:tcBorders>
          </w:tcPr>
          <w:p w14:paraId="55AE838E" w14:textId="77777777" w:rsidR="003100AE" w:rsidRPr="00407DC2" w:rsidRDefault="003100AE" w:rsidP="009D149D">
            <w:pPr>
              <w:cnfStyle w:val="100000000000" w:firstRow="1" w:lastRow="0" w:firstColumn="0" w:lastColumn="0" w:oddVBand="0" w:evenVBand="0" w:oddHBand="0" w:evenHBand="0" w:firstRowFirstColumn="0" w:firstRowLastColumn="0" w:lastRowFirstColumn="0" w:lastRowLastColumn="0"/>
              <w:rPr>
                <w:b w:val="0"/>
                <w:sz w:val="18"/>
                <w:szCs w:val="18"/>
              </w:rPr>
            </w:pPr>
            <w:r w:rsidRPr="00407DC2">
              <w:rPr>
                <w:b w:val="0"/>
                <w:sz w:val="18"/>
                <w:szCs w:val="18"/>
              </w:rPr>
              <w:t>Phylum</w:t>
            </w:r>
          </w:p>
        </w:tc>
        <w:tc>
          <w:tcPr>
            <w:tcW w:w="776" w:type="dxa"/>
            <w:tcBorders>
              <w:top w:val="single" w:sz="4" w:space="0" w:color="auto"/>
              <w:bottom w:val="single" w:sz="4" w:space="0" w:color="auto"/>
            </w:tcBorders>
          </w:tcPr>
          <w:p w14:paraId="22F9B49B" w14:textId="77777777" w:rsidR="003100AE" w:rsidRPr="00407DC2" w:rsidRDefault="003100AE" w:rsidP="009D149D">
            <w:pPr>
              <w:cnfStyle w:val="100000000000" w:firstRow="1" w:lastRow="0" w:firstColumn="0" w:lastColumn="0" w:oddVBand="0" w:evenVBand="0" w:oddHBand="0" w:evenHBand="0" w:firstRowFirstColumn="0" w:firstRowLastColumn="0" w:lastRowFirstColumn="0" w:lastRowLastColumn="0"/>
              <w:rPr>
                <w:b w:val="0"/>
                <w:sz w:val="18"/>
                <w:szCs w:val="18"/>
              </w:rPr>
            </w:pPr>
            <w:r w:rsidRPr="00407DC2">
              <w:rPr>
                <w:b w:val="0"/>
                <w:sz w:val="18"/>
                <w:szCs w:val="18"/>
              </w:rPr>
              <w:t>Class</w:t>
            </w:r>
          </w:p>
        </w:tc>
        <w:tc>
          <w:tcPr>
            <w:tcW w:w="776" w:type="dxa"/>
            <w:tcBorders>
              <w:top w:val="single" w:sz="4" w:space="0" w:color="auto"/>
              <w:bottom w:val="single" w:sz="4" w:space="0" w:color="auto"/>
            </w:tcBorders>
          </w:tcPr>
          <w:p w14:paraId="609265DD" w14:textId="77777777" w:rsidR="003100AE" w:rsidRPr="00407DC2" w:rsidRDefault="003100AE" w:rsidP="009D149D">
            <w:pPr>
              <w:cnfStyle w:val="100000000000" w:firstRow="1" w:lastRow="0" w:firstColumn="0" w:lastColumn="0" w:oddVBand="0" w:evenVBand="0" w:oddHBand="0" w:evenHBand="0" w:firstRowFirstColumn="0" w:firstRowLastColumn="0" w:lastRowFirstColumn="0" w:lastRowLastColumn="0"/>
              <w:rPr>
                <w:b w:val="0"/>
                <w:sz w:val="18"/>
                <w:szCs w:val="18"/>
              </w:rPr>
            </w:pPr>
            <w:r w:rsidRPr="00407DC2">
              <w:rPr>
                <w:b w:val="0"/>
                <w:sz w:val="18"/>
                <w:szCs w:val="18"/>
              </w:rPr>
              <w:t>Order</w:t>
            </w:r>
          </w:p>
        </w:tc>
        <w:tc>
          <w:tcPr>
            <w:tcW w:w="824" w:type="dxa"/>
            <w:tcBorders>
              <w:top w:val="single" w:sz="4" w:space="0" w:color="auto"/>
              <w:bottom w:val="single" w:sz="4" w:space="0" w:color="auto"/>
            </w:tcBorders>
          </w:tcPr>
          <w:p w14:paraId="6B5ABB08" w14:textId="77777777" w:rsidR="003100AE" w:rsidRPr="00407DC2" w:rsidRDefault="003100AE" w:rsidP="009D149D">
            <w:pPr>
              <w:cnfStyle w:val="100000000000" w:firstRow="1" w:lastRow="0" w:firstColumn="0" w:lastColumn="0" w:oddVBand="0" w:evenVBand="0" w:oddHBand="0" w:evenHBand="0" w:firstRowFirstColumn="0" w:firstRowLastColumn="0" w:lastRowFirstColumn="0" w:lastRowLastColumn="0"/>
              <w:rPr>
                <w:b w:val="0"/>
                <w:sz w:val="18"/>
                <w:szCs w:val="18"/>
              </w:rPr>
            </w:pPr>
            <w:r w:rsidRPr="00407DC2">
              <w:rPr>
                <w:b w:val="0"/>
                <w:sz w:val="18"/>
                <w:szCs w:val="18"/>
              </w:rPr>
              <w:t>Family</w:t>
            </w:r>
          </w:p>
        </w:tc>
        <w:tc>
          <w:tcPr>
            <w:tcW w:w="850" w:type="dxa"/>
            <w:tcBorders>
              <w:top w:val="single" w:sz="4" w:space="0" w:color="auto"/>
              <w:bottom w:val="single" w:sz="4" w:space="0" w:color="auto"/>
            </w:tcBorders>
          </w:tcPr>
          <w:p w14:paraId="12C60364" w14:textId="77777777" w:rsidR="003100AE" w:rsidRPr="00407DC2" w:rsidRDefault="003100AE" w:rsidP="009D149D">
            <w:pPr>
              <w:cnfStyle w:val="100000000000" w:firstRow="1" w:lastRow="0" w:firstColumn="0" w:lastColumn="0" w:oddVBand="0" w:evenVBand="0" w:oddHBand="0" w:evenHBand="0" w:firstRowFirstColumn="0" w:firstRowLastColumn="0" w:lastRowFirstColumn="0" w:lastRowLastColumn="0"/>
              <w:rPr>
                <w:b w:val="0"/>
                <w:sz w:val="18"/>
                <w:szCs w:val="18"/>
              </w:rPr>
            </w:pPr>
            <w:r w:rsidRPr="00407DC2">
              <w:rPr>
                <w:b w:val="0"/>
                <w:sz w:val="18"/>
                <w:szCs w:val="18"/>
              </w:rPr>
              <w:t>Genus</w:t>
            </w:r>
          </w:p>
        </w:tc>
        <w:tc>
          <w:tcPr>
            <w:tcW w:w="993" w:type="dxa"/>
            <w:tcBorders>
              <w:top w:val="single" w:sz="4" w:space="0" w:color="auto"/>
              <w:bottom w:val="single" w:sz="4" w:space="0" w:color="auto"/>
            </w:tcBorders>
          </w:tcPr>
          <w:p w14:paraId="517CD2F1" w14:textId="77777777" w:rsidR="003100AE" w:rsidRPr="00407DC2" w:rsidRDefault="003100AE" w:rsidP="009D149D">
            <w:pPr>
              <w:cnfStyle w:val="100000000000" w:firstRow="1" w:lastRow="0" w:firstColumn="0" w:lastColumn="0" w:oddVBand="0" w:evenVBand="0" w:oddHBand="0" w:evenHBand="0" w:firstRowFirstColumn="0" w:firstRowLastColumn="0" w:lastRowFirstColumn="0" w:lastRowLastColumn="0"/>
              <w:rPr>
                <w:b w:val="0"/>
                <w:sz w:val="18"/>
                <w:szCs w:val="18"/>
              </w:rPr>
            </w:pPr>
            <w:r w:rsidRPr="00407DC2">
              <w:rPr>
                <w:b w:val="0"/>
                <w:sz w:val="18"/>
                <w:szCs w:val="18"/>
              </w:rPr>
              <w:t>Species</w:t>
            </w:r>
          </w:p>
        </w:tc>
        <w:tc>
          <w:tcPr>
            <w:tcW w:w="993" w:type="dxa"/>
            <w:tcBorders>
              <w:top w:val="single" w:sz="4" w:space="0" w:color="auto"/>
              <w:bottom w:val="single" w:sz="4" w:space="0" w:color="auto"/>
            </w:tcBorders>
          </w:tcPr>
          <w:p w14:paraId="3CB5498F" w14:textId="77777777" w:rsidR="003100AE" w:rsidRPr="00407DC2" w:rsidRDefault="003100AE" w:rsidP="009D149D">
            <w:pPr>
              <w:cnfStyle w:val="100000000000" w:firstRow="1" w:lastRow="0" w:firstColumn="0" w:lastColumn="0" w:oddVBand="0" w:evenVBand="0" w:oddHBand="0" w:evenHBand="0" w:firstRowFirstColumn="0" w:firstRowLastColumn="0" w:lastRowFirstColumn="0" w:lastRowLastColumn="0"/>
              <w:rPr>
                <w:b w:val="0"/>
                <w:sz w:val="18"/>
                <w:szCs w:val="18"/>
              </w:rPr>
            </w:pPr>
            <w:r w:rsidRPr="00407DC2">
              <w:rPr>
                <w:b w:val="0"/>
                <w:sz w:val="18"/>
                <w:szCs w:val="18"/>
              </w:rPr>
              <w:t>other</w:t>
            </w:r>
          </w:p>
        </w:tc>
        <w:tc>
          <w:tcPr>
            <w:tcW w:w="993" w:type="dxa"/>
            <w:tcBorders>
              <w:top w:val="single" w:sz="4" w:space="0" w:color="auto"/>
              <w:bottom w:val="single" w:sz="4" w:space="0" w:color="auto"/>
            </w:tcBorders>
          </w:tcPr>
          <w:p w14:paraId="11D3BCE8" w14:textId="77777777" w:rsidR="003100AE" w:rsidRPr="00407DC2" w:rsidRDefault="003100AE" w:rsidP="009D149D">
            <w:pPr>
              <w:cnfStyle w:val="100000000000" w:firstRow="1" w:lastRow="0" w:firstColumn="0" w:lastColumn="0" w:oddVBand="0" w:evenVBand="0" w:oddHBand="0" w:evenHBand="0" w:firstRowFirstColumn="0" w:firstRowLastColumn="0" w:lastRowFirstColumn="0" w:lastRowLastColumn="0"/>
              <w:rPr>
                <w:sz w:val="18"/>
                <w:szCs w:val="18"/>
              </w:rPr>
            </w:pPr>
            <w:r w:rsidRPr="00407DC2">
              <w:rPr>
                <w:sz w:val="18"/>
                <w:szCs w:val="18"/>
              </w:rPr>
              <w:t>TOTAL</w:t>
            </w:r>
          </w:p>
        </w:tc>
      </w:tr>
      <w:tr w:rsidR="003100AE" w:rsidRPr="00755638" w14:paraId="0B41D2AE" w14:textId="77777777" w:rsidTr="009D1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tcBorders>
              <w:top w:val="single" w:sz="4" w:space="0" w:color="auto"/>
            </w:tcBorders>
          </w:tcPr>
          <w:p w14:paraId="1DB7C8A8" w14:textId="77777777" w:rsidR="003100AE" w:rsidRPr="00407DC2" w:rsidRDefault="003100AE" w:rsidP="009D149D">
            <w:pPr>
              <w:rPr>
                <w:b w:val="0"/>
                <w:sz w:val="18"/>
                <w:szCs w:val="18"/>
              </w:rPr>
            </w:pPr>
            <w:r w:rsidRPr="00407DC2">
              <w:rPr>
                <w:b w:val="0"/>
                <w:sz w:val="18"/>
                <w:szCs w:val="18"/>
              </w:rPr>
              <w:t>Annelida</w:t>
            </w:r>
          </w:p>
        </w:tc>
        <w:tc>
          <w:tcPr>
            <w:tcW w:w="867" w:type="dxa"/>
            <w:tcBorders>
              <w:top w:val="single" w:sz="4" w:space="0" w:color="auto"/>
            </w:tcBorders>
          </w:tcPr>
          <w:p w14:paraId="2E99A090" w14:textId="588D4052" w:rsidR="003100AE" w:rsidRPr="00407DC2" w:rsidRDefault="00D351F5" w:rsidP="009D149D">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368</w:t>
            </w:r>
          </w:p>
        </w:tc>
        <w:tc>
          <w:tcPr>
            <w:tcW w:w="776" w:type="dxa"/>
            <w:tcBorders>
              <w:top w:val="single" w:sz="4" w:space="0" w:color="auto"/>
            </w:tcBorders>
          </w:tcPr>
          <w:p w14:paraId="56B18263"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2984</w:t>
            </w:r>
          </w:p>
        </w:tc>
        <w:tc>
          <w:tcPr>
            <w:tcW w:w="776" w:type="dxa"/>
            <w:tcBorders>
              <w:top w:val="single" w:sz="4" w:space="0" w:color="auto"/>
            </w:tcBorders>
          </w:tcPr>
          <w:p w14:paraId="72E3F424"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7</w:t>
            </w:r>
          </w:p>
        </w:tc>
        <w:tc>
          <w:tcPr>
            <w:tcW w:w="824" w:type="dxa"/>
            <w:tcBorders>
              <w:top w:val="single" w:sz="4" w:space="0" w:color="auto"/>
            </w:tcBorders>
          </w:tcPr>
          <w:p w14:paraId="2E1A03AA" w14:textId="3DE96C52"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32</w:t>
            </w:r>
            <w:r w:rsidR="00D351F5">
              <w:rPr>
                <w:sz w:val="18"/>
                <w:szCs w:val="18"/>
              </w:rPr>
              <w:t>98</w:t>
            </w:r>
          </w:p>
        </w:tc>
        <w:tc>
          <w:tcPr>
            <w:tcW w:w="850" w:type="dxa"/>
            <w:tcBorders>
              <w:top w:val="single" w:sz="4" w:space="0" w:color="auto"/>
            </w:tcBorders>
          </w:tcPr>
          <w:p w14:paraId="370B4A87" w14:textId="3EED5A29"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122</w:t>
            </w:r>
            <w:r w:rsidR="00D351F5">
              <w:rPr>
                <w:sz w:val="18"/>
                <w:szCs w:val="18"/>
              </w:rPr>
              <w:t>3</w:t>
            </w:r>
          </w:p>
        </w:tc>
        <w:tc>
          <w:tcPr>
            <w:tcW w:w="993" w:type="dxa"/>
            <w:tcBorders>
              <w:top w:val="single" w:sz="4" w:space="0" w:color="auto"/>
            </w:tcBorders>
          </w:tcPr>
          <w:p w14:paraId="4736F89B" w14:textId="32A89E9A"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42</w:t>
            </w:r>
            <w:r w:rsidR="00D351F5">
              <w:rPr>
                <w:sz w:val="18"/>
                <w:szCs w:val="18"/>
              </w:rPr>
              <w:t>2</w:t>
            </w:r>
          </w:p>
        </w:tc>
        <w:tc>
          <w:tcPr>
            <w:tcW w:w="993" w:type="dxa"/>
            <w:tcBorders>
              <w:top w:val="single" w:sz="4" w:space="0" w:color="auto"/>
            </w:tcBorders>
          </w:tcPr>
          <w:p w14:paraId="22EC2ACD"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21</w:t>
            </w:r>
          </w:p>
        </w:tc>
        <w:tc>
          <w:tcPr>
            <w:tcW w:w="993" w:type="dxa"/>
            <w:tcBorders>
              <w:top w:val="single" w:sz="4" w:space="0" w:color="auto"/>
            </w:tcBorders>
          </w:tcPr>
          <w:p w14:paraId="5932C1CE" w14:textId="09D94D45"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b/>
                <w:sz w:val="18"/>
                <w:szCs w:val="18"/>
              </w:rPr>
            </w:pPr>
            <w:r w:rsidRPr="00407DC2">
              <w:rPr>
                <w:b/>
                <w:sz w:val="18"/>
                <w:szCs w:val="18"/>
              </w:rPr>
              <w:t>8</w:t>
            </w:r>
            <w:r w:rsidR="00D351F5">
              <w:rPr>
                <w:b/>
                <w:sz w:val="18"/>
                <w:szCs w:val="18"/>
              </w:rPr>
              <w:t>3</w:t>
            </w:r>
            <w:r w:rsidRPr="00407DC2">
              <w:rPr>
                <w:b/>
                <w:sz w:val="18"/>
                <w:szCs w:val="18"/>
              </w:rPr>
              <w:t>23</w:t>
            </w:r>
          </w:p>
        </w:tc>
      </w:tr>
      <w:tr w:rsidR="003100AE" w:rsidRPr="00755638" w14:paraId="2D38EA79" w14:textId="77777777" w:rsidTr="009D149D">
        <w:tc>
          <w:tcPr>
            <w:cnfStyle w:val="001000000000" w:firstRow="0" w:lastRow="0" w:firstColumn="1" w:lastColumn="0" w:oddVBand="0" w:evenVBand="0" w:oddHBand="0" w:evenHBand="0" w:firstRowFirstColumn="0" w:firstRowLastColumn="0" w:lastRowFirstColumn="0" w:lastRowLastColumn="0"/>
            <w:tcW w:w="1577" w:type="dxa"/>
          </w:tcPr>
          <w:p w14:paraId="773C24B1" w14:textId="77777777" w:rsidR="003100AE" w:rsidRPr="00407DC2" w:rsidRDefault="003100AE" w:rsidP="009D149D">
            <w:pPr>
              <w:rPr>
                <w:b w:val="0"/>
                <w:sz w:val="18"/>
                <w:szCs w:val="18"/>
              </w:rPr>
            </w:pPr>
            <w:r w:rsidRPr="00407DC2">
              <w:rPr>
                <w:b w:val="0"/>
                <w:sz w:val="18"/>
                <w:szCs w:val="18"/>
              </w:rPr>
              <w:t>Arthropoda</w:t>
            </w:r>
          </w:p>
        </w:tc>
        <w:tc>
          <w:tcPr>
            <w:tcW w:w="867" w:type="dxa"/>
          </w:tcPr>
          <w:p w14:paraId="59587F14"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306</w:t>
            </w:r>
          </w:p>
        </w:tc>
        <w:tc>
          <w:tcPr>
            <w:tcW w:w="776" w:type="dxa"/>
          </w:tcPr>
          <w:p w14:paraId="331007F2"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1856</w:t>
            </w:r>
          </w:p>
        </w:tc>
        <w:tc>
          <w:tcPr>
            <w:tcW w:w="776" w:type="dxa"/>
          </w:tcPr>
          <w:p w14:paraId="090D950D"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7351</w:t>
            </w:r>
          </w:p>
        </w:tc>
        <w:tc>
          <w:tcPr>
            <w:tcW w:w="824" w:type="dxa"/>
          </w:tcPr>
          <w:p w14:paraId="691BC7CC"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824</w:t>
            </w:r>
          </w:p>
        </w:tc>
        <w:tc>
          <w:tcPr>
            <w:tcW w:w="850" w:type="dxa"/>
          </w:tcPr>
          <w:p w14:paraId="69CCC02A"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1548</w:t>
            </w:r>
          </w:p>
        </w:tc>
        <w:tc>
          <w:tcPr>
            <w:tcW w:w="993" w:type="dxa"/>
          </w:tcPr>
          <w:p w14:paraId="6EF4EA0A"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5799</w:t>
            </w:r>
          </w:p>
        </w:tc>
        <w:tc>
          <w:tcPr>
            <w:tcW w:w="993" w:type="dxa"/>
          </w:tcPr>
          <w:p w14:paraId="44C37938"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382</w:t>
            </w:r>
          </w:p>
        </w:tc>
        <w:tc>
          <w:tcPr>
            <w:tcW w:w="993" w:type="dxa"/>
          </w:tcPr>
          <w:p w14:paraId="1A0E2F4A"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b/>
                <w:sz w:val="18"/>
                <w:szCs w:val="18"/>
              </w:rPr>
            </w:pPr>
            <w:r w:rsidRPr="00407DC2">
              <w:rPr>
                <w:b/>
                <w:sz w:val="18"/>
                <w:szCs w:val="18"/>
              </w:rPr>
              <w:t>18066</w:t>
            </w:r>
          </w:p>
        </w:tc>
      </w:tr>
      <w:tr w:rsidR="003100AE" w:rsidRPr="00755638" w14:paraId="686F1903" w14:textId="77777777" w:rsidTr="009D1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tcPr>
          <w:p w14:paraId="7B87ED75" w14:textId="77777777" w:rsidR="003100AE" w:rsidRPr="00407DC2" w:rsidRDefault="003100AE" w:rsidP="009D149D">
            <w:pPr>
              <w:rPr>
                <w:b w:val="0"/>
                <w:sz w:val="18"/>
                <w:szCs w:val="18"/>
              </w:rPr>
            </w:pPr>
            <w:r w:rsidRPr="00407DC2">
              <w:rPr>
                <w:b w:val="0"/>
                <w:sz w:val="18"/>
                <w:szCs w:val="18"/>
              </w:rPr>
              <w:t>Brachiopoda</w:t>
            </w:r>
          </w:p>
        </w:tc>
        <w:tc>
          <w:tcPr>
            <w:tcW w:w="867" w:type="dxa"/>
          </w:tcPr>
          <w:p w14:paraId="28ADA8FA"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122</w:t>
            </w:r>
          </w:p>
        </w:tc>
        <w:tc>
          <w:tcPr>
            <w:tcW w:w="776" w:type="dxa"/>
          </w:tcPr>
          <w:p w14:paraId="293841E2"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8</w:t>
            </w:r>
          </w:p>
        </w:tc>
        <w:tc>
          <w:tcPr>
            <w:tcW w:w="776" w:type="dxa"/>
          </w:tcPr>
          <w:p w14:paraId="6E444461"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824" w:type="dxa"/>
          </w:tcPr>
          <w:p w14:paraId="4C002FCE"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850" w:type="dxa"/>
          </w:tcPr>
          <w:p w14:paraId="3E36C156"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1</w:t>
            </w:r>
          </w:p>
        </w:tc>
        <w:tc>
          <w:tcPr>
            <w:tcW w:w="993" w:type="dxa"/>
          </w:tcPr>
          <w:p w14:paraId="55A3CF5E"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12</w:t>
            </w:r>
          </w:p>
        </w:tc>
        <w:tc>
          <w:tcPr>
            <w:tcW w:w="993" w:type="dxa"/>
          </w:tcPr>
          <w:p w14:paraId="08571BCC"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10D22200"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b/>
                <w:sz w:val="18"/>
                <w:szCs w:val="18"/>
              </w:rPr>
            </w:pPr>
            <w:r w:rsidRPr="00407DC2">
              <w:rPr>
                <w:b/>
                <w:sz w:val="18"/>
                <w:szCs w:val="18"/>
              </w:rPr>
              <w:t>143</w:t>
            </w:r>
          </w:p>
        </w:tc>
      </w:tr>
      <w:tr w:rsidR="003100AE" w:rsidRPr="00755638" w14:paraId="2FB46DCE" w14:textId="77777777" w:rsidTr="009D149D">
        <w:tc>
          <w:tcPr>
            <w:cnfStyle w:val="001000000000" w:firstRow="0" w:lastRow="0" w:firstColumn="1" w:lastColumn="0" w:oddVBand="0" w:evenVBand="0" w:oddHBand="0" w:evenHBand="0" w:firstRowFirstColumn="0" w:firstRowLastColumn="0" w:lastRowFirstColumn="0" w:lastRowLastColumn="0"/>
            <w:tcW w:w="1577" w:type="dxa"/>
          </w:tcPr>
          <w:p w14:paraId="091F7F14" w14:textId="77777777" w:rsidR="003100AE" w:rsidRPr="00407DC2" w:rsidRDefault="003100AE" w:rsidP="009D149D">
            <w:pPr>
              <w:rPr>
                <w:b w:val="0"/>
                <w:sz w:val="18"/>
                <w:szCs w:val="18"/>
              </w:rPr>
            </w:pPr>
            <w:r w:rsidRPr="00407DC2">
              <w:rPr>
                <w:b w:val="0"/>
                <w:sz w:val="18"/>
                <w:szCs w:val="18"/>
              </w:rPr>
              <w:t>Bryozoa</w:t>
            </w:r>
          </w:p>
        </w:tc>
        <w:tc>
          <w:tcPr>
            <w:tcW w:w="867" w:type="dxa"/>
          </w:tcPr>
          <w:p w14:paraId="185AE6D4"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104</w:t>
            </w:r>
          </w:p>
        </w:tc>
        <w:tc>
          <w:tcPr>
            <w:tcW w:w="776" w:type="dxa"/>
          </w:tcPr>
          <w:p w14:paraId="72560E35"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3</w:t>
            </w:r>
          </w:p>
        </w:tc>
        <w:tc>
          <w:tcPr>
            <w:tcW w:w="776" w:type="dxa"/>
          </w:tcPr>
          <w:p w14:paraId="6A6BF41F"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22</w:t>
            </w:r>
          </w:p>
        </w:tc>
        <w:tc>
          <w:tcPr>
            <w:tcW w:w="824" w:type="dxa"/>
          </w:tcPr>
          <w:p w14:paraId="4A81469E"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49</w:t>
            </w:r>
          </w:p>
        </w:tc>
        <w:tc>
          <w:tcPr>
            <w:tcW w:w="850" w:type="dxa"/>
          </w:tcPr>
          <w:p w14:paraId="5C7EF0D1"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23</w:t>
            </w:r>
          </w:p>
        </w:tc>
        <w:tc>
          <w:tcPr>
            <w:tcW w:w="993" w:type="dxa"/>
          </w:tcPr>
          <w:p w14:paraId="0CE95E77"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993" w:type="dxa"/>
          </w:tcPr>
          <w:p w14:paraId="6FD9BB37"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993" w:type="dxa"/>
          </w:tcPr>
          <w:p w14:paraId="0EF031D5"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b/>
                <w:sz w:val="18"/>
                <w:szCs w:val="18"/>
              </w:rPr>
            </w:pPr>
            <w:r w:rsidRPr="00407DC2">
              <w:rPr>
                <w:b/>
                <w:sz w:val="18"/>
                <w:szCs w:val="18"/>
              </w:rPr>
              <w:t>201</w:t>
            </w:r>
          </w:p>
        </w:tc>
      </w:tr>
      <w:tr w:rsidR="003100AE" w:rsidRPr="00755638" w14:paraId="386CF321" w14:textId="77777777" w:rsidTr="009D1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tcPr>
          <w:p w14:paraId="37E53EDE" w14:textId="77777777" w:rsidR="003100AE" w:rsidRPr="00407DC2" w:rsidRDefault="003100AE" w:rsidP="009D149D">
            <w:pPr>
              <w:rPr>
                <w:b w:val="0"/>
                <w:sz w:val="18"/>
                <w:szCs w:val="18"/>
              </w:rPr>
            </w:pPr>
            <w:r w:rsidRPr="00407DC2">
              <w:rPr>
                <w:b w:val="0"/>
                <w:sz w:val="18"/>
                <w:szCs w:val="18"/>
              </w:rPr>
              <w:t>Chaetognatha</w:t>
            </w:r>
          </w:p>
        </w:tc>
        <w:tc>
          <w:tcPr>
            <w:tcW w:w="867" w:type="dxa"/>
          </w:tcPr>
          <w:p w14:paraId="70A9ABFA"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123</w:t>
            </w:r>
          </w:p>
        </w:tc>
        <w:tc>
          <w:tcPr>
            <w:tcW w:w="776" w:type="dxa"/>
          </w:tcPr>
          <w:p w14:paraId="38379426"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776" w:type="dxa"/>
          </w:tcPr>
          <w:p w14:paraId="473B593C"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824" w:type="dxa"/>
          </w:tcPr>
          <w:p w14:paraId="4ADB2E0F"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10</w:t>
            </w:r>
          </w:p>
        </w:tc>
        <w:tc>
          <w:tcPr>
            <w:tcW w:w="850" w:type="dxa"/>
          </w:tcPr>
          <w:p w14:paraId="5582D86E"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3</w:t>
            </w:r>
          </w:p>
        </w:tc>
        <w:tc>
          <w:tcPr>
            <w:tcW w:w="993" w:type="dxa"/>
          </w:tcPr>
          <w:p w14:paraId="17B5CBC8"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27</w:t>
            </w:r>
          </w:p>
        </w:tc>
        <w:tc>
          <w:tcPr>
            <w:tcW w:w="993" w:type="dxa"/>
          </w:tcPr>
          <w:p w14:paraId="345766A3"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180950C9"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b/>
                <w:sz w:val="18"/>
                <w:szCs w:val="18"/>
              </w:rPr>
            </w:pPr>
            <w:r w:rsidRPr="00407DC2">
              <w:rPr>
                <w:b/>
                <w:sz w:val="18"/>
                <w:szCs w:val="18"/>
              </w:rPr>
              <w:t>163</w:t>
            </w:r>
          </w:p>
        </w:tc>
      </w:tr>
      <w:tr w:rsidR="003100AE" w:rsidRPr="00755638" w14:paraId="17DB7424" w14:textId="77777777" w:rsidTr="009D149D">
        <w:tc>
          <w:tcPr>
            <w:cnfStyle w:val="001000000000" w:firstRow="0" w:lastRow="0" w:firstColumn="1" w:lastColumn="0" w:oddVBand="0" w:evenVBand="0" w:oddHBand="0" w:evenHBand="0" w:firstRowFirstColumn="0" w:firstRowLastColumn="0" w:lastRowFirstColumn="0" w:lastRowLastColumn="0"/>
            <w:tcW w:w="1577" w:type="dxa"/>
          </w:tcPr>
          <w:p w14:paraId="46B81719" w14:textId="77777777" w:rsidR="003100AE" w:rsidRPr="00407DC2" w:rsidRDefault="003100AE" w:rsidP="009D149D">
            <w:pPr>
              <w:rPr>
                <w:b w:val="0"/>
                <w:sz w:val="18"/>
                <w:szCs w:val="18"/>
              </w:rPr>
            </w:pPr>
            <w:r w:rsidRPr="00407DC2">
              <w:rPr>
                <w:b w:val="0"/>
                <w:sz w:val="18"/>
                <w:szCs w:val="18"/>
              </w:rPr>
              <w:t>Chordata</w:t>
            </w:r>
          </w:p>
        </w:tc>
        <w:tc>
          <w:tcPr>
            <w:tcW w:w="867" w:type="dxa"/>
          </w:tcPr>
          <w:p w14:paraId="1F5AF951"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4</w:t>
            </w:r>
          </w:p>
        </w:tc>
        <w:tc>
          <w:tcPr>
            <w:tcW w:w="776" w:type="dxa"/>
          </w:tcPr>
          <w:p w14:paraId="001B6D19"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48</w:t>
            </w:r>
          </w:p>
        </w:tc>
        <w:tc>
          <w:tcPr>
            <w:tcW w:w="776" w:type="dxa"/>
          </w:tcPr>
          <w:p w14:paraId="3735154D"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824" w:type="dxa"/>
          </w:tcPr>
          <w:p w14:paraId="0A7EEDD0"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221</w:t>
            </w:r>
          </w:p>
        </w:tc>
        <w:tc>
          <w:tcPr>
            <w:tcW w:w="850" w:type="dxa"/>
          </w:tcPr>
          <w:p w14:paraId="42760753"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1603</w:t>
            </w:r>
          </w:p>
        </w:tc>
        <w:tc>
          <w:tcPr>
            <w:tcW w:w="993" w:type="dxa"/>
          </w:tcPr>
          <w:p w14:paraId="4503CEEC"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598</w:t>
            </w:r>
          </w:p>
        </w:tc>
        <w:tc>
          <w:tcPr>
            <w:tcW w:w="993" w:type="dxa"/>
          </w:tcPr>
          <w:p w14:paraId="3E26106C"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17</w:t>
            </w:r>
          </w:p>
        </w:tc>
        <w:tc>
          <w:tcPr>
            <w:tcW w:w="993" w:type="dxa"/>
          </w:tcPr>
          <w:p w14:paraId="5550CD29"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b/>
                <w:sz w:val="18"/>
                <w:szCs w:val="18"/>
              </w:rPr>
            </w:pPr>
            <w:r w:rsidRPr="00407DC2">
              <w:rPr>
                <w:b/>
                <w:sz w:val="18"/>
                <w:szCs w:val="18"/>
              </w:rPr>
              <w:t>2491</w:t>
            </w:r>
          </w:p>
        </w:tc>
      </w:tr>
      <w:tr w:rsidR="003100AE" w:rsidRPr="00755638" w14:paraId="1A510A99" w14:textId="77777777" w:rsidTr="009D1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tcPr>
          <w:p w14:paraId="59033F2D" w14:textId="77777777" w:rsidR="003100AE" w:rsidRPr="00407DC2" w:rsidRDefault="003100AE" w:rsidP="009D149D">
            <w:pPr>
              <w:rPr>
                <w:b w:val="0"/>
                <w:sz w:val="18"/>
                <w:szCs w:val="18"/>
              </w:rPr>
            </w:pPr>
            <w:r w:rsidRPr="00407DC2">
              <w:rPr>
                <w:b w:val="0"/>
                <w:sz w:val="18"/>
                <w:szCs w:val="18"/>
              </w:rPr>
              <w:lastRenderedPageBreak/>
              <w:t>Cnidaria</w:t>
            </w:r>
          </w:p>
        </w:tc>
        <w:tc>
          <w:tcPr>
            <w:tcW w:w="867" w:type="dxa"/>
          </w:tcPr>
          <w:p w14:paraId="6C9B80BB"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48</w:t>
            </w:r>
          </w:p>
        </w:tc>
        <w:tc>
          <w:tcPr>
            <w:tcW w:w="776" w:type="dxa"/>
          </w:tcPr>
          <w:p w14:paraId="24A6688B"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35</w:t>
            </w:r>
          </w:p>
        </w:tc>
        <w:tc>
          <w:tcPr>
            <w:tcW w:w="776" w:type="dxa"/>
          </w:tcPr>
          <w:p w14:paraId="1F055179"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74</w:t>
            </w:r>
          </w:p>
        </w:tc>
        <w:tc>
          <w:tcPr>
            <w:tcW w:w="824" w:type="dxa"/>
          </w:tcPr>
          <w:p w14:paraId="2A13528B"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94</w:t>
            </w:r>
          </w:p>
        </w:tc>
        <w:tc>
          <w:tcPr>
            <w:tcW w:w="850" w:type="dxa"/>
          </w:tcPr>
          <w:p w14:paraId="42527231"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82</w:t>
            </w:r>
          </w:p>
        </w:tc>
        <w:tc>
          <w:tcPr>
            <w:tcW w:w="993" w:type="dxa"/>
          </w:tcPr>
          <w:p w14:paraId="6FF39784"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83</w:t>
            </w:r>
          </w:p>
        </w:tc>
        <w:tc>
          <w:tcPr>
            <w:tcW w:w="993" w:type="dxa"/>
          </w:tcPr>
          <w:p w14:paraId="6F089B5C"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5</w:t>
            </w:r>
          </w:p>
        </w:tc>
        <w:tc>
          <w:tcPr>
            <w:tcW w:w="993" w:type="dxa"/>
          </w:tcPr>
          <w:p w14:paraId="383D14BB"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b/>
                <w:sz w:val="18"/>
                <w:szCs w:val="18"/>
              </w:rPr>
            </w:pPr>
            <w:r w:rsidRPr="00407DC2">
              <w:rPr>
                <w:b/>
                <w:sz w:val="18"/>
                <w:szCs w:val="18"/>
              </w:rPr>
              <w:t>421</w:t>
            </w:r>
          </w:p>
        </w:tc>
      </w:tr>
      <w:tr w:rsidR="003100AE" w:rsidRPr="00755638" w14:paraId="6AD99980" w14:textId="77777777" w:rsidTr="009D149D">
        <w:tc>
          <w:tcPr>
            <w:cnfStyle w:val="001000000000" w:firstRow="0" w:lastRow="0" w:firstColumn="1" w:lastColumn="0" w:oddVBand="0" w:evenVBand="0" w:oddHBand="0" w:evenHBand="0" w:firstRowFirstColumn="0" w:firstRowLastColumn="0" w:lastRowFirstColumn="0" w:lastRowLastColumn="0"/>
            <w:tcW w:w="1577" w:type="dxa"/>
          </w:tcPr>
          <w:p w14:paraId="3210600E" w14:textId="77777777" w:rsidR="003100AE" w:rsidRPr="00407DC2" w:rsidRDefault="003100AE" w:rsidP="009D149D">
            <w:pPr>
              <w:rPr>
                <w:b w:val="0"/>
                <w:sz w:val="18"/>
                <w:szCs w:val="18"/>
              </w:rPr>
            </w:pPr>
            <w:r w:rsidRPr="00407DC2">
              <w:rPr>
                <w:b w:val="0"/>
                <w:sz w:val="18"/>
                <w:szCs w:val="18"/>
              </w:rPr>
              <w:t>Coelenterata</w:t>
            </w:r>
          </w:p>
        </w:tc>
        <w:tc>
          <w:tcPr>
            <w:tcW w:w="867" w:type="dxa"/>
          </w:tcPr>
          <w:p w14:paraId="3941D613"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18</w:t>
            </w:r>
          </w:p>
        </w:tc>
        <w:tc>
          <w:tcPr>
            <w:tcW w:w="776" w:type="dxa"/>
          </w:tcPr>
          <w:p w14:paraId="2DBE5A57"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776" w:type="dxa"/>
          </w:tcPr>
          <w:p w14:paraId="7A9C815C"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824" w:type="dxa"/>
          </w:tcPr>
          <w:p w14:paraId="611BAABE"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850" w:type="dxa"/>
          </w:tcPr>
          <w:p w14:paraId="7D7232D5"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993" w:type="dxa"/>
          </w:tcPr>
          <w:p w14:paraId="2115003B"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993" w:type="dxa"/>
          </w:tcPr>
          <w:p w14:paraId="3DB68BCF"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993" w:type="dxa"/>
          </w:tcPr>
          <w:p w14:paraId="1F1E5CC4"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b/>
                <w:sz w:val="18"/>
                <w:szCs w:val="18"/>
              </w:rPr>
            </w:pPr>
            <w:r w:rsidRPr="00407DC2">
              <w:rPr>
                <w:b/>
                <w:sz w:val="18"/>
                <w:szCs w:val="18"/>
              </w:rPr>
              <w:t>18</w:t>
            </w:r>
          </w:p>
        </w:tc>
      </w:tr>
      <w:tr w:rsidR="003100AE" w:rsidRPr="00755638" w14:paraId="04624296" w14:textId="77777777" w:rsidTr="009D1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tcPr>
          <w:p w14:paraId="38E2BC96" w14:textId="77777777" w:rsidR="003100AE" w:rsidRPr="00407DC2" w:rsidRDefault="003100AE" w:rsidP="009D149D">
            <w:pPr>
              <w:rPr>
                <w:b w:val="0"/>
                <w:sz w:val="18"/>
                <w:szCs w:val="18"/>
              </w:rPr>
            </w:pPr>
            <w:r w:rsidRPr="00407DC2">
              <w:rPr>
                <w:b w:val="0"/>
                <w:sz w:val="18"/>
                <w:szCs w:val="18"/>
              </w:rPr>
              <w:t>Ctenophora</w:t>
            </w:r>
          </w:p>
        </w:tc>
        <w:tc>
          <w:tcPr>
            <w:tcW w:w="867" w:type="dxa"/>
          </w:tcPr>
          <w:p w14:paraId="6D698E59"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1</w:t>
            </w:r>
          </w:p>
        </w:tc>
        <w:tc>
          <w:tcPr>
            <w:tcW w:w="776" w:type="dxa"/>
          </w:tcPr>
          <w:p w14:paraId="0586CD98"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776" w:type="dxa"/>
          </w:tcPr>
          <w:p w14:paraId="1F89EB01"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824" w:type="dxa"/>
          </w:tcPr>
          <w:p w14:paraId="09095457"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850" w:type="dxa"/>
          </w:tcPr>
          <w:p w14:paraId="45F55251"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6F63B68E"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5F5F4A37"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65AEF7B8"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b/>
                <w:sz w:val="18"/>
                <w:szCs w:val="18"/>
              </w:rPr>
            </w:pPr>
            <w:r w:rsidRPr="00407DC2">
              <w:rPr>
                <w:b/>
                <w:sz w:val="18"/>
                <w:szCs w:val="18"/>
              </w:rPr>
              <w:t>1</w:t>
            </w:r>
          </w:p>
        </w:tc>
      </w:tr>
      <w:tr w:rsidR="003100AE" w:rsidRPr="00755638" w14:paraId="767A7FD1" w14:textId="77777777" w:rsidTr="009D149D">
        <w:tc>
          <w:tcPr>
            <w:cnfStyle w:val="001000000000" w:firstRow="0" w:lastRow="0" w:firstColumn="1" w:lastColumn="0" w:oddVBand="0" w:evenVBand="0" w:oddHBand="0" w:evenHBand="0" w:firstRowFirstColumn="0" w:firstRowLastColumn="0" w:lastRowFirstColumn="0" w:lastRowLastColumn="0"/>
            <w:tcW w:w="1577" w:type="dxa"/>
          </w:tcPr>
          <w:p w14:paraId="48A127D1" w14:textId="77777777" w:rsidR="003100AE" w:rsidRPr="00407DC2" w:rsidRDefault="003100AE" w:rsidP="009D149D">
            <w:pPr>
              <w:rPr>
                <w:b w:val="0"/>
                <w:sz w:val="18"/>
                <w:szCs w:val="18"/>
              </w:rPr>
            </w:pPr>
            <w:r w:rsidRPr="00407DC2">
              <w:rPr>
                <w:b w:val="0"/>
                <w:sz w:val="18"/>
                <w:szCs w:val="18"/>
              </w:rPr>
              <w:t>Echinodermata</w:t>
            </w:r>
          </w:p>
        </w:tc>
        <w:tc>
          <w:tcPr>
            <w:tcW w:w="867" w:type="dxa"/>
          </w:tcPr>
          <w:p w14:paraId="69816706"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2</w:t>
            </w:r>
          </w:p>
        </w:tc>
        <w:tc>
          <w:tcPr>
            <w:tcW w:w="776" w:type="dxa"/>
          </w:tcPr>
          <w:p w14:paraId="245A32D0"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827</w:t>
            </w:r>
          </w:p>
        </w:tc>
        <w:tc>
          <w:tcPr>
            <w:tcW w:w="776" w:type="dxa"/>
          </w:tcPr>
          <w:p w14:paraId="335C230A"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21</w:t>
            </w:r>
          </w:p>
        </w:tc>
        <w:tc>
          <w:tcPr>
            <w:tcW w:w="824" w:type="dxa"/>
          </w:tcPr>
          <w:p w14:paraId="70B9096D"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29</w:t>
            </w:r>
          </w:p>
        </w:tc>
        <w:tc>
          <w:tcPr>
            <w:tcW w:w="850" w:type="dxa"/>
          </w:tcPr>
          <w:p w14:paraId="05AB8FCA"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1356</w:t>
            </w:r>
          </w:p>
        </w:tc>
        <w:tc>
          <w:tcPr>
            <w:tcW w:w="993" w:type="dxa"/>
          </w:tcPr>
          <w:p w14:paraId="21B7EF28"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1181</w:t>
            </w:r>
          </w:p>
        </w:tc>
        <w:tc>
          <w:tcPr>
            <w:tcW w:w="993" w:type="dxa"/>
          </w:tcPr>
          <w:p w14:paraId="285EA2E8"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993" w:type="dxa"/>
          </w:tcPr>
          <w:p w14:paraId="519C5BCC"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b/>
                <w:sz w:val="18"/>
                <w:szCs w:val="18"/>
              </w:rPr>
            </w:pPr>
            <w:r w:rsidRPr="00407DC2">
              <w:rPr>
                <w:b/>
                <w:sz w:val="18"/>
                <w:szCs w:val="18"/>
              </w:rPr>
              <w:t>3416</w:t>
            </w:r>
          </w:p>
        </w:tc>
      </w:tr>
      <w:tr w:rsidR="003100AE" w:rsidRPr="00755638" w14:paraId="7942E0B3" w14:textId="77777777" w:rsidTr="009D1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tcPr>
          <w:p w14:paraId="5486658B" w14:textId="77777777" w:rsidR="003100AE" w:rsidRPr="00407DC2" w:rsidRDefault="003100AE" w:rsidP="009D149D">
            <w:pPr>
              <w:rPr>
                <w:b w:val="0"/>
                <w:sz w:val="18"/>
                <w:szCs w:val="18"/>
              </w:rPr>
            </w:pPr>
            <w:r w:rsidRPr="00407DC2">
              <w:rPr>
                <w:b w:val="0"/>
                <w:sz w:val="18"/>
                <w:szCs w:val="18"/>
              </w:rPr>
              <w:t>Entoprocta</w:t>
            </w:r>
          </w:p>
        </w:tc>
        <w:tc>
          <w:tcPr>
            <w:tcW w:w="867" w:type="dxa"/>
          </w:tcPr>
          <w:p w14:paraId="42F25FA3"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4</w:t>
            </w:r>
          </w:p>
        </w:tc>
        <w:tc>
          <w:tcPr>
            <w:tcW w:w="776" w:type="dxa"/>
          </w:tcPr>
          <w:p w14:paraId="674BB765"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776" w:type="dxa"/>
          </w:tcPr>
          <w:p w14:paraId="5EC78CF5"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824" w:type="dxa"/>
          </w:tcPr>
          <w:p w14:paraId="28778918"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1</w:t>
            </w:r>
          </w:p>
        </w:tc>
        <w:tc>
          <w:tcPr>
            <w:tcW w:w="850" w:type="dxa"/>
          </w:tcPr>
          <w:p w14:paraId="0CD31B63"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19CE6B40"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1EF53844"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407C3D27"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b/>
                <w:sz w:val="18"/>
                <w:szCs w:val="18"/>
              </w:rPr>
            </w:pPr>
            <w:r w:rsidRPr="00407DC2">
              <w:rPr>
                <w:b/>
                <w:sz w:val="18"/>
                <w:szCs w:val="18"/>
              </w:rPr>
              <w:t>5</w:t>
            </w:r>
          </w:p>
        </w:tc>
      </w:tr>
      <w:tr w:rsidR="003100AE" w:rsidRPr="00755638" w14:paraId="5A1A3CB8" w14:textId="77777777" w:rsidTr="009D149D">
        <w:tc>
          <w:tcPr>
            <w:cnfStyle w:val="001000000000" w:firstRow="0" w:lastRow="0" w:firstColumn="1" w:lastColumn="0" w:oddVBand="0" w:evenVBand="0" w:oddHBand="0" w:evenHBand="0" w:firstRowFirstColumn="0" w:firstRowLastColumn="0" w:lastRowFirstColumn="0" w:lastRowLastColumn="0"/>
            <w:tcW w:w="1577" w:type="dxa"/>
          </w:tcPr>
          <w:p w14:paraId="15B32393" w14:textId="77777777" w:rsidR="003100AE" w:rsidRPr="00407DC2" w:rsidRDefault="003100AE" w:rsidP="009D149D">
            <w:pPr>
              <w:rPr>
                <w:b w:val="0"/>
                <w:sz w:val="18"/>
                <w:szCs w:val="18"/>
              </w:rPr>
            </w:pPr>
            <w:r w:rsidRPr="00407DC2">
              <w:rPr>
                <w:b w:val="0"/>
                <w:sz w:val="18"/>
                <w:szCs w:val="18"/>
              </w:rPr>
              <w:t>Gastrotricha</w:t>
            </w:r>
          </w:p>
        </w:tc>
        <w:tc>
          <w:tcPr>
            <w:tcW w:w="867" w:type="dxa"/>
          </w:tcPr>
          <w:p w14:paraId="14686B4A"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219</w:t>
            </w:r>
          </w:p>
        </w:tc>
        <w:tc>
          <w:tcPr>
            <w:tcW w:w="776" w:type="dxa"/>
          </w:tcPr>
          <w:p w14:paraId="04E8A1CB"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776" w:type="dxa"/>
          </w:tcPr>
          <w:p w14:paraId="6B93AD27"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824" w:type="dxa"/>
          </w:tcPr>
          <w:p w14:paraId="1B66AB27"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850" w:type="dxa"/>
          </w:tcPr>
          <w:p w14:paraId="4CC0C5EB"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1</w:t>
            </w:r>
          </w:p>
        </w:tc>
        <w:tc>
          <w:tcPr>
            <w:tcW w:w="993" w:type="dxa"/>
          </w:tcPr>
          <w:p w14:paraId="1A759E8B"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993" w:type="dxa"/>
          </w:tcPr>
          <w:p w14:paraId="2D4FE9A1"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993" w:type="dxa"/>
          </w:tcPr>
          <w:p w14:paraId="6DC282A1"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b/>
                <w:sz w:val="18"/>
                <w:szCs w:val="18"/>
              </w:rPr>
            </w:pPr>
            <w:r w:rsidRPr="00407DC2">
              <w:rPr>
                <w:b/>
                <w:sz w:val="18"/>
                <w:szCs w:val="18"/>
              </w:rPr>
              <w:t>220</w:t>
            </w:r>
          </w:p>
        </w:tc>
      </w:tr>
      <w:tr w:rsidR="003100AE" w:rsidRPr="00755638" w14:paraId="0C2380BD" w14:textId="77777777" w:rsidTr="009D1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tcPr>
          <w:p w14:paraId="3B983DC7" w14:textId="77777777" w:rsidR="003100AE" w:rsidRPr="00407DC2" w:rsidRDefault="003100AE" w:rsidP="009D149D">
            <w:pPr>
              <w:rPr>
                <w:b w:val="0"/>
                <w:sz w:val="18"/>
                <w:szCs w:val="18"/>
              </w:rPr>
            </w:pPr>
            <w:r w:rsidRPr="00407DC2">
              <w:rPr>
                <w:b w:val="0"/>
                <w:sz w:val="18"/>
                <w:szCs w:val="18"/>
              </w:rPr>
              <w:t>Gnathostomulida</w:t>
            </w:r>
          </w:p>
        </w:tc>
        <w:tc>
          <w:tcPr>
            <w:tcW w:w="867" w:type="dxa"/>
          </w:tcPr>
          <w:p w14:paraId="5A86DA73"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19</w:t>
            </w:r>
          </w:p>
        </w:tc>
        <w:tc>
          <w:tcPr>
            <w:tcW w:w="776" w:type="dxa"/>
          </w:tcPr>
          <w:p w14:paraId="027761D8"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776" w:type="dxa"/>
          </w:tcPr>
          <w:p w14:paraId="38F15CCF"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824" w:type="dxa"/>
          </w:tcPr>
          <w:p w14:paraId="1E8233AA"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850" w:type="dxa"/>
          </w:tcPr>
          <w:p w14:paraId="0404CFA9"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479F4423"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4405BFF7"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2BA24AFC"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b/>
                <w:sz w:val="18"/>
                <w:szCs w:val="18"/>
              </w:rPr>
            </w:pPr>
            <w:r w:rsidRPr="00407DC2">
              <w:rPr>
                <w:b/>
                <w:sz w:val="18"/>
                <w:szCs w:val="18"/>
              </w:rPr>
              <w:t>19</w:t>
            </w:r>
          </w:p>
        </w:tc>
      </w:tr>
      <w:tr w:rsidR="003100AE" w:rsidRPr="00755638" w14:paraId="24147FA6" w14:textId="77777777" w:rsidTr="009D149D">
        <w:tc>
          <w:tcPr>
            <w:cnfStyle w:val="001000000000" w:firstRow="0" w:lastRow="0" w:firstColumn="1" w:lastColumn="0" w:oddVBand="0" w:evenVBand="0" w:oddHBand="0" w:evenHBand="0" w:firstRowFirstColumn="0" w:firstRowLastColumn="0" w:lastRowFirstColumn="0" w:lastRowLastColumn="0"/>
            <w:tcW w:w="1577" w:type="dxa"/>
          </w:tcPr>
          <w:p w14:paraId="490E884F" w14:textId="77777777" w:rsidR="003100AE" w:rsidRPr="00407DC2" w:rsidRDefault="003100AE" w:rsidP="009D149D">
            <w:pPr>
              <w:rPr>
                <w:b w:val="0"/>
                <w:sz w:val="18"/>
                <w:szCs w:val="18"/>
              </w:rPr>
            </w:pPr>
            <w:r w:rsidRPr="00407DC2">
              <w:rPr>
                <w:b w:val="0"/>
                <w:sz w:val="18"/>
                <w:szCs w:val="18"/>
              </w:rPr>
              <w:t>Kinorhyncha</w:t>
            </w:r>
          </w:p>
        </w:tc>
        <w:tc>
          <w:tcPr>
            <w:tcW w:w="867" w:type="dxa"/>
          </w:tcPr>
          <w:p w14:paraId="4D901AA3"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237</w:t>
            </w:r>
          </w:p>
        </w:tc>
        <w:tc>
          <w:tcPr>
            <w:tcW w:w="776" w:type="dxa"/>
          </w:tcPr>
          <w:p w14:paraId="2C5AB42F"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776" w:type="dxa"/>
          </w:tcPr>
          <w:p w14:paraId="2EBF482A"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824" w:type="dxa"/>
          </w:tcPr>
          <w:p w14:paraId="7B404BF8"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850" w:type="dxa"/>
          </w:tcPr>
          <w:p w14:paraId="6CAF6BB1"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3</w:t>
            </w:r>
          </w:p>
        </w:tc>
        <w:tc>
          <w:tcPr>
            <w:tcW w:w="993" w:type="dxa"/>
          </w:tcPr>
          <w:p w14:paraId="20C35638"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993" w:type="dxa"/>
          </w:tcPr>
          <w:p w14:paraId="00CF71FF"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993" w:type="dxa"/>
          </w:tcPr>
          <w:p w14:paraId="3154FA56"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b/>
                <w:sz w:val="18"/>
                <w:szCs w:val="18"/>
              </w:rPr>
            </w:pPr>
            <w:r w:rsidRPr="00407DC2">
              <w:rPr>
                <w:b/>
                <w:sz w:val="18"/>
                <w:szCs w:val="18"/>
              </w:rPr>
              <w:t>240</w:t>
            </w:r>
          </w:p>
        </w:tc>
      </w:tr>
      <w:tr w:rsidR="003100AE" w:rsidRPr="00755638" w14:paraId="07427E88" w14:textId="77777777" w:rsidTr="009D1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tcPr>
          <w:p w14:paraId="4171D072" w14:textId="77777777" w:rsidR="003100AE" w:rsidRPr="00407DC2" w:rsidRDefault="003100AE" w:rsidP="009D149D">
            <w:pPr>
              <w:rPr>
                <w:b w:val="0"/>
                <w:sz w:val="18"/>
                <w:szCs w:val="18"/>
              </w:rPr>
            </w:pPr>
            <w:r w:rsidRPr="00407DC2">
              <w:rPr>
                <w:b w:val="0"/>
                <w:sz w:val="18"/>
                <w:szCs w:val="18"/>
              </w:rPr>
              <w:t>Loricifera</w:t>
            </w:r>
          </w:p>
        </w:tc>
        <w:tc>
          <w:tcPr>
            <w:tcW w:w="867" w:type="dxa"/>
          </w:tcPr>
          <w:p w14:paraId="46566C09"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237</w:t>
            </w:r>
          </w:p>
        </w:tc>
        <w:tc>
          <w:tcPr>
            <w:tcW w:w="776" w:type="dxa"/>
          </w:tcPr>
          <w:p w14:paraId="7C7B637E"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776" w:type="dxa"/>
          </w:tcPr>
          <w:p w14:paraId="24A4CAE4"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824" w:type="dxa"/>
          </w:tcPr>
          <w:p w14:paraId="610858E1"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850" w:type="dxa"/>
          </w:tcPr>
          <w:p w14:paraId="18469797"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67324C40"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0FA42FA2"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28C42169"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b/>
                <w:sz w:val="18"/>
                <w:szCs w:val="18"/>
              </w:rPr>
            </w:pPr>
            <w:r w:rsidRPr="00407DC2">
              <w:rPr>
                <w:b/>
                <w:sz w:val="18"/>
                <w:szCs w:val="18"/>
              </w:rPr>
              <w:t>237</w:t>
            </w:r>
          </w:p>
        </w:tc>
      </w:tr>
      <w:tr w:rsidR="003100AE" w:rsidRPr="00755638" w14:paraId="35216355" w14:textId="77777777" w:rsidTr="009D149D">
        <w:tc>
          <w:tcPr>
            <w:cnfStyle w:val="001000000000" w:firstRow="0" w:lastRow="0" w:firstColumn="1" w:lastColumn="0" w:oddVBand="0" w:evenVBand="0" w:oddHBand="0" w:evenHBand="0" w:firstRowFirstColumn="0" w:firstRowLastColumn="0" w:lastRowFirstColumn="0" w:lastRowLastColumn="0"/>
            <w:tcW w:w="1577" w:type="dxa"/>
          </w:tcPr>
          <w:p w14:paraId="1CFCE287" w14:textId="77777777" w:rsidR="003100AE" w:rsidRPr="00407DC2" w:rsidRDefault="003100AE" w:rsidP="009D149D">
            <w:pPr>
              <w:rPr>
                <w:b w:val="0"/>
                <w:sz w:val="18"/>
                <w:szCs w:val="18"/>
              </w:rPr>
            </w:pPr>
            <w:r w:rsidRPr="00407DC2">
              <w:rPr>
                <w:b w:val="0"/>
                <w:sz w:val="18"/>
                <w:szCs w:val="18"/>
              </w:rPr>
              <w:t>Mollusca</w:t>
            </w:r>
          </w:p>
        </w:tc>
        <w:tc>
          <w:tcPr>
            <w:tcW w:w="867" w:type="dxa"/>
          </w:tcPr>
          <w:p w14:paraId="2C8B1495"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9</w:t>
            </w:r>
          </w:p>
        </w:tc>
        <w:tc>
          <w:tcPr>
            <w:tcW w:w="776" w:type="dxa"/>
          </w:tcPr>
          <w:p w14:paraId="6EA1732A"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938</w:t>
            </w:r>
          </w:p>
        </w:tc>
        <w:tc>
          <w:tcPr>
            <w:tcW w:w="776" w:type="dxa"/>
          </w:tcPr>
          <w:p w14:paraId="42CC06B2"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18</w:t>
            </w:r>
          </w:p>
        </w:tc>
        <w:tc>
          <w:tcPr>
            <w:tcW w:w="824" w:type="dxa"/>
          </w:tcPr>
          <w:p w14:paraId="2829BEFF"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56</w:t>
            </w:r>
          </w:p>
        </w:tc>
        <w:tc>
          <w:tcPr>
            <w:tcW w:w="850" w:type="dxa"/>
          </w:tcPr>
          <w:p w14:paraId="6490F86D"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97</w:t>
            </w:r>
          </w:p>
        </w:tc>
        <w:tc>
          <w:tcPr>
            <w:tcW w:w="993" w:type="dxa"/>
          </w:tcPr>
          <w:p w14:paraId="28976BDB"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160</w:t>
            </w:r>
          </w:p>
        </w:tc>
        <w:tc>
          <w:tcPr>
            <w:tcW w:w="993" w:type="dxa"/>
          </w:tcPr>
          <w:p w14:paraId="54116682"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993" w:type="dxa"/>
          </w:tcPr>
          <w:p w14:paraId="3A965AAD"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b/>
                <w:sz w:val="18"/>
                <w:szCs w:val="18"/>
              </w:rPr>
            </w:pPr>
            <w:r w:rsidRPr="00407DC2">
              <w:rPr>
                <w:b/>
                <w:sz w:val="18"/>
                <w:szCs w:val="18"/>
              </w:rPr>
              <w:t>1278</w:t>
            </w:r>
          </w:p>
        </w:tc>
      </w:tr>
      <w:tr w:rsidR="003100AE" w:rsidRPr="00755638" w14:paraId="3C57846E" w14:textId="77777777" w:rsidTr="009D1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tcPr>
          <w:p w14:paraId="5CEC8E77" w14:textId="77777777" w:rsidR="003100AE" w:rsidRPr="00407DC2" w:rsidRDefault="003100AE" w:rsidP="009D149D">
            <w:pPr>
              <w:rPr>
                <w:b w:val="0"/>
                <w:sz w:val="18"/>
                <w:szCs w:val="18"/>
              </w:rPr>
            </w:pPr>
            <w:r w:rsidRPr="00407DC2">
              <w:rPr>
                <w:b w:val="0"/>
                <w:sz w:val="18"/>
                <w:szCs w:val="18"/>
              </w:rPr>
              <w:t>Nematoda</w:t>
            </w:r>
          </w:p>
        </w:tc>
        <w:tc>
          <w:tcPr>
            <w:tcW w:w="867" w:type="dxa"/>
          </w:tcPr>
          <w:p w14:paraId="7A225C38"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731</w:t>
            </w:r>
          </w:p>
        </w:tc>
        <w:tc>
          <w:tcPr>
            <w:tcW w:w="776" w:type="dxa"/>
          </w:tcPr>
          <w:p w14:paraId="1338CD41"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98</w:t>
            </w:r>
          </w:p>
        </w:tc>
        <w:tc>
          <w:tcPr>
            <w:tcW w:w="776" w:type="dxa"/>
          </w:tcPr>
          <w:p w14:paraId="0526E24D"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31</w:t>
            </w:r>
          </w:p>
        </w:tc>
        <w:tc>
          <w:tcPr>
            <w:tcW w:w="824" w:type="dxa"/>
          </w:tcPr>
          <w:p w14:paraId="3FC4537A"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904</w:t>
            </w:r>
          </w:p>
        </w:tc>
        <w:tc>
          <w:tcPr>
            <w:tcW w:w="850" w:type="dxa"/>
          </w:tcPr>
          <w:p w14:paraId="69C34F4D"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2075</w:t>
            </w:r>
          </w:p>
        </w:tc>
        <w:tc>
          <w:tcPr>
            <w:tcW w:w="993" w:type="dxa"/>
          </w:tcPr>
          <w:p w14:paraId="04C630F7"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416</w:t>
            </w:r>
          </w:p>
        </w:tc>
        <w:tc>
          <w:tcPr>
            <w:tcW w:w="993" w:type="dxa"/>
          </w:tcPr>
          <w:p w14:paraId="42512E1A"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3F626207"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b/>
                <w:sz w:val="18"/>
                <w:szCs w:val="18"/>
              </w:rPr>
            </w:pPr>
            <w:r w:rsidRPr="00407DC2">
              <w:rPr>
                <w:b/>
                <w:sz w:val="18"/>
                <w:szCs w:val="18"/>
              </w:rPr>
              <w:t>4255</w:t>
            </w:r>
          </w:p>
        </w:tc>
      </w:tr>
      <w:tr w:rsidR="003100AE" w:rsidRPr="00755638" w14:paraId="0772B983" w14:textId="77777777" w:rsidTr="009D149D">
        <w:tc>
          <w:tcPr>
            <w:cnfStyle w:val="001000000000" w:firstRow="0" w:lastRow="0" w:firstColumn="1" w:lastColumn="0" w:oddVBand="0" w:evenVBand="0" w:oddHBand="0" w:evenHBand="0" w:firstRowFirstColumn="0" w:firstRowLastColumn="0" w:lastRowFirstColumn="0" w:lastRowLastColumn="0"/>
            <w:tcW w:w="1577" w:type="dxa"/>
          </w:tcPr>
          <w:p w14:paraId="04803A4B" w14:textId="77777777" w:rsidR="003100AE" w:rsidRPr="00407DC2" w:rsidRDefault="003100AE" w:rsidP="009D149D">
            <w:pPr>
              <w:rPr>
                <w:b w:val="0"/>
                <w:sz w:val="18"/>
                <w:szCs w:val="18"/>
              </w:rPr>
            </w:pPr>
            <w:r w:rsidRPr="00407DC2">
              <w:rPr>
                <w:b w:val="0"/>
                <w:sz w:val="18"/>
                <w:szCs w:val="18"/>
              </w:rPr>
              <w:t>Nemertea</w:t>
            </w:r>
          </w:p>
        </w:tc>
        <w:tc>
          <w:tcPr>
            <w:tcW w:w="867" w:type="dxa"/>
          </w:tcPr>
          <w:p w14:paraId="464909EA"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39</w:t>
            </w:r>
          </w:p>
        </w:tc>
        <w:tc>
          <w:tcPr>
            <w:tcW w:w="776" w:type="dxa"/>
          </w:tcPr>
          <w:p w14:paraId="7B0E3876"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776" w:type="dxa"/>
          </w:tcPr>
          <w:p w14:paraId="6B98FAA1"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824" w:type="dxa"/>
          </w:tcPr>
          <w:p w14:paraId="66D3E4C0"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2</w:t>
            </w:r>
          </w:p>
        </w:tc>
        <w:tc>
          <w:tcPr>
            <w:tcW w:w="850" w:type="dxa"/>
          </w:tcPr>
          <w:p w14:paraId="69FB9A1A"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4</w:t>
            </w:r>
          </w:p>
        </w:tc>
        <w:tc>
          <w:tcPr>
            <w:tcW w:w="993" w:type="dxa"/>
          </w:tcPr>
          <w:p w14:paraId="7453B70D"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993" w:type="dxa"/>
          </w:tcPr>
          <w:p w14:paraId="4AA2653C"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993" w:type="dxa"/>
          </w:tcPr>
          <w:p w14:paraId="53127DD8"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b/>
                <w:sz w:val="18"/>
                <w:szCs w:val="18"/>
              </w:rPr>
            </w:pPr>
            <w:r w:rsidRPr="00407DC2">
              <w:rPr>
                <w:b/>
                <w:sz w:val="18"/>
                <w:szCs w:val="18"/>
              </w:rPr>
              <w:t>45</w:t>
            </w:r>
          </w:p>
        </w:tc>
      </w:tr>
      <w:tr w:rsidR="003100AE" w:rsidRPr="00755638" w14:paraId="6F76BE38" w14:textId="77777777" w:rsidTr="009D1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tcPr>
          <w:p w14:paraId="57439B99" w14:textId="77777777" w:rsidR="003100AE" w:rsidRPr="00407DC2" w:rsidRDefault="003100AE" w:rsidP="009D149D">
            <w:pPr>
              <w:rPr>
                <w:b w:val="0"/>
                <w:sz w:val="18"/>
                <w:szCs w:val="18"/>
              </w:rPr>
            </w:pPr>
            <w:r w:rsidRPr="00407DC2">
              <w:rPr>
                <w:b w:val="0"/>
                <w:sz w:val="18"/>
                <w:szCs w:val="18"/>
              </w:rPr>
              <w:t>Platyhelminthes</w:t>
            </w:r>
          </w:p>
        </w:tc>
        <w:tc>
          <w:tcPr>
            <w:tcW w:w="867" w:type="dxa"/>
          </w:tcPr>
          <w:p w14:paraId="57B52196"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1</w:t>
            </w:r>
          </w:p>
        </w:tc>
        <w:tc>
          <w:tcPr>
            <w:tcW w:w="776" w:type="dxa"/>
          </w:tcPr>
          <w:p w14:paraId="5AD64BA3"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4</w:t>
            </w:r>
          </w:p>
        </w:tc>
        <w:tc>
          <w:tcPr>
            <w:tcW w:w="776" w:type="dxa"/>
          </w:tcPr>
          <w:p w14:paraId="6A208561"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824" w:type="dxa"/>
          </w:tcPr>
          <w:p w14:paraId="7CA9B9EB"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10</w:t>
            </w:r>
          </w:p>
        </w:tc>
        <w:tc>
          <w:tcPr>
            <w:tcW w:w="850" w:type="dxa"/>
          </w:tcPr>
          <w:p w14:paraId="164E6ADA"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5965F80C"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37E9CFCF"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1FD5FDCF"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b/>
                <w:sz w:val="18"/>
                <w:szCs w:val="18"/>
              </w:rPr>
            </w:pPr>
            <w:r w:rsidRPr="00407DC2">
              <w:rPr>
                <w:b/>
                <w:sz w:val="18"/>
                <w:szCs w:val="18"/>
              </w:rPr>
              <w:t>15</w:t>
            </w:r>
          </w:p>
        </w:tc>
      </w:tr>
      <w:tr w:rsidR="003100AE" w:rsidRPr="00755638" w14:paraId="1A038565" w14:textId="77777777" w:rsidTr="009D149D">
        <w:tc>
          <w:tcPr>
            <w:cnfStyle w:val="001000000000" w:firstRow="0" w:lastRow="0" w:firstColumn="1" w:lastColumn="0" w:oddVBand="0" w:evenVBand="0" w:oddHBand="0" w:evenHBand="0" w:firstRowFirstColumn="0" w:firstRowLastColumn="0" w:lastRowFirstColumn="0" w:lastRowLastColumn="0"/>
            <w:tcW w:w="1577" w:type="dxa"/>
          </w:tcPr>
          <w:p w14:paraId="396C6A3F" w14:textId="77777777" w:rsidR="003100AE" w:rsidRPr="00407DC2" w:rsidRDefault="003100AE" w:rsidP="009D149D">
            <w:pPr>
              <w:rPr>
                <w:b w:val="0"/>
                <w:sz w:val="18"/>
                <w:szCs w:val="18"/>
              </w:rPr>
            </w:pPr>
            <w:r w:rsidRPr="00407DC2">
              <w:rPr>
                <w:b w:val="0"/>
                <w:sz w:val="18"/>
                <w:szCs w:val="18"/>
              </w:rPr>
              <w:t>Porifera</w:t>
            </w:r>
          </w:p>
        </w:tc>
        <w:tc>
          <w:tcPr>
            <w:tcW w:w="867" w:type="dxa"/>
          </w:tcPr>
          <w:p w14:paraId="0F34CF20"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146</w:t>
            </w:r>
          </w:p>
        </w:tc>
        <w:tc>
          <w:tcPr>
            <w:tcW w:w="776" w:type="dxa"/>
          </w:tcPr>
          <w:p w14:paraId="77FAC91A"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93</w:t>
            </w:r>
          </w:p>
        </w:tc>
        <w:tc>
          <w:tcPr>
            <w:tcW w:w="776" w:type="dxa"/>
          </w:tcPr>
          <w:p w14:paraId="6B01D969"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45</w:t>
            </w:r>
          </w:p>
        </w:tc>
        <w:tc>
          <w:tcPr>
            <w:tcW w:w="824" w:type="dxa"/>
          </w:tcPr>
          <w:p w14:paraId="40FE91CC"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42</w:t>
            </w:r>
          </w:p>
        </w:tc>
        <w:tc>
          <w:tcPr>
            <w:tcW w:w="850" w:type="dxa"/>
          </w:tcPr>
          <w:p w14:paraId="012C144F"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53</w:t>
            </w:r>
          </w:p>
        </w:tc>
        <w:tc>
          <w:tcPr>
            <w:tcW w:w="993" w:type="dxa"/>
          </w:tcPr>
          <w:p w14:paraId="1313BBF8"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190</w:t>
            </w:r>
          </w:p>
        </w:tc>
        <w:tc>
          <w:tcPr>
            <w:tcW w:w="993" w:type="dxa"/>
          </w:tcPr>
          <w:p w14:paraId="771EE572"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993" w:type="dxa"/>
          </w:tcPr>
          <w:p w14:paraId="77552F46"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b/>
                <w:sz w:val="18"/>
                <w:szCs w:val="18"/>
              </w:rPr>
            </w:pPr>
            <w:r w:rsidRPr="00407DC2">
              <w:rPr>
                <w:b/>
                <w:sz w:val="18"/>
                <w:szCs w:val="18"/>
              </w:rPr>
              <w:t>569</w:t>
            </w:r>
          </w:p>
        </w:tc>
      </w:tr>
      <w:tr w:rsidR="003100AE" w:rsidRPr="00755638" w14:paraId="4D1C3532" w14:textId="77777777" w:rsidTr="009D1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tcPr>
          <w:p w14:paraId="14213C00" w14:textId="77777777" w:rsidR="003100AE" w:rsidRPr="00407DC2" w:rsidRDefault="003100AE" w:rsidP="009D149D">
            <w:pPr>
              <w:rPr>
                <w:b w:val="0"/>
                <w:sz w:val="18"/>
                <w:szCs w:val="18"/>
              </w:rPr>
            </w:pPr>
            <w:r w:rsidRPr="00407DC2">
              <w:rPr>
                <w:b w:val="0"/>
                <w:sz w:val="18"/>
                <w:szCs w:val="18"/>
              </w:rPr>
              <w:t>Priapulida</w:t>
            </w:r>
          </w:p>
        </w:tc>
        <w:tc>
          <w:tcPr>
            <w:tcW w:w="867" w:type="dxa"/>
          </w:tcPr>
          <w:p w14:paraId="5A078A57"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26</w:t>
            </w:r>
          </w:p>
        </w:tc>
        <w:tc>
          <w:tcPr>
            <w:tcW w:w="776" w:type="dxa"/>
          </w:tcPr>
          <w:p w14:paraId="6E530A3D"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776" w:type="dxa"/>
          </w:tcPr>
          <w:p w14:paraId="02BCAFD0"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824" w:type="dxa"/>
          </w:tcPr>
          <w:p w14:paraId="1BB17689"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7</w:t>
            </w:r>
          </w:p>
        </w:tc>
        <w:tc>
          <w:tcPr>
            <w:tcW w:w="850" w:type="dxa"/>
          </w:tcPr>
          <w:p w14:paraId="021D338D"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354F612B"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414F8A43"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2377FC71"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b/>
                <w:sz w:val="18"/>
                <w:szCs w:val="18"/>
              </w:rPr>
            </w:pPr>
            <w:r w:rsidRPr="00407DC2">
              <w:rPr>
                <w:b/>
                <w:sz w:val="18"/>
                <w:szCs w:val="18"/>
              </w:rPr>
              <w:t>33</w:t>
            </w:r>
          </w:p>
        </w:tc>
      </w:tr>
      <w:tr w:rsidR="003100AE" w:rsidRPr="00755638" w14:paraId="05FF4E21" w14:textId="77777777" w:rsidTr="009D149D">
        <w:tc>
          <w:tcPr>
            <w:cnfStyle w:val="001000000000" w:firstRow="0" w:lastRow="0" w:firstColumn="1" w:lastColumn="0" w:oddVBand="0" w:evenVBand="0" w:oddHBand="0" w:evenHBand="0" w:firstRowFirstColumn="0" w:firstRowLastColumn="0" w:lastRowFirstColumn="0" w:lastRowLastColumn="0"/>
            <w:tcW w:w="1577" w:type="dxa"/>
          </w:tcPr>
          <w:p w14:paraId="4E319734" w14:textId="77777777" w:rsidR="003100AE" w:rsidRPr="00407DC2" w:rsidRDefault="003100AE" w:rsidP="009D149D">
            <w:pPr>
              <w:rPr>
                <w:b w:val="0"/>
                <w:sz w:val="18"/>
                <w:szCs w:val="18"/>
              </w:rPr>
            </w:pPr>
            <w:r w:rsidRPr="00407DC2">
              <w:rPr>
                <w:b w:val="0"/>
                <w:sz w:val="18"/>
                <w:szCs w:val="18"/>
              </w:rPr>
              <w:t>Rotifera</w:t>
            </w:r>
          </w:p>
        </w:tc>
        <w:tc>
          <w:tcPr>
            <w:tcW w:w="867" w:type="dxa"/>
          </w:tcPr>
          <w:p w14:paraId="5F829023"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r w:rsidRPr="00407DC2">
              <w:rPr>
                <w:sz w:val="18"/>
                <w:szCs w:val="18"/>
              </w:rPr>
              <w:t>111</w:t>
            </w:r>
          </w:p>
        </w:tc>
        <w:tc>
          <w:tcPr>
            <w:tcW w:w="776" w:type="dxa"/>
          </w:tcPr>
          <w:p w14:paraId="2EE07E49"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776" w:type="dxa"/>
          </w:tcPr>
          <w:p w14:paraId="75597BC0"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824" w:type="dxa"/>
          </w:tcPr>
          <w:p w14:paraId="04ED6EAA"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850" w:type="dxa"/>
          </w:tcPr>
          <w:p w14:paraId="23BB1141"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993" w:type="dxa"/>
          </w:tcPr>
          <w:p w14:paraId="5A91A581"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993" w:type="dxa"/>
          </w:tcPr>
          <w:p w14:paraId="20873D3A"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c>
          <w:tcPr>
            <w:tcW w:w="993" w:type="dxa"/>
          </w:tcPr>
          <w:p w14:paraId="7F449B1B"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b/>
                <w:sz w:val="18"/>
                <w:szCs w:val="18"/>
              </w:rPr>
            </w:pPr>
            <w:r w:rsidRPr="00407DC2">
              <w:rPr>
                <w:b/>
                <w:sz w:val="18"/>
                <w:szCs w:val="18"/>
              </w:rPr>
              <w:t>111</w:t>
            </w:r>
          </w:p>
        </w:tc>
      </w:tr>
      <w:tr w:rsidR="003100AE" w:rsidRPr="00755638" w14:paraId="52F87016" w14:textId="77777777" w:rsidTr="009D1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tcPr>
          <w:p w14:paraId="6CDC8EB6" w14:textId="77777777" w:rsidR="003100AE" w:rsidRPr="00407DC2" w:rsidRDefault="003100AE" w:rsidP="009D149D">
            <w:pPr>
              <w:rPr>
                <w:b w:val="0"/>
                <w:sz w:val="18"/>
                <w:szCs w:val="18"/>
              </w:rPr>
            </w:pPr>
            <w:r w:rsidRPr="00407DC2">
              <w:rPr>
                <w:b w:val="0"/>
                <w:sz w:val="18"/>
                <w:szCs w:val="18"/>
              </w:rPr>
              <w:t>Tardigrada</w:t>
            </w:r>
          </w:p>
        </w:tc>
        <w:tc>
          <w:tcPr>
            <w:tcW w:w="867" w:type="dxa"/>
          </w:tcPr>
          <w:p w14:paraId="645BDF04"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r w:rsidRPr="00407DC2">
              <w:rPr>
                <w:sz w:val="18"/>
                <w:szCs w:val="18"/>
              </w:rPr>
              <w:t>231</w:t>
            </w:r>
          </w:p>
        </w:tc>
        <w:tc>
          <w:tcPr>
            <w:tcW w:w="776" w:type="dxa"/>
          </w:tcPr>
          <w:p w14:paraId="338782E2"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776" w:type="dxa"/>
          </w:tcPr>
          <w:p w14:paraId="70B4D730"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824" w:type="dxa"/>
          </w:tcPr>
          <w:p w14:paraId="64B04A64"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850" w:type="dxa"/>
          </w:tcPr>
          <w:p w14:paraId="5A22C534"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02F444CB"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6FFFDE9C"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c>
          <w:tcPr>
            <w:tcW w:w="993" w:type="dxa"/>
          </w:tcPr>
          <w:p w14:paraId="460BEFB9"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b/>
                <w:sz w:val="18"/>
                <w:szCs w:val="18"/>
              </w:rPr>
            </w:pPr>
            <w:r w:rsidRPr="00407DC2">
              <w:rPr>
                <w:b/>
                <w:sz w:val="18"/>
                <w:szCs w:val="18"/>
              </w:rPr>
              <w:t>231</w:t>
            </w:r>
          </w:p>
        </w:tc>
      </w:tr>
      <w:tr w:rsidR="003100AE" w:rsidRPr="00755638" w14:paraId="538CA10A" w14:textId="77777777" w:rsidTr="009D149D">
        <w:tc>
          <w:tcPr>
            <w:cnfStyle w:val="001000000000" w:firstRow="0" w:lastRow="0" w:firstColumn="1" w:lastColumn="0" w:oddVBand="0" w:evenVBand="0" w:oddHBand="0" w:evenHBand="0" w:firstRowFirstColumn="0" w:firstRowLastColumn="0" w:lastRowFirstColumn="0" w:lastRowLastColumn="0"/>
            <w:tcW w:w="1577" w:type="dxa"/>
            <w:tcBorders>
              <w:bottom w:val="single" w:sz="4" w:space="0" w:color="auto"/>
            </w:tcBorders>
          </w:tcPr>
          <w:p w14:paraId="1FF0DAB4" w14:textId="77777777" w:rsidR="003100AE" w:rsidRPr="00407DC2" w:rsidRDefault="003100AE" w:rsidP="009D149D">
            <w:pPr>
              <w:rPr>
                <w:sz w:val="18"/>
                <w:szCs w:val="18"/>
              </w:rPr>
            </w:pPr>
            <w:r w:rsidRPr="00407DC2">
              <w:rPr>
                <w:sz w:val="18"/>
                <w:szCs w:val="18"/>
              </w:rPr>
              <w:t>TOTAL</w:t>
            </w:r>
          </w:p>
        </w:tc>
        <w:tc>
          <w:tcPr>
            <w:tcW w:w="867" w:type="dxa"/>
            <w:tcBorders>
              <w:bottom w:val="single" w:sz="4" w:space="0" w:color="auto"/>
            </w:tcBorders>
          </w:tcPr>
          <w:p w14:paraId="7602F5A4"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b/>
                <w:sz w:val="18"/>
                <w:szCs w:val="18"/>
              </w:rPr>
            </w:pPr>
            <w:r w:rsidRPr="00407DC2">
              <w:rPr>
                <w:b/>
                <w:sz w:val="18"/>
                <w:szCs w:val="18"/>
              </w:rPr>
              <w:t>3106</w:t>
            </w:r>
          </w:p>
        </w:tc>
        <w:tc>
          <w:tcPr>
            <w:tcW w:w="776" w:type="dxa"/>
            <w:tcBorders>
              <w:bottom w:val="single" w:sz="4" w:space="0" w:color="auto"/>
            </w:tcBorders>
          </w:tcPr>
          <w:p w14:paraId="6A969501"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b/>
                <w:sz w:val="18"/>
                <w:szCs w:val="18"/>
              </w:rPr>
            </w:pPr>
            <w:r w:rsidRPr="00407DC2">
              <w:rPr>
                <w:b/>
                <w:sz w:val="18"/>
                <w:szCs w:val="18"/>
              </w:rPr>
              <w:t>6894</w:t>
            </w:r>
          </w:p>
        </w:tc>
        <w:tc>
          <w:tcPr>
            <w:tcW w:w="776" w:type="dxa"/>
            <w:tcBorders>
              <w:bottom w:val="single" w:sz="4" w:space="0" w:color="auto"/>
            </w:tcBorders>
          </w:tcPr>
          <w:p w14:paraId="2DDF2E17"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b/>
                <w:sz w:val="18"/>
                <w:szCs w:val="18"/>
              </w:rPr>
            </w:pPr>
            <w:r w:rsidRPr="00407DC2">
              <w:rPr>
                <w:b/>
                <w:sz w:val="18"/>
                <w:szCs w:val="18"/>
              </w:rPr>
              <w:t>7569</w:t>
            </w:r>
          </w:p>
        </w:tc>
        <w:tc>
          <w:tcPr>
            <w:tcW w:w="824" w:type="dxa"/>
            <w:tcBorders>
              <w:bottom w:val="single" w:sz="4" w:space="0" w:color="auto"/>
            </w:tcBorders>
          </w:tcPr>
          <w:p w14:paraId="65F80351"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b/>
                <w:sz w:val="18"/>
                <w:szCs w:val="18"/>
              </w:rPr>
            </w:pPr>
            <w:r w:rsidRPr="00407DC2">
              <w:rPr>
                <w:b/>
                <w:sz w:val="18"/>
                <w:szCs w:val="18"/>
              </w:rPr>
              <w:t>5547</w:t>
            </w:r>
          </w:p>
        </w:tc>
        <w:tc>
          <w:tcPr>
            <w:tcW w:w="850" w:type="dxa"/>
            <w:tcBorders>
              <w:bottom w:val="single" w:sz="4" w:space="0" w:color="auto"/>
            </w:tcBorders>
          </w:tcPr>
          <w:p w14:paraId="76A427E5"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b/>
                <w:sz w:val="18"/>
                <w:szCs w:val="18"/>
              </w:rPr>
            </w:pPr>
            <w:r w:rsidRPr="00407DC2">
              <w:rPr>
                <w:b/>
                <w:sz w:val="18"/>
                <w:szCs w:val="18"/>
              </w:rPr>
              <w:t>8072</w:t>
            </w:r>
          </w:p>
        </w:tc>
        <w:tc>
          <w:tcPr>
            <w:tcW w:w="993" w:type="dxa"/>
            <w:tcBorders>
              <w:bottom w:val="single" w:sz="4" w:space="0" w:color="auto"/>
            </w:tcBorders>
          </w:tcPr>
          <w:p w14:paraId="129B647F"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b/>
                <w:sz w:val="18"/>
                <w:szCs w:val="18"/>
              </w:rPr>
            </w:pPr>
            <w:r w:rsidRPr="00407DC2">
              <w:rPr>
                <w:b/>
                <w:sz w:val="18"/>
                <w:szCs w:val="18"/>
              </w:rPr>
              <w:t>8888</w:t>
            </w:r>
          </w:p>
        </w:tc>
        <w:tc>
          <w:tcPr>
            <w:tcW w:w="993" w:type="dxa"/>
            <w:tcBorders>
              <w:bottom w:val="single" w:sz="4" w:space="0" w:color="auto"/>
            </w:tcBorders>
          </w:tcPr>
          <w:p w14:paraId="6E6B099E"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b/>
                <w:sz w:val="18"/>
                <w:szCs w:val="18"/>
              </w:rPr>
            </w:pPr>
            <w:r w:rsidRPr="00407DC2">
              <w:rPr>
                <w:b/>
                <w:sz w:val="18"/>
                <w:szCs w:val="18"/>
              </w:rPr>
              <w:t>442</w:t>
            </w:r>
          </w:p>
        </w:tc>
        <w:tc>
          <w:tcPr>
            <w:tcW w:w="993" w:type="dxa"/>
            <w:tcBorders>
              <w:bottom w:val="single" w:sz="4" w:space="0" w:color="auto"/>
            </w:tcBorders>
          </w:tcPr>
          <w:p w14:paraId="1B5CD60E"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b/>
                <w:sz w:val="18"/>
                <w:szCs w:val="18"/>
              </w:rPr>
            </w:pPr>
            <w:r w:rsidRPr="00407DC2">
              <w:rPr>
                <w:b/>
                <w:sz w:val="18"/>
                <w:szCs w:val="18"/>
              </w:rPr>
              <w:t>40518</w:t>
            </w:r>
          </w:p>
        </w:tc>
      </w:tr>
    </w:tbl>
    <w:p w14:paraId="0D953F9C" w14:textId="77777777" w:rsidR="00FC47C1" w:rsidRDefault="00FC47C1" w:rsidP="009449E1">
      <w:pPr>
        <w:rPr>
          <w:rFonts w:cs="Arial"/>
          <w:color w:val="FF0000"/>
          <w:szCs w:val="22"/>
        </w:rPr>
      </w:pPr>
    </w:p>
    <w:p w14:paraId="15180C07" w14:textId="528318E1" w:rsidR="009449E1" w:rsidRPr="00FC47C1" w:rsidRDefault="00FC47C1" w:rsidP="009449E1">
      <w:pPr>
        <w:rPr>
          <w:rFonts w:cs="Arial"/>
          <w:szCs w:val="22"/>
        </w:rPr>
      </w:pPr>
      <w:r w:rsidRPr="00FC47C1">
        <w:rPr>
          <w:rFonts w:cs="Arial"/>
          <w:szCs w:val="22"/>
        </w:rPr>
        <w:t>The</w:t>
      </w:r>
      <w:r w:rsidR="00A84B05" w:rsidRPr="00FC47C1">
        <w:rPr>
          <w:rFonts w:cs="Arial"/>
          <w:szCs w:val="22"/>
        </w:rPr>
        <w:t xml:space="preserve"> r</w:t>
      </w:r>
      <w:r w:rsidR="009449E1" w:rsidRPr="00FC47C1">
        <w:rPr>
          <w:rFonts w:cs="Arial"/>
          <w:szCs w:val="22"/>
        </w:rPr>
        <w:t>elativ</w:t>
      </w:r>
      <w:r w:rsidR="003D0683" w:rsidRPr="00FC47C1">
        <w:rPr>
          <w:rFonts w:cs="Arial"/>
          <w:szCs w:val="22"/>
        </w:rPr>
        <w:t>e proportion of records by phylum</w:t>
      </w:r>
      <w:r w:rsidR="009449E1" w:rsidRPr="00FC47C1">
        <w:rPr>
          <w:rFonts w:cs="Arial"/>
          <w:szCs w:val="22"/>
        </w:rPr>
        <w:t xml:space="preserve"> </w:t>
      </w:r>
      <w:r w:rsidR="00A84B05" w:rsidRPr="00FC47C1">
        <w:rPr>
          <w:rFonts w:cs="Arial"/>
          <w:szCs w:val="22"/>
        </w:rPr>
        <w:t xml:space="preserve">varied by data source. </w:t>
      </w:r>
      <w:r w:rsidR="00237075" w:rsidRPr="00FC47C1">
        <w:rPr>
          <w:rFonts w:cs="Arial"/>
          <w:szCs w:val="22"/>
        </w:rPr>
        <w:t>DeepData most</w:t>
      </w:r>
      <w:r w:rsidR="00A84B05" w:rsidRPr="00FC47C1">
        <w:rPr>
          <w:rFonts w:cs="Arial"/>
          <w:szCs w:val="22"/>
        </w:rPr>
        <w:t>ly</w:t>
      </w:r>
      <w:r w:rsidR="00237075" w:rsidRPr="00FC47C1">
        <w:rPr>
          <w:rFonts w:cs="Arial"/>
          <w:szCs w:val="22"/>
        </w:rPr>
        <w:t xml:space="preserve"> arthropods, followed by ann</w:t>
      </w:r>
      <w:r w:rsidR="00A84B05" w:rsidRPr="00FC47C1">
        <w:rPr>
          <w:rFonts w:cs="Arial"/>
          <w:szCs w:val="22"/>
        </w:rPr>
        <w:t>elids and nematodes</w:t>
      </w:r>
      <w:r w:rsidR="00166512">
        <w:rPr>
          <w:rFonts w:cs="Arial"/>
          <w:szCs w:val="22"/>
        </w:rPr>
        <w:t>, which reflect known patterns with dominant phyla within macrofauna being arthropods and annelids</w:t>
      </w:r>
      <w:r w:rsidR="00A84B05" w:rsidRPr="00FC47C1">
        <w:rPr>
          <w:rFonts w:cs="Arial"/>
          <w:szCs w:val="22"/>
        </w:rPr>
        <w:t>. Proportions for the literature were similar but relatively more annelid (polychaete)</w:t>
      </w:r>
      <w:r w:rsidR="00610B10">
        <w:rPr>
          <w:rFonts w:cs="Arial"/>
          <w:szCs w:val="22"/>
        </w:rPr>
        <w:t xml:space="preserve"> and nematode</w:t>
      </w:r>
      <w:r w:rsidR="00A84B05" w:rsidRPr="00FC47C1">
        <w:rPr>
          <w:rFonts w:cs="Arial"/>
          <w:szCs w:val="22"/>
        </w:rPr>
        <w:t xml:space="preserve"> records were present. OBIS and GBIF appear to </w:t>
      </w:r>
      <w:r w:rsidR="00237075" w:rsidRPr="00FC47C1">
        <w:rPr>
          <w:rFonts w:cs="Arial"/>
          <w:szCs w:val="22"/>
        </w:rPr>
        <w:t xml:space="preserve">show bias resulting from smaller datasets, </w:t>
      </w:r>
      <w:r w:rsidR="00610B10">
        <w:rPr>
          <w:rFonts w:cs="Arial"/>
          <w:szCs w:val="22"/>
        </w:rPr>
        <w:t>for example</w:t>
      </w:r>
      <w:r w:rsidR="004B423B">
        <w:rPr>
          <w:rFonts w:cs="Arial"/>
          <w:szCs w:val="22"/>
        </w:rPr>
        <w:t xml:space="preserve"> </w:t>
      </w:r>
      <w:r w:rsidR="00307386">
        <w:rPr>
          <w:rFonts w:cs="Arial"/>
          <w:szCs w:val="22"/>
        </w:rPr>
        <w:t>large proportions of nematode records in OBIS and echinoderm records in GBIF</w:t>
      </w:r>
      <w:r w:rsidR="00610B10">
        <w:rPr>
          <w:rFonts w:cs="Arial"/>
          <w:szCs w:val="22"/>
        </w:rPr>
        <w:t xml:space="preserve"> were present</w:t>
      </w:r>
      <w:r w:rsidR="00307386">
        <w:rPr>
          <w:rFonts w:cs="Arial"/>
          <w:szCs w:val="22"/>
        </w:rPr>
        <w:t xml:space="preserve">, both from </w:t>
      </w:r>
      <w:r w:rsidR="00610B10">
        <w:rPr>
          <w:rFonts w:cs="Arial"/>
          <w:szCs w:val="22"/>
        </w:rPr>
        <w:t xml:space="preserve">only </w:t>
      </w:r>
      <w:r w:rsidR="00307386">
        <w:rPr>
          <w:rFonts w:cs="Arial"/>
          <w:szCs w:val="22"/>
        </w:rPr>
        <w:t xml:space="preserve">a few datasets </w:t>
      </w:r>
      <w:r w:rsidR="00174EAB">
        <w:rPr>
          <w:rFonts w:cs="Arial"/>
          <w:szCs w:val="22"/>
        </w:rPr>
        <w:t>(Fig. 10)</w:t>
      </w:r>
      <w:r w:rsidR="00307386">
        <w:rPr>
          <w:rFonts w:cs="Arial"/>
          <w:szCs w:val="22"/>
        </w:rPr>
        <w:t>.</w:t>
      </w:r>
    </w:p>
    <w:p w14:paraId="0539D6B0" w14:textId="5D594E86" w:rsidR="00DD5513" w:rsidRPr="00DD5513" w:rsidRDefault="00DD5513" w:rsidP="001A6F49">
      <w:pPr>
        <w:rPr>
          <w:rFonts w:cs="Arial"/>
          <w:noProof/>
          <w:lang w:eastAsia="en-GB"/>
        </w:rPr>
      </w:pPr>
      <w:r w:rsidRPr="00F44037">
        <w:rPr>
          <w:rFonts w:cs="Arial"/>
          <w:noProof/>
          <w:lang w:eastAsia="en-GB"/>
        </w:rPr>
        <w:lastRenderedPageBreak/>
        <w:t xml:space="preserve"> </w:t>
      </w:r>
      <w:r w:rsidR="00E40CFC">
        <w:rPr>
          <w:rFonts w:cs="Arial"/>
          <w:bCs/>
          <w:noProof/>
          <w:color w:val="000000" w:themeColor="text1"/>
          <w:sz w:val="20"/>
          <w:szCs w:val="20"/>
          <w:lang w:eastAsia="en-GB"/>
        </w:rPr>
        <w:drawing>
          <wp:inline distT="0" distB="0" distL="0" distR="0" wp14:anchorId="752C38AE" wp14:editId="14AD0298">
            <wp:extent cx="5926455" cy="58223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E_RECS_BY_PHYLA_COMB_2022-04-1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26455" cy="5822315"/>
                    </a:xfrm>
                    <a:prstGeom prst="rect">
                      <a:avLst/>
                    </a:prstGeom>
                  </pic:spPr>
                </pic:pic>
              </a:graphicData>
            </a:graphic>
          </wp:inline>
        </w:drawing>
      </w:r>
      <w:r w:rsidR="00565F65" w:rsidRPr="00565F65">
        <w:rPr>
          <w:rFonts w:cs="Arial"/>
          <w:bCs/>
          <w:color w:val="000000" w:themeColor="text1"/>
          <w:sz w:val="20"/>
          <w:szCs w:val="20"/>
        </w:rPr>
        <w:t>Fig. 10</w:t>
      </w:r>
      <w:r w:rsidRPr="00565F65">
        <w:rPr>
          <w:rFonts w:cs="Arial"/>
          <w:b/>
          <w:color w:val="000000" w:themeColor="text1"/>
          <w:sz w:val="20"/>
          <w:szCs w:val="20"/>
        </w:rPr>
        <w:t xml:space="preserve"> </w:t>
      </w:r>
      <w:r w:rsidRPr="00565F65">
        <w:rPr>
          <w:rFonts w:cs="Arial"/>
          <w:sz w:val="20"/>
          <w:szCs w:val="20"/>
        </w:rPr>
        <w:t>Rel</w:t>
      </w:r>
      <w:r w:rsidR="003D0683" w:rsidRPr="00565F65">
        <w:rPr>
          <w:rFonts w:cs="Arial"/>
          <w:sz w:val="20"/>
          <w:szCs w:val="20"/>
        </w:rPr>
        <w:t xml:space="preserve">ative proportion of </w:t>
      </w:r>
      <w:r w:rsidR="00565F65">
        <w:rPr>
          <w:rFonts w:cs="Arial"/>
          <w:sz w:val="20"/>
          <w:szCs w:val="20"/>
        </w:rPr>
        <w:t xml:space="preserve">Clarion-Clipperton Zone data </w:t>
      </w:r>
      <w:r w:rsidR="003D0683" w:rsidRPr="00565F65">
        <w:rPr>
          <w:rFonts w:cs="Arial"/>
          <w:sz w:val="20"/>
          <w:szCs w:val="20"/>
        </w:rPr>
        <w:t>records by phylum</w:t>
      </w:r>
      <w:r w:rsidR="00565F65">
        <w:rPr>
          <w:rFonts w:cs="Arial"/>
          <w:sz w:val="20"/>
          <w:szCs w:val="20"/>
        </w:rPr>
        <w:t xml:space="preserve"> for </w:t>
      </w:r>
      <w:r w:rsidRPr="00565F65">
        <w:rPr>
          <w:rFonts w:cs="Arial"/>
          <w:sz w:val="20"/>
          <w:szCs w:val="20"/>
        </w:rPr>
        <w:t>DeepData, literature, OBIS and GBIF</w:t>
      </w:r>
      <w:r w:rsidR="004B423B" w:rsidRPr="00565F65">
        <w:rPr>
          <w:rFonts w:cs="Arial"/>
          <w:sz w:val="20"/>
          <w:szCs w:val="20"/>
        </w:rPr>
        <w:t>. For phyla with few records, totals were combined (‘all others pooled’</w:t>
      </w:r>
      <w:r w:rsidR="001A6F49">
        <w:rPr>
          <w:rFonts w:cs="Arial"/>
          <w:sz w:val="20"/>
          <w:szCs w:val="20"/>
        </w:rPr>
        <w:t>:</w:t>
      </w:r>
      <w:r w:rsidR="001A6F49" w:rsidRPr="001A6F49">
        <w:t xml:space="preserve"> </w:t>
      </w:r>
      <w:r w:rsidR="001A6F49" w:rsidRPr="001A6F49">
        <w:rPr>
          <w:rFonts w:cs="Arial"/>
          <w:sz w:val="20"/>
          <w:szCs w:val="20"/>
        </w:rPr>
        <w:t>Chaetognatha</w:t>
      </w:r>
      <w:r w:rsidR="001A6F49">
        <w:rPr>
          <w:rFonts w:cs="Arial"/>
          <w:sz w:val="20"/>
          <w:szCs w:val="20"/>
        </w:rPr>
        <w:t xml:space="preserve">; </w:t>
      </w:r>
      <w:proofErr w:type="spellStart"/>
      <w:r w:rsidR="001A6F49" w:rsidRPr="001A6F49">
        <w:rPr>
          <w:rFonts w:cs="Arial"/>
          <w:sz w:val="20"/>
          <w:szCs w:val="20"/>
        </w:rPr>
        <w:t>Ciliophora</w:t>
      </w:r>
      <w:proofErr w:type="spellEnd"/>
      <w:r w:rsidR="001A6F49">
        <w:rPr>
          <w:rFonts w:cs="Arial"/>
          <w:sz w:val="20"/>
          <w:szCs w:val="20"/>
        </w:rPr>
        <w:t xml:space="preserve">; </w:t>
      </w:r>
      <w:r w:rsidR="001A6F49" w:rsidRPr="001A6F49">
        <w:rPr>
          <w:rFonts w:cs="Arial"/>
          <w:sz w:val="20"/>
          <w:szCs w:val="20"/>
        </w:rPr>
        <w:t>Coelenterata</w:t>
      </w:r>
      <w:r w:rsidR="001A6F49">
        <w:rPr>
          <w:rFonts w:cs="Arial"/>
          <w:sz w:val="20"/>
          <w:szCs w:val="20"/>
        </w:rPr>
        <w:t xml:space="preserve">; </w:t>
      </w:r>
      <w:r w:rsidR="001A6F49" w:rsidRPr="001A6F49">
        <w:rPr>
          <w:rFonts w:cs="Arial"/>
          <w:sz w:val="20"/>
          <w:szCs w:val="20"/>
        </w:rPr>
        <w:t>Ctenophora</w:t>
      </w:r>
      <w:r w:rsidR="001A6F49">
        <w:rPr>
          <w:rFonts w:cs="Arial"/>
          <w:sz w:val="20"/>
          <w:szCs w:val="20"/>
        </w:rPr>
        <w:t xml:space="preserve">; </w:t>
      </w:r>
      <w:proofErr w:type="spellStart"/>
      <w:r w:rsidR="001A6F49" w:rsidRPr="001A6F49">
        <w:rPr>
          <w:rFonts w:cs="Arial"/>
          <w:sz w:val="20"/>
          <w:szCs w:val="20"/>
        </w:rPr>
        <w:t>Dicyemida</w:t>
      </w:r>
      <w:proofErr w:type="spellEnd"/>
      <w:r w:rsidR="001A6F49">
        <w:rPr>
          <w:rFonts w:cs="Arial"/>
          <w:sz w:val="20"/>
          <w:szCs w:val="20"/>
        </w:rPr>
        <w:t xml:space="preserve">; </w:t>
      </w:r>
      <w:r w:rsidR="001A6F49" w:rsidRPr="001A6F49">
        <w:rPr>
          <w:rFonts w:cs="Arial"/>
          <w:sz w:val="20"/>
          <w:szCs w:val="20"/>
        </w:rPr>
        <w:t>Entoprocta</w:t>
      </w:r>
      <w:r w:rsidR="001A6F49">
        <w:rPr>
          <w:rFonts w:cs="Arial"/>
          <w:sz w:val="20"/>
          <w:szCs w:val="20"/>
        </w:rPr>
        <w:t xml:space="preserve">; </w:t>
      </w:r>
      <w:r w:rsidR="001A6F49" w:rsidRPr="001A6F49">
        <w:rPr>
          <w:rFonts w:cs="Arial"/>
          <w:sz w:val="20"/>
          <w:szCs w:val="20"/>
        </w:rPr>
        <w:t>Gastrotricha</w:t>
      </w:r>
      <w:r w:rsidR="001A6F49">
        <w:rPr>
          <w:rFonts w:cs="Arial"/>
          <w:sz w:val="20"/>
          <w:szCs w:val="20"/>
        </w:rPr>
        <w:t xml:space="preserve">; </w:t>
      </w:r>
      <w:r w:rsidR="00DA056C" w:rsidRPr="00DA056C">
        <w:rPr>
          <w:rFonts w:cs="Arial"/>
          <w:sz w:val="20"/>
          <w:szCs w:val="20"/>
        </w:rPr>
        <w:t>Gnathostomulida</w:t>
      </w:r>
      <w:r w:rsidR="00DA056C">
        <w:rPr>
          <w:rFonts w:cs="Arial"/>
          <w:sz w:val="20"/>
          <w:szCs w:val="20"/>
        </w:rPr>
        <w:t xml:space="preserve">; </w:t>
      </w:r>
      <w:r w:rsidR="001A6F49" w:rsidRPr="001A6F49">
        <w:rPr>
          <w:rFonts w:cs="Arial"/>
          <w:sz w:val="20"/>
          <w:szCs w:val="20"/>
        </w:rPr>
        <w:t>Hemichordata</w:t>
      </w:r>
      <w:r w:rsidR="001A6F49">
        <w:rPr>
          <w:rFonts w:cs="Arial"/>
          <w:sz w:val="20"/>
          <w:szCs w:val="20"/>
        </w:rPr>
        <w:t xml:space="preserve">; </w:t>
      </w:r>
      <w:r w:rsidR="001A6F49" w:rsidRPr="001A6F49">
        <w:rPr>
          <w:rFonts w:cs="Arial"/>
          <w:sz w:val="20"/>
          <w:szCs w:val="20"/>
        </w:rPr>
        <w:t>Kinorhyncha</w:t>
      </w:r>
      <w:r w:rsidR="001A6F49">
        <w:rPr>
          <w:rFonts w:cs="Arial"/>
          <w:sz w:val="20"/>
          <w:szCs w:val="20"/>
        </w:rPr>
        <w:t xml:space="preserve">; </w:t>
      </w:r>
      <w:r w:rsidR="001A6F49" w:rsidRPr="001A6F49">
        <w:rPr>
          <w:rFonts w:cs="Arial"/>
          <w:sz w:val="20"/>
          <w:szCs w:val="20"/>
        </w:rPr>
        <w:t>Loricifera</w:t>
      </w:r>
      <w:r w:rsidR="001A6F49">
        <w:rPr>
          <w:rFonts w:cs="Arial"/>
          <w:sz w:val="20"/>
          <w:szCs w:val="20"/>
        </w:rPr>
        <w:t xml:space="preserve">; </w:t>
      </w:r>
      <w:r w:rsidR="001A6F49" w:rsidRPr="001A6F49">
        <w:rPr>
          <w:rFonts w:cs="Arial"/>
          <w:sz w:val="20"/>
          <w:szCs w:val="20"/>
        </w:rPr>
        <w:t>Nemertea</w:t>
      </w:r>
      <w:r w:rsidR="001A6F49">
        <w:rPr>
          <w:rFonts w:cs="Arial"/>
          <w:sz w:val="20"/>
          <w:szCs w:val="20"/>
        </w:rPr>
        <w:t xml:space="preserve">; </w:t>
      </w:r>
      <w:r w:rsidR="001A6F49" w:rsidRPr="001A6F49">
        <w:rPr>
          <w:rFonts w:cs="Arial"/>
          <w:sz w:val="20"/>
          <w:szCs w:val="20"/>
        </w:rPr>
        <w:t>Placozoa</w:t>
      </w:r>
      <w:r w:rsidR="001A6F49">
        <w:rPr>
          <w:rFonts w:cs="Arial"/>
          <w:sz w:val="20"/>
          <w:szCs w:val="20"/>
        </w:rPr>
        <w:t xml:space="preserve">; </w:t>
      </w:r>
      <w:r w:rsidR="001A6F49" w:rsidRPr="001A6F49">
        <w:rPr>
          <w:rFonts w:cs="Arial"/>
          <w:sz w:val="20"/>
          <w:szCs w:val="20"/>
        </w:rPr>
        <w:t>Platyhelminthes</w:t>
      </w:r>
      <w:r w:rsidR="001A6F49">
        <w:rPr>
          <w:rFonts w:cs="Arial"/>
          <w:sz w:val="20"/>
          <w:szCs w:val="20"/>
        </w:rPr>
        <w:t xml:space="preserve">; </w:t>
      </w:r>
      <w:r w:rsidR="001A6F49" w:rsidRPr="001A6F49">
        <w:rPr>
          <w:rFonts w:cs="Arial"/>
          <w:sz w:val="20"/>
          <w:szCs w:val="20"/>
        </w:rPr>
        <w:t>Priapulida</w:t>
      </w:r>
      <w:r w:rsidR="001A6F49">
        <w:rPr>
          <w:rFonts w:cs="Arial"/>
          <w:sz w:val="20"/>
          <w:szCs w:val="20"/>
        </w:rPr>
        <w:t xml:space="preserve">; </w:t>
      </w:r>
      <w:r w:rsidR="001A6F49" w:rsidRPr="001A6F49">
        <w:rPr>
          <w:rFonts w:cs="Arial"/>
          <w:sz w:val="20"/>
          <w:szCs w:val="20"/>
        </w:rPr>
        <w:t>Rotifera</w:t>
      </w:r>
      <w:r w:rsidR="001A6F49">
        <w:rPr>
          <w:rFonts w:cs="Arial"/>
          <w:sz w:val="20"/>
          <w:szCs w:val="20"/>
        </w:rPr>
        <w:t xml:space="preserve">; </w:t>
      </w:r>
      <w:r w:rsidR="001A6F49" w:rsidRPr="001A6F49">
        <w:rPr>
          <w:rFonts w:cs="Arial"/>
          <w:sz w:val="20"/>
          <w:szCs w:val="20"/>
        </w:rPr>
        <w:t>Tardigrada</w:t>
      </w:r>
      <w:r w:rsidR="001A6F49">
        <w:rPr>
          <w:rFonts w:cs="Arial"/>
          <w:sz w:val="20"/>
          <w:szCs w:val="20"/>
        </w:rPr>
        <w:t>; Xenacoelomorpha)</w:t>
      </w:r>
      <w:r w:rsidR="004B423B" w:rsidRPr="00565F65">
        <w:rPr>
          <w:rFonts w:cs="Arial"/>
          <w:sz w:val="20"/>
          <w:szCs w:val="20"/>
        </w:rPr>
        <w:t>.</w:t>
      </w:r>
    </w:p>
    <w:p w14:paraId="5E02D15B" w14:textId="5D6F51AD" w:rsidR="00012EBB" w:rsidRDefault="00012EBB" w:rsidP="005C64A3">
      <w:pPr>
        <w:rPr>
          <w:rFonts w:cs="Arial"/>
          <w:color w:val="FF0000"/>
          <w:szCs w:val="22"/>
        </w:rPr>
      </w:pPr>
    </w:p>
    <w:p w14:paraId="0C9EBD54" w14:textId="77777777" w:rsidR="00CD448B" w:rsidRDefault="00CD448B" w:rsidP="00CD448B">
      <w:pPr>
        <w:rPr>
          <w:rFonts w:cs="Arial"/>
          <w:color w:val="FF0000"/>
          <w:szCs w:val="22"/>
        </w:rPr>
      </w:pPr>
    </w:p>
    <w:p w14:paraId="40D1FCBB" w14:textId="15C4D309" w:rsidR="00CD448B" w:rsidRDefault="00CD448B" w:rsidP="00CD448B">
      <w:pPr>
        <w:pStyle w:val="Heading3"/>
        <w:rPr>
          <w:color w:val="auto"/>
        </w:rPr>
      </w:pPr>
      <w:bookmarkStart w:id="88" w:name="_Toc101879412"/>
      <w:r w:rsidRPr="008F522A">
        <w:rPr>
          <w:color w:val="auto"/>
        </w:rPr>
        <w:t xml:space="preserve">Trends by size class </w:t>
      </w:r>
      <w:r>
        <w:rPr>
          <w:color w:val="auto"/>
        </w:rPr>
        <w:t>and identification method</w:t>
      </w:r>
      <w:bookmarkEnd w:id="88"/>
    </w:p>
    <w:p w14:paraId="52D97B22" w14:textId="77777777" w:rsidR="00CD448B" w:rsidRPr="001559EB" w:rsidRDefault="00CD448B" w:rsidP="00CD448B"/>
    <w:p w14:paraId="7C55A216" w14:textId="206994B9" w:rsidR="00CD448B" w:rsidRDefault="005447A3" w:rsidP="00CD448B">
      <w:pPr>
        <w:rPr>
          <w:rFonts w:cs="Arial"/>
          <w:szCs w:val="22"/>
        </w:rPr>
      </w:pPr>
      <w:proofErr w:type="gramStart"/>
      <w:r>
        <w:rPr>
          <w:rFonts w:cs="Arial"/>
          <w:szCs w:val="22"/>
        </w:rPr>
        <w:t>The majority of</w:t>
      </w:r>
      <w:proofErr w:type="gramEnd"/>
      <w:r w:rsidR="00CD448B" w:rsidRPr="008F522A">
        <w:rPr>
          <w:rFonts w:cs="Arial"/>
          <w:szCs w:val="22"/>
        </w:rPr>
        <w:t xml:space="preserve"> ge</w:t>
      </w:r>
      <w:r w:rsidR="00CD448B" w:rsidRPr="00372DCF">
        <w:rPr>
          <w:rFonts w:cs="Arial"/>
          <w:szCs w:val="22"/>
        </w:rPr>
        <w:t>neral records of previously described species</w:t>
      </w:r>
      <w:r>
        <w:rPr>
          <w:rFonts w:cs="Arial"/>
          <w:szCs w:val="22"/>
        </w:rPr>
        <w:t xml:space="preserve"> were of macrofauna</w:t>
      </w:r>
      <w:r w:rsidR="00D819B8">
        <w:rPr>
          <w:rFonts w:cs="Arial"/>
          <w:szCs w:val="22"/>
        </w:rPr>
        <w:t>,</w:t>
      </w:r>
      <w:r w:rsidR="00CD448B" w:rsidRPr="00372DCF">
        <w:rPr>
          <w:rFonts w:cs="Arial"/>
          <w:szCs w:val="22"/>
        </w:rPr>
        <w:t xml:space="preserve"> both in the literature </w:t>
      </w:r>
      <w:r w:rsidR="00CD448B" w:rsidRPr="00931257">
        <w:rPr>
          <w:rFonts w:cs="Arial"/>
          <w:szCs w:val="22"/>
        </w:rPr>
        <w:t>and DeepData (Fig. 1</w:t>
      </w:r>
      <w:r w:rsidR="00931257" w:rsidRPr="00931257">
        <w:rPr>
          <w:rFonts w:cs="Arial"/>
          <w:szCs w:val="22"/>
        </w:rPr>
        <w:t>1</w:t>
      </w:r>
      <w:r w:rsidR="00CD448B" w:rsidRPr="00931257">
        <w:rPr>
          <w:rFonts w:cs="Arial"/>
          <w:szCs w:val="22"/>
        </w:rPr>
        <w:t>). Proportions</w:t>
      </w:r>
      <w:r w:rsidR="00CD448B" w:rsidRPr="008F522A">
        <w:rPr>
          <w:rFonts w:cs="Arial"/>
          <w:szCs w:val="22"/>
        </w:rPr>
        <w:t xml:space="preserve"> of records for macrofauna and megafauna in DeepData and</w:t>
      </w:r>
      <w:r w:rsidR="00CD448B">
        <w:rPr>
          <w:rFonts w:cs="Arial"/>
          <w:szCs w:val="22"/>
        </w:rPr>
        <w:t xml:space="preserve"> the</w:t>
      </w:r>
      <w:r w:rsidR="00CD448B" w:rsidRPr="008F522A">
        <w:rPr>
          <w:rFonts w:cs="Arial"/>
          <w:szCs w:val="22"/>
        </w:rPr>
        <w:t xml:space="preserve"> literature were similar, but in </w:t>
      </w:r>
      <w:r w:rsidR="006A61AC">
        <w:rPr>
          <w:rFonts w:cs="Arial"/>
          <w:szCs w:val="22"/>
        </w:rPr>
        <w:t>DeepData</w:t>
      </w:r>
      <w:r w:rsidR="00CD448B" w:rsidRPr="008F522A">
        <w:rPr>
          <w:rFonts w:cs="Arial"/>
          <w:szCs w:val="22"/>
        </w:rPr>
        <w:t xml:space="preserve">, relatively </w:t>
      </w:r>
      <w:r w:rsidR="00CD448B">
        <w:rPr>
          <w:rFonts w:cs="Arial"/>
          <w:szCs w:val="22"/>
        </w:rPr>
        <w:t>more</w:t>
      </w:r>
      <w:r w:rsidR="00CD448B" w:rsidRPr="008F522A">
        <w:rPr>
          <w:rFonts w:cs="Arial"/>
          <w:szCs w:val="22"/>
        </w:rPr>
        <w:t xml:space="preserve"> me</w:t>
      </w:r>
      <w:r w:rsidR="006A61AC">
        <w:rPr>
          <w:rFonts w:cs="Arial"/>
          <w:szCs w:val="22"/>
        </w:rPr>
        <w:t>gafauna</w:t>
      </w:r>
      <w:r w:rsidR="00CD448B" w:rsidRPr="008F522A">
        <w:rPr>
          <w:rFonts w:cs="Arial"/>
          <w:szCs w:val="22"/>
        </w:rPr>
        <w:t xml:space="preserve"> records were evident</w:t>
      </w:r>
      <w:r w:rsidR="006A61AC">
        <w:rPr>
          <w:rFonts w:cs="Arial"/>
          <w:szCs w:val="22"/>
        </w:rPr>
        <w:t xml:space="preserve"> (Fig. 11 &amp; Fig 12); however some of these megafauna records are believed to be duplicates (</w:t>
      </w:r>
      <w:hyperlink w:anchor="_Data_quality_assessment:" w:history="1">
        <w:r w:rsidR="006A61AC" w:rsidRPr="006A61AC">
          <w:rPr>
            <w:rStyle w:val="Hyperlink"/>
            <w:rFonts w:cs="Arial"/>
            <w:szCs w:val="22"/>
          </w:rPr>
          <w:t>see section 3.6.3</w:t>
        </w:r>
      </w:hyperlink>
      <w:r w:rsidR="006A61AC">
        <w:rPr>
          <w:rFonts w:cs="Arial"/>
          <w:szCs w:val="22"/>
        </w:rPr>
        <w:t>)</w:t>
      </w:r>
      <w:r>
        <w:rPr>
          <w:rFonts w:cs="Arial"/>
          <w:szCs w:val="22"/>
        </w:rPr>
        <w:t>. As above, a</w:t>
      </w:r>
      <w:r w:rsidR="00CD448B">
        <w:rPr>
          <w:rFonts w:cs="Arial"/>
          <w:szCs w:val="22"/>
        </w:rPr>
        <w:t xml:space="preserve"> large proportion</w:t>
      </w:r>
      <w:r w:rsidR="00CD448B" w:rsidRPr="008F522A">
        <w:rPr>
          <w:rFonts w:cs="Arial"/>
          <w:szCs w:val="22"/>
        </w:rPr>
        <w:t xml:space="preserve"> of macrofauna and megafauna records </w:t>
      </w:r>
      <w:r w:rsidR="00CD448B">
        <w:rPr>
          <w:rFonts w:cs="Arial"/>
          <w:szCs w:val="22"/>
        </w:rPr>
        <w:t>in the</w:t>
      </w:r>
      <w:r w:rsidR="00CD448B" w:rsidRPr="00F00046">
        <w:rPr>
          <w:rFonts w:cs="Arial"/>
          <w:szCs w:val="22"/>
        </w:rPr>
        <w:t xml:space="preserve"> literature were temporary names, many of whic</w:t>
      </w:r>
      <w:r w:rsidR="005E3498">
        <w:rPr>
          <w:rFonts w:cs="Arial"/>
          <w:szCs w:val="22"/>
        </w:rPr>
        <w:t>h were based on imagery (Fig. 11; Table 7</w:t>
      </w:r>
      <w:r w:rsidR="006A61AC">
        <w:rPr>
          <w:rFonts w:cs="Arial"/>
          <w:szCs w:val="22"/>
        </w:rPr>
        <w:t xml:space="preserve">). </w:t>
      </w:r>
      <w:r w:rsidR="00861862">
        <w:rPr>
          <w:rFonts w:cs="Arial"/>
          <w:szCs w:val="22"/>
        </w:rPr>
        <w:t>Size class was often not recorded in DeepData</w:t>
      </w:r>
      <w:r w:rsidR="00FE253A">
        <w:rPr>
          <w:rFonts w:cs="Arial"/>
          <w:szCs w:val="22"/>
        </w:rPr>
        <w:t>,</w:t>
      </w:r>
      <w:r w:rsidR="00861862">
        <w:rPr>
          <w:rFonts w:cs="Arial"/>
          <w:szCs w:val="22"/>
        </w:rPr>
        <w:t xml:space="preserve"> therefore </w:t>
      </w:r>
      <w:r w:rsidR="00FE253A">
        <w:rPr>
          <w:rFonts w:cs="Arial"/>
          <w:szCs w:val="22"/>
        </w:rPr>
        <w:t>where missing, names were cross-referenced from the CCZ Checklist (</w:t>
      </w:r>
      <w:hyperlink w:anchor="_Creation_of_the" w:history="1">
        <w:r w:rsidR="00FE253A" w:rsidRPr="00FE253A">
          <w:rPr>
            <w:rStyle w:val="Hyperlink"/>
            <w:rFonts w:cs="Arial"/>
            <w:szCs w:val="22"/>
          </w:rPr>
          <w:t>see section 3.4</w:t>
        </w:r>
      </w:hyperlink>
      <w:r w:rsidR="00FE253A">
        <w:rPr>
          <w:rFonts w:cs="Arial"/>
          <w:szCs w:val="22"/>
        </w:rPr>
        <w:t xml:space="preserve">). Size class information was not </w:t>
      </w:r>
      <w:r>
        <w:rPr>
          <w:rFonts w:cs="Arial"/>
          <w:szCs w:val="22"/>
        </w:rPr>
        <w:lastRenderedPageBreak/>
        <w:t>recorded in</w:t>
      </w:r>
      <w:r w:rsidR="00FE253A">
        <w:rPr>
          <w:rFonts w:cs="Arial"/>
          <w:szCs w:val="22"/>
        </w:rPr>
        <w:t xml:space="preserve"> OBIS or GBIF</w:t>
      </w:r>
      <w:r w:rsidR="009E749E">
        <w:rPr>
          <w:rFonts w:cs="Arial"/>
          <w:szCs w:val="22"/>
        </w:rPr>
        <w:t xml:space="preserve"> apart from a few exceptions wh</w:t>
      </w:r>
      <w:r>
        <w:rPr>
          <w:rFonts w:cs="Arial"/>
          <w:szCs w:val="22"/>
        </w:rPr>
        <w:t xml:space="preserve">ere </w:t>
      </w:r>
      <w:r w:rsidR="009E749E">
        <w:rPr>
          <w:rFonts w:cs="Arial"/>
          <w:szCs w:val="22"/>
        </w:rPr>
        <w:t xml:space="preserve">size classes were recorded </w:t>
      </w:r>
      <w:r>
        <w:rPr>
          <w:rFonts w:cs="Arial"/>
          <w:szCs w:val="22"/>
        </w:rPr>
        <w:t>in dataset name</w:t>
      </w:r>
      <w:r w:rsidR="009E749E">
        <w:rPr>
          <w:rFonts w:cs="Arial"/>
          <w:szCs w:val="22"/>
        </w:rPr>
        <w:t>s</w:t>
      </w:r>
      <w:r>
        <w:rPr>
          <w:rFonts w:cs="Arial"/>
          <w:szCs w:val="22"/>
        </w:rPr>
        <w:t xml:space="preserve"> for example</w:t>
      </w:r>
      <w:r w:rsidR="00FE253A">
        <w:rPr>
          <w:rFonts w:cs="Arial"/>
          <w:szCs w:val="22"/>
        </w:rPr>
        <w:t>.</w:t>
      </w:r>
      <w:r w:rsidR="00CD448B">
        <w:rPr>
          <w:rFonts w:cs="Arial"/>
          <w:szCs w:val="22"/>
        </w:rPr>
        <w:t xml:space="preserve"> </w:t>
      </w:r>
    </w:p>
    <w:p w14:paraId="10ED4030" w14:textId="445AF023" w:rsidR="00CD448B" w:rsidRDefault="00CD448B" w:rsidP="00CD448B">
      <w:pPr>
        <w:rPr>
          <w:rFonts w:cs="Arial"/>
        </w:rPr>
      </w:pPr>
    </w:p>
    <w:p w14:paraId="0BABD47D" w14:textId="5408169D" w:rsidR="00184BCF" w:rsidRDefault="00184BCF" w:rsidP="00CD448B">
      <w:pPr>
        <w:rPr>
          <w:rFonts w:cs="Arial"/>
          <w:color w:val="000000" w:themeColor="text1"/>
          <w:sz w:val="20"/>
        </w:rPr>
      </w:pPr>
      <w:r>
        <w:rPr>
          <w:rFonts w:cs="Arial"/>
          <w:noProof/>
          <w:color w:val="000000" w:themeColor="text1"/>
          <w:sz w:val="20"/>
          <w:lang w:eastAsia="en-GB"/>
        </w:rPr>
        <w:drawing>
          <wp:inline distT="0" distB="0" distL="0" distR="0" wp14:anchorId="68C2F427" wp14:editId="3525C7A6">
            <wp:extent cx="5117123" cy="790823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13_DD_LIT_SIZE_RECS_COMB_2022-04-1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34500" cy="7935085"/>
                    </a:xfrm>
                    <a:prstGeom prst="rect">
                      <a:avLst/>
                    </a:prstGeom>
                  </pic:spPr>
                </pic:pic>
              </a:graphicData>
            </a:graphic>
          </wp:inline>
        </w:drawing>
      </w:r>
    </w:p>
    <w:p w14:paraId="78C42BCE" w14:textId="689801BE" w:rsidR="00CD448B" w:rsidRDefault="00931257" w:rsidP="00CD448B">
      <w:pPr>
        <w:rPr>
          <w:rFonts w:cs="Arial"/>
          <w:sz w:val="20"/>
        </w:rPr>
      </w:pPr>
      <w:r>
        <w:rPr>
          <w:rFonts w:cs="Arial"/>
          <w:color w:val="000000" w:themeColor="text1"/>
          <w:sz w:val="20"/>
        </w:rPr>
        <w:t>Fig. 11</w:t>
      </w:r>
      <w:r w:rsidR="00CD448B" w:rsidRPr="00CD5D7B">
        <w:rPr>
          <w:rFonts w:cs="Arial"/>
          <w:color w:val="000000" w:themeColor="text1"/>
          <w:sz w:val="20"/>
        </w:rPr>
        <w:t xml:space="preserve"> </w:t>
      </w:r>
      <w:r w:rsidR="00861862">
        <w:rPr>
          <w:rFonts w:cs="Arial"/>
          <w:color w:val="000000" w:themeColor="text1"/>
          <w:sz w:val="20"/>
        </w:rPr>
        <w:t xml:space="preserve">Total </w:t>
      </w:r>
      <w:r w:rsidR="00CD448B">
        <w:rPr>
          <w:rFonts w:cs="Arial"/>
          <w:sz w:val="20"/>
        </w:rPr>
        <w:t>r</w:t>
      </w:r>
      <w:r w:rsidR="00CD448B" w:rsidRPr="003D31EC">
        <w:rPr>
          <w:rFonts w:cs="Arial"/>
          <w:sz w:val="20"/>
        </w:rPr>
        <w:t xml:space="preserve">ecords </w:t>
      </w:r>
      <w:r w:rsidR="00CD448B">
        <w:rPr>
          <w:rFonts w:cs="Arial"/>
          <w:sz w:val="20"/>
        </w:rPr>
        <w:t xml:space="preserve">in in the Clarion-Clipperton Zone </w:t>
      </w:r>
      <w:r w:rsidR="00CD448B" w:rsidRPr="003D31EC">
        <w:rPr>
          <w:rFonts w:cs="Arial"/>
          <w:sz w:val="20"/>
        </w:rPr>
        <w:t>by size class</w:t>
      </w:r>
      <w:r w:rsidR="00CD448B">
        <w:rPr>
          <w:rFonts w:cs="Arial"/>
          <w:sz w:val="20"/>
        </w:rPr>
        <w:t xml:space="preserve"> for (A)</w:t>
      </w:r>
      <w:r w:rsidR="00CD448B" w:rsidRPr="003D31EC">
        <w:rPr>
          <w:rFonts w:cs="Arial"/>
          <w:sz w:val="20"/>
        </w:rPr>
        <w:t xml:space="preserve"> DeepData and</w:t>
      </w:r>
      <w:r w:rsidR="00CD448B">
        <w:rPr>
          <w:rFonts w:cs="Arial"/>
          <w:sz w:val="20"/>
        </w:rPr>
        <w:t xml:space="preserve"> (B)</w:t>
      </w:r>
      <w:r w:rsidR="00861862">
        <w:rPr>
          <w:rFonts w:cs="Arial"/>
          <w:sz w:val="20"/>
        </w:rPr>
        <w:t xml:space="preserve"> literature (entire record set- not records of different taxa).</w:t>
      </w:r>
      <w:r w:rsidR="00CD448B" w:rsidRPr="003D31EC">
        <w:rPr>
          <w:rFonts w:cs="Arial"/>
          <w:sz w:val="20"/>
        </w:rPr>
        <w:t xml:space="preserve"> </w:t>
      </w:r>
      <w:r w:rsidR="00861862">
        <w:rPr>
          <w:rFonts w:cs="Arial"/>
          <w:sz w:val="20"/>
        </w:rPr>
        <w:t>In (</w:t>
      </w:r>
      <w:r w:rsidR="00184BCF">
        <w:rPr>
          <w:rFonts w:cs="Arial"/>
          <w:sz w:val="20"/>
        </w:rPr>
        <w:t xml:space="preserve">A): </w:t>
      </w:r>
      <w:r w:rsidR="00CD448B" w:rsidRPr="003D31EC">
        <w:rPr>
          <w:rFonts w:cs="Arial"/>
          <w:sz w:val="20"/>
        </w:rPr>
        <w:t>DeepData</w:t>
      </w:r>
      <w:r w:rsidR="00861862">
        <w:rPr>
          <w:rFonts w:cs="Arial"/>
          <w:sz w:val="20"/>
        </w:rPr>
        <w:t>,</w:t>
      </w:r>
      <w:r w:rsidR="00CD448B" w:rsidRPr="003D31EC">
        <w:rPr>
          <w:rFonts w:cs="Arial"/>
          <w:sz w:val="20"/>
        </w:rPr>
        <w:t xml:space="preserve"> </w:t>
      </w:r>
      <w:r w:rsidR="00861862">
        <w:rPr>
          <w:rFonts w:cs="Arial"/>
          <w:sz w:val="20"/>
        </w:rPr>
        <w:t xml:space="preserve">‘CCZ </w:t>
      </w:r>
      <w:r w:rsidR="00CD448B" w:rsidRPr="003D31EC">
        <w:rPr>
          <w:rFonts w:cs="Arial"/>
          <w:sz w:val="20"/>
        </w:rPr>
        <w:t>record</w:t>
      </w:r>
      <w:r w:rsidR="00861862">
        <w:rPr>
          <w:rFonts w:cs="Arial"/>
          <w:sz w:val="20"/>
        </w:rPr>
        <w:t>’ equates to any record of a species or genus described from the CCZ.</w:t>
      </w:r>
      <w:r w:rsidR="00CD448B" w:rsidRPr="003D31EC">
        <w:rPr>
          <w:rFonts w:cs="Arial"/>
          <w:sz w:val="20"/>
        </w:rPr>
        <w:t xml:space="preserve"> </w:t>
      </w:r>
    </w:p>
    <w:p w14:paraId="18D16AC9" w14:textId="77777777" w:rsidR="00CD448B" w:rsidRPr="003D31EC" w:rsidRDefault="00CD448B" w:rsidP="00CD448B">
      <w:pPr>
        <w:rPr>
          <w:rFonts w:cs="Arial"/>
          <w:sz w:val="20"/>
        </w:rPr>
      </w:pPr>
    </w:p>
    <w:p w14:paraId="4E6C75CE" w14:textId="09EEBBCB" w:rsidR="00120427" w:rsidRDefault="00CD448B" w:rsidP="00120427">
      <w:pPr>
        <w:rPr>
          <w:rFonts w:cs="Arial"/>
          <w:szCs w:val="22"/>
        </w:rPr>
      </w:pPr>
      <w:r>
        <w:rPr>
          <w:rFonts w:cs="Arial"/>
          <w:szCs w:val="22"/>
        </w:rPr>
        <w:t xml:space="preserve">Data on identification method, </w:t>
      </w:r>
      <w:proofErr w:type="gramStart"/>
      <w:r>
        <w:rPr>
          <w:rFonts w:cs="Arial"/>
          <w:szCs w:val="22"/>
        </w:rPr>
        <w:t>i.e.</w:t>
      </w:r>
      <w:proofErr w:type="gramEnd"/>
      <w:r>
        <w:rPr>
          <w:rFonts w:cs="Arial"/>
          <w:szCs w:val="22"/>
        </w:rPr>
        <w:t xml:space="preserve"> “DNA” or “Morphological” is recorded only for a subset of records in DeepData, 2383 in total </w:t>
      </w:r>
      <w:r w:rsidR="00120427">
        <w:rPr>
          <w:rFonts w:cs="Arial"/>
          <w:szCs w:val="22"/>
        </w:rPr>
        <w:t>(6%)</w:t>
      </w:r>
      <w:r>
        <w:rPr>
          <w:rFonts w:cs="Arial"/>
          <w:szCs w:val="22"/>
        </w:rPr>
        <w:t>, the remainder being ‘not reported’</w:t>
      </w:r>
      <w:r>
        <w:rPr>
          <w:rStyle w:val="FootnoteReference"/>
          <w:rFonts w:cs="Arial"/>
          <w:szCs w:val="22"/>
        </w:rPr>
        <w:footnoteReference w:id="43"/>
      </w:r>
      <w:r>
        <w:rPr>
          <w:rFonts w:cs="Arial"/>
          <w:szCs w:val="22"/>
        </w:rPr>
        <w:t xml:space="preserve">. For OBIS and </w:t>
      </w:r>
      <w:r w:rsidRPr="00397145">
        <w:rPr>
          <w:rFonts w:cs="Arial"/>
          <w:szCs w:val="22"/>
        </w:rPr>
        <w:t>GBIF, 578 records were ‘</w:t>
      </w:r>
      <w:proofErr w:type="spellStart"/>
      <w:r w:rsidRPr="00397145">
        <w:rPr>
          <w:rFonts w:cs="Arial"/>
          <w:szCs w:val="22"/>
        </w:rPr>
        <w:t>machineObservation</w:t>
      </w:r>
      <w:proofErr w:type="spellEnd"/>
      <w:r w:rsidRPr="00397145">
        <w:rPr>
          <w:rFonts w:cs="Arial"/>
          <w:szCs w:val="22"/>
        </w:rPr>
        <w:t>’ in the basisOfRecord column (imagery derived), and for ‘</w:t>
      </w:r>
      <w:proofErr w:type="spellStart"/>
      <w:r w:rsidRPr="00397145">
        <w:rPr>
          <w:rFonts w:cs="Arial"/>
          <w:szCs w:val="22"/>
        </w:rPr>
        <w:t>humanObservation</w:t>
      </w:r>
      <w:proofErr w:type="spellEnd"/>
      <w:r w:rsidRPr="00397145">
        <w:rPr>
          <w:rFonts w:cs="Arial"/>
          <w:szCs w:val="22"/>
        </w:rPr>
        <w:t>’</w:t>
      </w:r>
      <w:r w:rsidRPr="00397145">
        <w:rPr>
          <w:rStyle w:val="FootnoteReference"/>
          <w:rFonts w:cs="Arial"/>
          <w:szCs w:val="22"/>
        </w:rPr>
        <w:footnoteReference w:id="44"/>
      </w:r>
      <w:r w:rsidRPr="00397145">
        <w:rPr>
          <w:rFonts w:cs="Arial"/>
          <w:szCs w:val="22"/>
        </w:rPr>
        <w:t>, 821 for OBIS and 338 for GBIF. The remainder were ‘</w:t>
      </w:r>
      <w:proofErr w:type="spellStart"/>
      <w:r w:rsidRPr="00397145">
        <w:rPr>
          <w:rFonts w:cs="Arial"/>
          <w:szCs w:val="22"/>
        </w:rPr>
        <w:t>preservedSpecimen</w:t>
      </w:r>
      <w:proofErr w:type="spellEnd"/>
      <w:r w:rsidRPr="00397145">
        <w:rPr>
          <w:rFonts w:cs="Arial"/>
          <w:szCs w:val="22"/>
        </w:rPr>
        <w:t xml:space="preserve">’ </w:t>
      </w:r>
      <w:proofErr w:type="gramStart"/>
      <w:r w:rsidRPr="00397145">
        <w:rPr>
          <w:rFonts w:cs="Arial"/>
          <w:szCs w:val="22"/>
        </w:rPr>
        <w:t>i.e.</w:t>
      </w:r>
      <w:proofErr w:type="gramEnd"/>
      <w:r w:rsidRPr="00397145">
        <w:rPr>
          <w:rFonts w:cs="Arial"/>
          <w:szCs w:val="22"/>
        </w:rPr>
        <w:t xml:space="preserve"> specimen records. </w:t>
      </w:r>
      <w:r w:rsidR="00120427" w:rsidRPr="005E3498">
        <w:rPr>
          <w:rFonts w:cs="Arial"/>
          <w:szCs w:val="22"/>
        </w:rPr>
        <w:t>I</w:t>
      </w:r>
      <w:r w:rsidR="00810BE4" w:rsidRPr="005E3498">
        <w:rPr>
          <w:rFonts w:cs="Arial"/>
          <w:szCs w:val="22"/>
        </w:rPr>
        <w:t>den</w:t>
      </w:r>
      <w:r w:rsidR="00120427" w:rsidRPr="005E3498">
        <w:rPr>
          <w:rFonts w:cs="Arial"/>
          <w:szCs w:val="22"/>
        </w:rPr>
        <w:t>tif</w:t>
      </w:r>
      <w:r w:rsidR="00810BE4" w:rsidRPr="005E3498">
        <w:rPr>
          <w:rFonts w:cs="Arial"/>
          <w:szCs w:val="22"/>
        </w:rPr>
        <w:t>i</w:t>
      </w:r>
      <w:r w:rsidR="00120427" w:rsidRPr="005E3498">
        <w:rPr>
          <w:rFonts w:cs="Arial"/>
          <w:szCs w:val="22"/>
        </w:rPr>
        <w:t>cation method was well recorded in the literature however (Table 10).</w:t>
      </w:r>
      <w:r w:rsidR="00810BE4" w:rsidRPr="005E3498">
        <w:rPr>
          <w:rFonts w:cs="Arial"/>
          <w:szCs w:val="22"/>
        </w:rPr>
        <w:t xml:space="preserve"> </w:t>
      </w:r>
      <w:r w:rsidR="00120427" w:rsidRPr="005E3498">
        <w:rPr>
          <w:rFonts w:cs="Arial"/>
          <w:szCs w:val="22"/>
        </w:rPr>
        <w:t>Some taxa were</w:t>
      </w:r>
      <w:r w:rsidR="00120427">
        <w:rPr>
          <w:rFonts w:cs="Arial"/>
          <w:szCs w:val="22"/>
        </w:rPr>
        <w:t xml:space="preserve"> described solely by molecular data (</w:t>
      </w:r>
      <w:r w:rsidR="005447A3">
        <w:rPr>
          <w:rFonts w:cs="Arial"/>
          <w:szCs w:val="22"/>
        </w:rPr>
        <w:t xml:space="preserve">Table 7A; </w:t>
      </w:r>
      <w:r w:rsidR="00120427" w:rsidRPr="00120427">
        <w:rPr>
          <w:rFonts w:cs="Arial"/>
          <w:szCs w:val="22"/>
        </w:rPr>
        <w:t>Janssen</w:t>
      </w:r>
      <w:r w:rsidR="00120427">
        <w:rPr>
          <w:rFonts w:cs="Arial"/>
          <w:szCs w:val="22"/>
        </w:rPr>
        <w:t xml:space="preserve"> et al., </w:t>
      </w:r>
      <w:r w:rsidR="00120427" w:rsidRPr="00120427">
        <w:rPr>
          <w:rFonts w:cs="Arial"/>
          <w:szCs w:val="22"/>
        </w:rPr>
        <w:t>2015</w:t>
      </w:r>
      <w:r w:rsidR="00120427">
        <w:rPr>
          <w:rFonts w:cs="Arial"/>
          <w:szCs w:val="22"/>
        </w:rPr>
        <w:t xml:space="preserve">; </w:t>
      </w:r>
      <w:r w:rsidR="00120427" w:rsidRPr="00120427">
        <w:rPr>
          <w:rFonts w:cs="Arial"/>
          <w:szCs w:val="22"/>
        </w:rPr>
        <w:t>Kersten</w:t>
      </w:r>
      <w:r w:rsidR="00120427">
        <w:rPr>
          <w:rFonts w:cs="Arial"/>
          <w:szCs w:val="22"/>
        </w:rPr>
        <w:t xml:space="preserve"> et al., </w:t>
      </w:r>
      <w:r w:rsidR="00120427" w:rsidRPr="00120427">
        <w:rPr>
          <w:rFonts w:cs="Arial"/>
          <w:szCs w:val="22"/>
        </w:rPr>
        <w:t>2017</w:t>
      </w:r>
      <w:r w:rsidR="00120427">
        <w:rPr>
          <w:rFonts w:cs="Arial"/>
          <w:szCs w:val="22"/>
        </w:rPr>
        <w:t xml:space="preserve">; </w:t>
      </w:r>
      <w:r w:rsidR="00120427" w:rsidRPr="00120427">
        <w:rPr>
          <w:rFonts w:cs="Arial"/>
          <w:szCs w:val="22"/>
        </w:rPr>
        <w:t>Janssen</w:t>
      </w:r>
      <w:r w:rsidR="00120427">
        <w:rPr>
          <w:rFonts w:cs="Arial"/>
          <w:szCs w:val="22"/>
        </w:rPr>
        <w:t xml:space="preserve"> et al., </w:t>
      </w:r>
      <w:r w:rsidR="00120427" w:rsidRPr="00120427">
        <w:rPr>
          <w:rFonts w:cs="Arial"/>
          <w:szCs w:val="22"/>
        </w:rPr>
        <w:t>2019</w:t>
      </w:r>
      <w:r w:rsidR="00120427">
        <w:rPr>
          <w:rFonts w:cs="Arial"/>
          <w:szCs w:val="22"/>
        </w:rPr>
        <w:t xml:space="preserve">; </w:t>
      </w:r>
      <w:r w:rsidR="00120427" w:rsidRPr="00120427">
        <w:rPr>
          <w:rFonts w:cs="Arial"/>
          <w:szCs w:val="22"/>
        </w:rPr>
        <w:t>Kersten</w:t>
      </w:r>
      <w:r w:rsidR="00120427">
        <w:rPr>
          <w:rFonts w:cs="Arial"/>
          <w:szCs w:val="22"/>
        </w:rPr>
        <w:t xml:space="preserve"> et al., </w:t>
      </w:r>
      <w:r w:rsidR="00120427" w:rsidRPr="00120427">
        <w:rPr>
          <w:rFonts w:cs="Arial"/>
          <w:szCs w:val="22"/>
        </w:rPr>
        <w:t>2019</w:t>
      </w:r>
      <w:r w:rsidR="00120427">
        <w:rPr>
          <w:rFonts w:cs="Arial"/>
          <w:szCs w:val="22"/>
        </w:rPr>
        <w:t xml:space="preserve">; </w:t>
      </w:r>
      <w:r w:rsidR="00120427" w:rsidRPr="00120427">
        <w:rPr>
          <w:rFonts w:cs="Arial"/>
          <w:szCs w:val="22"/>
        </w:rPr>
        <w:t>Macheriotou</w:t>
      </w:r>
      <w:r w:rsidR="00120427">
        <w:rPr>
          <w:rFonts w:cs="Arial"/>
          <w:szCs w:val="22"/>
        </w:rPr>
        <w:t xml:space="preserve"> et al., </w:t>
      </w:r>
      <w:r w:rsidR="00120427" w:rsidRPr="00120427">
        <w:rPr>
          <w:rFonts w:cs="Arial"/>
          <w:szCs w:val="22"/>
        </w:rPr>
        <w:t>2020</w:t>
      </w:r>
      <w:r w:rsidR="00120427">
        <w:rPr>
          <w:rFonts w:cs="Arial"/>
          <w:szCs w:val="22"/>
        </w:rPr>
        <w:t xml:space="preserve">; </w:t>
      </w:r>
      <w:r w:rsidR="00120427" w:rsidRPr="00120427">
        <w:rPr>
          <w:rFonts w:cs="Arial"/>
          <w:szCs w:val="22"/>
        </w:rPr>
        <w:t>Lejzerowicz</w:t>
      </w:r>
      <w:r w:rsidR="00120427">
        <w:rPr>
          <w:rFonts w:cs="Arial"/>
          <w:szCs w:val="22"/>
        </w:rPr>
        <w:t xml:space="preserve"> et al., </w:t>
      </w:r>
      <w:r w:rsidR="00120427" w:rsidRPr="00120427">
        <w:rPr>
          <w:rFonts w:cs="Arial"/>
          <w:szCs w:val="22"/>
        </w:rPr>
        <w:t>2021</w:t>
      </w:r>
      <w:r w:rsidR="00120427">
        <w:rPr>
          <w:rFonts w:cs="Arial"/>
          <w:szCs w:val="22"/>
        </w:rPr>
        <w:t xml:space="preserve">; </w:t>
      </w:r>
      <w:r w:rsidR="00120427" w:rsidRPr="00120427">
        <w:rPr>
          <w:rFonts w:cs="Arial"/>
          <w:szCs w:val="22"/>
        </w:rPr>
        <w:t>Laroche</w:t>
      </w:r>
      <w:r w:rsidR="00120427">
        <w:rPr>
          <w:rFonts w:cs="Arial"/>
          <w:szCs w:val="22"/>
        </w:rPr>
        <w:t xml:space="preserve"> et al., </w:t>
      </w:r>
      <w:r w:rsidR="00120427" w:rsidRPr="00120427">
        <w:rPr>
          <w:rFonts w:cs="Arial"/>
          <w:szCs w:val="22"/>
        </w:rPr>
        <w:t>2020</w:t>
      </w:r>
      <w:r w:rsidR="00120427">
        <w:rPr>
          <w:rFonts w:cs="Arial"/>
          <w:szCs w:val="22"/>
        </w:rPr>
        <w:t>)</w:t>
      </w:r>
      <w:r w:rsidR="00224975">
        <w:rPr>
          <w:rFonts w:cs="Arial"/>
          <w:szCs w:val="22"/>
        </w:rPr>
        <w:t>. In total, 1258 records (of 63</w:t>
      </w:r>
      <w:r w:rsidR="00001194">
        <w:rPr>
          <w:rFonts w:cs="Arial"/>
          <w:szCs w:val="22"/>
        </w:rPr>
        <w:t>14</w:t>
      </w:r>
      <w:r w:rsidR="00224975">
        <w:rPr>
          <w:rFonts w:cs="Arial"/>
          <w:szCs w:val="22"/>
        </w:rPr>
        <w:t xml:space="preserve">) were described by morphology and molecular data, 3798 by morphology </w:t>
      </w:r>
      <w:r w:rsidR="00AB1354">
        <w:rPr>
          <w:rFonts w:cs="Arial"/>
          <w:szCs w:val="22"/>
        </w:rPr>
        <w:t xml:space="preserve">only </w:t>
      </w:r>
      <w:r w:rsidR="00224975">
        <w:rPr>
          <w:rFonts w:cs="Arial"/>
          <w:szCs w:val="22"/>
        </w:rPr>
        <w:t>(specimens</w:t>
      </w:r>
      <w:r w:rsidR="00AB1354">
        <w:rPr>
          <w:rFonts w:cs="Arial"/>
          <w:szCs w:val="22"/>
        </w:rPr>
        <w:t>)</w:t>
      </w:r>
      <w:r w:rsidR="00224975">
        <w:rPr>
          <w:rFonts w:cs="Arial"/>
          <w:szCs w:val="22"/>
        </w:rPr>
        <w:t>, 60 by molecular data only,</w:t>
      </w:r>
      <w:r w:rsidR="00AB1354">
        <w:rPr>
          <w:rFonts w:cs="Arial"/>
          <w:szCs w:val="22"/>
        </w:rPr>
        <w:t xml:space="preserve"> and 1187 from </w:t>
      </w:r>
      <w:r w:rsidR="00224975">
        <w:rPr>
          <w:rFonts w:cs="Arial"/>
          <w:szCs w:val="22"/>
        </w:rPr>
        <w:t>imagery only</w:t>
      </w:r>
      <w:r w:rsidR="00AB1354">
        <w:rPr>
          <w:rFonts w:cs="Arial"/>
          <w:szCs w:val="22"/>
        </w:rPr>
        <w:t xml:space="preserve"> (Table </w:t>
      </w:r>
      <w:r w:rsidR="005E3498">
        <w:rPr>
          <w:rFonts w:cs="Arial"/>
          <w:szCs w:val="22"/>
        </w:rPr>
        <w:t>7</w:t>
      </w:r>
      <w:r w:rsidR="00AB1354">
        <w:rPr>
          <w:rFonts w:cs="Arial"/>
          <w:szCs w:val="22"/>
        </w:rPr>
        <w:t xml:space="preserve">). Breakdowns by record type </w:t>
      </w:r>
      <w:r w:rsidR="001E50BB">
        <w:rPr>
          <w:rFonts w:cs="Arial"/>
          <w:szCs w:val="22"/>
        </w:rPr>
        <w:t xml:space="preserve">(Table </w:t>
      </w:r>
      <w:r w:rsidR="005E3498">
        <w:rPr>
          <w:rFonts w:cs="Arial"/>
          <w:szCs w:val="22"/>
        </w:rPr>
        <w:t>7B</w:t>
      </w:r>
      <w:r w:rsidR="001E50BB">
        <w:rPr>
          <w:rFonts w:cs="Arial"/>
          <w:szCs w:val="22"/>
        </w:rPr>
        <w:t xml:space="preserve">) </w:t>
      </w:r>
      <w:r w:rsidR="00AB1354">
        <w:rPr>
          <w:rFonts w:cs="Arial"/>
          <w:szCs w:val="22"/>
        </w:rPr>
        <w:t xml:space="preserve">show predominance of identification by morphology only (specimens) for macrofauna; and reliance on imagery for identification of megafauna </w:t>
      </w:r>
      <w:r w:rsidR="006A61AC">
        <w:rPr>
          <w:rFonts w:cs="Arial"/>
          <w:szCs w:val="22"/>
        </w:rPr>
        <w:t xml:space="preserve">whether for morphospecies records or general records </w:t>
      </w:r>
      <w:r w:rsidR="00AB1354">
        <w:rPr>
          <w:rFonts w:cs="Arial"/>
          <w:szCs w:val="22"/>
        </w:rPr>
        <w:t xml:space="preserve">(where </w:t>
      </w:r>
      <w:proofErr w:type="gramStart"/>
      <w:r w:rsidR="00AB1354">
        <w:rPr>
          <w:rFonts w:cs="Arial"/>
          <w:szCs w:val="22"/>
        </w:rPr>
        <w:t>the majority of</w:t>
      </w:r>
      <w:proofErr w:type="gramEnd"/>
      <w:r w:rsidR="00AB1354">
        <w:rPr>
          <w:rFonts w:cs="Arial"/>
          <w:szCs w:val="22"/>
        </w:rPr>
        <w:t xml:space="preserve"> studies are imagery-based</w:t>
      </w:r>
      <w:r w:rsidR="0038345B">
        <w:rPr>
          <w:rFonts w:cs="Arial"/>
          <w:szCs w:val="22"/>
        </w:rPr>
        <w:t xml:space="preserve"> are</w:t>
      </w:r>
      <w:r w:rsidR="00AB1354">
        <w:rPr>
          <w:rFonts w:cs="Arial"/>
          <w:szCs w:val="22"/>
        </w:rPr>
        <w:t xml:space="preserve"> from ROV surveys</w:t>
      </w:r>
      <w:r w:rsidR="0038345B">
        <w:rPr>
          <w:rFonts w:cs="Arial"/>
          <w:szCs w:val="22"/>
        </w:rPr>
        <w:t>,</w:t>
      </w:r>
      <w:r w:rsidR="00AB1354">
        <w:rPr>
          <w:rFonts w:cs="Arial"/>
          <w:szCs w:val="22"/>
        </w:rPr>
        <w:t xml:space="preserve"> not specimen based).</w:t>
      </w:r>
    </w:p>
    <w:p w14:paraId="03295692" w14:textId="5C4E4A63" w:rsidR="00CD448B" w:rsidRPr="00372DCF" w:rsidRDefault="00CD448B" w:rsidP="00CD448B">
      <w:pPr>
        <w:rPr>
          <w:rFonts w:cs="Arial"/>
          <w:szCs w:val="22"/>
        </w:rPr>
      </w:pPr>
    </w:p>
    <w:p w14:paraId="63EAD177" w14:textId="4D96CEE1" w:rsidR="00CD448B" w:rsidRPr="008B31D9" w:rsidRDefault="00CD448B" w:rsidP="00CD448B">
      <w:pPr>
        <w:rPr>
          <w:sz w:val="20"/>
          <w:szCs w:val="20"/>
        </w:rPr>
      </w:pPr>
      <w:r w:rsidRPr="00372DCF">
        <w:rPr>
          <w:sz w:val="20"/>
          <w:szCs w:val="20"/>
        </w:rPr>
        <w:t xml:space="preserve">Table </w:t>
      </w:r>
      <w:r w:rsidR="00E649C4">
        <w:rPr>
          <w:sz w:val="20"/>
          <w:szCs w:val="20"/>
        </w:rPr>
        <w:t>7(A)</w:t>
      </w:r>
      <w:r w:rsidRPr="00372DCF">
        <w:rPr>
          <w:sz w:val="20"/>
          <w:szCs w:val="20"/>
        </w:rPr>
        <w:t xml:space="preserve">. Identification method of </w:t>
      </w:r>
      <w:r w:rsidR="000C06D3">
        <w:rPr>
          <w:sz w:val="20"/>
          <w:szCs w:val="20"/>
        </w:rPr>
        <w:t xml:space="preserve">all </w:t>
      </w:r>
      <w:r w:rsidRPr="00372DCF">
        <w:rPr>
          <w:sz w:val="20"/>
          <w:szCs w:val="20"/>
        </w:rPr>
        <w:t>record</w:t>
      </w:r>
      <w:r w:rsidR="000C06D3">
        <w:rPr>
          <w:sz w:val="20"/>
          <w:szCs w:val="20"/>
        </w:rPr>
        <w:t>s</w:t>
      </w:r>
      <w:r w:rsidR="0038345B">
        <w:rPr>
          <w:sz w:val="20"/>
          <w:szCs w:val="20"/>
        </w:rPr>
        <w:t xml:space="preserve"> (top) and </w:t>
      </w:r>
      <w:r w:rsidR="00E649C4">
        <w:rPr>
          <w:sz w:val="20"/>
          <w:szCs w:val="20"/>
        </w:rPr>
        <w:t xml:space="preserve">for </w:t>
      </w:r>
      <w:r w:rsidR="0038345B">
        <w:rPr>
          <w:sz w:val="20"/>
          <w:szCs w:val="20"/>
        </w:rPr>
        <w:t>incidences of scientific names at all taxonomic levels (bottom) for literature</w:t>
      </w:r>
      <w:r w:rsidR="00E649C4">
        <w:rPr>
          <w:sz w:val="20"/>
          <w:szCs w:val="20"/>
        </w:rPr>
        <w:t>; (B) I</w:t>
      </w:r>
      <w:r w:rsidR="00E649C4" w:rsidRPr="00372DCF">
        <w:rPr>
          <w:sz w:val="20"/>
          <w:szCs w:val="20"/>
        </w:rPr>
        <w:t xml:space="preserve">dentification method of </w:t>
      </w:r>
      <w:r w:rsidR="00E649C4">
        <w:rPr>
          <w:sz w:val="20"/>
          <w:szCs w:val="20"/>
        </w:rPr>
        <w:t xml:space="preserve">all records for literature, with breakdowns by record type: CCZ descriptions / general records / temporary name records. CCZ </w:t>
      </w:r>
      <w:r w:rsidR="00E649C4" w:rsidRPr="00372DCF">
        <w:rPr>
          <w:sz w:val="20"/>
          <w:szCs w:val="20"/>
        </w:rPr>
        <w:t>description: new species/genera/family combined.</w:t>
      </w:r>
      <w:r w:rsidR="00E649C4">
        <w:rPr>
          <w:sz w:val="20"/>
          <w:szCs w:val="20"/>
        </w:rPr>
        <w:t xml:space="preserve"> DeepData, OBIS and GBIF data not shown as incomplete/unavailable.</w:t>
      </w:r>
    </w:p>
    <w:tbl>
      <w:tblPr>
        <w:tblStyle w:val="PlainTable4"/>
        <w:tblW w:w="8673" w:type="dxa"/>
        <w:tblLook w:val="04A0" w:firstRow="1" w:lastRow="0" w:firstColumn="1" w:lastColumn="0" w:noHBand="0" w:noVBand="1"/>
      </w:tblPr>
      <w:tblGrid>
        <w:gridCol w:w="1843"/>
        <w:gridCol w:w="1167"/>
        <w:gridCol w:w="110"/>
        <w:gridCol w:w="958"/>
        <w:gridCol w:w="1256"/>
        <w:gridCol w:w="1267"/>
        <w:gridCol w:w="1256"/>
        <w:gridCol w:w="776"/>
        <w:gridCol w:w="40"/>
      </w:tblGrid>
      <w:tr w:rsidR="007C2FD4" w:rsidRPr="00983944" w14:paraId="20F10C98" w14:textId="77777777" w:rsidTr="005E34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bottom w:val="single" w:sz="4" w:space="0" w:color="auto"/>
            </w:tcBorders>
          </w:tcPr>
          <w:p w14:paraId="1300FD71" w14:textId="451ADB43" w:rsidR="007C2FD4" w:rsidRPr="00B76B67" w:rsidRDefault="00185B49" w:rsidP="00E1529A">
            <w:pPr>
              <w:rPr>
                <w:sz w:val="18"/>
                <w:szCs w:val="18"/>
              </w:rPr>
            </w:pPr>
            <w:r>
              <w:rPr>
                <w:sz w:val="18"/>
                <w:szCs w:val="18"/>
              </w:rPr>
              <w:t>A</w:t>
            </w:r>
          </w:p>
        </w:tc>
        <w:tc>
          <w:tcPr>
            <w:tcW w:w="1167" w:type="dxa"/>
            <w:tcBorders>
              <w:top w:val="single" w:sz="4" w:space="0" w:color="auto"/>
              <w:bottom w:val="single" w:sz="4" w:space="0" w:color="auto"/>
            </w:tcBorders>
          </w:tcPr>
          <w:p w14:paraId="4272A570" w14:textId="57773389" w:rsidR="007C2FD4" w:rsidRPr="00B76B67" w:rsidRDefault="007C2FD4" w:rsidP="00E1529A">
            <w:pPr>
              <w:cnfStyle w:val="100000000000" w:firstRow="1" w:lastRow="0" w:firstColumn="0" w:lastColumn="0" w:oddVBand="0" w:evenVBand="0" w:oddHBand="0" w:evenHBand="0" w:firstRowFirstColumn="0" w:firstRowLastColumn="0" w:lastRowFirstColumn="0" w:lastRowLastColumn="0"/>
              <w:rPr>
                <w:sz w:val="18"/>
                <w:szCs w:val="18"/>
              </w:rPr>
            </w:pPr>
            <w:r w:rsidRPr="00B76B67">
              <w:rPr>
                <w:sz w:val="18"/>
                <w:szCs w:val="18"/>
              </w:rPr>
              <w:t>Size class</w:t>
            </w:r>
          </w:p>
        </w:tc>
        <w:tc>
          <w:tcPr>
            <w:tcW w:w="1068" w:type="dxa"/>
            <w:gridSpan w:val="2"/>
            <w:tcBorders>
              <w:top w:val="single" w:sz="4" w:space="0" w:color="auto"/>
              <w:bottom w:val="single" w:sz="4" w:space="0" w:color="auto"/>
            </w:tcBorders>
          </w:tcPr>
          <w:p w14:paraId="28396BDA" w14:textId="613447E3" w:rsidR="007C2FD4" w:rsidRPr="00B76B67" w:rsidRDefault="007C2FD4" w:rsidP="00E1529A">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molecular data only</w:t>
            </w:r>
          </w:p>
        </w:tc>
        <w:tc>
          <w:tcPr>
            <w:tcW w:w="1256" w:type="dxa"/>
            <w:tcBorders>
              <w:top w:val="single" w:sz="4" w:space="0" w:color="auto"/>
              <w:bottom w:val="single" w:sz="4" w:space="0" w:color="auto"/>
            </w:tcBorders>
          </w:tcPr>
          <w:p w14:paraId="464C8DA3" w14:textId="5B6CB662" w:rsidR="007C2FD4" w:rsidRPr="00B76B67" w:rsidRDefault="00185B49" w:rsidP="00E1529A">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 xml:space="preserve">morphology &amp; </w:t>
            </w:r>
            <w:r w:rsidR="007C2FD4" w:rsidRPr="00B76B67">
              <w:rPr>
                <w:sz w:val="18"/>
                <w:szCs w:val="18"/>
              </w:rPr>
              <w:t>molecular data</w:t>
            </w:r>
          </w:p>
        </w:tc>
        <w:tc>
          <w:tcPr>
            <w:tcW w:w="1267" w:type="dxa"/>
            <w:tcBorders>
              <w:top w:val="single" w:sz="4" w:space="0" w:color="auto"/>
              <w:bottom w:val="single" w:sz="4" w:space="0" w:color="auto"/>
            </w:tcBorders>
          </w:tcPr>
          <w:p w14:paraId="01E27DBC" w14:textId="77777777" w:rsidR="007C2FD4" w:rsidRPr="00B76B67" w:rsidRDefault="007C2FD4" w:rsidP="00E1529A">
            <w:pPr>
              <w:cnfStyle w:val="100000000000" w:firstRow="1" w:lastRow="0" w:firstColumn="0" w:lastColumn="0" w:oddVBand="0" w:evenVBand="0" w:oddHBand="0" w:evenHBand="0" w:firstRowFirstColumn="0" w:firstRowLastColumn="0" w:lastRowFirstColumn="0" w:lastRowLastColumn="0"/>
              <w:rPr>
                <w:sz w:val="18"/>
                <w:szCs w:val="18"/>
              </w:rPr>
            </w:pPr>
            <w:r w:rsidRPr="00B76B67">
              <w:rPr>
                <w:sz w:val="18"/>
                <w:szCs w:val="18"/>
              </w:rPr>
              <w:t>morphology only (specimens)</w:t>
            </w:r>
          </w:p>
        </w:tc>
        <w:tc>
          <w:tcPr>
            <w:tcW w:w="1256" w:type="dxa"/>
            <w:tcBorders>
              <w:top w:val="single" w:sz="4" w:space="0" w:color="auto"/>
              <w:bottom w:val="single" w:sz="4" w:space="0" w:color="auto"/>
            </w:tcBorders>
          </w:tcPr>
          <w:p w14:paraId="68FE4EC4" w14:textId="77777777" w:rsidR="007C2FD4" w:rsidRPr="00B76B67" w:rsidRDefault="007C2FD4" w:rsidP="00E1529A">
            <w:pPr>
              <w:cnfStyle w:val="100000000000" w:firstRow="1" w:lastRow="0" w:firstColumn="0" w:lastColumn="0" w:oddVBand="0" w:evenVBand="0" w:oddHBand="0" w:evenHBand="0" w:firstRowFirstColumn="0" w:firstRowLastColumn="0" w:lastRowFirstColumn="0" w:lastRowLastColumn="0"/>
              <w:rPr>
                <w:sz w:val="18"/>
                <w:szCs w:val="18"/>
              </w:rPr>
            </w:pPr>
            <w:r w:rsidRPr="00B76B67">
              <w:rPr>
                <w:sz w:val="18"/>
                <w:szCs w:val="18"/>
              </w:rPr>
              <w:t>morphology only (imagery)</w:t>
            </w:r>
          </w:p>
        </w:tc>
        <w:tc>
          <w:tcPr>
            <w:tcW w:w="816" w:type="dxa"/>
            <w:gridSpan w:val="2"/>
            <w:tcBorders>
              <w:top w:val="single" w:sz="4" w:space="0" w:color="auto"/>
              <w:bottom w:val="single" w:sz="4" w:space="0" w:color="auto"/>
            </w:tcBorders>
          </w:tcPr>
          <w:p w14:paraId="7F209B41" w14:textId="77777777" w:rsidR="007C2FD4" w:rsidRPr="002974F8" w:rsidRDefault="007C2FD4" w:rsidP="00E1529A">
            <w:pPr>
              <w:cnfStyle w:val="100000000000" w:firstRow="1" w:lastRow="0" w:firstColumn="0" w:lastColumn="0" w:oddVBand="0" w:evenVBand="0" w:oddHBand="0" w:evenHBand="0" w:firstRowFirstColumn="0" w:firstRowLastColumn="0" w:lastRowFirstColumn="0" w:lastRowLastColumn="0"/>
              <w:rPr>
                <w:sz w:val="18"/>
                <w:szCs w:val="18"/>
              </w:rPr>
            </w:pPr>
            <w:r w:rsidRPr="002974F8">
              <w:rPr>
                <w:sz w:val="18"/>
                <w:szCs w:val="18"/>
              </w:rPr>
              <w:t>TOTAL</w:t>
            </w:r>
          </w:p>
        </w:tc>
      </w:tr>
      <w:tr w:rsidR="007C2FD4" w:rsidRPr="00983944" w14:paraId="70FBB2C7" w14:textId="77777777" w:rsidTr="005E3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tcBorders>
          </w:tcPr>
          <w:p w14:paraId="462158F6" w14:textId="62C14D66" w:rsidR="007C2FD4" w:rsidRDefault="00E649C4" w:rsidP="00E1529A">
            <w:pPr>
              <w:rPr>
                <w:sz w:val="18"/>
                <w:szCs w:val="18"/>
              </w:rPr>
            </w:pPr>
            <w:r>
              <w:rPr>
                <w:sz w:val="18"/>
                <w:szCs w:val="18"/>
              </w:rPr>
              <w:t>Records</w:t>
            </w:r>
          </w:p>
        </w:tc>
        <w:tc>
          <w:tcPr>
            <w:tcW w:w="1167" w:type="dxa"/>
            <w:tcBorders>
              <w:top w:val="single" w:sz="4" w:space="0" w:color="auto"/>
            </w:tcBorders>
          </w:tcPr>
          <w:p w14:paraId="5A7CDFFC" w14:textId="28079665" w:rsidR="007C2FD4" w:rsidRPr="00B76B67" w:rsidRDefault="007C2FD4" w:rsidP="00E1529A">
            <w:pPr>
              <w:cnfStyle w:val="000000100000" w:firstRow="0" w:lastRow="0" w:firstColumn="0" w:lastColumn="0" w:oddVBand="0" w:evenVBand="0" w:oddHBand="1" w:evenHBand="0" w:firstRowFirstColumn="0" w:firstRowLastColumn="0" w:lastRowFirstColumn="0" w:lastRowLastColumn="0"/>
              <w:rPr>
                <w:b/>
                <w:bCs/>
                <w:sz w:val="18"/>
                <w:szCs w:val="18"/>
              </w:rPr>
            </w:pPr>
            <w:r>
              <w:rPr>
                <w:sz w:val="18"/>
                <w:szCs w:val="18"/>
              </w:rPr>
              <w:t>Macrofauna</w:t>
            </w:r>
          </w:p>
        </w:tc>
        <w:tc>
          <w:tcPr>
            <w:tcW w:w="1068" w:type="dxa"/>
            <w:gridSpan w:val="2"/>
            <w:tcBorders>
              <w:top w:val="single" w:sz="4" w:space="0" w:color="auto"/>
            </w:tcBorders>
          </w:tcPr>
          <w:p w14:paraId="07CBBD14" w14:textId="565594B0" w:rsidR="007C2FD4" w:rsidRPr="00B76B67" w:rsidRDefault="007C2FD4" w:rsidP="00E1529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13</w:t>
            </w:r>
          </w:p>
        </w:tc>
        <w:tc>
          <w:tcPr>
            <w:tcW w:w="1256" w:type="dxa"/>
            <w:tcBorders>
              <w:top w:val="single" w:sz="4" w:space="0" w:color="auto"/>
            </w:tcBorders>
          </w:tcPr>
          <w:p w14:paraId="1F43D314" w14:textId="1CE582B9" w:rsidR="007C2FD4" w:rsidRPr="00B76B67" w:rsidRDefault="007C2FD4" w:rsidP="00E1529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1032</w:t>
            </w:r>
          </w:p>
        </w:tc>
        <w:tc>
          <w:tcPr>
            <w:tcW w:w="1267" w:type="dxa"/>
            <w:tcBorders>
              <w:top w:val="single" w:sz="4" w:space="0" w:color="auto"/>
            </w:tcBorders>
          </w:tcPr>
          <w:p w14:paraId="08055639" w14:textId="28FE9B26" w:rsidR="007C2FD4" w:rsidRPr="00B76B67" w:rsidRDefault="007C2FD4" w:rsidP="00E1529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2179</w:t>
            </w:r>
          </w:p>
        </w:tc>
        <w:tc>
          <w:tcPr>
            <w:tcW w:w="1256" w:type="dxa"/>
            <w:tcBorders>
              <w:top w:val="single" w:sz="4" w:space="0" w:color="auto"/>
            </w:tcBorders>
          </w:tcPr>
          <w:p w14:paraId="4FC985C6" w14:textId="7533E1C7" w:rsidR="007C2FD4" w:rsidRPr="00B76B67" w:rsidRDefault="007C2FD4" w:rsidP="00E1529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109</w:t>
            </w:r>
          </w:p>
        </w:tc>
        <w:tc>
          <w:tcPr>
            <w:tcW w:w="816" w:type="dxa"/>
            <w:gridSpan w:val="2"/>
            <w:tcBorders>
              <w:top w:val="single" w:sz="4" w:space="0" w:color="auto"/>
            </w:tcBorders>
          </w:tcPr>
          <w:p w14:paraId="011DD832" w14:textId="788236A1" w:rsidR="007C2FD4" w:rsidRPr="00B76B67" w:rsidRDefault="007C2FD4" w:rsidP="00E1529A">
            <w:pP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3333</w:t>
            </w:r>
          </w:p>
        </w:tc>
      </w:tr>
      <w:tr w:rsidR="007C2FD4" w:rsidRPr="00983944" w14:paraId="67952C79" w14:textId="77777777" w:rsidTr="005E3498">
        <w:tc>
          <w:tcPr>
            <w:cnfStyle w:val="001000000000" w:firstRow="0" w:lastRow="0" w:firstColumn="1" w:lastColumn="0" w:oddVBand="0" w:evenVBand="0" w:oddHBand="0" w:evenHBand="0" w:firstRowFirstColumn="0" w:firstRowLastColumn="0" w:lastRowFirstColumn="0" w:lastRowLastColumn="0"/>
            <w:tcW w:w="1843" w:type="dxa"/>
          </w:tcPr>
          <w:p w14:paraId="35D2DAA4" w14:textId="77777777" w:rsidR="007C2FD4" w:rsidRDefault="007C2FD4" w:rsidP="00E1529A">
            <w:pPr>
              <w:rPr>
                <w:sz w:val="18"/>
                <w:szCs w:val="18"/>
              </w:rPr>
            </w:pPr>
          </w:p>
        </w:tc>
        <w:tc>
          <w:tcPr>
            <w:tcW w:w="1167" w:type="dxa"/>
          </w:tcPr>
          <w:p w14:paraId="4B94B5E3" w14:textId="085EBF05" w:rsidR="007C2FD4" w:rsidRPr="00B76B67" w:rsidRDefault="007C2FD4" w:rsidP="00E1529A">
            <w:pPr>
              <w:cnfStyle w:val="000000000000" w:firstRow="0" w:lastRow="0" w:firstColumn="0" w:lastColumn="0" w:oddVBand="0" w:evenVBand="0" w:oddHBand="0" w:evenHBand="0" w:firstRowFirstColumn="0" w:firstRowLastColumn="0" w:lastRowFirstColumn="0" w:lastRowLastColumn="0"/>
              <w:rPr>
                <w:b/>
                <w:bCs/>
                <w:sz w:val="18"/>
                <w:szCs w:val="18"/>
              </w:rPr>
            </w:pPr>
            <w:r>
              <w:rPr>
                <w:sz w:val="18"/>
                <w:szCs w:val="18"/>
              </w:rPr>
              <w:t>Megafauna</w:t>
            </w:r>
          </w:p>
        </w:tc>
        <w:tc>
          <w:tcPr>
            <w:tcW w:w="1068" w:type="dxa"/>
            <w:gridSpan w:val="2"/>
          </w:tcPr>
          <w:p w14:paraId="3659C610" w14:textId="77777777" w:rsidR="007C2FD4" w:rsidRPr="00B76B67" w:rsidRDefault="007C2FD4" w:rsidP="00E1529A">
            <w:pPr>
              <w:cnfStyle w:val="000000000000" w:firstRow="0" w:lastRow="0" w:firstColumn="0" w:lastColumn="0" w:oddVBand="0" w:evenVBand="0" w:oddHBand="0" w:evenHBand="0" w:firstRowFirstColumn="0" w:firstRowLastColumn="0" w:lastRowFirstColumn="0" w:lastRowLastColumn="0"/>
              <w:rPr>
                <w:sz w:val="18"/>
                <w:szCs w:val="18"/>
              </w:rPr>
            </w:pPr>
          </w:p>
        </w:tc>
        <w:tc>
          <w:tcPr>
            <w:tcW w:w="1256" w:type="dxa"/>
          </w:tcPr>
          <w:p w14:paraId="1CE93FD6" w14:textId="1C76E297" w:rsidR="007C2FD4" w:rsidRPr="00B76B67" w:rsidRDefault="007C2FD4" w:rsidP="00E1529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173</w:t>
            </w:r>
          </w:p>
        </w:tc>
        <w:tc>
          <w:tcPr>
            <w:tcW w:w="1267" w:type="dxa"/>
          </w:tcPr>
          <w:p w14:paraId="3B42C2BE" w14:textId="7E31658F" w:rsidR="007C2FD4" w:rsidRPr="00B76B67" w:rsidRDefault="007C2FD4" w:rsidP="00E1529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204</w:t>
            </w:r>
          </w:p>
        </w:tc>
        <w:tc>
          <w:tcPr>
            <w:tcW w:w="1256" w:type="dxa"/>
          </w:tcPr>
          <w:p w14:paraId="0B35D03D" w14:textId="4659C8AA" w:rsidR="007C2FD4" w:rsidRPr="00B76B67" w:rsidRDefault="007C2FD4" w:rsidP="00E1529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1077</w:t>
            </w:r>
          </w:p>
        </w:tc>
        <w:tc>
          <w:tcPr>
            <w:tcW w:w="816" w:type="dxa"/>
            <w:gridSpan w:val="2"/>
          </w:tcPr>
          <w:p w14:paraId="2A826624" w14:textId="247E6E1F" w:rsidR="007C2FD4" w:rsidRPr="00B76B67" w:rsidRDefault="007C2FD4" w:rsidP="00E1529A">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1454</w:t>
            </w:r>
          </w:p>
        </w:tc>
      </w:tr>
      <w:tr w:rsidR="007C2FD4" w:rsidRPr="00983944" w14:paraId="243F6F19" w14:textId="77777777" w:rsidTr="005E3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57D2A6C" w14:textId="77777777" w:rsidR="007C2FD4" w:rsidRDefault="007C2FD4" w:rsidP="00E1529A">
            <w:pPr>
              <w:rPr>
                <w:sz w:val="18"/>
                <w:szCs w:val="18"/>
              </w:rPr>
            </w:pPr>
          </w:p>
        </w:tc>
        <w:tc>
          <w:tcPr>
            <w:tcW w:w="1167" w:type="dxa"/>
          </w:tcPr>
          <w:p w14:paraId="4630F560" w14:textId="751A856A" w:rsidR="007C2FD4" w:rsidRPr="00B76B67" w:rsidRDefault="007C2FD4" w:rsidP="00E1529A">
            <w:pPr>
              <w:cnfStyle w:val="000000100000" w:firstRow="0" w:lastRow="0" w:firstColumn="0" w:lastColumn="0" w:oddVBand="0" w:evenVBand="0" w:oddHBand="1" w:evenHBand="0" w:firstRowFirstColumn="0" w:firstRowLastColumn="0" w:lastRowFirstColumn="0" w:lastRowLastColumn="0"/>
              <w:rPr>
                <w:b/>
                <w:bCs/>
                <w:sz w:val="18"/>
                <w:szCs w:val="18"/>
              </w:rPr>
            </w:pPr>
            <w:r>
              <w:rPr>
                <w:sz w:val="18"/>
                <w:szCs w:val="18"/>
              </w:rPr>
              <w:t>Meiofauna</w:t>
            </w:r>
          </w:p>
        </w:tc>
        <w:tc>
          <w:tcPr>
            <w:tcW w:w="1068" w:type="dxa"/>
            <w:gridSpan w:val="2"/>
          </w:tcPr>
          <w:p w14:paraId="50466BAB" w14:textId="39A28FA9" w:rsidR="007C2FD4" w:rsidRPr="00B76B67" w:rsidRDefault="007C2FD4" w:rsidP="00E1529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47</w:t>
            </w:r>
          </w:p>
        </w:tc>
        <w:tc>
          <w:tcPr>
            <w:tcW w:w="1256" w:type="dxa"/>
          </w:tcPr>
          <w:p w14:paraId="0E31C588" w14:textId="26A70AC7" w:rsidR="007C2FD4" w:rsidRPr="00B76B67" w:rsidRDefault="00F24594" w:rsidP="00E1529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64</w:t>
            </w:r>
          </w:p>
        </w:tc>
        <w:tc>
          <w:tcPr>
            <w:tcW w:w="1267" w:type="dxa"/>
          </w:tcPr>
          <w:p w14:paraId="2673A822" w14:textId="19954395" w:rsidR="007C2FD4" w:rsidRPr="00B76B67" w:rsidRDefault="007C2FD4" w:rsidP="00E1529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1415</w:t>
            </w:r>
          </w:p>
        </w:tc>
        <w:tc>
          <w:tcPr>
            <w:tcW w:w="1256" w:type="dxa"/>
          </w:tcPr>
          <w:p w14:paraId="3E05DCE5" w14:textId="10031268" w:rsidR="007C2FD4" w:rsidRPr="00B76B67" w:rsidRDefault="007C2FD4" w:rsidP="00E1529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w:t>
            </w:r>
          </w:p>
        </w:tc>
        <w:tc>
          <w:tcPr>
            <w:tcW w:w="816" w:type="dxa"/>
            <w:gridSpan w:val="2"/>
          </w:tcPr>
          <w:p w14:paraId="01F80E0B" w14:textId="71553853" w:rsidR="007C2FD4" w:rsidRPr="00B76B67" w:rsidRDefault="007C2FD4" w:rsidP="00E1529A">
            <w:pP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15</w:t>
            </w:r>
            <w:r w:rsidR="00F24594">
              <w:rPr>
                <w:b/>
                <w:sz w:val="18"/>
                <w:szCs w:val="18"/>
              </w:rPr>
              <w:t>27</w:t>
            </w:r>
          </w:p>
        </w:tc>
      </w:tr>
      <w:tr w:rsidR="007C2FD4" w:rsidRPr="008B31D9" w14:paraId="33AFAF3D" w14:textId="77777777" w:rsidTr="005E3498">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tcPr>
          <w:p w14:paraId="5D011A33" w14:textId="77777777" w:rsidR="007C2FD4" w:rsidRPr="002974F8" w:rsidRDefault="007C2FD4" w:rsidP="00E1529A">
            <w:pPr>
              <w:rPr>
                <w:sz w:val="18"/>
                <w:szCs w:val="18"/>
              </w:rPr>
            </w:pPr>
          </w:p>
        </w:tc>
        <w:tc>
          <w:tcPr>
            <w:tcW w:w="1167" w:type="dxa"/>
            <w:tcBorders>
              <w:bottom w:val="single" w:sz="4" w:space="0" w:color="auto"/>
            </w:tcBorders>
          </w:tcPr>
          <w:p w14:paraId="72EDCF85" w14:textId="7DD12EE6" w:rsidR="007C2FD4" w:rsidRPr="0038345B" w:rsidRDefault="007C2FD4" w:rsidP="00E1529A">
            <w:pPr>
              <w:cnfStyle w:val="000000000000" w:firstRow="0" w:lastRow="0" w:firstColumn="0" w:lastColumn="0" w:oddVBand="0" w:evenVBand="0" w:oddHBand="0" w:evenHBand="0" w:firstRowFirstColumn="0" w:firstRowLastColumn="0" w:lastRowFirstColumn="0" w:lastRowLastColumn="0"/>
              <w:rPr>
                <w:b/>
                <w:sz w:val="18"/>
                <w:szCs w:val="18"/>
              </w:rPr>
            </w:pPr>
            <w:r w:rsidRPr="0038345B">
              <w:rPr>
                <w:b/>
                <w:sz w:val="18"/>
                <w:szCs w:val="18"/>
              </w:rPr>
              <w:t>TOTAL</w:t>
            </w:r>
          </w:p>
        </w:tc>
        <w:tc>
          <w:tcPr>
            <w:tcW w:w="1068" w:type="dxa"/>
            <w:gridSpan w:val="2"/>
            <w:tcBorders>
              <w:bottom w:val="single" w:sz="4" w:space="0" w:color="auto"/>
            </w:tcBorders>
          </w:tcPr>
          <w:p w14:paraId="786DD340" w14:textId="477CCDC4" w:rsidR="007C2FD4" w:rsidRPr="00B76B67" w:rsidRDefault="007C2FD4" w:rsidP="00E1529A">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60</w:t>
            </w:r>
          </w:p>
        </w:tc>
        <w:tc>
          <w:tcPr>
            <w:tcW w:w="1256" w:type="dxa"/>
            <w:tcBorders>
              <w:bottom w:val="single" w:sz="4" w:space="0" w:color="auto"/>
            </w:tcBorders>
          </w:tcPr>
          <w:p w14:paraId="1826C661" w14:textId="6D5EC5A8" w:rsidR="007C2FD4" w:rsidRPr="00B76B67" w:rsidRDefault="007C2FD4" w:rsidP="00E1529A">
            <w:pPr>
              <w:cnfStyle w:val="000000000000" w:firstRow="0" w:lastRow="0" w:firstColumn="0" w:lastColumn="0" w:oddVBand="0" w:evenVBand="0" w:oddHBand="0" w:evenHBand="0" w:firstRowFirstColumn="0" w:firstRowLastColumn="0" w:lastRowFirstColumn="0" w:lastRowLastColumn="0"/>
              <w:rPr>
                <w:b/>
                <w:bCs/>
                <w:sz w:val="18"/>
                <w:szCs w:val="18"/>
              </w:rPr>
            </w:pPr>
            <w:r w:rsidRPr="00B76B67">
              <w:rPr>
                <w:b/>
                <w:sz w:val="18"/>
                <w:szCs w:val="18"/>
              </w:rPr>
              <w:t>1</w:t>
            </w:r>
            <w:r>
              <w:rPr>
                <w:b/>
                <w:sz w:val="18"/>
                <w:szCs w:val="18"/>
              </w:rPr>
              <w:t>2</w:t>
            </w:r>
            <w:r w:rsidR="00F24594">
              <w:rPr>
                <w:b/>
                <w:sz w:val="18"/>
                <w:szCs w:val="18"/>
              </w:rPr>
              <w:t>69</w:t>
            </w:r>
          </w:p>
        </w:tc>
        <w:tc>
          <w:tcPr>
            <w:tcW w:w="1267" w:type="dxa"/>
            <w:tcBorders>
              <w:bottom w:val="single" w:sz="4" w:space="0" w:color="auto"/>
            </w:tcBorders>
          </w:tcPr>
          <w:p w14:paraId="2295270B" w14:textId="6CCC5E5F" w:rsidR="007C2FD4" w:rsidRPr="00B76B67" w:rsidRDefault="007C2FD4" w:rsidP="00E1529A">
            <w:pPr>
              <w:cnfStyle w:val="000000000000" w:firstRow="0" w:lastRow="0" w:firstColumn="0" w:lastColumn="0" w:oddVBand="0" w:evenVBand="0" w:oddHBand="0" w:evenHBand="0" w:firstRowFirstColumn="0" w:firstRowLastColumn="0" w:lastRowFirstColumn="0" w:lastRowLastColumn="0"/>
              <w:rPr>
                <w:b/>
                <w:bCs/>
                <w:sz w:val="18"/>
                <w:szCs w:val="18"/>
              </w:rPr>
            </w:pPr>
            <w:r>
              <w:rPr>
                <w:b/>
                <w:sz w:val="18"/>
                <w:szCs w:val="18"/>
              </w:rPr>
              <w:t>3798</w:t>
            </w:r>
          </w:p>
        </w:tc>
        <w:tc>
          <w:tcPr>
            <w:tcW w:w="1256" w:type="dxa"/>
            <w:tcBorders>
              <w:bottom w:val="single" w:sz="4" w:space="0" w:color="auto"/>
            </w:tcBorders>
          </w:tcPr>
          <w:p w14:paraId="4F07A67D" w14:textId="7415D6A2" w:rsidR="007C2FD4" w:rsidRPr="00B76B67" w:rsidRDefault="007C2FD4" w:rsidP="00E1529A">
            <w:pPr>
              <w:cnfStyle w:val="000000000000" w:firstRow="0" w:lastRow="0" w:firstColumn="0" w:lastColumn="0" w:oddVBand="0" w:evenVBand="0" w:oddHBand="0" w:evenHBand="0" w:firstRowFirstColumn="0" w:firstRowLastColumn="0" w:lastRowFirstColumn="0" w:lastRowLastColumn="0"/>
              <w:rPr>
                <w:b/>
                <w:bCs/>
                <w:sz w:val="18"/>
                <w:szCs w:val="18"/>
              </w:rPr>
            </w:pPr>
            <w:r>
              <w:rPr>
                <w:b/>
                <w:sz w:val="18"/>
                <w:szCs w:val="18"/>
              </w:rPr>
              <w:t>1187</w:t>
            </w:r>
          </w:p>
        </w:tc>
        <w:tc>
          <w:tcPr>
            <w:tcW w:w="816" w:type="dxa"/>
            <w:gridSpan w:val="2"/>
            <w:tcBorders>
              <w:bottom w:val="single" w:sz="4" w:space="0" w:color="auto"/>
            </w:tcBorders>
          </w:tcPr>
          <w:p w14:paraId="738AECE9" w14:textId="67D1A176" w:rsidR="007C2FD4" w:rsidRPr="00B76B67" w:rsidRDefault="007C2FD4" w:rsidP="00E1529A">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63</w:t>
            </w:r>
            <w:r w:rsidR="00001194">
              <w:rPr>
                <w:b/>
                <w:sz w:val="18"/>
                <w:szCs w:val="18"/>
              </w:rPr>
              <w:t>14</w:t>
            </w:r>
          </w:p>
        </w:tc>
      </w:tr>
      <w:tr w:rsidR="007C2FD4" w:rsidRPr="00983944" w14:paraId="57E140C6" w14:textId="77777777" w:rsidTr="005E3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76FBBE8" w14:textId="70CE0888" w:rsidR="007C2FD4" w:rsidRDefault="0038345B" w:rsidP="00BC7ECC">
            <w:pPr>
              <w:rPr>
                <w:sz w:val="18"/>
                <w:szCs w:val="18"/>
              </w:rPr>
            </w:pPr>
            <w:r>
              <w:rPr>
                <w:sz w:val="18"/>
                <w:szCs w:val="18"/>
              </w:rPr>
              <w:t>Names</w:t>
            </w:r>
          </w:p>
        </w:tc>
        <w:tc>
          <w:tcPr>
            <w:tcW w:w="1167" w:type="dxa"/>
          </w:tcPr>
          <w:p w14:paraId="10C8E419" w14:textId="484CDAB9" w:rsidR="007C2FD4" w:rsidRPr="00B76B67" w:rsidRDefault="007C2FD4" w:rsidP="00BC7ECC">
            <w:pPr>
              <w:cnfStyle w:val="000000100000" w:firstRow="0" w:lastRow="0" w:firstColumn="0" w:lastColumn="0" w:oddVBand="0" w:evenVBand="0" w:oddHBand="1" w:evenHBand="0" w:firstRowFirstColumn="0" w:firstRowLastColumn="0" w:lastRowFirstColumn="0" w:lastRowLastColumn="0"/>
              <w:rPr>
                <w:b/>
                <w:bCs/>
                <w:sz w:val="18"/>
                <w:szCs w:val="18"/>
              </w:rPr>
            </w:pPr>
            <w:r>
              <w:rPr>
                <w:sz w:val="18"/>
                <w:szCs w:val="18"/>
              </w:rPr>
              <w:t>Macrofauna</w:t>
            </w:r>
          </w:p>
        </w:tc>
        <w:tc>
          <w:tcPr>
            <w:tcW w:w="1068" w:type="dxa"/>
            <w:gridSpan w:val="2"/>
          </w:tcPr>
          <w:p w14:paraId="05E342F7" w14:textId="6BA2B39F" w:rsidR="007C2FD4" w:rsidRPr="00BC7ECC" w:rsidRDefault="007C2FD4" w:rsidP="00BC7ECC">
            <w:pPr>
              <w:cnfStyle w:val="000000100000" w:firstRow="0" w:lastRow="0" w:firstColumn="0" w:lastColumn="0" w:oddVBand="0" w:evenVBand="0" w:oddHBand="1" w:evenHBand="0" w:firstRowFirstColumn="0" w:firstRowLastColumn="0" w:lastRowFirstColumn="0" w:lastRowLastColumn="0"/>
              <w:rPr>
                <w:sz w:val="18"/>
                <w:szCs w:val="18"/>
              </w:rPr>
            </w:pPr>
            <w:r w:rsidRPr="00BC7ECC">
              <w:rPr>
                <w:sz w:val="18"/>
                <w:szCs w:val="18"/>
              </w:rPr>
              <w:t>13</w:t>
            </w:r>
          </w:p>
        </w:tc>
        <w:tc>
          <w:tcPr>
            <w:tcW w:w="1256" w:type="dxa"/>
          </w:tcPr>
          <w:p w14:paraId="7A8CB3D3" w14:textId="18017E93" w:rsidR="007C2FD4" w:rsidRPr="00BC7ECC" w:rsidRDefault="007C2FD4" w:rsidP="00BC7ECC">
            <w:pPr>
              <w:cnfStyle w:val="000000100000" w:firstRow="0" w:lastRow="0" w:firstColumn="0" w:lastColumn="0" w:oddVBand="0" w:evenVBand="0" w:oddHBand="1" w:evenHBand="0" w:firstRowFirstColumn="0" w:firstRowLastColumn="0" w:lastRowFirstColumn="0" w:lastRowLastColumn="0"/>
              <w:rPr>
                <w:sz w:val="18"/>
                <w:szCs w:val="18"/>
              </w:rPr>
            </w:pPr>
            <w:r w:rsidRPr="00BC7ECC">
              <w:rPr>
                <w:sz w:val="18"/>
                <w:szCs w:val="18"/>
              </w:rPr>
              <w:t>351</w:t>
            </w:r>
          </w:p>
        </w:tc>
        <w:tc>
          <w:tcPr>
            <w:tcW w:w="1267" w:type="dxa"/>
          </w:tcPr>
          <w:p w14:paraId="02DBAB67" w14:textId="13356DF1" w:rsidR="007C2FD4" w:rsidRPr="00BC7ECC" w:rsidRDefault="007C2FD4" w:rsidP="00BC7ECC">
            <w:pPr>
              <w:cnfStyle w:val="000000100000" w:firstRow="0" w:lastRow="0" w:firstColumn="0" w:lastColumn="0" w:oddVBand="0" w:evenVBand="0" w:oddHBand="1" w:evenHBand="0" w:firstRowFirstColumn="0" w:firstRowLastColumn="0" w:lastRowFirstColumn="0" w:lastRowLastColumn="0"/>
              <w:rPr>
                <w:sz w:val="18"/>
                <w:szCs w:val="18"/>
              </w:rPr>
            </w:pPr>
            <w:r w:rsidRPr="00BC7ECC">
              <w:rPr>
                <w:sz w:val="18"/>
                <w:szCs w:val="18"/>
              </w:rPr>
              <w:t>544</w:t>
            </w:r>
          </w:p>
        </w:tc>
        <w:tc>
          <w:tcPr>
            <w:tcW w:w="1256" w:type="dxa"/>
          </w:tcPr>
          <w:p w14:paraId="404B4ABC" w14:textId="12C890E7" w:rsidR="007C2FD4" w:rsidRPr="00BC7ECC" w:rsidRDefault="007C2FD4" w:rsidP="00BC7ECC">
            <w:pPr>
              <w:cnfStyle w:val="000000100000" w:firstRow="0" w:lastRow="0" w:firstColumn="0" w:lastColumn="0" w:oddVBand="0" w:evenVBand="0" w:oddHBand="1" w:evenHBand="0" w:firstRowFirstColumn="0" w:firstRowLastColumn="0" w:lastRowFirstColumn="0" w:lastRowLastColumn="0"/>
              <w:rPr>
                <w:sz w:val="18"/>
                <w:szCs w:val="18"/>
              </w:rPr>
            </w:pPr>
            <w:r w:rsidRPr="00BC7ECC">
              <w:rPr>
                <w:sz w:val="18"/>
                <w:szCs w:val="18"/>
              </w:rPr>
              <w:t>49</w:t>
            </w:r>
          </w:p>
        </w:tc>
        <w:tc>
          <w:tcPr>
            <w:tcW w:w="816" w:type="dxa"/>
            <w:gridSpan w:val="2"/>
          </w:tcPr>
          <w:p w14:paraId="237EF09B" w14:textId="42385B95" w:rsidR="007C2FD4" w:rsidRPr="00BC7ECC" w:rsidRDefault="007C2FD4" w:rsidP="00BC7ECC">
            <w:pPr>
              <w:cnfStyle w:val="000000100000" w:firstRow="0" w:lastRow="0" w:firstColumn="0" w:lastColumn="0" w:oddVBand="0" w:evenVBand="0" w:oddHBand="1" w:evenHBand="0" w:firstRowFirstColumn="0" w:firstRowLastColumn="0" w:lastRowFirstColumn="0" w:lastRowLastColumn="0"/>
              <w:rPr>
                <w:b/>
                <w:sz w:val="18"/>
                <w:szCs w:val="18"/>
              </w:rPr>
            </w:pPr>
            <w:r w:rsidRPr="00BC7ECC">
              <w:rPr>
                <w:b/>
                <w:sz w:val="18"/>
                <w:szCs w:val="18"/>
              </w:rPr>
              <w:t>957</w:t>
            </w:r>
          </w:p>
        </w:tc>
      </w:tr>
      <w:tr w:rsidR="007C2FD4" w:rsidRPr="00983944" w14:paraId="0AB3F8DC" w14:textId="77777777" w:rsidTr="005E3498">
        <w:tc>
          <w:tcPr>
            <w:cnfStyle w:val="001000000000" w:firstRow="0" w:lastRow="0" w:firstColumn="1" w:lastColumn="0" w:oddVBand="0" w:evenVBand="0" w:oddHBand="0" w:evenHBand="0" w:firstRowFirstColumn="0" w:firstRowLastColumn="0" w:lastRowFirstColumn="0" w:lastRowLastColumn="0"/>
            <w:tcW w:w="1843" w:type="dxa"/>
          </w:tcPr>
          <w:p w14:paraId="2375A8A3" w14:textId="77777777" w:rsidR="007C2FD4" w:rsidRDefault="007C2FD4" w:rsidP="00BC7ECC">
            <w:pPr>
              <w:rPr>
                <w:sz w:val="18"/>
                <w:szCs w:val="18"/>
              </w:rPr>
            </w:pPr>
          </w:p>
        </w:tc>
        <w:tc>
          <w:tcPr>
            <w:tcW w:w="1167" w:type="dxa"/>
          </w:tcPr>
          <w:p w14:paraId="777EDD4B" w14:textId="24887ED0" w:rsidR="007C2FD4" w:rsidRPr="00B76B67" w:rsidRDefault="007C2FD4" w:rsidP="00BC7ECC">
            <w:pPr>
              <w:cnfStyle w:val="000000000000" w:firstRow="0" w:lastRow="0" w:firstColumn="0" w:lastColumn="0" w:oddVBand="0" w:evenVBand="0" w:oddHBand="0" w:evenHBand="0" w:firstRowFirstColumn="0" w:firstRowLastColumn="0" w:lastRowFirstColumn="0" w:lastRowLastColumn="0"/>
              <w:rPr>
                <w:b/>
                <w:bCs/>
                <w:sz w:val="18"/>
                <w:szCs w:val="18"/>
              </w:rPr>
            </w:pPr>
            <w:r>
              <w:rPr>
                <w:sz w:val="18"/>
                <w:szCs w:val="18"/>
              </w:rPr>
              <w:t>Megafauna</w:t>
            </w:r>
          </w:p>
        </w:tc>
        <w:tc>
          <w:tcPr>
            <w:tcW w:w="1068" w:type="dxa"/>
            <w:gridSpan w:val="2"/>
          </w:tcPr>
          <w:p w14:paraId="58FC7FA1" w14:textId="77777777" w:rsidR="007C2FD4" w:rsidRPr="00BC7ECC" w:rsidRDefault="007C2FD4" w:rsidP="00BC7ECC">
            <w:pPr>
              <w:cnfStyle w:val="000000000000" w:firstRow="0" w:lastRow="0" w:firstColumn="0" w:lastColumn="0" w:oddVBand="0" w:evenVBand="0" w:oddHBand="0" w:evenHBand="0" w:firstRowFirstColumn="0" w:firstRowLastColumn="0" w:lastRowFirstColumn="0" w:lastRowLastColumn="0"/>
              <w:rPr>
                <w:sz w:val="18"/>
                <w:szCs w:val="18"/>
              </w:rPr>
            </w:pPr>
          </w:p>
        </w:tc>
        <w:tc>
          <w:tcPr>
            <w:tcW w:w="1256" w:type="dxa"/>
          </w:tcPr>
          <w:p w14:paraId="69B92737" w14:textId="2B108A8E" w:rsidR="007C2FD4" w:rsidRPr="00BC7ECC" w:rsidRDefault="007C2FD4" w:rsidP="00BC7ECC">
            <w:pPr>
              <w:cnfStyle w:val="000000000000" w:firstRow="0" w:lastRow="0" w:firstColumn="0" w:lastColumn="0" w:oddVBand="0" w:evenVBand="0" w:oddHBand="0" w:evenHBand="0" w:firstRowFirstColumn="0" w:firstRowLastColumn="0" w:lastRowFirstColumn="0" w:lastRowLastColumn="0"/>
              <w:rPr>
                <w:sz w:val="18"/>
                <w:szCs w:val="18"/>
              </w:rPr>
            </w:pPr>
            <w:r w:rsidRPr="00BC7ECC">
              <w:rPr>
                <w:sz w:val="18"/>
                <w:szCs w:val="18"/>
              </w:rPr>
              <w:t>109</w:t>
            </w:r>
          </w:p>
        </w:tc>
        <w:tc>
          <w:tcPr>
            <w:tcW w:w="1267" w:type="dxa"/>
          </w:tcPr>
          <w:p w14:paraId="7F22601D" w14:textId="029DE5E7" w:rsidR="007C2FD4" w:rsidRPr="00BC7ECC" w:rsidRDefault="007C2FD4" w:rsidP="00BC7ECC">
            <w:pPr>
              <w:cnfStyle w:val="000000000000" w:firstRow="0" w:lastRow="0" w:firstColumn="0" w:lastColumn="0" w:oddVBand="0" w:evenVBand="0" w:oddHBand="0" w:evenHBand="0" w:firstRowFirstColumn="0" w:firstRowLastColumn="0" w:lastRowFirstColumn="0" w:lastRowLastColumn="0"/>
              <w:rPr>
                <w:sz w:val="18"/>
                <w:szCs w:val="18"/>
              </w:rPr>
            </w:pPr>
            <w:r w:rsidRPr="00BC7ECC">
              <w:rPr>
                <w:sz w:val="18"/>
                <w:szCs w:val="18"/>
              </w:rPr>
              <w:t>166</w:t>
            </w:r>
          </w:p>
        </w:tc>
        <w:tc>
          <w:tcPr>
            <w:tcW w:w="1256" w:type="dxa"/>
          </w:tcPr>
          <w:p w14:paraId="64CE3164" w14:textId="675AA9EB" w:rsidR="007C2FD4" w:rsidRPr="00BC7ECC" w:rsidRDefault="007C2FD4" w:rsidP="00BC7ECC">
            <w:pPr>
              <w:cnfStyle w:val="000000000000" w:firstRow="0" w:lastRow="0" w:firstColumn="0" w:lastColumn="0" w:oddVBand="0" w:evenVBand="0" w:oddHBand="0" w:evenHBand="0" w:firstRowFirstColumn="0" w:firstRowLastColumn="0" w:lastRowFirstColumn="0" w:lastRowLastColumn="0"/>
              <w:rPr>
                <w:sz w:val="18"/>
                <w:szCs w:val="18"/>
              </w:rPr>
            </w:pPr>
            <w:r w:rsidRPr="00BC7ECC">
              <w:rPr>
                <w:sz w:val="18"/>
                <w:szCs w:val="18"/>
              </w:rPr>
              <w:t>396</w:t>
            </w:r>
          </w:p>
        </w:tc>
        <w:tc>
          <w:tcPr>
            <w:tcW w:w="816" w:type="dxa"/>
            <w:gridSpan w:val="2"/>
          </w:tcPr>
          <w:p w14:paraId="5549C914" w14:textId="4A8EC115" w:rsidR="007C2FD4" w:rsidRPr="00BC7ECC" w:rsidRDefault="007C2FD4" w:rsidP="00BC7ECC">
            <w:pPr>
              <w:cnfStyle w:val="000000000000" w:firstRow="0" w:lastRow="0" w:firstColumn="0" w:lastColumn="0" w:oddVBand="0" w:evenVBand="0" w:oddHBand="0" w:evenHBand="0" w:firstRowFirstColumn="0" w:firstRowLastColumn="0" w:lastRowFirstColumn="0" w:lastRowLastColumn="0"/>
              <w:rPr>
                <w:b/>
                <w:sz w:val="18"/>
                <w:szCs w:val="18"/>
              </w:rPr>
            </w:pPr>
            <w:r w:rsidRPr="00BC7ECC">
              <w:rPr>
                <w:b/>
                <w:sz w:val="18"/>
                <w:szCs w:val="18"/>
              </w:rPr>
              <w:t>671</w:t>
            </w:r>
          </w:p>
        </w:tc>
      </w:tr>
      <w:tr w:rsidR="007C2FD4" w:rsidRPr="00983944" w14:paraId="4997E02B" w14:textId="77777777" w:rsidTr="005E3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9B55E7B" w14:textId="77777777" w:rsidR="007C2FD4" w:rsidRDefault="007C2FD4" w:rsidP="00BC7ECC">
            <w:pPr>
              <w:rPr>
                <w:sz w:val="18"/>
                <w:szCs w:val="18"/>
              </w:rPr>
            </w:pPr>
          </w:p>
        </w:tc>
        <w:tc>
          <w:tcPr>
            <w:tcW w:w="1167" w:type="dxa"/>
          </w:tcPr>
          <w:p w14:paraId="355EB550" w14:textId="73D33C18" w:rsidR="007C2FD4" w:rsidRPr="00B76B67" w:rsidRDefault="007C2FD4" w:rsidP="00BC7ECC">
            <w:pPr>
              <w:cnfStyle w:val="000000100000" w:firstRow="0" w:lastRow="0" w:firstColumn="0" w:lastColumn="0" w:oddVBand="0" w:evenVBand="0" w:oddHBand="1" w:evenHBand="0" w:firstRowFirstColumn="0" w:firstRowLastColumn="0" w:lastRowFirstColumn="0" w:lastRowLastColumn="0"/>
              <w:rPr>
                <w:b/>
                <w:bCs/>
                <w:sz w:val="18"/>
                <w:szCs w:val="18"/>
              </w:rPr>
            </w:pPr>
            <w:r>
              <w:rPr>
                <w:sz w:val="18"/>
                <w:szCs w:val="18"/>
              </w:rPr>
              <w:t>Meiofauna</w:t>
            </w:r>
          </w:p>
        </w:tc>
        <w:tc>
          <w:tcPr>
            <w:tcW w:w="1068" w:type="dxa"/>
            <w:gridSpan w:val="2"/>
          </w:tcPr>
          <w:p w14:paraId="0D5E8A0B" w14:textId="3C63C463" w:rsidR="007C2FD4" w:rsidRPr="00BC7ECC" w:rsidRDefault="007C2FD4" w:rsidP="00BC7ECC">
            <w:pPr>
              <w:cnfStyle w:val="000000100000" w:firstRow="0" w:lastRow="0" w:firstColumn="0" w:lastColumn="0" w:oddVBand="0" w:evenVBand="0" w:oddHBand="1" w:evenHBand="0" w:firstRowFirstColumn="0" w:firstRowLastColumn="0" w:lastRowFirstColumn="0" w:lastRowLastColumn="0"/>
              <w:rPr>
                <w:sz w:val="18"/>
                <w:szCs w:val="18"/>
              </w:rPr>
            </w:pPr>
            <w:r w:rsidRPr="00BC7ECC">
              <w:rPr>
                <w:sz w:val="18"/>
                <w:szCs w:val="18"/>
              </w:rPr>
              <w:t>47</w:t>
            </w:r>
          </w:p>
        </w:tc>
        <w:tc>
          <w:tcPr>
            <w:tcW w:w="1256" w:type="dxa"/>
          </w:tcPr>
          <w:p w14:paraId="7EE28283" w14:textId="702C0734" w:rsidR="007C2FD4" w:rsidRPr="00BC7ECC" w:rsidRDefault="007C2FD4" w:rsidP="00BC7ECC">
            <w:pPr>
              <w:cnfStyle w:val="000000100000" w:firstRow="0" w:lastRow="0" w:firstColumn="0" w:lastColumn="0" w:oddVBand="0" w:evenVBand="0" w:oddHBand="1" w:evenHBand="0" w:firstRowFirstColumn="0" w:firstRowLastColumn="0" w:lastRowFirstColumn="0" w:lastRowLastColumn="0"/>
              <w:rPr>
                <w:sz w:val="18"/>
                <w:szCs w:val="18"/>
              </w:rPr>
            </w:pPr>
            <w:r w:rsidRPr="00BC7ECC">
              <w:rPr>
                <w:sz w:val="18"/>
                <w:szCs w:val="18"/>
              </w:rPr>
              <w:t>5</w:t>
            </w:r>
            <w:r w:rsidR="00F24594">
              <w:rPr>
                <w:sz w:val="18"/>
                <w:szCs w:val="18"/>
              </w:rPr>
              <w:t>5</w:t>
            </w:r>
          </w:p>
        </w:tc>
        <w:tc>
          <w:tcPr>
            <w:tcW w:w="1267" w:type="dxa"/>
          </w:tcPr>
          <w:p w14:paraId="52B5D679" w14:textId="7DBDF624" w:rsidR="007C2FD4" w:rsidRPr="00BC7ECC" w:rsidRDefault="007C2FD4" w:rsidP="00BC7ECC">
            <w:pPr>
              <w:cnfStyle w:val="000000100000" w:firstRow="0" w:lastRow="0" w:firstColumn="0" w:lastColumn="0" w:oddVBand="0" w:evenVBand="0" w:oddHBand="1" w:evenHBand="0" w:firstRowFirstColumn="0" w:firstRowLastColumn="0" w:lastRowFirstColumn="0" w:lastRowLastColumn="0"/>
              <w:rPr>
                <w:sz w:val="18"/>
                <w:szCs w:val="18"/>
              </w:rPr>
            </w:pPr>
            <w:r w:rsidRPr="00BC7ECC">
              <w:rPr>
                <w:sz w:val="18"/>
                <w:szCs w:val="18"/>
              </w:rPr>
              <w:t>542</w:t>
            </w:r>
          </w:p>
        </w:tc>
        <w:tc>
          <w:tcPr>
            <w:tcW w:w="1256" w:type="dxa"/>
          </w:tcPr>
          <w:p w14:paraId="24F1B59A" w14:textId="7B98C2AD" w:rsidR="007C2FD4" w:rsidRPr="00BC7ECC" w:rsidRDefault="007C2FD4" w:rsidP="00BC7ECC">
            <w:pPr>
              <w:cnfStyle w:val="000000100000" w:firstRow="0" w:lastRow="0" w:firstColumn="0" w:lastColumn="0" w:oddVBand="0" w:evenVBand="0" w:oddHBand="1" w:evenHBand="0" w:firstRowFirstColumn="0" w:firstRowLastColumn="0" w:lastRowFirstColumn="0" w:lastRowLastColumn="0"/>
              <w:rPr>
                <w:sz w:val="18"/>
                <w:szCs w:val="18"/>
              </w:rPr>
            </w:pPr>
          </w:p>
        </w:tc>
        <w:tc>
          <w:tcPr>
            <w:tcW w:w="816" w:type="dxa"/>
            <w:gridSpan w:val="2"/>
          </w:tcPr>
          <w:p w14:paraId="67D0A005" w14:textId="641D3FD6" w:rsidR="007C2FD4" w:rsidRPr="00BC7ECC" w:rsidRDefault="007C2FD4" w:rsidP="00BC7ECC">
            <w:pPr>
              <w:cnfStyle w:val="000000100000" w:firstRow="0" w:lastRow="0" w:firstColumn="0" w:lastColumn="0" w:oddVBand="0" w:evenVBand="0" w:oddHBand="1" w:evenHBand="0" w:firstRowFirstColumn="0" w:firstRowLastColumn="0" w:lastRowFirstColumn="0" w:lastRowLastColumn="0"/>
              <w:rPr>
                <w:b/>
                <w:sz w:val="18"/>
                <w:szCs w:val="18"/>
              </w:rPr>
            </w:pPr>
            <w:r w:rsidRPr="00BC7ECC">
              <w:rPr>
                <w:b/>
                <w:sz w:val="18"/>
                <w:szCs w:val="18"/>
              </w:rPr>
              <w:t>64</w:t>
            </w:r>
            <w:r w:rsidR="00F24594">
              <w:rPr>
                <w:b/>
                <w:sz w:val="18"/>
                <w:szCs w:val="18"/>
              </w:rPr>
              <w:t>4</w:t>
            </w:r>
          </w:p>
        </w:tc>
      </w:tr>
      <w:tr w:rsidR="007C2FD4" w:rsidRPr="008B31D9" w14:paraId="272672AA" w14:textId="77777777" w:rsidTr="005E3498">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tcPr>
          <w:p w14:paraId="3D325372" w14:textId="77777777" w:rsidR="007C2FD4" w:rsidRPr="002974F8" w:rsidRDefault="007C2FD4" w:rsidP="00BC7ECC">
            <w:pPr>
              <w:rPr>
                <w:sz w:val="18"/>
                <w:szCs w:val="18"/>
              </w:rPr>
            </w:pPr>
          </w:p>
        </w:tc>
        <w:tc>
          <w:tcPr>
            <w:tcW w:w="1167" w:type="dxa"/>
            <w:tcBorders>
              <w:bottom w:val="single" w:sz="4" w:space="0" w:color="auto"/>
            </w:tcBorders>
          </w:tcPr>
          <w:p w14:paraId="627FB13A" w14:textId="0DF64E9B" w:rsidR="007C2FD4" w:rsidRPr="0038345B" w:rsidRDefault="007C2FD4" w:rsidP="00BC7ECC">
            <w:pPr>
              <w:cnfStyle w:val="000000000000" w:firstRow="0" w:lastRow="0" w:firstColumn="0" w:lastColumn="0" w:oddVBand="0" w:evenVBand="0" w:oddHBand="0" w:evenHBand="0" w:firstRowFirstColumn="0" w:firstRowLastColumn="0" w:lastRowFirstColumn="0" w:lastRowLastColumn="0"/>
              <w:rPr>
                <w:b/>
                <w:sz w:val="18"/>
                <w:szCs w:val="18"/>
              </w:rPr>
            </w:pPr>
            <w:r w:rsidRPr="0038345B">
              <w:rPr>
                <w:b/>
                <w:sz w:val="18"/>
                <w:szCs w:val="18"/>
              </w:rPr>
              <w:t>TOTAL</w:t>
            </w:r>
          </w:p>
        </w:tc>
        <w:tc>
          <w:tcPr>
            <w:tcW w:w="1068" w:type="dxa"/>
            <w:gridSpan w:val="2"/>
            <w:tcBorders>
              <w:bottom w:val="single" w:sz="4" w:space="0" w:color="auto"/>
            </w:tcBorders>
          </w:tcPr>
          <w:p w14:paraId="57BEF594" w14:textId="0829B3A0" w:rsidR="007C2FD4" w:rsidRPr="00BC7ECC" w:rsidRDefault="007C2FD4" w:rsidP="00BC7ECC">
            <w:pPr>
              <w:cnfStyle w:val="000000000000" w:firstRow="0" w:lastRow="0" w:firstColumn="0" w:lastColumn="0" w:oddVBand="0" w:evenVBand="0" w:oddHBand="0" w:evenHBand="0" w:firstRowFirstColumn="0" w:firstRowLastColumn="0" w:lastRowFirstColumn="0" w:lastRowLastColumn="0"/>
              <w:rPr>
                <w:b/>
                <w:sz w:val="18"/>
                <w:szCs w:val="18"/>
              </w:rPr>
            </w:pPr>
            <w:r w:rsidRPr="00BC7ECC">
              <w:rPr>
                <w:b/>
                <w:sz w:val="18"/>
                <w:szCs w:val="18"/>
              </w:rPr>
              <w:t>60</w:t>
            </w:r>
          </w:p>
        </w:tc>
        <w:tc>
          <w:tcPr>
            <w:tcW w:w="1256" w:type="dxa"/>
            <w:tcBorders>
              <w:bottom w:val="single" w:sz="4" w:space="0" w:color="auto"/>
            </w:tcBorders>
          </w:tcPr>
          <w:p w14:paraId="53E0241A" w14:textId="5126EEF3" w:rsidR="007C2FD4" w:rsidRPr="00BC7ECC" w:rsidRDefault="007C2FD4" w:rsidP="00BC7ECC">
            <w:pPr>
              <w:cnfStyle w:val="000000000000" w:firstRow="0" w:lastRow="0" w:firstColumn="0" w:lastColumn="0" w:oddVBand="0" w:evenVBand="0" w:oddHBand="0" w:evenHBand="0" w:firstRowFirstColumn="0" w:firstRowLastColumn="0" w:lastRowFirstColumn="0" w:lastRowLastColumn="0"/>
              <w:rPr>
                <w:b/>
                <w:bCs/>
                <w:sz w:val="18"/>
                <w:szCs w:val="18"/>
              </w:rPr>
            </w:pPr>
            <w:r w:rsidRPr="00BC7ECC">
              <w:rPr>
                <w:b/>
                <w:sz w:val="18"/>
                <w:szCs w:val="18"/>
              </w:rPr>
              <w:t>51</w:t>
            </w:r>
            <w:r w:rsidR="00F24594">
              <w:rPr>
                <w:b/>
                <w:sz w:val="18"/>
                <w:szCs w:val="18"/>
              </w:rPr>
              <w:t>5</w:t>
            </w:r>
          </w:p>
        </w:tc>
        <w:tc>
          <w:tcPr>
            <w:tcW w:w="1267" w:type="dxa"/>
            <w:tcBorders>
              <w:bottom w:val="single" w:sz="4" w:space="0" w:color="auto"/>
            </w:tcBorders>
          </w:tcPr>
          <w:p w14:paraId="58D5E484" w14:textId="624E9DBF" w:rsidR="007C2FD4" w:rsidRPr="00BC7ECC" w:rsidRDefault="007C2FD4" w:rsidP="00BC7ECC">
            <w:pPr>
              <w:cnfStyle w:val="000000000000" w:firstRow="0" w:lastRow="0" w:firstColumn="0" w:lastColumn="0" w:oddVBand="0" w:evenVBand="0" w:oddHBand="0" w:evenHBand="0" w:firstRowFirstColumn="0" w:firstRowLastColumn="0" w:lastRowFirstColumn="0" w:lastRowLastColumn="0"/>
              <w:rPr>
                <w:b/>
                <w:bCs/>
                <w:sz w:val="18"/>
                <w:szCs w:val="18"/>
              </w:rPr>
            </w:pPr>
            <w:r w:rsidRPr="00BC7ECC">
              <w:rPr>
                <w:b/>
                <w:sz w:val="18"/>
                <w:szCs w:val="18"/>
              </w:rPr>
              <w:t>1252</w:t>
            </w:r>
          </w:p>
        </w:tc>
        <w:tc>
          <w:tcPr>
            <w:tcW w:w="1256" w:type="dxa"/>
            <w:tcBorders>
              <w:bottom w:val="single" w:sz="4" w:space="0" w:color="auto"/>
            </w:tcBorders>
          </w:tcPr>
          <w:p w14:paraId="20AC8B73" w14:textId="030B7FB4" w:rsidR="007C2FD4" w:rsidRPr="00BC7ECC" w:rsidRDefault="007C2FD4" w:rsidP="00BC7ECC">
            <w:pPr>
              <w:cnfStyle w:val="000000000000" w:firstRow="0" w:lastRow="0" w:firstColumn="0" w:lastColumn="0" w:oddVBand="0" w:evenVBand="0" w:oddHBand="0" w:evenHBand="0" w:firstRowFirstColumn="0" w:firstRowLastColumn="0" w:lastRowFirstColumn="0" w:lastRowLastColumn="0"/>
              <w:rPr>
                <w:b/>
                <w:bCs/>
                <w:sz w:val="18"/>
                <w:szCs w:val="18"/>
              </w:rPr>
            </w:pPr>
            <w:r w:rsidRPr="00BC7ECC">
              <w:rPr>
                <w:b/>
                <w:sz w:val="18"/>
                <w:szCs w:val="18"/>
              </w:rPr>
              <w:t>445</w:t>
            </w:r>
          </w:p>
        </w:tc>
        <w:tc>
          <w:tcPr>
            <w:tcW w:w="816" w:type="dxa"/>
            <w:gridSpan w:val="2"/>
            <w:tcBorders>
              <w:bottom w:val="single" w:sz="4" w:space="0" w:color="auto"/>
            </w:tcBorders>
          </w:tcPr>
          <w:p w14:paraId="166E790C" w14:textId="5DA9C3EE" w:rsidR="007C2FD4" w:rsidRPr="00BC7ECC" w:rsidRDefault="007C2FD4" w:rsidP="00BC7ECC">
            <w:pPr>
              <w:cnfStyle w:val="000000000000" w:firstRow="0" w:lastRow="0" w:firstColumn="0" w:lastColumn="0" w:oddVBand="0" w:evenVBand="0" w:oddHBand="0" w:evenHBand="0" w:firstRowFirstColumn="0" w:firstRowLastColumn="0" w:lastRowFirstColumn="0" w:lastRowLastColumn="0"/>
              <w:rPr>
                <w:b/>
                <w:sz w:val="18"/>
                <w:szCs w:val="18"/>
              </w:rPr>
            </w:pPr>
            <w:r w:rsidRPr="00BC7ECC">
              <w:rPr>
                <w:b/>
                <w:sz w:val="18"/>
                <w:szCs w:val="18"/>
              </w:rPr>
              <w:t>22</w:t>
            </w:r>
            <w:r w:rsidR="00F24594">
              <w:rPr>
                <w:b/>
                <w:sz w:val="18"/>
                <w:szCs w:val="18"/>
              </w:rPr>
              <w:t>72</w:t>
            </w:r>
          </w:p>
        </w:tc>
      </w:tr>
      <w:tr w:rsidR="00E649C4" w:rsidRPr="00983944" w14:paraId="648F2640" w14:textId="77777777" w:rsidTr="005E3498">
        <w:trPr>
          <w:gridAfter w:val="1"/>
          <w:cnfStyle w:val="000000100000" w:firstRow="0" w:lastRow="0" w:firstColumn="0" w:lastColumn="0" w:oddVBand="0" w:evenVBand="0" w:oddHBand="1" w:evenHBand="0" w:firstRowFirstColumn="0" w:firstRowLastColumn="0" w:lastRowFirstColumn="0" w:lastRowLastColumn="0"/>
          <w:wAfter w:w="40" w:type="dxa"/>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tcBorders>
          </w:tcPr>
          <w:p w14:paraId="2BEC823D" w14:textId="761124EA" w:rsidR="00E649C4" w:rsidRPr="00185B49" w:rsidRDefault="00185B49" w:rsidP="00E649C4">
            <w:pPr>
              <w:rPr>
                <w:sz w:val="18"/>
                <w:szCs w:val="18"/>
              </w:rPr>
            </w:pPr>
            <w:r w:rsidRPr="00185B49">
              <w:rPr>
                <w:sz w:val="18"/>
                <w:szCs w:val="18"/>
              </w:rPr>
              <w:t>B</w:t>
            </w:r>
          </w:p>
        </w:tc>
        <w:tc>
          <w:tcPr>
            <w:tcW w:w="1277" w:type="dxa"/>
            <w:gridSpan w:val="2"/>
            <w:tcBorders>
              <w:top w:val="single" w:sz="4" w:space="0" w:color="auto"/>
            </w:tcBorders>
          </w:tcPr>
          <w:p w14:paraId="671AE630" w14:textId="12EEE69D"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p>
        </w:tc>
        <w:tc>
          <w:tcPr>
            <w:tcW w:w="958" w:type="dxa"/>
            <w:tcBorders>
              <w:top w:val="single" w:sz="4" w:space="0" w:color="auto"/>
            </w:tcBorders>
          </w:tcPr>
          <w:p w14:paraId="576C2DC1" w14:textId="793CDFA6"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p>
        </w:tc>
        <w:tc>
          <w:tcPr>
            <w:tcW w:w="1256" w:type="dxa"/>
            <w:tcBorders>
              <w:top w:val="single" w:sz="4" w:space="0" w:color="auto"/>
            </w:tcBorders>
          </w:tcPr>
          <w:p w14:paraId="6C242458" w14:textId="2650E638"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p>
        </w:tc>
        <w:tc>
          <w:tcPr>
            <w:tcW w:w="1267" w:type="dxa"/>
            <w:tcBorders>
              <w:top w:val="single" w:sz="4" w:space="0" w:color="auto"/>
            </w:tcBorders>
          </w:tcPr>
          <w:p w14:paraId="41933F00" w14:textId="55516169"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p>
        </w:tc>
        <w:tc>
          <w:tcPr>
            <w:tcW w:w="1256" w:type="dxa"/>
            <w:tcBorders>
              <w:top w:val="single" w:sz="4" w:space="0" w:color="auto"/>
            </w:tcBorders>
          </w:tcPr>
          <w:p w14:paraId="48E4C6BB" w14:textId="3E8F345B"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p>
        </w:tc>
        <w:tc>
          <w:tcPr>
            <w:tcW w:w="776" w:type="dxa"/>
            <w:tcBorders>
              <w:top w:val="single" w:sz="4" w:space="0" w:color="auto"/>
            </w:tcBorders>
          </w:tcPr>
          <w:p w14:paraId="0BA8C4B6" w14:textId="6C47CBD6"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p>
        </w:tc>
      </w:tr>
      <w:tr w:rsidR="00E649C4" w:rsidRPr="00983944" w14:paraId="68D998B3" w14:textId="77777777" w:rsidTr="005E3498">
        <w:trPr>
          <w:gridAfter w:val="1"/>
          <w:wAfter w:w="40" w:type="dxa"/>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47AD203F" w14:textId="69745FDA" w:rsidR="00E649C4" w:rsidRPr="005E3498" w:rsidRDefault="00E649C4" w:rsidP="00E649C4">
            <w:pPr>
              <w:rPr>
                <w:rFonts w:cs="Arial"/>
                <w:bCs w:val="0"/>
                <w:color w:val="000000"/>
                <w:sz w:val="18"/>
                <w:szCs w:val="18"/>
              </w:rPr>
            </w:pPr>
            <w:r w:rsidRPr="005E3498">
              <w:rPr>
                <w:rFonts w:cs="Arial"/>
                <w:color w:val="000000"/>
                <w:sz w:val="18"/>
                <w:szCs w:val="18"/>
              </w:rPr>
              <w:t>CCZ description</w:t>
            </w:r>
          </w:p>
        </w:tc>
        <w:tc>
          <w:tcPr>
            <w:tcW w:w="1277" w:type="dxa"/>
            <w:gridSpan w:val="2"/>
            <w:vAlign w:val="center"/>
          </w:tcPr>
          <w:p w14:paraId="62BB3E90" w14:textId="49F91A8A" w:rsidR="00E649C4" w:rsidRPr="00E649C4" w:rsidRDefault="00E649C4" w:rsidP="00E649C4">
            <w:pPr>
              <w:cnfStyle w:val="000000000000" w:firstRow="0" w:lastRow="0" w:firstColumn="0" w:lastColumn="0" w:oddVBand="0" w:evenVBand="0" w:oddHBand="0" w:evenHBand="0" w:firstRowFirstColumn="0" w:firstRowLastColumn="0" w:lastRowFirstColumn="0" w:lastRowLastColumn="0"/>
              <w:rPr>
                <w:bCs/>
                <w:sz w:val="18"/>
                <w:szCs w:val="18"/>
              </w:rPr>
            </w:pPr>
            <w:r w:rsidRPr="00E649C4">
              <w:rPr>
                <w:rFonts w:cs="Arial"/>
                <w:bCs/>
                <w:color w:val="000000"/>
                <w:sz w:val="18"/>
                <w:szCs w:val="18"/>
              </w:rPr>
              <w:t>Macrofauna</w:t>
            </w:r>
          </w:p>
        </w:tc>
        <w:tc>
          <w:tcPr>
            <w:tcW w:w="958" w:type="dxa"/>
            <w:vAlign w:val="center"/>
          </w:tcPr>
          <w:p w14:paraId="19A92BB3" w14:textId="415BA70A"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p>
        </w:tc>
        <w:tc>
          <w:tcPr>
            <w:tcW w:w="1256" w:type="dxa"/>
            <w:vAlign w:val="center"/>
          </w:tcPr>
          <w:p w14:paraId="09FE3DA2" w14:textId="6DB037A7"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74</w:t>
            </w:r>
          </w:p>
        </w:tc>
        <w:tc>
          <w:tcPr>
            <w:tcW w:w="1267" w:type="dxa"/>
            <w:vAlign w:val="center"/>
          </w:tcPr>
          <w:p w14:paraId="798F2DE4" w14:textId="5CDBA523"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76</w:t>
            </w:r>
          </w:p>
        </w:tc>
        <w:tc>
          <w:tcPr>
            <w:tcW w:w="1256" w:type="dxa"/>
            <w:vAlign w:val="center"/>
          </w:tcPr>
          <w:p w14:paraId="04E06CF5" w14:textId="7288B9A4"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p>
        </w:tc>
        <w:tc>
          <w:tcPr>
            <w:tcW w:w="776" w:type="dxa"/>
            <w:vAlign w:val="bottom"/>
          </w:tcPr>
          <w:p w14:paraId="30C0A07D" w14:textId="5D0CD690"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b/>
                <w:sz w:val="18"/>
                <w:szCs w:val="18"/>
              </w:rPr>
            </w:pPr>
            <w:r>
              <w:rPr>
                <w:rFonts w:cs="Arial"/>
                <w:b/>
                <w:bCs/>
                <w:color w:val="000000"/>
                <w:sz w:val="18"/>
                <w:szCs w:val="18"/>
              </w:rPr>
              <w:t>150</w:t>
            </w:r>
          </w:p>
        </w:tc>
      </w:tr>
      <w:tr w:rsidR="00E649C4" w:rsidRPr="00983944" w14:paraId="177A6C93" w14:textId="77777777" w:rsidTr="005E3498">
        <w:trPr>
          <w:gridAfter w:val="1"/>
          <w:cnfStyle w:val="000000100000" w:firstRow="0" w:lastRow="0" w:firstColumn="0" w:lastColumn="0" w:oddVBand="0" w:evenVBand="0" w:oddHBand="1" w:evenHBand="0" w:firstRowFirstColumn="0" w:firstRowLastColumn="0" w:lastRowFirstColumn="0" w:lastRowLastColumn="0"/>
          <w:wAfter w:w="40" w:type="dxa"/>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3AA31E09" w14:textId="77777777" w:rsidR="00E649C4" w:rsidRPr="005E3498" w:rsidRDefault="00E649C4" w:rsidP="00E649C4">
            <w:pPr>
              <w:rPr>
                <w:rFonts w:cs="Arial"/>
                <w:bCs w:val="0"/>
                <w:color w:val="000000"/>
                <w:sz w:val="18"/>
                <w:szCs w:val="18"/>
              </w:rPr>
            </w:pPr>
          </w:p>
        </w:tc>
        <w:tc>
          <w:tcPr>
            <w:tcW w:w="1277" w:type="dxa"/>
            <w:gridSpan w:val="2"/>
            <w:vAlign w:val="center"/>
          </w:tcPr>
          <w:p w14:paraId="7EC3FB31" w14:textId="5231CE1A" w:rsidR="00E649C4" w:rsidRPr="00E649C4" w:rsidRDefault="00E649C4" w:rsidP="00E649C4">
            <w:pPr>
              <w:cnfStyle w:val="000000100000" w:firstRow="0" w:lastRow="0" w:firstColumn="0" w:lastColumn="0" w:oddVBand="0" w:evenVBand="0" w:oddHBand="1" w:evenHBand="0" w:firstRowFirstColumn="0" w:firstRowLastColumn="0" w:lastRowFirstColumn="0" w:lastRowLastColumn="0"/>
              <w:rPr>
                <w:bCs/>
                <w:sz w:val="18"/>
                <w:szCs w:val="18"/>
              </w:rPr>
            </w:pPr>
            <w:r w:rsidRPr="00E649C4">
              <w:rPr>
                <w:rFonts w:cs="Arial"/>
                <w:bCs/>
                <w:color w:val="000000"/>
                <w:sz w:val="18"/>
                <w:szCs w:val="18"/>
              </w:rPr>
              <w:t>Megafauna</w:t>
            </w:r>
          </w:p>
        </w:tc>
        <w:tc>
          <w:tcPr>
            <w:tcW w:w="958" w:type="dxa"/>
            <w:vAlign w:val="center"/>
          </w:tcPr>
          <w:p w14:paraId="73346898" w14:textId="77777777"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p>
        </w:tc>
        <w:tc>
          <w:tcPr>
            <w:tcW w:w="1256" w:type="dxa"/>
            <w:vAlign w:val="center"/>
          </w:tcPr>
          <w:p w14:paraId="3C9D805C" w14:textId="14498582"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9</w:t>
            </w:r>
          </w:p>
        </w:tc>
        <w:tc>
          <w:tcPr>
            <w:tcW w:w="1267" w:type="dxa"/>
            <w:vAlign w:val="center"/>
          </w:tcPr>
          <w:p w14:paraId="01522E0E" w14:textId="2F12317C"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13</w:t>
            </w:r>
          </w:p>
        </w:tc>
        <w:tc>
          <w:tcPr>
            <w:tcW w:w="1256" w:type="dxa"/>
            <w:vAlign w:val="center"/>
          </w:tcPr>
          <w:p w14:paraId="48BD8063" w14:textId="0E1096EE"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w:t>
            </w:r>
          </w:p>
        </w:tc>
        <w:tc>
          <w:tcPr>
            <w:tcW w:w="776" w:type="dxa"/>
            <w:vAlign w:val="bottom"/>
          </w:tcPr>
          <w:p w14:paraId="28F343BD" w14:textId="5F5120F8"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b/>
                <w:sz w:val="18"/>
                <w:szCs w:val="18"/>
              </w:rPr>
            </w:pPr>
            <w:r>
              <w:rPr>
                <w:rFonts w:cs="Arial"/>
                <w:b/>
                <w:bCs/>
                <w:color w:val="000000"/>
                <w:sz w:val="18"/>
                <w:szCs w:val="18"/>
              </w:rPr>
              <w:t>23</w:t>
            </w:r>
          </w:p>
        </w:tc>
      </w:tr>
      <w:tr w:rsidR="00E649C4" w:rsidRPr="00983944" w14:paraId="2CCD19FE" w14:textId="77777777" w:rsidTr="005E3498">
        <w:trPr>
          <w:gridAfter w:val="1"/>
          <w:wAfter w:w="40" w:type="dxa"/>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6066827C" w14:textId="77777777" w:rsidR="00E649C4" w:rsidRPr="005E3498" w:rsidRDefault="00E649C4" w:rsidP="00E649C4">
            <w:pPr>
              <w:rPr>
                <w:rFonts w:cs="Arial"/>
                <w:bCs w:val="0"/>
                <w:color w:val="000000"/>
                <w:sz w:val="18"/>
                <w:szCs w:val="18"/>
              </w:rPr>
            </w:pPr>
          </w:p>
        </w:tc>
        <w:tc>
          <w:tcPr>
            <w:tcW w:w="1277" w:type="dxa"/>
            <w:gridSpan w:val="2"/>
            <w:vAlign w:val="center"/>
          </w:tcPr>
          <w:p w14:paraId="4EA3FEBF" w14:textId="6EB1CC6D" w:rsidR="00E649C4" w:rsidRPr="00E649C4" w:rsidRDefault="00E649C4" w:rsidP="00E649C4">
            <w:pPr>
              <w:cnfStyle w:val="000000000000" w:firstRow="0" w:lastRow="0" w:firstColumn="0" w:lastColumn="0" w:oddVBand="0" w:evenVBand="0" w:oddHBand="0" w:evenHBand="0" w:firstRowFirstColumn="0" w:firstRowLastColumn="0" w:lastRowFirstColumn="0" w:lastRowLastColumn="0"/>
              <w:rPr>
                <w:bCs/>
                <w:sz w:val="18"/>
                <w:szCs w:val="18"/>
              </w:rPr>
            </w:pPr>
            <w:r w:rsidRPr="00E649C4">
              <w:rPr>
                <w:rFonts w:cs="Arial"/>
                <w:bCs/>
                <w:color w:val="000000"/>
                <w:sz w:val="18"/>
                <w:szCs w:val="18"/>
              </w:rPr>
              <w:t>Meiofauna</w:t>
            </w:r>
          </w:p>
        </w:tc>
        <w:tc>
          <w:tcPr>
            <w:tcW w:w="958" w:type="dxa"/>
            <w:vAlign w:val="center"/>
          </w:tcPr>
          <w:p w14:paraId="7395EF0D" w14:textId="7DA175C0"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p>
        </w:tc>
        <w:tc>
          <w:tcPr>
            <w:tcW w:w="1256" w:type="dxa"/>
            <w:vAlign w:val="center"/>
          </w:tcPr>
          <w:p w14:paraId="5A00BB49" w14:textId="4CB9D77B"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3</w:t>
            </w:r>
          </w:p>
        </w:tc>
        <w:tc>
          <w:tcPr>
            <w:tcW w:w="1267" w:type="dxa"/>
            <w:vAlign w:val="center"/>
          </w:tcPr>
          <w:p w14:paraId="691DB935" w14:textId="63CCDA5C"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38</w:t>
            </w:r>
          </w:p>
        </w:tc>
        <w:tc>
          <w:tcPr>
            <w:tcW w:w="1256" w:type="dxa"/>
            <w:vAlign w:val="center"/>
          </w:tcPr>
          <w:p w14:paraId="3457105A" w14:textId="2882AFE2"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p>
        </w:tc>
        <w:tc>
          <w:tcPr>
            <w:tcW w:w="776" w:type="dxa"/>
            <w:vAlign w:val="bottom"/>
          </w:tcPr>
          <w:p w14:paraId="0B1B2E55" w14:textId="77632C23"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b/>
                <w:sz w:val="18"/>
                <w:szCs w:val="18"/>
              </w:rPr>
            </w:pPr>
            <w:r>
              <w:rPr>
                <w:rFonts w:cs="Arial"/>
                <w:b/>
                <w:bCs/>
                <w:color w:val="000000"/>
                <w:sz w:val="18"/>
                <w:szCs w:val="18"/>
              </w:rPr>
              <w:t>41</w:t>
            </w:r>
          </w:p>
        </w:tc>
      </w:tr>
      <w:tr w:rsidR="00E649C4" w:rsidRPr="00983944" w14:paraId="48760FE8" w14:textId="77777777" w:rsidTr="005E3498">
        <w:trPr>
          <w:gridAfter w:val="1"/>
          <w:cnfStyle w:val="000000100000" w:firstRow="0" w:lastRow="0" w:firstColumn="0" w:lastColumn="0" w:oddVBand="0" w:evenVBand="0" w:oddHBand="1" w:evenHBand="0" w:firstRowFirstColumn="0" w:firstRowLastColumn="0" w:lastRowFirstColumn="0" w:lastRowLastColumn="0"/>
          <w:wAfter w:w="40" w:type="dxa"/>
        </w:trPr>
        <w:tc>
          <w:tcPr>
            <w:cnfStyle w:val="001000000000" w:firstRow="0" w:lastRow="0" w:firstColumn="1" w:lastColumn="0" w:oddVBand="0" w:evenVBand="0" w:oddHBand="0" w:evenHBand="0" w:firstRowFirstColumn="0" w:firstRowLastColumn="0" w:lastRowFirstColumn="0" w:lastRowLastColumn="0"/>
            <w:tcW w:w="1843" w:type="dxa"/>
            <w:vAlign w:val="bottom"/>
          </w:tcPr>
          <w:p w14:paraId="7FB6B7DA" w14:textId="77777777" w:rsidR="00E649C4" w:rsidRPr="005E3498" w:rsidRDefault="00E649C4" w:rsidP="00E649C4">
            <w:pPr>
              <w:rPr>
                <w:bCs w:val="0"/>
                <w:sz w:val="18"/>
                <w:szCs w:val="18"/>
              </w:rPr>
            </w:pPr>
          </w:p>
        </w:tc>
        <w:tc>
          <w:tcPr>
            <w:tcW w:w="1277" w:type="dxa"/>
            <w:gridSpan w:val="2"/>
            <w:vAlign w:val="bottom"/>
          </w:tcPr>
          <w:p w14:paraId="536AF811" w14:textId="311F51CA" w:rsidR="00E649C4" w:rsidRPr="00E649C4" w:rsidRDefault="00E649C4" w:rsidP="00E649C4">
            <w:pPr>
              <w:cnfStyle w:val="000000100000" w:firstRow="0" w:lastRow="0" w:firstColumn="0" w:lastColumn="0" w:oddVBand="0" w:evenVBand="0" w:oddHBand="1" w:evenHBand="0" w:firstRowFirstColumn="0" w:firstRowLastColumn="0" w:lastRowFirstColumn="0" w:lastRowLastColumn="0"/>
              <w:rPr>
                <w:bCs/>
                <w:sz w:val="18"/>
                <w:szCs w:val="18"/>
              </w:rPr>
            </w:pPr>
          </w:p>
        </w:tc>
        <w:tc>
          <w:tcPr>
            <w:tcW w:w="958" w:type="dxa"/>
            <w:tcBorders>
              <w:bottom w:val="single" w:sz="4" w:space="0" w:color="auto"/>
            </w:tcBorders>
            <w:vAlign w:val="bottom"/>
          </w:tcPr>
          <w:p w14:paraId="3CF761EC" w14:textId="77777777"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p>
        </w:tc>
        <w:tc>
          <w:tcPr>
            <w:tcW w:w="1256" w:type="dxa"/>
            <w:tcBorders>
              <w:bottom w:val="single" w:sz="4" w:space="0" w:color="auto"/>
            </w:tcBorders>
            <w:vAlign w:val="bottom"/>
          </w:tcPr>
          <w:p w14:paraId="79746C1A" w14:textId="31744EE0"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p>
        </w:tc>
        <w:tc>
          <w:tcPr>
            <w:tcW w:w="1267" w:type="dxa"/>
            <w:tcBorders>
              <w:bottom w:val="single" w:sz="4" w:space="0" w:color="auto"/>
            </w:tcBorders>
            <w:vAlign w:val="bottom"/>
          </w:tcPr>
          <w:p w14:paraId="02642BB1" w14:textId="5602C569"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p>
        </w:tc>
        <w:tc>
          <w:tcPr>
            <w:tcW w:w="1256" w:type="dxa"/>
            <w:tcBorders>
              <w:bottom w:val="single" w:sz="4" w:space="0" w:color="auto"/>
            </w:tcBorders>
            <w:vAlign w:val="bottom"/>
          </w:tcPr>
          <w:p w14:paraId="57ECDDB8" w14:textId="77777777"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p>
        </w:tc>
        <w:tc>
          <w:tcPr>
            <w:tcW w:w="776" w:type="dxa"/>
            <w:tcBorders>
              <w:bottom w:val="single" w:sz="4" w:space="0" w:color="auto"/>
            </w:tcBorders>
            <w:vAlign w:val="bottom"/>
          </w:tcPr>
          <w:p w14:paraId="3502D36F" w14:textId="491987F2"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214</w:t>
            </w:r>
          </w:p>
        </w:tc>
      </w:tr>
      <w:tr w:rsidR="00E649C4" w:rsidRPr="00983944" w14:paraId="08599FCD" w14:textId="77777777" w:rsidTr="005E3498">
        <w:trPr>
          <w:gridAfter w:val="1"/>
          <w:wAfter w:w="40" w:type="dxa"/>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77BF9C20" w14:textId="308E2BDA" w:rsidR="00E649C4" w:rsidRPr="005E3498" w:rsidRDefault="00E649C4" w:rsidP="00E649C4">
            <w:pPr>
              <w:rPr>
                <w:rFonts w:cs="Arial"/>
                <w:bCs w:val="0"/>
                <w:color w:val="000000"/>
                <w:sz w:val="18"/>
                <w:szCs w:val="18"/>
              </w:rPr>
            </w:pPr>
            <w:r w:rsidRPr="005E3498">
              <w:rPr>
                <w:rFonts w:cs="Arial"/>
                <w:color w:val="000000"/>
                <w:sz w:val="18"/>
                <w:szCs w:val="18"/>
              </w:rPr>
              <w:t>record</w:t>
            </w:r>
          </w:p>
        </w:tc>
        <w:tc>
          <w:tcPr>
            <w:tcW w:w="1277" w:type="dxa"/>
            <w:gridSpan w:val="2"/>
            <w:vAlign w:val="center"/>
          </w:tcPr>
          <w:p w14:paraId="744D152A" w14:textId="7DC62F02" w:rsidR="00E649C4" w:rsidRPr="00E649C4" w:rsidRDefault="00E649C4" w:rsidP="00E649C4">
            <w:pPr>
              <w:cnfStyle w:val="000000000000" w:firstRow="0" w:lastRow="0" w:firstColumn="0" w:lastColumn="0" w:oddVBand="0" w:evenVBand="0" w:oddHBand="0" w:evenHBand="0" w:firstRowFirstColumn="0" w:firstRowLastColumn="0" w:lastRowFirstColumn="0" w:lastRowLastColumn="0"/>
              <w:rPr>
                <w:bCs/>
                <w:sz w:val="18"/>
                <w:szCs w:val="18"/>
              </w:rPr>
            </w:pPr>
            <w:r w:rsidRPr="00E649C4">
              <w:rPr>
                <w:rFonts w:cs="Arial"/>
                <w:bCs/>
                <w:color w:val="000000"/>
                <w:sz w:val="18"/>
                <w:szCs w:val="18"/>
              </w:rPr>
              <w:t>Macrofauna</w:t>
            </w:r>
          </w:p>
        </w:tc>
        <w:tc>
          <w:tcPr>
            <w:tcW w:w="958" w:type="dxa"/>
            <w:tcBorders>
              <w:top w:val="single" w:sz="4" w:space="0" w:color="auto"/>
            </w:tcBorders>
            <w:vAlign w:val="center"/>
          </w:tcPr>
          <w:p w14:paraId="2FF63750" w14:textId="71319F43"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13</w:t>
            </w:r>
          </w:p>
        </w:tc>
        <w:tc>
          <w:tcPr>
            <w:tcW w:w="1256" w:type="dxa"/>
            <w:tcBorders>
              <w:top w:val="single" w:sz="4" w:space="0" w:color="auto"/>
            </w:tcBorders>
            <w:vAlign w:val="center"/>
          </w:tcPr>
          <w:p w14:paraId="13B4B428" w14:textId="023DF4B2"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249</w:t>
            </w:r>
          </w:p>
        </w:tc>
        <w:tc>
          <w:tcPr>
            <w:tcW w:w="1267" w:type="dxa"/>
            <w:tcBorders>
              <w:top w:val="single" w:sz="4" w:space="0" w:color="auto"/>
            </w:tcBorders>
            <w:vAlign w:val="center"/>
          </w:tcPr>
          <w:p w14:paraId="16702FEF" w14:textId="5E0F37BD"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679</w:t>
            </w:r>
          </w:p>
        </w:tc>
        <w:tc>
          <w:tcPr>
            <w:tcW w:w="1256" w:type="dxa"/>
            <w:tcBorders>
              <w:top w:val="single" w:sz="4" w:space="0" w:color="auto"/>
            </w:tcBorders>
            <w:vAlign w:val="center"/>
          </w:tcPr>
          <w:p w14:paraId="68EBAFA6" w14:textId="38BEF668"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63</w:t>
            </w:r>
          </w:p>
        </w:tc>
        <w:tc>
          <w:tcPr>
            <w:tcW w:w="776" w:type="dxa"/>
            <w:tcBorders>
              <w:top w:val="single" w:sz="4" w:space="0" w:color="auto"/>
            </w:tcBorders>
            <w:vAlign w:val="bottom"/>
          </w:tcPr>
          <w:p w14:paraId="34BE6C9D" w14:textId="416BD3D4"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b/>
                <w:sz w:val="18"/>
                <w:szCs w:val="18"/>
              </w:rPr>
            </w:pPr>
            <w:r>
              <w:rPr>
                <w:rFonts w:cs="Arial"/>
                <w:b/>
                <w:bCs/>
                <w:color w:val="000000"/>
                <w:sz w:val="18"/>
                <w:szCs w:val="18"/>
              </w:rPr>
              <w:t>1004</w:t>
            </w:r>
          </w:p>
        </w:tc>
      </w:tr>
      <w:tr w:rsidR="00E649C4" w:rsidRPr="00B76B67" w14:paraId="2ACA6F6B" w14:textId="77777777" w:rsidTr="005E3498">
        <w:trPr>
          <w:gridAfter w:val="1"/>
          <w:cnfStyle w:val="000000100000" w:firstRow="0" w:lastRow="0" w:firstColumn="0" w:lastColumn="0" w:oddVBand="0" w:evenVBand="0" w:oddHBand="1" w:evenHBand="0" w:firstRowFirstColumn="0" w:firstRowLastColumn="0" w:lastRowFirstColumn="0" w:lastRowLastColumn="0"/>
          <w:wAfter w:w="40" w:type="dxa"/>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7254C95A" w14:textId="77777777" w:rsidR="00E649C4" w:rsidRPr="005E3498" w:rsidRDefault="00E649C4" w:rsidP="00E649C4">
            <w:pPr>
              <w:rPr>
                <w:rFonts w:cs="Arial"/>
                <w:bCs w:val="0"/>
                <w:color w:val="000000"/>
                <w:sz w:val="18"/>
                <w:szCs w:val="18"/>
              </w:rPr>
            </w:pPr>
          </w:p>
        </w:tc>
        <w:tc>
          <w:tcPr>
            <w:tcW w:w="1277" w:type="dxa"/>
            <w:gridSpan w:val="2"/>
            <w:vAlign w:val="center"/>
          </w:tcPr>
          <w:p w14:paraId="71542A00" w14:textId="0961AD62" w:rsidR="00E649C4" w:rsidRPr="00E649C4" w:rsidRDefault="00E649C4" w:rsidP="00E649C4">
            <w:pPr>
              <w:cnfStyle w:val="000000100000" w:firstRow="0" w:lastRow="0" w:firstColumn="0" w:lastColumn="0" w:oddVBand="0" w:evenVBand="0" w:oddHBand="1" w:evenHBand="0" w:firstRowFirstColumn="0" w:firstRowLastColumn="0" w:lastRowFirstColumn="0" w:lastRowLastColumn="0"/>
              <w:rPr>
                <w:bCs/>
                <w:sz w:val="18"/>
                <w:szCs w:val="18"/>
              </w:rPr>
            </w:pPr>
            <w:r w:rsidRPr="00E649C4">
              <w:rPr>
                <w:rFonts w:cs="Arial"/>
                <w:bCs/>
                <w:color w:val="000000"/>
                <w:sz w:val="18"/>
                <w:szCs w:val="18"/>
              </w:rPr>
              <w:t>Megafauna</w:t>
            </w:r>
          </w:p>
        </w:tc>
        <w:tc>
          <w:tcPr>
            <w:tcW w:w="958" w:type="dxa"/>
            <w:vAlign w:val="center"/>
          </w:tcPr>
          <w:p w14:paraId="4FBC83E2" w14:textId="00918E5F"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p>
        </w:tc>
        <w:tc>
          <w:tcPr>
            <w:tcW w:w="1256" w:type="dxa"/>
            <w:vAlign w:val="center"/>
          </w:tcPr>
          <w:p w14:paraId="0E1C50F8" w14:textId="030D6751"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90</w:t>
            </w:r>
          </w:p>
        </w:tc>
        <w:tc>
          <w:tcPr>
            <w:tcW w:w="1267" w:type="dxa"/>
            <w:vAlign w:val="center"/>
          </w:tcPr>
          <w:p w14:paraId="6F5AE1BA" w14:textId="46D4C93B"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157</w:t>
            </w:r>
          </w:p>
        </w:tc>
        <w:tc>
          <w:tcPr>
            <w:tcW w:w="1256" w:type="dxa"/>
            <w:vAlign w:val="center"/>
          </w:tcPr>
          <w:p w14:paraId="0C92A026" w14:textId="55879AAE"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525</w:t>
            </w:r>
          </w:p>
        </w:tc>
        <w:tc>
          <w:tcPr>
            <w:tcW w:w="776" w:type="dxa"/>
            <w:vAlign w:val="bottom"/>
          </w:tcPr>
          <w:p w14:paraId="701683C7" w14:textId="6B17758C"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b/>
                <w:sz w:val="18"/>
                <w:szCs w:val="18"/>
              </w:rPr>
            </w:pPr>
            <w:r>
              <w:rPr>
                <w:rFonts w:cs="Arial"/>
                <w:b/>
                <w:bCs/>
                <w:color w:val="000000"/>
                <w:sz w:val="18"/>
                <w:szCs w:val="18"/>
              </w:rPr>
              <w:t>772</w:t>
            </w:r>
          </w:p>
        </w:tc>
      </w:tr>
      <w:tr w:rsidR="00E649C4" w:rsidRPr="00983944" w14:paraId="495148E9" w14:textId="77777777" w:rsidTr="005E3498">
        <w:trPr>
          <w:gridAfter w:val="1"/>
          <w:wAfter w:w="40" w:type="dxa"/>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3424DDC9" w14:textId="77777777" w:rsidR="00E649C4" w:rsidRPr="005E3498" w:rsidRDefault="00E649C4" w:rsidP="00E649C4">
            <w:pPr>
              <w:rPr>
                <w:rFonts w:cs="Arial"/>
                <w:bCs w:val="0"/>
                <w:color w:val="000000"/>
                <w:sz w:val="18"/>
                <w:szCs w:val="18"/>
              </w:rPr>
            </w:pPr>
          </w:p>
        </w:tc>
        <w:tc>
          <w:tcPr>
            <w:tcW w:w="1277" w:type="dxa"/>
            <w:gridSpan w:val="2"/>
            <w:vAlign w:val="center"/>
          </w:tcPr>
          <w:p w14:paraId="332114BE" w14:textId="1277B8EE" w:rsidR="00E649C4" w:rsidRPr="00E649C4" w:rsidRDefault="00E649C4" w:rsidP="00E649C4">
            <w:pPr>
              <w:cnfStyle w:val="000000000000" w:firstRow="0" w:lastRow="0" w:firstColumn="0" w:lastColumn="0" w:oddVBand="0" w:evenVBand="0" w:oddHBand="0" w:evenHBand="0" w:firstRowFirstColumn="0" w:firstRowLastColumn="0" w:lastRowFirstColumn="0" w:lastRowLastColumn="0"/>
              <w:rPr>
                <w:bCs/>
                <w:sz w:val="18"/>
                <w:szCs w:val="18"/>
              </w:rPr>
            </w:pPr>
            <w:r w:rsidRPr="00E649C4">
              <w:rPr>
                <w:rFonts w:cs="Arial"/>
                <w:bCs/>
                <w:color w:val="000000"/>
                <w:sz w:val="18"/>
                <w:szCs w:val="18"/>
              </w:rPr>
              <w:t>Meiofauna</w:t>
            </w:r>
          </w:p>
        </w:tc>
        <w:tc>
          <w:tcPr>
            <w:tcW w:w="958" w:type="dxa"/>
            <w:vAlign w:val="center"/>
          </w:tcPr>
          <w:p w14:paraId="175316E2" w14:textId="1E63AFED"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47</w:t>
            </w:r>
          </w:p>
        </w:tc>
        <w:tc>
          <w:tcPr>
            <w:tcW w:w="1256" w:type="dxa"/>
            <w:vAlign w:val="center"/>
          </w:tcPr>
          <w:p w14:paraId="69A19EEF" w14:textId="54CE71A1"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5</w:t>
            </w:r>
            <w:r w:rsidR="00F24594">
              <w:rPr>
                <w:rFonts w:cs="Arial"/>
                <w:color w:val="000000"/>
                <w:sz w:val="18"/>
                <w:szCs w:val="18"/>
              </w:rPr>
              <w:t>9</w:t>
            </w:r>
          </w:p>
        </w:tc>
        <w:tc>
          <w:tcPr>
            <w:tcW w:w="1267" w:type="dxa"/>
            <w:vAlign w:val="center"/>
          </w:tcPr>
          <w:p w14:paraId="785B37EC" w14:textId="0BCC541F"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985</w:t>
            </w:r>
          </w:p>
        </w:tc>
        <w:tc>
          <w:tcPr>
            <w:tcW w:w="1256" w:type="dxa"/>
            <w:vAlign w:val="center"/>
          </w:tcPr>
          <w:p w14:paraId="5E7D57A9" w14:textId="77777777"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p>
        </w:tc>
        <w:tc>
          <w:tcPr>
            <w:tcW w:w="776" w:type="dxa"/>
            <w:vAlign w:val="bottom"/>
          </w:tcPr>
          <w:p w14:paraId="0998E336" w14:textId="0EEA041C"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b/>
                <w:sz w:val="18"/>
                <w:szCs w:val="18"/>
              </w:rPr>
            </w:pPr>
            <w:r>
              <w:rPr>
                <w:rFonts w:cs="Arial"/>
                <w:b/>
                <w:bCs/>
                <w:color w:val="000000"/>
                <w:sz w:val="18"/>
                <w:szCs w:val="18"/>
              </w:rPr>
              <w:t>10</w:t>
            </w:r>
            <w:r w:rsidR="00F24594">
              <w:rPr>
                <w:rFonts w:cs="Arial"/>
                <w:b/>
                <w:bCs/>
                <w:color w:val="000000"/>
                <w:sz w:val="18"/>
                <w:szCs w:val="18"/>
              </w:rPr>
              <w:t>91</w:t>
            </w:r>
          </w:p>
        </w:tc>
      </w:tr>
      <w:tr w:rsidR="00E649C4" w:rsidRPr="00983944" w14:paraId="2547451F" w14:textId="77777777" w:rsidTr="005E3498">
        <w:trPr>
          <w:gridAfter w:val="1"/>
          <w:cnfStyle w:val="000000100000" w:firstRow="0" w:lastRow="0" w:firstColumn="0" w:lastColumn="0" w:oddVBand="0" w:evenVBand="0" w:oddHBand="1" w:evenHBand="0" w:firstRowFirstColumn="0" w:firstRowLastColumn="0" w:lastRowFirstColumn="0" w:lastRowLastColumn="0"/>
          <w:wAfter w:w="40" w:type="dxa"/>
        </w:trPr>
        <w:tc>
          <w:tcPr>
            <w:cnfStyle w:val="001000000000" w:firstRow="0" w:lastRow="0" w:firstColumn="1" w:lastColumn="0" w:oddVBand="0" w:evenVBand="0" w:oddHBand="0" w:evenHBand="0" w:firstRowFirstColumn="0" w:firstRowLastColumn="0" w:lastRowFirstColumn="0" w:lastRowLastColumn="0"/>
            <w:tcW w:w="1843" w:type="dxa"/>
            <w:vAlign w:val="bottom"/>
          </w:tcPr>
          <w:p w14:paraId="6486942C" w14:textId="77777777" w:rsidR="00E649C4" w:rsidRPr="005E3498" w:rsidRDefault="00E649C4" w:rsidP="00E649C4">
            <w:pPr>
              <w:rPr>
                <w:bCs w:val="0"/>
                <w:sz w:val="18"/>
                <w:szCs w:val="18"/>
              </w:rPr>
            </w:pPr>
          </w:p>
        </w:tc>
        <w:tc>
          <w:tcPr>
            <w:tcW w:w="1277" w:type="dxa"/>
            <w:gridSpan w:val="2"/>
            <w:vAlign w:val="bottom"/>
          </w:tcPr>
          <w:p w14:paraId="4E66F89F" w14:textId="5830D547" w:rsidR="00E649C4" w:rsidRPr="00E649C4" w:rsidRDefault="00E649C4" w:rsidP="00E649C4">
            <w:pPr>
              <w:cnfStyle w:val="000000100000" w:firstRow="0" w:lastRow="0" w:firstColumn="0" w:lastColumn="0" w:oddVBand="0" w:evenVBand="0" w:oddHBand="1" w:evenHBand="0" w:firstRowFirstColumn="0" w:firstRowLastColumn="0" w:lastRowFirstColumn="0" w:lastRowLastColumn="0"/>
              <w:rPr>
                <w:bCs/>
                <w:sz w:val="18"/>
                <w:szCs w:val="18"/>
              </w:rPr>
            </w:pPr>
          </w:p>
        </w:tc>
        <w:tc>
          <w:tcPr>
            <w:tcW w:w="958" w:type="dxa"/>
            <w:tcBorders>
              <w:bottom w:val="single" w:sz="4" w:space="0" w:color="auto"/>
            </w:tcBorders>
            <w:vAlign w:val="bottom"/>
          </w:tcPr>
          <w:p w14:paraId="064EC886" w14:textId="77777777"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p>
        </w:tc>
        <w:tc>
          <w:tcPr>
            <w:tcW w:w="1256" w:type="dxa"/>
            <w:tcBorders>
              <w:bottom w:val="single" w:sz="4" w:space="0" w:color="auto"/>
            </w:tcBorders>
            <w:vAlign w:val="bottom"/>
          </w:tcPr>
          <w:p w14:paraId="176F7ADF" w14:textId="051C7B51"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p>
        </w:tc>
        <w:tc>
          <w:tcPr>
            <w:tcW w:w="1267" w:type="dxa"/>
            <w:tcBorders>
              <w:bottom w:val="single" w:sz="4" w:space="0" w:color="auto"/>
            </w:tcBorders>
            <w:vAlign w:val="bottom"/>
          </w:tcPr>
          <w:p w14:paraId="2AC98DB6" w14:textId="30B38AC6"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p>
        </w:tc>
        <w:tc>
          <w:tcPr>
            <w:tcW w:w="1256" w:type="dxa"/>
            <w:tcBorders>
              <w:bottom w:val="single" w:sz="4" w:space="0" w:color="auto"/>
            </w:tcBorders>
            <w:vAlign w:val="bottom"/>
          </w:tcPr>
          <w:p w14:paraId="114E4AA6" w14:textId="77777777"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p>
        </w:tc>
        <w:tc>
          <w:tcPr>
            <w:tcW w:w="776" w:type="dxa"/>
            <w:tcBorders>
              <w:bottom w:val="single" w:sz="4" w:space="0" w:color="auto"/>
            </w:tcBorders>
            <w:vAlign w:val="bottom"/>
          </w:tcPr>
          <w:p w14:paraId="03927962" w14:textId="42AC58C0"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28</w:t>
            </w:r>
            <w:r w:rsidR="00F24594">
              <w:rPr>
                <w:b/>
                <w:sz w:val="18"/>
                <w:szCs w:val="18"/>
              </w:rPr>
              <w:t>67</w:t>
            </w:r>
          </w:p>
        </w:tc>
      </w:tr>
      <w:tr w:rsidR="00E649C4" w:rsidRPr="00983944" w14:paraId="095EEE28" w14:textId="77777777" w:rsidTr="005E3498">
        <w:trPr>
          <w:gridAfter w:val="1"/>
          <w:wAfter w:w="40" w:type="dxa"/>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0A7A7F9C" w14:textId="5935151F" w:rsidR="00E649C4" w:rsidRPr="005E3498" w:rsidRDefault="00E649C4" w:rsidP="00E649C4">
            <w:pPr>
              <w:rPr>
                <w:rFonts w:cs="Arial"/>
                <w:bCs w:val="0"/>
                <w:color w:val="000000"/>
                <w:sz w:val="18"/>
                <w:szCs w:val="18"/>
              </w:rPr>
            </w:pPr>
            <w:r w:rsidRPr="005E3498">
              <w:rPr>
                <w:rFonts w:cs="Arial"/>
                <w:color w:val="000000"/>
                <w:sz w:val="18"/>
                <w:szCs w:val="18"/>
              </w:rPr>
              <w:t>temporary name</w:t>
            </w:r>
          </w:p>
        </w:tc>
        <w:tc>
          <w:tcPr>
            <w:tcW w:w="1277" w:type="dxa"/>
            <w:gridSpan w:val="2"/>
            <w:vAlign w:val="center"/>
          </w:tcPr>
          <w:p w14:paraId="3A3389A8" w14:textId="28FE5A0E" w:rsidR="00E649C4" w:rsidRPr="00E649C4" w:rsidRDefault="00E649C4" w:rsidP="00E649C4">
            <w:pPr>
              <w:cnfStyle w:val="000000000000" w:firstRow="0" w:lastRow="0" w:firstColumn="0" w:lastColumn="0" w:oddVBand="0" w:evenVBand="0" w:oddHBand="0" w:evenHBand="0" w:firstRowFirstColumn="0" w:firstRowLastColumn="0" w:lastRowFirstColumn="0" w:lastRowLastColumn="0"/>
              <w:rPr>
                <w:bCs/>
                <w:sz w:val="18"/>
                <w:szCs w:val="18"/>
              </w:rPr>
            </w:pPr>
            <w:r w:rsidRPr="00E649C4">
              <w:rPr>
                <w:rFonts w:cs="Arial"/>
                <w:bCs/>
                <w:color w:val="000000"/>
                <w:sz w:val="18"/>
                <w:szCs w:val="18"/>
              </w:rPr>
              <w:t>Macrofauna</w:t>
            </w:r>
          </w:p>
        </w:tc>
        <w:tc>
          <w:tcPr>
            <w:tcW w:w="958" w:type="dxa"/>
            <w:tcBorders>
              <w:top w:val="single" w:sz="4" w:space="0" w:color="auto"/>
            </w:tcBorders>
            <w:vAlign w:val="center"/>
          </w:tcPr>
          <w:p w14:paraId="137250B2" w14:textId="0D63CF47"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p>
        </w:tc>
        <w:tc>
          <w:tcPr>
            <w:tcW w:w="1256" w:type="dxa"/>
            <w:tcBorders>
              <w:top w:val="single" w:sz="4" w:space="0" w:color="auto"/>
            </w:tcBorders>
            <w:vAlign w:val="center"/>
          </w:tcPr>
          <w:p w14:paraId="238E6AAC" w14:textId="36073640"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709</w:t>
            </w:r>
          </w:p>
        </w:tc>
        <w:tc>
          <w:tcPr>
            <w:tcW w:w="1267" w:type="dxa"/>
            <w:tcBorders>
              <w:top w:val="single" w:sz="4" w:space="0" w:color="auto"/>
            </w:tcBorders>
            <w:vAlign w:val="center"/>
          </w:tcPr>
          <w:p w14:paraId="299F1031" w14:textId="4E9EC15F"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1424</w:t>
            </w:r>
          </w:p>
        </w:tc>
        <w:tc>
          <w:tcPr>
            <w:tcW w:w="1256" w:type="dxa"/>
            <w:tcBorders>
              <w:top w:val="single" w:sz="4" w:space="0" w:color="auto"/>
            </w:tcBorders>
            <w:vAlign w:val="center"/>
          </w:tcPr>
          <w:p w14:paraId="563CFB1F" w14:textId="3B6D49AE"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46</w:t>
            </w:r>
          </w:p>
        </w:tc>
        <w:tc>
          <w:tcPr>
            <w:tcW w:w="776" w:type="dxa"/>
            <w:tcBorders>
              <w:top w:val="single" w:sz="4" w:space="0" w:color="auto"/>
            </w:tcBorders>
            <w:vAlign w:val="bottom"/>
          </w:tcPr>
          <w:p w14:paraId="7C7AAD7F" w14:textId="0D9893F5"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b/>
                <w:sz w:val="18"/>
                <w:szCs w:val="18"/>
              </w:rPr>
            </w:pPr>
            <w:r>
              <w:rPr>
                <w:rFonts w:cs="Arial"/>
                <w:b/>
                <w:bCs/>
                <w:color w:val="000000"/>
                <w:sz w:val="18"/>
                <w:szCs w:val="18"/>
              </w:rPr>
              <w:t>2179</w:t>
            </w:r>
          </w:p>
        </w:tc>
      </w:tr>
      <w:tr w:rsidR="00E649C4" w:rsidRPr="00983944" w14:paraId="051302D2" w14:textId="77777777" w:rsidTr="005E3498">
        <w:trPr>
          <w:gridAfter w:val="1"/>
          <w:cnfStyle w:val="000000100000" w:firstRow="0" w:lastRow="0" w:firstColumn="0" w:lastColumn="0" w:oddVBand="0" w:evenVBand="0" w:oddHBand="1" w:evenHBand="0" w:firstRowFirstColumn="0" w:firstRowLastColumn="0" w:lastRowFirstColumn="0" w:lastRowLastColumn="0"/>
          <w:wAfter w:w="40" w:type="dxa"/>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3EA60C80" w14:textId="77777777" w:rsidR="00E649C4" w:rsidRPr="00E649C4" w:rsidRDefault="00E649C4" w:rsidP="00E649C4">
            <w:pPr>
              <w:rPr>
                <w:rFonts w:cs="Arial"/>
                <w:b w:val="0"/>
                <w:bCs w:val="0"/>
                <w:color w:val="000000"/>
                <w:sz w:val="18"/>
                <w:szCs w:val="18"/>
              </w:rPr>
            </w:pPr>
          </w:p>
        </w:tc>
        <w:tc>
          <w:tcPr>
            <w:tcW w:w="1277" w:type="dxa"/>
            <w:gridSpan w:val="2"/>
            <w:vAlign w:val="center"/>
          </w:tcPr>
          <w:p w14:paraId="4F538173" w14:textId="43F07DF2" w:rsidR="00E649C4" w:rsidRPr="00E649C4" w:rsidRDefault="00E649C4" w:rsidP="00E649C4">
            <w:pPr>
              <w:cnfStyle w:val="000000100000" w:firstRow="0" w:lastRow="0" w:firstColumn="0" w:lastColumn="0" w:oddVBand="0" w:evenVBand="0" w:oddHBand="1" w:evenHBand="0" w:firstRowFirstColumn="0" w:firstRowLastColumn="0" w:lastRowFirstColumn="0" w:lastRowLastColumn="0"/>
              <w:rPr>
                <w:bCs/>
                <w:sz w:val="18"/>
                <w:szCs w:val="18"/>
              </w:rPr>
            </w:pPr>
            <w:r w:rsidRPr="00E649C4">
              <w:rPr>
                <w:rFonts w:cs="Arial"/>
                <w:bCs/>
                <w:color w:val="000000"/>
                <w:sz w:val="18"/>
                <w:szCs w:val="18"/>
              </w:rPr>
              <w:t>Megafauna</w:t>
            </w:r>
          </w:p>
        </w:tc>
        <w:tc>
          <w:tcPr>
            <w:tcW w:w="958" w:type="dxa"/>
            <w:vAlign w:val="center"/>
          </w:tcPr>
          <w:p w14:paraId="1853FC37" w14:textId="77777777"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p>
        </w:tc>
        <w:tc>
          <w:tcPr>
            <w:tcW w:w="1256" w:type="dxa"/>
            <w:vAlign w:val="center"/>
          </w:tcPr>
          <w:p w14:paraId="68FF791C" w14:textId="1B607972"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74</w:t>
            </w:r>
          </w:p>
        </w:tc>
        <w:tc>
          <w:tcPr>
            <w:tcW w:w="1267" w:type="dxa"/>
            <w:vAlign w:val="center"/>
          </w:tcPr>
          <w:p w14:paraId="2BD60AAE" w14:textId="5F1FDA10"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34</w:t>
            </w:r>
          </w:p>
        </w:tc>
        <w:tc>
          <w:tcPr>
            <w:tcW w:w="1256" w:type="dxa"/>
            <w:vAlign w:val="center"/>
          </w:tcPr>
          <w:p w14:paraId="4D647114" w14:textId="63FD74DF"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552</w:t>
            </w:r>
          </w:p>
        </w:tc>
        <w:tc>
          <w:tcPr>
            <w:tcW w:w="776" w:type="dxa"/>
            <w:vAlign w:val="bottom"/>
          </w:tcPr>
          <w:p w14:paraId="2152EB21" w14:textId="0D797FC8"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b/>
                <w:sz w:val="18"/>
                <w:szCs w:val="18"/>
              </w:rPr>
            </w:pPr>
            <w:r>
              <w:rPr>
                <w:rFonts w:cs="Arial"/>
                <w:b/>
                <w:bCs/>
                <w:color w:val="000000"/>
                <w:sz w:val="18"/>
                <w:szCs w:val="18"/>
              </w:rPr>
              <w:t>660</w:t>
            </w:r>
          </w:p>
        </w:tc>
      </w:tr>
      <w:tr w:rsidR="00E649C4" w:rsidRPr="00983944" w14:paraId="47EE58F8" w14:textId="77777777" w:rsidTr="005E3498">
        <w:trPr>
          <w:gridAfter w:val="1"/>
          <w:wAfter w:w="40" w:type="dxa"/>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727B8B86" w14:textId="77777777" w:rsidR="00E649C4" w:rsidRPr="00E649C4" w:rsidRDefault="00E649C4" w:rsidP="00E649C4">
            <w:pPr>
              <w:rPr>
                <w:rFonts w:cs="Arial"/>
                <w:b w:val="0"/>
                <w:bCs w:val="0"/>
                <w:color w:val="000000"/>
                <w:sz w:val="18"/>
                <w:szCs w:val="18"/>
              </w:rPr>
            </w:pPr>
          </w:p>
        </w:tc>
        <w:tc>
          <w:tcPr>
            <w:tcW w:w="1277" w:type="dxa"/>
            <w:gridSpan w:val="2"/>
            <w:vAlign w:val="center"/>
          </w:tcPr>
          <w:p w14:paraId="447DCD10" w14:textId="6BF4BC98" w:rsidR="00E649C4" w:rsidRPr="00E649C4" w:rsidRDefault="00E649C4" w:rsidP="00E649C4">
            <w:pPr>
              <w:cnfStyle w:val="000000000000" w:firstRow="0" w:lastRow="0" w:firstColumn="0" w:lastColumn="0" w:oddVBand="0" w:evenVBand="0" w:oddHBand="0" w:evenHBand="0" w:firstRowFirstColumn="0" w:firstRowLastColumn="0" w:lastRowFirstColumn="0" w:lastRowLastColumn="0"/>
              <w:rPr>
                <w:bCs/>
                <w:sz w:val="18"/>
                <w:szCs w:val="18"/>
              </w:rPr>
            </w:pPr>
            <w:r w:rsidRPr="00E649C4">
              <w:rPr>
                <w:rFonts w:cs="Arial"/>
                <w:bCs/>
                <w:color w:val="000000"/>
                <w:sz w:val="18"/>
                <w:szCs w:val="18"/>
              </w:rPr>
              <w:t>Meiofauna</w:t>
            </w:r>
          </w:p>
        </w:tc>
        <w:tc>
          <w:tcPr>
            <w:tcW w:w="958" w:type="dxa"/>
            <w:vAlign w:val="center"/>
          </w:tcPr>
          <w:p w14:paraId="4F36B8AC" w14:textId="04EA9AA3"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p>
        </w:tc>
        <w:tc>
          <w:tcPr>
            <w:tcW w:w="1256" w:type="dxa"/>
            <w:vAlign w:val="center"/>
          </w:tcPr>
          <w:p w14:paraId="015784FE" w14:textId="0B69755D" w:rsidR="00E649C4" w:rsidRPr="00B76B67" w:rsidRDefault="00F24594" w:rsidP="00E649C4">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1267" w:type="dxa"/>
            <w:vAlign w:val="center"/>
          </w:tcPr>
          <w:p w14:paraId="1595A3F9" w14:textId="282A1833"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392</w:t>
            </w:r>
          </w:p>
        </w:tc>
        <w:tc>
          <w:tcPr>
            <w:tcW w:w="1256" w:type="dxa"/>
            <w:vAlign w:val="center"/>
          </w:tcPr>
          <w:p w14:paraId="28C03491" w14:textId="61E77D92"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p>
        </w:tc>
        <w:tc>
          <w:tcPr>
            <w:tcW w:w="776" w:type="dxa"/>
            <w:vAlign w:val="bottom"/>
          </w:tcPr>
          <w:p w14:paraId="70AD6AFD" w14:textId="68D58887"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b/>
                <w:sz w:val="18"/>
                <w:szCs w:val="18"/>
              </w:rPr>
            </w:pPr>
            <w:r>
              <w:rPr>
                <w:rFonts w:cs="Arial"/>
                <w:b/>
                <w:bCs/>
                <w:color w:val="000000"/>
                <w:sz w:val="18"/>
                <w:szCs w:val="18"/>
              </w:rPr>
              <w:t>39</w:t>
            </w:r>
            <w:r w:rsidR="00F24594">
              <w:rPr>
                <w:rFonts w:cs="Arial"/>
                <w:b/>
                <w:bCs/>
                <w:color w:val="000000"/>
                <w:sz w:val="18"/>
                <w:szCs w:val="18"/>
              </w:rPr>
              <w:t>4</w:t>
            </w:r>
          </w:p>
        </w:tc>
      </w:tr>
      <w:tr w:rsidR="00E649C4" w:rsidRPr="00983944" w14:paraId="6B9ACD15" w14:textId="77777777" w:rsidTr="005E3498">
        <w:trPr>
          <w:gridAfter w:val="1"/>
          <w:cnfStyle w:val="000000100000" w:firstRow="0" w:lastRow="0" w:firstColumn="0" w:lastColumn="0" w:oddVBand="0" w:evenVBand="0" w:oddHBand="1" w:evenHBand="0" w:firstRowFirstColumn="0" w:firstRowLastColumn="0" w:lastRowFirstColumn="0" w:lastRowLastColumn="0"/>
          <w:wAfter w:w="40" w:type="dxa"/>
        </w:trPr>
        <w:tc>
          <w:tcPr>
            <w:cnfStyle w:val="001000000000" w:firstRow="0" w:lastRow="0" w:firstColumn="1" w:lastColumn="0" w:oddVBand="0" w:evenVBand="0" w:oddHBand="0" w:evenHBand="0" w:firstRowFirstColumn="0" w:firstRowLastColumn="0" w:lastRowFirstColumn="0" w:lastRowLastColumn="0"/>
            <w:tcW w:w="1843" w:type="dxa"/>
            <w:vAlign w:val="bottom"/>
          </w:tcPr>
          <w:p w14:paraId="2C0F5642" w14:textId="77777777" w:rsidR="00E649C4" w:rsidRPr="00E649C4" w:rsidRDefault="00E649C4" w:rsidP="00E649C4">
            <w:pPr>
              <w:rPr>
                <w:b w:val="0"/>
                <w:bCs w:val="0"/>
                <w:sz w:val="18"/>
                <w:szCs w:val="18"/>
              </w:rPr>
            </w:pPr>
          </w:p>
        </w:tc>
        <w:tc>
          <w:tcPr>
            <w:tcW w:w="1277" w:type="dxa"/>
            <w:gridSpan w:val="2"/>
            <w:vAlign w:val="bottom"/>
          </w:tcPr>
          <w:p w14:paraId="2F2258EA" w14:textId="7C54EB15"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b/>
                <w:bCs/>
                <w:sz w:val="18"/>
                <w:szCs w:val="18"/>
              </w:rPr>
            </w:pPr>
          </w:p>
        </w:tc>
        <w:tc>
          <w:tcPr>
            <w:tcW w:w="958" w:type="dxa"/>
            <w:tcBorders>
              <w:bottom w:val="single" w:sz="4" w:space="0" w:color="auto"/>
            </w:tcBorders>
            <w:vAlign w:val="bottom"/>
          </w:tcPr>
          <w:p w14:paraId="19975AAB" w14:textId="77777777"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p>
        </w:tc>
        <w:tc>
          <w:tcPr>
            <w:tcW w:w="1256" w:type="dxa"/>
            <w:tcBorders>
              <w:bottom w:val="single" w:sz="4" w:space="0" w:color="auto"/>
            </w:tcBorders>
            <w:vAlign w:val="bottom"/>
          </w:tcPr>
          <w:p w14:paraId="5E7E05E5" w14:textId="77777777"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p>
        </w:tc>
        <w:tc>
          <w:tcPr>
            <w:tcW w:w="1267" w:type="dxa"/>
            <w:tcBorders>
              <w:bottom w:val="single" w:sz="4" w:space="0" w:color="auto"/>
            </w:tcBorders>
            <w:vAlign w:val="bottom"/>
          </w:tcPr>
          <w:p w14:paraId="23B50FBD" w14:textId="77777777"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p>
        </w:tc>
        <w:tc>
          <w:tcPr>
            <w:tcW w:w="1256" w:type="dxa"/>
            <w:tcBorders>
              <w:bottom w:val="single" w:sz="4" w:space="0" w:color="auto"/>
            </w:tcBorders>
            <w:vAlign w:val="bottom"/>
          </w:tcPr>
          <w:p w14:paraId="74298E90" w14:textId="77777777"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sz w:val="18"/>
                <w:szCs w:val="18"/>
              </w:rPr>
            </w:pPr>
          </w:p>
        </w:tc>
        <w:tc>
          <w:tcPr>
            <w:tcW w:w="776" w:type="dxa"/>
            <w:tcBorders>
              <w:bottom w:val="single" w:sz="4" w:space="0" w:color="auto"/>
            </w:tcBorders>
            <w:vAlign w:val="bottom"/>
          </w:tcPr>
          <w:p w14:paraId="794F2065" w14:textId="62E38785" w:rsidR="00E649C4" w:rsidRPr="00B76B67" w:rsidRDefault="00E649C4" w:rsidP="00E649C4">
            <w:pP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323</w:t>
            </w:r>
            <w:r w:rsidR="00F24594">
              <w:rPr>
                <w:b/>
                <w:sz w:val="18"/>
                <w:szCs w:val="18"/>
              </w:rPr>
              <w:t>3</w:t>
            </w:r>
          </w:p>
        </w:tc>
      </w:tr>
      <w:tr w:rsidR="00E649C4" w:rsidRPr="00983944" w14:paraId="62EC1006" w14:textId="77777777" w:rsidTr="005E3498">
        <w:trPr>
          <w:gridAfter w:val="1"/>
          <w:wAfter w:w="40" w:type="dxa"/>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6689B828" w14:textId="77777777" w:rsidR="00E649C4" w:rsidRPr="00E649C4" w:rsidRDefault="00E649C4" w:rsidP="00E649C4">
            <w:pPr>
              <w:rPr>
                <w:rFonts w:cs="Arial"/>
                <w:b w:val="0"/>
                <w:bCs w:val="0"/>
                <w:color w:val="000000"/>
                <w:sz w:val="18"/>
                <w:szCs w:val="18"/>
              </w:rPr>
            </w:pPr>
          </w:p>
        </w:tc>
        <w:tc>
          <w:tcPr>
            <w:tcW w:w="1277" w:type="dxa"/>
            <w:gridSpan w:val="2"/>
            <w:tcBorders>
              <w:bottom w:val="single" w:sz="4" w:space="0" w:color="auto"/>
            </w:tcBorders>
            <w:vAlign w:val="center"/>
          </w:tcPr>
          <w:p w14:paraId="2CBA8B5A" w14:textId="7940E1E1" w:rsidR="00E649C4" w:rsidRPr="00185B49" w:rsidRDefault="00E649C4" w:rsidP="00E649C4">
            <w:pPr>
              <w:cnfStyle w:val="000000000000" w:firstRow="0" w:lastRow="0" w:firstColumn="0" w:lastColumn="0" w:oddVBand="0" w:evenVBand="0" w:oddHBand="0" w:evenHBand="0" w:firstRowFirstColumn="0" w:firstRowLastColumn="0" w:lastRowFirstColumn="0" w:lastRowLastColumn="0"/>
              <w:rPr>
                <w:b/>
                <w:bCs/>
                <w:sz w:val="18"/>
                <w:szCs w:val="18"/>
              </w:rPr>
            </w:pPr>
            <w:r w:rsidRPr="00185B49">
              <w:rPr>
                <w:rFonts w:cs="Arial"/>
                <w:b/>
                <w:bCs/>
                <w:color w:val="000000"/>
                <w:sz w:val="18"/>
                <w:szCs w:val="18"/>
              </w:rPr>
              <w:t>TOTAL</w:t>
            </w:r>
          </w:p>
        </w:tc>
        <w:tc>
          <w:tcPr>
            <w:tcW w:w="958" w:type="dxa"/>
            <w:tcBorders>
              <w:top w:val="single" w:sz="4" w:space="0" w:color="auto"/>
              <w:bottom w:val="single" w:sz="4" w:space="0" w:color="auto"/>
            </w:tcBorders>
            <w:vAlign w:val="center"/>
          </w:tcPr>
          <w:p w14:paraId="6608D769" w14:textId="715651C7"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r>
              <w:rPr>
                <w:rFonts w:cs="Arial"/>
                <w:b/>
                <w:bCs/>
                <w:color w:val="000000"/>
                <w:sz w:val="18"/>
                <w:szCs w:val="18"/>
              </w:rPr>
              <w:t>60</w:t>
            </w:r>
          </w:p>
        </w:tc>
        <w:tc>
          <w:tcPr>
            <w:tcW w:w="1256" w:type="dxa"/>
            <w:tcBorders>
              <w:top w:val="single" w:sz="4" w:space="0" w:color="auto"/>
              <w:bottom w:val="single" w:sz="4" w:space="0" w:color="auto"/>
            </w:tcBorders>
            <w:vAlign w:val="center"/>
          </w:tcPr>
          <w:p w14:paraId="7C3CB2EE" w14:textId="4DD2E969"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r>
              <w:rPr>
                <w:rFonts w:cs="Arial"/>
                <w:b/>
                <w:bCs/>
                <w:color w:val="000000"/>
                <w:sz w:val="18"/>
                <w:szCs w:val="18"/>
              </w:rPr>
              <w:t>12</w:t>
            </w:r>
            <w:r w:rsidR="00F24594">
              <w:rPr>
                <w:rFonts w:cs="Arial"/>
                <w:b/>
                <w:bCs/>
                <w:color w:val="000000"/>
                <w:sz w:val="18"/>
                <w:szCs w:val="18"/>
              </w:rPr>
              <w:t>69</w:t>
            </w:r>
          </w:p>
        </w:tc>
        <w:tc>
          <w:tcPr>
            <w:tcW w:w="1267" w:type="dxa"/>
            <w:tcBorders>
              <w:top w:val="single" w:sz="4" w:space="0" w:color="auto"/>
              <w:bottom w:val="single" w:sz="4" w:space="0" w:color="auto"/>
            </w:tcBorders>
            <w:vAlign w:val="center"/>
          </w:tcPr>
          <w:p w14:paraId="3FA941DB" w14:textId="7B6F713E"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r>
              <w:rPr>
                <w:rFonts w:cs="Arial"/>
                <w:b/>
                <w:bCs/>
                <w:color w:val="000000"/>
                <w:sz w:val="18"/>
                <w:szCs w:val="18"/>
              </w:rPr>
              <w:t>3798</w:t>
            </w:r>
          </w:p>
        </w:tc>
        <w:tc>
          <w:tcPr>
            <w:tcW w:w="1256" w:type="dxa"/>
            <w:tcBorders>
              <w:top w:val="single" w:sz="4" w:space="0" w:color="auto"/>
              <w:bottom w:val="single" w:sz="4" w:space="0" w:color="auto"/>
            </w:tcBorders>
            <w:vAlign w:val="center"/>
          </w:tcPr>
          <w:p w14:paraId="5B504FE4" w14:textId="7D58449E"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sz w:val="18"/>
                <w:szCs w:val="18"/>
              </w:rPr>
            </w:pPr>
            <w:r>
              <w:rPr>
                <w:rFonts w:cs="Arial"/>
                <w:b/>
                <w:bCs/>
                <w:color w:val="000000"/>
                <w:sz w:val="18"/>
                <w:szCs w:val="18"/>
              </w:rPr>
              <w:t>1187</w:t>
            </w:r>
          </w:p>
        </w:tc>
        <w:tc>
          <w:tcPr>
            <w:tcW w:w="776" w:type="dxa"/>
            <w:tcBorders>
              <w:top w:val="single" w:sz="4" w:space="0" w:color="auto"/>
              <w:bottom w:val="single" w:sz="4" w:space="0" w:color="auto"/>
            </w:tcBorders>
            <w:vAlign w:val="bottom"/>
          </w:tcPr>
          <w:p w14:paraId="3315B5CC" w14:textId="2F5130CB" w:rsidR="00E649C4" w:rsidRPr="00B76B67" w:rsidRDefault="00E649C4" w:rsidP="00E649C4">
            <w:pPr>
              <w:cnfStyle w:val="000000000000" w:firstRow="0" w:lastRow="0" w:firstColumn="0" w:lastColumn="0" w:oddVBand="0" w:evenVBand="0" w:oddHBand="0" w:evenHBand="0" w:firstRowFirstColumn="0" w:firstRowLastColumn="0" w:lastRowFirstColumn="0" w:lastRowLastColumn="0"/>
              <w:rPr>
                <w:b/>
                <w:sz w:val="18"/>
                <w:szCs w:val="18"/>
              </w:rPr>
            </w:pPr>
            <w:r>
              <w:rPr>
                <w:rFonts w:cs="Arial"/>
                <w:b/>
                <w:bCs/>
                <w:color w:val="000000"/>
                <w:sz w:val="18"/>
                <w:szCs w:val="18"/>
              </w:rPr>
              <w:t>63</w:t>
            </w:r>
            <w:r w:rsidR="00001194">
              <w:rPr>
                <w:rFonts w:cs="Arial"/>
                <w:b/>
                <w:bCs/>
                <w:color w:val="000000"/>
                <w:sz w:val="18"/>
                <w:szCs w:val="18"/>
              </w:rPr>
              <w:t>14</w:t>
            </w:r>
          </w:p>
        </w:tc>
      </w:tr>
    </w:tbl>
    <w:p w14:paraId="4D26098B" w14:textId="77777777" w:rsidR="0038345B" w:rsidRDefault="0038345B" w:rsidP="00224975">
      <w:pPr>
        <w:rPr>
          <w:rFonts w:cs="Arial"/>
          <w:szCs w:val="22"/>
        </w:rPr>
      </w:pPr>
    </w:p>
    <w:p w14:paraId="1AD424AE" w14:textId="369FB72E" w:rsidR="00224975" w:rsidRDefault="005447A3" w:rsidP="00224975">
      <w:pPr>
        <w:rPr>
          <w:rFonts w:cs="Arial"/>
          <w:szCs w:val="22"/>
        </w:rPr>
      </w:pPr>
      <w:r w:rsidRPr="00397145">
        <w:rPr>
          <w:rFonts w:cs="Arial"/>
          <w:szCs w:val="22"/>
        </w:rPr>
        <w:t>By phylum and size class (</w:t>
      </w:r>
      <w:r w:rsidRPr="005E3498">
        <w:rPr>
          <w:rFonts w:cs="Arial"/>
          <w:szCs w:val="22"/>
        </w:rPr>
        <w:t>Fig. 11</w:t>
      </w:r>
      <w:r>
        <w:rPr>
          <w:rFonts w:cs="Arial"/>
          <w:szCs w:val="22"/>
        </w:rPr>
        <w:t>)</w:t>
      </w:r>
      <w:r w:rsidR="00224975">
        <w:rPr>
          <w:rFonts w:cs="Arial"/>
          <w:szCs w:val="22"/>
        </w:rPr>
        <w:t xml:space="preserve">, </w:t>
      </w:r>
      <w:r w:rsidR="00224975" w:rsidRPr="00397145">
        <w:rPr>
          <w:rFonts w:cs="Arial"/>
          <w:szCs w:val="22"/>
        </w:rPr>
        <w:t xml:space="preserve">DeepData had relatively more arthropod records </w:t>
      </w:r>
      <w:r w:rsidR="00224975">
        <w:rPr>
          <w:rFonts w:cs="Arial"/>
          <w:szCs w:val="22"/>
        </w:rPr>
        <w:t>in macrofauna, whereas in</w:t>
      </w:r>
      <w:r w:rsidR="005E3498">
        <w:rPr>
          <w:rFonts w:cs="Arial"/>
          <w:szCs w:val="22"/>
        </w:rPr>
        <w:t xml:space="preserve"> the</w:t>
      </w:r>
      <w:r w:rsidR="00224975">
        <w:rPr>
          <w:rFonts w:cs="Arial"/>
          <w:szCs w:val="22"/>
        </w:rPr>
        <w:t xml:space="preserve"> literature, most </w:t>
      </w:r>
      <w:r>
        <w:rPr>
          <w:rFonts w:cs="Arial"/>
          <w:szCs w:val="22"/>
        </w:rPr>
        <w:t xml:space="preserve">macrofauna </w:t>
      </w:r>
      <w:r w:rsidR="00224975">
        <w:rPr>
          <w:rFonts w:cs="Arial"/>
          <w:szCs w:val="22"/>
        </w:rPr>
        <w:t>records were for</w:t>
      </w:r>
      <w:r w:rsidR="00224975" w:rsidRPr="00397145">
        <w:rPr>
          <w:rFonts w:cs="Arial"/>
          <w:szCs w:val="22"/>
        </w:rPr>
        <w:t xml:space="preserve"> annelid</w:t>
      </w:r>
      <w:r w:rsidR="00224975">
        <w:rPr>
          <w:rFonts w:cs="Arial"/>
          <w:szCs w:val="22"/>
        </w:rPr>
        <w:t>s.</w:t>
      </w:r>
      <w:r w:rsidR="00224975" w:rsidRPr="00397145">
        <w:rPr>
          <w:rFonts w:cs="Arial"/>
          <w:szCs w:val="22"/>
        </w:rPr>
        <w:t xml:space="preserve"> </w:t>
      </w:r>
      <w:r w:rsidR="00224975">
        <w:rPr>
          <w:rFonts w:cs="Arial"/>
          <w:szCs w:val="22"/>
        </w:rPr>
        <w:t>In</w:t>
      </w:r>
      <w:r w:rsidR="00224975" w:rsidRPr="00397145">
        <w:rPr>
          <w:rFonts w:cs="Arial"/>
          <w:szCs w:val="22"/>
        </w:rPr>
        <w:t xml:space="preserve"> megafauna also </w:t>
      </w:r>
      <w:r w:rsidR="00224975">
        <w:rPr>
          <w:rFonts w:cs="Arial"/>
          <w:szCs w:val="22"/>
        </w:rPr>
        <w:t>proportionally more arthropod records were present in DeepData</w:t>
      </w:r>
      <w:r w:rsidR="00224975" w:rsidRPr="00397145">
        <w:rPr>
          <w:rFonts w:cs="Arial"/>
          <w:szCs w:val="22"/>
        </w:rPr>
        <w:t>, a</w:t>
      </w:r>
      <w:r>
        <w:rPr>
          <w:rFonts w:cs="Arial"/>
          <w:szCs w:val="22"/>
        </w:rPr>
        <w:t>nd</w:t>
      </w:r>
      <w:r w:rsidR="00224975" w:rsidRPr="00397145">
        <w:rPr>
          <w:rFonts w:cs="Arial"/>
          <w:szCs w:val="22"/>
        </w:rPr>
        <w:t xml:space="preserve"> many e</w:t>
      </w:r>
      <w:r w:rsidR="00224975">
        <w:rPr>
          <w:rFonts w:cs="Arial"/>
          <w:szCs w:val="22"/>
        </w:rPr>
        <w:t>chinoderm</w:t>
      </w:r>
      <w:r w:rsidR="00224975" w:rsidRPr="00397145">
        <w:rPr>
          <w:rFonts w:cs="Arial"/>
          <w:szCs w:val="22"/>
        </w:rPr>
        <w:t xml:space="preserve"> and chordate records, for literature, </w:t>
      </w:r>
      <w:r>
        <w:rPr>
          <w:rFonts w:cs="Arial"/>
          <w:szCs w:val="22"/>
        </w:rPr>
        <w:t xml:space="preserve">megafauna records were </w:t>
      </w:r>
      <w:r w:rsidR="00224975">
        <w:rPr>
          <w:rFonts w:cs="Arial"/>
          <w:szCs w:val="22"/>
        </w:rPr>
        <w:t>mainly echinod</w:t>
      </w:r>
      <w:r w:rsidR="00224975" w:rsidRPr="00397145">
        <w:rPr>
          <w:rFonts w:cs="Arial"/>
          <w:szCs w:val="22"/>
        </w:rPr>
        <w:t>erm</w:t>
      </w:r>
      <w:r w:rsidR="00224975">
        <w:rPr>
          <w:rFonts w:cs="Arial"/>
          <w:szCs w:val="22"/>
        </w:rPr>
        <w:t xml:space="preserve">s, </w:t>
      </w:r>
      <w:r>
        <w:rPr>
          <w:rFonts w:cs="Arial"/>
          <w:szCs w:val="22"/>
        </w:rPr>
        <w:t xml:space="preserve">and </w:t>
      </w:r>
      <w:r w:rsidR="00224975">
        <w:rPr>
          <w:rFonts w:cs="Arial"/>
          <w:szCs w:val="22"/>
        </w:rPr>
        <w:t>large proportions of chordates but also cnidarian and sponge</w:t>
      </w:r>
      <w:r w:rsidR="00224975" w:rsidRPr="00397145">
        <w:rPr>
          <w:rFonts w:cs="Arial"/>
          <w:szCs w:val="22"/>
        </w:rPr>
        <w:t xml:space="preserve"> reco</w:t>
      </w:r>
      <w:r>
        <w:rPr>
          <w:rFonts w:cs="Arial"/>
          <w:szCs w:val="22"/>
        </w:rPr>
        <w:t xml:space="preserve">rds </w:t>
      </w:r>
      <w:r w:rsidR="00224975" w:rsidRPr="005E3498">
        <w:rPr>
          <w:rFonts w:cs="Arial"/>
          <w:szCs w:val="22"/>
        </w:rPr>
        <w:t>(</w:t>
      </w:r>
      <w:r w:rsidR="005E3498" w:rsidRPr="005E3498">
        <w:rPr>
          <w:rFonts w:cs="Arial"/>
          <w:szCs w:val="22"/>
        </w:rPr>
        <w:t>Fig. 12</w:t>
      </w:r>
      <w:r w:rsidR="00224975" w:rsidRPr="005E3498">
        <w:rPr>
          <w:rFonts w:cs="Arial"/>
          <w:szCs w:val="22"/>
        </w:rPr>
        <w:t>).</w:t>
      </w:r>
    </w:p>
    <w:p w14:paraId="082D1E22" w14:textId="5287C25E" w:rsidR="00CD448B" w:rsidRDefault="00CD448B" w:rsidP="00CD448B">
      <w:pPr>
        <w:rPr>
          <w:rFonts w:cs="Arial"/>
          <w:color w:val="FF0000"/>
          <w:sz w:val="20"/>
        </w:rPr>
      </w:pPr>
    </w:p>
    <w:p w14:paraId="6AABFFCD" w14:textId="161EC5F9" w:rsidR="00184BCF" w:rsidRDefault="00184BCF" w:rsidP="005C64A3">
      <w:pPr>
        <w:rPr>
          <w:rFonts w:cs="Arial"/>
          <w:color w:val="000000" w:themeColor="text1"/>
          <w:sz w:val="20"/>
        </w:rPr>
      </w:pPr>
      <w:r>
        <w:rPr>
          <w:rFonts w:cs="Arial"/>
          <w:noProof/>
          <w:color w:val="000000" w:themeColor="text1"/>
          <w:sz w:val="20"/>
          <w:lang w:eastAsia="en-GB"/>
        </w:rPr>
        <w:lastRenderedPageBreak/>
        <w:drawing>
          <wp:inline distT="0" distB="0" distL="0" distR="0" wp14:anchorId="0746CF65" wp14:editId="0DFDA2DF">
            <wp:extent cx="5298176" cy="8188036"/>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14_DD_LIT_SIZE_PHYLUM_COMB_2022-04-1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00953" cy="8192328"/>
                    </a:xfrm>
                    <a:prstGeom prst="rect">
                      <a:avLst/>
                    </a:prstGeom>
                  </pic:spPr>
                </pic:pic>
              </a:graphicData>
            </a:graphic>
          </wp:inline>
        </w:drawing>
      </w:r>
    </w:p>
    <w:p w14:paraId="129D399C" w14:textId="75E91413" w:rsidR="00CD448B" w:rsidRPr="001E50BB" w:rsidRDefault="00CD448B" w:rsidP="005C64A3">
      <w:pPr>
        <w:rPr>
          <w:rFonts w:cs="Arial"/>
          <w:sz w:val="20"/>
        </w:rPr>
      </w:pPr>
      <w:r>
        <w:rPr>
          <w:rFonts w:cs="Arial"/>
          <w:color w:val="000000" w:themeColor="text1"/>
          <w:sz w:val="20"/>
        </w:rPr>
        <w:t>Fig. 1</w:t>
      </w:r>
      <w:r w:rsidR="005E3498">
        <w:rPr>
          <w:rFonts w:cs="Arial"/>
          <w:color w:val="000000" w:themeColor="text1"/>
          <w:sz w:val="20"/>
        </w:rPr>
        <w:t>2</w:t>
      </w:r>
      <w:r>
        <w:rPr>
          <w:rFonts w:cs="Arial"/>
          <w:color w:val="000000" w:themeColor="text1"/>
          <w:sz w:val="20"/>
        </w:rPr>
        <w:t xml:space="preserve"> Data</w:t>
      </w:r>
      <w:r w:rsidRPr="00CD5D7B">
        <w:rPr>
          <w:rFonts w:cs="Arial"/>
          <w:color w:val="000000" w:themeColor="text1"/>
          <w:sz w:val="20"/>
        </w:rPr>
        <w:t xml:space="preserve"> </w:t>
      </w:r>
      <w:r w:rsidRPr="003D31EC">
        <w:rPr>
          <w:rFonts w:cs="Arial"/>
          <w:sz w:val="20"/>
        </w:rPr>
        <w:t xml:space="preserve">records </w:t>
      </w:r>
      <w:r>
        <w:rPr>
          <w:rFonts w:cs="Arial"/>
          <w:sz w:val="20"/>
        </w:rPr>
        <w:t xml:space="preserve">in the Clarion-Clipperton Zone </w:t>
      </w:r>
      <w:r w:rsidRPr="003D31EC">
        <w:rPr>
          <w:rFonts w:cs="Arial"/>
          <w:sz w:val="20"/>
        </w:rPr>
        <w:t>by size class</w:t>
      </w:r>
      <w:r>
        <w:rPr>
          <w:rFonts w:cs="Arial"/>
          <w:sz w:val="20"/>
        </w:rPr>
        <w:t xml:space="preserve"> and phylum for (A) </w:t>
      </w:r>
      <w:r w:rsidRPr="003D31EC">
        <w:rPr>
          <w:rFonts w:cs="Arial"/>
          <w:sz w:val="20"/>
        </w:rPr>
        <w:t xml:space="preserve">DeepData and </w:t>
      </w:r>
      <w:r>
        <w:rPr>
          <w:rFonts w:cs="Arial"/>
          <w:sz w:val="20"/>
        </w:rPr>
        <w:t xml:space="preserve">(B) </w:t>
      </w:r>
      <w:r w:rsidR="00224975">
        <w:rPr>
          <w:rFonts w:cs="Arial"/>
          <w:sz w:val="20"/>
        </w:rPr>
        <w:t xml:space="preserve">literature. </w:t>
      </w:r>
    </w:p>
    <w:p w14:paraId="19DDAA5E" w14:textId="77777777" w:rsidR="00465A70" w:rsidRDefault="00465A70" w:rsidP="005C64A3">
      <w:pPr>
        <w:rPr>
          <w:rFonts w:cs="Arial"/>
        </w:rPr>
      </w:pPr>
    </w:p>
    <w:p w14:paraId="49E81760" w14:textId="425E7E34" w:rsidR="00012EBB" w:rsidRPr="00A5442C" w:rsidRDefault="00012EBB" w:rsidP="00DB4CCB">
      <w:pPr>
        <w:pStyle w:val="Heading3"/>
      </w:pPr>
      <w:bookmarkStart w:id="89" w:name="_Trends_by_Contractor"/>
      <w:bookmarkStart w:id="90" w:name="_Toc101879413"/>
      <w:bookmarkEnd w:id="89"/>
      <w:r w:rsidRPr="00A5442C">
        <w:lastRenderedPageBreak/>
        <w:t>Trends by Contractor</w:t>
      </w:r>
      <w:r w:rsidR="00736DCF">
        <w:t xml:space="preserve"> and contract area</w:t>
      </w:r>
      <w:bookmarkEnd w:id="90"/>
    </w:p>
    <w:p w14:paraId="67D5AB6B" w14:textId="6507CC15" w:rsidR="00012EBB" w:rsidRDefault="00012EBB" w:rsidP="00012EBB">
      <w:pPr>
        <w:rPr>
          <w:rFonts w:cs="Arial"/>
          <w:b/>
          <w:szCs w:val="22"/>
        </w:rPr>
      </w:pPr>
    </w:p>
    <w:p w14:paraId="772D3AEF" w14:textId="2DC72071" w:rsidR="00F22B68" w:rsidRDefault="00F22B68" w:rsidP="00F22B68">
      <w:r>
        <w:t>A basic analysis of the differences in records provided by Contractors is provided, although it is likely to be heavily biased by issues of data duplication (</w:t>
      </w:r>
      <w:r w:rsidR="009C418E">
        <w:t xml:space="preserve">see </w:t>
      </w:r>
      <w:hyperlink w:anchor="_Data_quality_assessment:" w:history="1">
        <w:r w:rsidRPr="004641CA">
          <w:rPr>
            <w:rStyle w:val="Hyperlink"/>
          </w:rPr>
          <w:t>section 3.6</w:t>
        </w:r>
      </w:hyperlink>
      <w:r>
        <w:t>)</w:t>
      </w:r>
      <w:proofErr w:type="gramStart"/>
      <w:r>
        <w:t xml:space="preserve">. </w:t>
      </w:r>
      <w:r w:rsidR="00880082">
        <w:t>.</w:t>
      </w:r>
      <w:proofErr w:type="gramEnd"/>
      <w:r w:rsidR="00880082">
        <w:t xml:space="preserve"> For example, the largest number of records are from BGR and UKSRL (Table 8). however, these are also the Contractors with most duplication of records identified on DeepData (</w:t>
      </w:r>
      <w:hyperlink w:anchor="_Data_quality_assessment:" w:history="1">
        <w:r w:rsidR="00880082" w:rsidRPr="00174EAB">
          <w:rPr>
            <w:rStyle w:val="Hyperlink"/>
          </w:rPr>
          <w:t>see section 3.6.3</w:t>
        </w:r>
      </w:hyperlink>
      <w:proofErr w:type="gramStart"/>
      <w:r w:rsidR="00880082">
        <w:t>).</w:t>
      </w:r>
      <w:r>
        <w:t>The</w:t>
      </w:r>
      <w:proofErr w:type="gramEnd"/>
      <w:r>
        <w:t xml:space="preserve"> numbers are also likely to be biased by different Contractors focussing on different size classes or taxonomic groups. For example, macrofauna are much more abundant than megafauna, and some Contractors are likely to have differing levels of expertise, </w:t>
      </w:r>
      <w:proofErr w:type="gramStart"/>
      <w:r w:rsidR="005435EE">
        <w:t>e.g.</w:t>
      </w:r>
      <w:proofErr w:type="gramEnd"/>
      <w:r>
        <w:t xml:space="preserve"> having resident experts on megafauna o</w:t>
      </w:r>
      <w:r w:rsidR="00307386">
        <w:t xml:space="preserve">r meiofauna but not macrofauna, and </w:t>
      </w:r>
      <w:r>
        <w:t xml:space="preserve">this could impact the number of records considerably. This analysis is </w:t>
      </w:r>
      <w:r w:rsidR="00610B10">
        <w:t>not intended to be</w:t>
      </w:r>
      <w:r>
        <w:t xml:space="preserve"> discussion of differing levels of activity or effort by Contractor, rather it </w:t>
      </w:r>
      <w:r w:rsidR="00465A70">
        <w:t xml:space="preserve">is </w:t>
      </w:r>
      <w:r>
        <w:t xml:space="preserve">just an indication of the number of records </w:t>
      </w:r>
      <w:r w:rsidR="00307386">
        <w:t>published on</w:t>
      </w:r>
      <w:r>
        <w:t xml:space="preserve"> DeepData</w:t>
      </w:r>
      <w:r w:rsidR="00307386">
        <w:t xml:space="preserve"> on the 12</w:t>
      </w:r>
      <w:r w:rsidR="00307386" w:rsidRPr="00307386">
        <w:rPr>
          <w:vertAlign w:val="superscript"/>
        </w:rPr>
        <w:t>th</w:t>
      </w:r>
      <w:r w:rsidR="00307386">
        <w:t xml:space="preserve"> of July</w:t>
      </w:r>
      <w:r w:rsidR="004641CA">
        <w:t>, 2021</w:t>
      </w:r>
      <w:r w:rsidR="001230DF">
        <w:t xml:space="preserve"> It should be noted here too that these are </w:t>
      </w:r>
      <w:r w:rsidR="004641CA">
        <w:t xml:space="preserve">records </w:t>
      </w:r>
      <w:r w:rsidR="001230DF">
        <w:t>by Contractor not contract area, which in many cases are not equivalent (</w:t>
      </w:r>
      <w:hyperlink w:anchor="_Diversity_and_distribution/Communit" w:history="1">
        <w:r w:rsidR="001230DF" w:rsidRPr="00174EAB">
          <w:rPr>
            <w:rStyle w:val="Hyperlink"/>
          </w:rPr>
          <w:t>see section 2.3</w:t>
        </w:r>
      </w:hyperlink>
      <w:r w:rsidR="00CD682C">
        <w:t>).</w:t>
      </w:r>
      <w:r w:rsidR="000D46F8">
        <w:t xml:space="preserve"> </w:t>
      </w:r>
      <w:r w:rsidR="0068706E">
        <w:t xml:space="preserve"> </w:t>
      </w:r>
    </w:p>
    <w:p w14:paraId="370C08E1" w14:textId="77777777" w:rsidR="009C418E" w:rsidRDefault="009C418E" w:rsidP="00012EBB">
      <w:pPr>
        <w:rPr>
          <w:rFonts w:cs="Arial"/>
          <w:b/>
          <w:szCs w:val="22"/>
        </w:rPr>
      </w:pPr>
    </w:p>
    <w:p w14:paraId="459E3DD6" w14:textId="34D102B1" w:rsidR="003100AE" w:rsidRPr="006C4708" w:rsidRDefault="003100AE" w:rsidP="003100AE">
      <w:pPr>
        <w:rPr>
          <w:rFonts w:cs="Arial"/>
          <w:sz w:val="20"/>
          <w:szCs w:val="20"/>
        </w:rPr>
      </w:pPr>
      <w:r>
        <w:rPr>
          <w:rFonts w:cs="Arial"/>
          <w:sz w:val="20"/>
          <w:szCs w:val="20"/>
        </w:rPr>
        <w:t xml:space="preserve">Table </w:t>
      </w:r>
      <w:r w:rsidR="005E3498">
        <w:rPr>
          <w:rFonts w:cs="Arial"/>
          <w:sz w:val="20"/>
          <w:szCs w:val="20"/>
        </w:rPr>
        <w:t>8</w:t>
      </w:r>
      <w:r>
        <w:rPr>
          <w:rFonts w:cs="Arial"/>
          <w:sz w:val="20"/>
          <w:szCs w:val="20"/>
        </w:rPr>
        <w:t>.</w:t>
      </w:r>
      <w:r w:rsidRPr="00A572AB">
        <w:rPr>
          <w:rFonts w:cs="Arial"/>
          <w:sz w:val="20"/>
          <w:szCs w:val="20"/>
        </w:rPr>
        <w:t xml:space="preserve"> </w:t>
      </w:r>
      <w:r>
        <w:rPr>
          <w:rFonts w:cs="Arial"/>
          <w:sz w:val="20"/>
          <w:szCs w:val="20"/>
        </w:rPr>
        <w:t>T</w:t>
      </w:r>
      <w:r w:rsidRPr="00A572AB">
        <w:rPr>
          <w:rFonts w:cs="Arial"/>
          <w:sz w:val="20"/>
          <w:szCs w:val="20"/>
        </w:rPr>
        <w:t>otal records by taxonomic r</w:t>
      </w:r>
      <w:r>
        <w:rPr>
          <w:rFonts w:cs="Arial"/>
          <w:sz w:val="20"/>
          <w:szCs w:val="20"/>
        </w:rPr>
        <w:t>esolution by Contractor. Other:</w:t>
      </w:r>
      <w:r w:rsidRPr="00A572AB">
        <w:rPr>
          <w:rFonts w:cs="Arial"/>
          <w:sz w:val="20"/>
          <w:szCs w:val="20"/>
        </w:rPr>
        <w:t xml:space="preserve"> assorted taxonomic levels- kingdom, subphylum, subclass, superclass,</w:t>
      </w:r>
      <w:r>
        <w:rPr>
          <w:rFonts w:cs="Arial"/>
          <w:sz w:val="20"/>
          <w:szCs w:val="20"/>
        </w:rPr>
        <w:t xml:space="preserve"> </w:t>
      </w:r>
      <w:r w:rsidRPr="00A572AB">
        <w:rPr>
          <w:rFonts w:cs="Arial"/>
          <w:sz w:val="20"/>
          <w:szCs w:val="20"/>
        </w:rPr>
        <w:t>infraorder, superfamily</w:t>
      </w:r>
      <w:r>
        <w:rPr>
          <w:rFonts w:cs="Arial"/>
          <w:sz w:val="20"/>
          <w:szCs w:val="20"/>
        </w:rPr>
        <w:t xml:space="preserve">. NB record breakdown </w:t>
      </w:r>
      <w:r w:rsidR="00880082">
        <w:rPr>
          <w:rFonts w:cs="Arial"/>
          <w:sz w:val="20"/>
          <w:szCs w:val="20"/>
        </w:rPr>
        <w:t xml:space="preserve">is </w:t>
      </w:r>
      <w:r>
        <w:rPr>
          <w:rFonts w:cs="Arial"/>
          <w:sz w:val="20"/>
          <w:szCs w:val="20"/>
        </w:rPr>
        <w:t>by Contractor providing data, not contract area, which are not always equivalent. Here totals affected by duplication for BGR and UKSRL (</w:t>
      </w:r>
      <w:hyperlink w:anchor="_Data_quality_assessment:" w:history="1">
        <w:r w:rsidRPr="00372DCF">
          <w:rPr>
            <w:rStyle w:val="Hyperlink"/>
            <w:rFonts w:cs="Arial"/>
            <w:sz w:val="20"/>
            <w:szCs w:val="20"/>
          </w:rPr>
          <w:t>see section 3.6.3</w:t>
        </w:r>
      </w:hyperlink>
      <w:r>
        <w:rPr>
          <w:rFonts w:cs="Arial"/>
          <w:sz w:val="20"/>
          <w:szCs w:val="20"/>
        </w:rPr>
        <w:t xml:space="preserve">). </w:t>
      </w:r>
      <w:r w:rsidR="00880082">
        <w:rPr>
          <w:rFonts w:cs="Arial"/>
          <w:sz w:val="20"/>
          <w:szCs w:val="20"/>
        </w:rPr>
        <w:t>Total records of m</w:t>
      </w:r>
      <w:r>
        <w:rPr>
          <w:rFonts w:cs="Arial"/>
          <w:sz w:val="20"/>
          <w:szCs w:val="20"/>
        </w:rPr>
        <w:t>orphospecies/temporary name</w:t>
      </w:r>
      <w:r w:rsidR="00880082">
        <w:rPr>
          <w:rFonts w:cs="Arial"/>
          <w:sz w:val="20"/>
          <w:szCs w:val="20"/>
        </w:rPr>
        <w:t>s</w:t>
      </w:r>
      <w:r>
        <w:rPr>
          <w:rFonts w:cs="Arial"/>
          <w:sz w:val="20"/>
          <w:szCs w:val="20"/>
        </w:rPr>
        <w:t xml:space="preserve"> </w:t>
      </w:r>
      <w:r w:rsidR="00880082">
        <w:rPr>
          <w:rFonts w:cs="Arial"/>
          <w:sz w:val="20"/>
          <w:szCs w:val="20"/>
        </w:rPr>
        <w:t>(</w:t>
      </w:r>
      <w:proofErr w:type="gramStart"/>
      <w:r w:rsidR="00880082">
        <w:rPr>
          <w:rFonts w:cs="Arial"/>
          <w:sz w:val="20"/>
          <w:szCs w:val="20"/>
        </w:rPr>
        <w:t>i.e.</w:t>
      </w:r>
      <w:proofErr w:type="gramEnd"/>
      <w:r w:rsidR="00880082">
        <w:rPr>
          <w:rFonts w:cs="Arial"/>
          <w:sz w:val="20"/>
          <w:szCs w:val="20"/>
        </w:rPr>
        <w:t xml:space="preserve"> as in rest of table total of </w:t>
      </w:r>
      <w:r>
        <w:rPr>
          <w:rFonts w:cs="Arial"/>
          <w:sz w:val="20"/>
          <w:szCs w:val="20"/>
        </w:rPr>
        <w:t xml:space="preserve">records </w:t>
      </w:r>
      <w:r w:rsidR="00880082">
        <w:rPr>
          <w:rFonts w:cs="Arial"/>
          <w:sz w:val="20"/>
          <w:szCs w:val="20"/>
        </w:rPr>
        <w:t xml:space="preserve">not individual incidences of names) are </w:t>
      </w:r>
      <w:r>
        <w:rPr>
          <w:rFonts w:cs="Arial"/>
          <w:sz w:val="20"/>
          <w:szCs w:val="20"/>
        </w:rPr>
        <w:t>also indicated (not included in overall totals which are for scientific names only).</w:t>
      </w:r>
    </w:p>
    <w:tbl>
      <w:tblPr>
        <w:tblStyle w:val="PlainTable4"/>
        <w:tblW w:w="8920" w:type="dxa"/>
        <w:tblLook w:val="04A0" w:firstRow="1" w:lastRow="0" w:firstColumn="1" w:lastColumn="0" w:noHBand="0" w:noVBand="1"/>
      </w:tblPr>
      <w:tblGrid>
        <w:gridCol w:w="1137"/>
        <w:gridCol w:w="867"/>
        <w:gridCol w:w="697"/>
        <w:gridCol w:w="707"/>
        <w:gridCol w:w="787"/>
        <w:gridCol w:w="777"/>
        <w:gridCol w:w="897"/>
        <w:gridCol w:w="767"/>
        <w:gridCol w:w="816"/>
        <w:gridCol w:w="1246"/>
        <w:gridCol w:w="222"/>
      </w:tblGrid>
      <w:tr w:rsidR="003100AE" w:rsidRPr="00DC1FC3" w14:paraId="19737422" w14:textId="77777777" w:rsidTr="009D1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dxa"/>
            <w:tcBorders>
              <w:top w:val="single" w:sz="4" w:space="0" w:color="auto"/>
              <w:bottom w:val="single" w:sz="4" w:space="0" w:color="auto"/>
            </w:tcBorders>
            <w:vAlign w:val="center"/>
          </w:tcPr>
          <w:p w14:paraId="62B7151B" w14:textId="77777777" w:rsidR="003100AE" w:rsidRPr="00407DC2" w:rsidRDefault="003100AE" w:rsidP="009D149D">
            <w:pPr>
              <w:rPr>
                <w:rFonts w:cs="Arial"/>
                <w:sz w:val="18"/>
                <w:szCs w:val="18"/>
              </w:rPr>
            </w:pPr>
            <w:r w:rsidRPr="00407DC2">
              <w:rPr>
                <w:rFonts w:cs="Arial"/>
                <w:bCs w:val="0"/>
                <w:sz w:val="18"/>
                <w:szCs w:val="18"/>
              </w:rPr>
              <w:t>Contractor</w:t>
            </w:r>
          </w:p>
        </w:tc>
        <w:tc>
          <w:tcPr>
            <w:tcW w:w="867" w:type="dxa"/>
            <w:tcBorders>
              <w:top w:val="single" w:sz="4" w:space="0" w:color="auto"/>
              <w:bottom w:val="single" w:sz="4" w:space="0" w:color="auto"/>
            </w:tcBorders>
            <w:vAlign w:val="center"/>
          </w:tcPr>
          <w:p w14:paraId="24B188E6" w14:textId="77777777" w:rsidR="003100AE" w:rsidRPr="00407DC2" w:rsidRDefault="003100AE" w:rsidP="009D149D">
            <w:pPr>
              <w:cnfStyle w:val="100000000000" w:firstRow="1" w:lastRow="0" w:firstColumn="0" w:lastColumn="0" w:oddVBand="0" w:evenVBand="0" w:oddHBand="0" w:evenHBand="0" w:firstRowFirstColumn="0" w:firstRowLastColumn="0" w:lastRowFirstColumn="0" w:lastRowLastColumn="0"/>
              <w:rPr>
                <w:rFonts w:cs="Arial"/>
                <w:bCs w:val="0"/>
                <w:sz w:val="18"/>
                <w:szCs w:val="18"/>
              </w:rPr>
            </w:pPr>
            <w:r w:rsidRPr="00407DC2">
              <w:rPr>
                <w:rFonts w:cs="Arial"/>
                <w:bCs w:val="0"/>
                <w:sz w:val="18"/>
                <w:szCs w:val="18"/>
              </w:rPr>
              <w:t>Phylum</w:t>
            </w:r>
          </w:p>
        </w:tc>
        <w:tc>
          <w:tcPr>
            <w:tcW w:w="697" w:type="dxa"/>
            <w:tcBorders>
              <w:top w:val="single" w:sz="4" w:space="0" w:color="auto"/>
              <w:bottom w:val="single" w:sz="4" w:space="0" w:color="auto"/>
            </w:tcBorders>
            <w:vAlign w:val="center"/>
          </w:tcPr>
          <w:p w14:paraId="49DD9C19" w14:textId="77777777" w:rsidR="003100AE" w:rsidRPr="00407DC2" w:rsidRDefault="003100AE" w:rsidP="009D149D">
            <w:pPr>
              <w:cnfStyle w:val="100000000000" w:firstRow="1" w:lastRow="0" w:firstColumn="0" w:lastColumn="0" w:oddVBand="0" w:evenVBand="0" w:oddHBand="0" w:evenHBand="0" w:firstRowFirstColumn="0" w:firstRowLastColumn="0" w:lastRowFirstColumn="0" w:lastRowLastColumn="0"/>
              <w:rPr>
                <w:rFonts w:cs="Arial"/>
                <w:bCs w:val="0"/>
                <w:sz w:val="18"/>
                <w:szCs w:val="18"/>
              </w:rPr>
            </w:pPr>
            <w:r w:rsidRPr="00407DC2">
              <w:rPr>
                <w:rFonts w:cs="Arial"/>
                <w:bCs w:val="0"/>
                <w:sz w:val="18"/>
                <w:szCs w:val="18"/>
              </w:rPr>
              <w:t>Class</w:t>
            </w:r>
          </w:p>
        </w:tc>
        <w:tc>
          <w:tcPr>
            <w:tcW w:w="707" w:type="dxa"/>
            <w:tcBorders>
              <w:top w:val="single" w:sz="4" w:space="0" w:color="auto"/>
              <w:bottom w:val="single" w:sz="4" w:space="0" w:color="auto"/>
            </w:tcBorders>
            <w:vAlign w:val="center"/>
          </w:tcPr>
          <w:p w14:paraId="55BA3BEE" w14:textId="77777777" w:rsidR="003100AE" w:rsidRPr="00407DC2" w:rsidRDefault="003100AE" w:rsidP="009D149D">
            <w:pPr>
              <w:cnfStyle w:val="100000000000" w:firstRow="1" w:lastRow="0" w:firstColumn="0" w:lastColumn="0" w:oddVBand="0" w:evenVBand="0" w:oddHBand="0" w:evenHBand="0" w:firstRowFirstColumn="0" w:firstRowLastColumn="0" w:lastRowFirstColumn="0" w:lastRowLastColumn="0"/>
              <w:rPr>
                <w:rFonts w:cs="Arial"/>
                <w:bCs w:val="0"/>
                <w:sz w:val="18"/>
                <w:szCs w:val="18"/>
              </w:rPr>
            </w:pPr>
            <w:r w:rsidRPr="00407DC2">
              <w:rPr>
                <w:rFonts w:cs="Arial"/>
                <w:bCs w:val="0"/>
                <w:sz w:val="18"/>
                <w:szCs w:val="18"/>
              </w:rPr>
              <w:t>Order</w:t>
            </w:r>
          </w:p>
        </w:tc>
        <w:tc>
          <w:tcPr>
            <w:tcW w:w="787" w:type="dxa"/>
            <w:tcBorders>
              <w:top w:val="single" w:sz="4" w:space="0" w:color="auto"/>
              <w:bottom w:val="single" w:sz="4" w:space="0" w:color="auto"/>
            </w:tcBorders>
            <w:vAlign w:val="center"/>
          </w:tcPr>
          <w:p w14:paraId="6499F2EC" w14:textId="77777777" w:rsidR="003100AE" w:rsidRPr="00407DC2" w:rsidRDefault="003100AE" w:rsidP="009D149D">
            <w:pPr>
              <w:cnfStyle w:val="100000000000" w:firstRow="1" w:lastRow="0" w:firstColumn="0" w:lastColumn="0" w:oddVBand="0" w:evenVBand="0" w:oddHBand="0" w:evenHBand="0" w:firstRowFirstColumn="0" w:firstRowLastColumn="0" w:lastRowFirstColumn="0" w:lastRowLastColumn="0"/>
              <w:rPr>
                <w:rFonts w:cs="Arial"/>
                <w:bCs w:val="0"/>
                <w:sz w:val="18"/>
                <w:szCs w:val="18"/>
              </w:rPr>
            </w:pPr>
            <w:r w:rsidRPr="00407DC2">
              <w:rPr>
                <w:rFonts w:cs="Arial"/>
                <w:bCs w:val="0"/>
                <w:sz w:val="18"/>
                <w:szCs w:val="18"/>
              </w:rPr>
              <w:t>Family</w:t>
            </w:r>
          </w:p>
        </w:tc>
        <w:tc>
          <w:tcPr>
            <w:tcW w:w="777" w:type="dxa"/>
            <w:tcBorders>
              <w:top w:val="single" w:sz="4" w:space="0" w:color="auto"/>
              <w:bottom w:val="single" w:sz="4" w:space="0" w:color="auto"/>
            </w:tcBorders>
            <w:vAlign w:val="center"/>
          </w:tcPr>
          <w:p w14:paraId="0109434C" w14:textId="77777777" w:rsidR="003100AE" w:rsidRPr="00407DC2" w:rsidRDefault="003100AE" w:rsidP="009D149D">
            <w:pPr>
              <w:cnfStyle w:val="100000000000" w:firstRow="1" w:lastRow="0" w:firstColumn="0" w:lastColumn="0" w:oddVBand="0" w:evenVBand="0" w:oddHBand="0" w:evenHBand="0" w:firstRowFirstColumn="0" w:firstRowLastColumn="0" w:lastRowFirstColumn="0" w:lastRowLastColumn="0"/>
              <w:rPr>
                <w:rFonts w:cs="Arial"/>
                <w:bCs w:val="0"/>
                <w:sz w:val="18"/>
                <w:szCs w:val="18"/>
              </w:rPr>
            </w:pPr>
            <w:r w:rsidRPr="00407DC2">
              <w:rPr>
                <w:rFonts w:cs="Arial"/>
                <w:bCs w:val="0"/>
                <w:sz w:val="18"/>
                <w:szCs w:val="18"/>
              </w:rPr>
              <w:t>Genus</w:t>
            </w:r>
          </w:p>
        </w:tc>
        <w:tc>
          <w:tcPr>
            <w:tcW w:w="897" w:type="dxa"/>
            <w:tcBorders>
              <w:top w:val="single" w:sz="4" w:space="0" w:color="auto"/>
              <w:bottom w:val="single" w:sz="4" w:space="0" w:color="auto"/>
            </w:tcBorders>
            <w:vAlign w:val="center"/>
          </w:tcPr>
          <w:p w14:paraId="5B675BE0" w14:textId="77777777" w:rsidR="003100AE" w:rsidRPr="00407DC2" w:rsidRDefault="003100AE" w:rsidP="009D149D">
            <w:pPr>
              <w:cnfStyle w:val="100000000000" w:firstRow="1" w:lastRow="0" w:firstColumn="0" w:lastColumn="0" w:oddVBand="0" w:evenVBand="0" w:oddHBand="0" w:evenHBand="0" w:firstRowFirstColumn="0" w:firstRowLastColumn="0" w:lastRowFirstColumn="0" w:lastRowLastColumn="0"/>
              <w:rPr>
                <w:rFonts w:cs="Arial"/>
                <w:bCs w:val="0"/>
                <w:sz w:val="18"/>
                <w:szCs w:val="18"/>
              </w:rPr>
            </w:pPr>
            <w:r w:rsidRPr="00407DC2">
              <w:rPr>
                <w:rFonts w:cs="Arial"/>
                <w:bCs w:val="0"/>
                <w:sz w:val="18"/>
                <w:szCs w:val="18"/>
              </w:rPr>
              <w:t>Species</w:t>
            </w:r>
          </w:p>
        </w:tc>
        <w:tc>
          <w:tcPr>
            <w:tcW w:w="767" w:type="dxa"/>
            <w:tcBorders>
              <w:top w:val="single" w:sz="4" w:space="0" w:color="auto"/>
              <w:bottom w:val="single" w:sz="4" w:space="0" w:color="auto"/>
            </w:tcBorders>
            <w:vAlign w:val="center"/>
          </w:tcPr>
          <w:p w14:paraId="273C9318" w14:textId="77777777" w:rsidR="003100AE" w:rsidRPr="00407DC2" w:rsidRDefault="003100AE" w:rsidP="009D149D">
            <w:pPr>
              <w:cnfStyle w:val="100000000000" w:firstRow="1" w:lastRow="0" w:firstColumn="0" w:lastColumn="0" w:oddVBand="0" w:evenVBand="0" w:oddHBand="0" w:evenHBand="0" w:firstRowFirstColumn="0" w:firstRowLastColumn="0" w:lastRowFirstColumn="0" w:lastRowLastColumn="0"/>
              <w:rPr>
                <w:rFonts w:cs="Arial"/>
                <w:bCs w:val="0"/>
                <w:sz w:val="18"/>
                <w:szCs w:val="18"/>
              </w:rPr>
            </w:pPr>
            <w:r w:rsidRPr="00407DC2">
              <w:rPr>
                <w:rFonts w:cs="Arial"/>
                <w:bCs w:val="0"/>
                <w:sz w:val="18"/>
                <w:szCs w:val="18"/>
              </w:rPr>
              <w:t>Other*</w:t>
            </w:r>
          </w:p>
        </w:tc>
        <w:tc>
          <w:tcPr>
            <w:tcW w:w="816" w:type="dxa"/>
            <w:tcBorders>
              <w:top w:val="single" w:sz="4" w:space="0" w:color="auto"/>
              <w:bottom w:val="single" w:sz="4" w:space="0" w:color="auto"/>
            </w:tcBorders>
            <w:vAlign w:val="center"/>
          </w:tcPr>
          <w:p w14:paraId="59E3C22E" w14:textId="77777777" w:rsidR="003100AE" w:rsidRPr="00407DC2" w:rsidRDefault="003100AE" w:rsidP="009D149D">
            <w:pPr>
              <w:cnfStyle w:val="100000000000" w:firstRow="1" w:lastRow="0" w:firstColumn="0" w:lastColumn="0" w:oddVBand="0" w:evenVBand="0" w:oddHBand="0" w:evenHBand="0" w:firstRowFirstColumn="0" w:firstRowLastColumn="0" w:lastRowFirstColumn="0" w:lastRowLastColumn="0"/>
              <w:rPr>
                <w:rFonts w:cs="Arial"/>
                <w:bCs w:val="0"/>
                <w:sz w:val="18"/>
                <w:szCs w:val="18"/>
              </w:rPr>
            </w:pPr>
            <w:r w:rsidRPr="00407DC2">
              <w:rPr>
                <w:rFonts w:cs="Arial"/>
                <w:bCs w:val="0"/>
                <w:sz w:val="18"/>
                <w:szCs w:val="18"/>
              </w:rPr>
              <w:t>TOTAL</w:t>
            </w:r>
          </w:p>
        </w:tc>
        <w:tc>
          <w:tcPr>
            <w:tcW w:w="1246" w:type="dxa"/>
            <w:tcBorders>
              <w:top w:val="single" w:sz="4" w:space="0" w:color="auto"/>
              <w:bottom w:val="single" w:sz="4" w:space="0" w:color="auto"/>
            </w:tcBorders>
            <w:vAlign w:val="center"/>
          </w:tcPr>
          <w:p w14:paraId="119D3CF9" w14:textId="77777777" w:rsidR="003100AE" w:rsidRPr="00451418" w:rsidRDefault="003100AE" w:rsidP="009D149D">
            <w:pPr>
              <w:cnfStyle w:val="100000000000" w:firstRow="1" w:lastRow="0" w:firstColumn="0" w:lastColumn="0" w:oddVBand="0" w:evenVBand="0" w:oddHBand="0" w:evenHBand="0" w:firstRowFirstColumn="0" w:firstRowLastColumn="0" w:lastRowFirstColumn="0" w:lastRowLastColumn="0"/>
              <w:rPr>
                <w:rFonts w:cs="Arial"/>
                <w:bCs w:val="0"/>
                <w:sz w:val="18"/>
                <w:szCs w:val="18"/>
              </w:rPr>
            </w:pPr>
            <w:proofErr w:type="spellStart"/>
            <w:r w:rsidRPr="00451418">
              <w:rPr>
                <w:rFonts w:cs="Arial"/>
                <w:bCs w:val="0"/>
                <w:sz w:val="18"/>
                <w:szCs w:val="18"/>
              </w:rPr>
              <w:t>Morphospp</w:t>
            </w:r>
            <w:proofErr w:type="spellEnd"/>
            <w:r w:rsidRPr="00451418">
              <w:rPr>
                <w:rFonts w:cs="Arial"/>
                <w:bCs w:val="0"/>
                <w:sz w:val="18"/>
                <w:szCs w:val="18"/>
              </w:rPr>
              <w:t>.</w:t>
            </w:r>
          </w:p>
        </w:tc>
        <w:tc>
          <w:tcPr>
            <w:tcW w:w="222" w:type="dxa"/>
            <w:tcBorders>
              <w:top w:val="single" w:sz="4" w:space="0" w:color="auto"/>
              <w:bottom w:val="single" w:sz="4" w:space="0" w:color="auto"/>
            </w:tcBorders>
          </w:tcPr>
          <w:p w14:paraId="5838E343" w14:textId="77777777" w:rsidR="003100AE" w:rsidRPr="00DC1FC3" w:rsidRDefault="003100AE" w:rsidP="009D149D">
            <w:pPr>
              <w:cnfStyle w:val="100000000000" w:firstRow="1" w:lastRow="0" w:firstColumn="0" w:lastColumn="0" w:oddVBand="0" w:evenVBand="0" w:oddHBand="0" w:evenHBand="0" w:firstRowFirstColumn="0" w:firstRowLastColumn="0" w:lastRowFirstColumn="0" w:lastRowLastColumn="0"/>
              <w:rPr>
                <w:sz w:val="18"/>
                <w:szCs w:val="18"/>
              </w:rPr>
            </w:pPr>
          </w:p>
        </w:tc>
      </w:tr>
      <w:tr w:rsidR="003100AE" w:rsidRPr="00DC1FC3" w14:paraId="141A0A5D" w14:textId="77777777" w:rsidTr="009D1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dxa"/>
            <w:tcBorders>
              <w:top w:val="single" w:sz="4" w:space="0" w:color="auto"/>
            </w:tcBorders>
            <w:vAlign w:val="center"/>
          </w:tcPr>
          <w:p w14:paraId="7D3AFA50" w14:textId="44B69140" w:rsidR="003100AE" w:rsidRPr="00407DC2" w:rsidRDefault="003100AE" w:rsidP="009D149D">
            <w:pPr>
              <w:rPr>
                <w:rFonts w:cs="Arial"/>
                <w:b w:val="0"/>
                <w:bCs w:val="0"/>
                <w:sz w:val="18"/>
                <w:szCs w:val="18"/>
              </w:rPr>
            </w:pPr>
            <w:r w:rsidRPr="00407DC2">
              <w:rPr>
                <w:rFonts w:cs="Arial"/>
                <w:b w:val="0"/>
                <w:bCs w:val="0"/>
                <w:sz w:val="18"/>
                <w:szCs w:val="18"/>
              </w:rPr>
              <w:t>BGR</w:t>
            </w:r>
          </w:p>
        </w:tc>
        <w:tc>
          <w:tcPr>
            <w:tcW w:w="867" w:type="dxa"/>
            <w:tcBorders>
              <w:top w:val="single" w:sz="4" w:space="0" w:color="auto"/>
            </w:tcBorders>
            <w:vAlign w:val="center"/>
          </w:tcPr>
          <w:p w14:paraId="5AA1D795" w14:textId="5161065C"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14</w:t>
            </w:r>
            <w:r w:rsidR="000F3C72">
              <w:rPr>
                <w:rFonts w:cs="Arial"/>
                <w:sz w:val="18"/>
                <w:szCs w:val="18"/>
              </w:rPr>
              <w:t>12</w:t>
            </w:r>
          </w:p>
        </w:tc>
        <w:tc>
          <w:tcPr>
            <w:tcW w:w="697" w:type="dxa"/>
            <w:tcBorders>
              <w:top w:val="single" w:sz="4" w:space="0" w:color="auto"/>
            </w:tcBorders>
            <w:vAlign w:val="center"/>
          </w:tcPr>
          <w:p w14:paraId="0DD8472C"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3870</w:t>
            </w:r>
          </w:p>
        </w:tc>
        <w:tc>
          <w:tcPr>
            <w:tcW w:w="707" w:type="dxa"/>
            <w:tcBorders>
              <w:top w:val="single" w:sz="4" w:space="0" w:color="auto"/>
            </w:tcBorders>
            <w:vAlign w:val="center"/>
          </w:tcPr>
          <w:p w14:paraId="3D2F26DF" w14:textId="123DCAE5"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27</w:t>
            </w:r>
            <w:r w:rsidR="000F3C72">
              <w:rPr>
                <w:rFonts w:cs="Arial"/>
                <w:sz w:val="18"/>
                <w:szCs w:val="18"/>
              </w:rPr>
              <w:t>49</w:t>
            </w:r>
          </w:p>
        </w:tc>
        <w:tc>
          <w:tcPr>
            <w:tcW w:w="787" w:type="dxa"/>
            <w:tcBorders>
              <w:top w:val="single" w:sz="4" w:space="0" w:color="auto"/>
            </w:tcBorders>
            <w:vAlign w:val="center"/>
          </w:tcPr>
          <w:p w14:paraId="54F30237"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229</w:t>
            </w:r>
          </w:p>
        </w:tc>
        <w:tc>
          <w:tcPr>
            <w:tcW w:w="777" w:type="dxa"/>
            <w:tcBorders>
              <w:top w:val="single" w:sz="4" w:space="0" w:color="auto"/>
            </w:tcBorders>
            <w:vAlign w:val="center"/>
          </w:tcPr>
          <w:p w14:paraId="09A8E395"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397</w:t>
            </w:r>
          </w:p>
        </w:tc>
        <w:tc>
          <w:tcPr>
            <w:tcW w:w="897" w:type="dxa"/>
            <w:tcBorders>
              <w:top w:val="single" w:sz="4" w:space="0" w:color="auto"/>
            </w:tcBorders>
            <w:vAlign w:val="center"/>
          </w:tcPr>
          <w:p w14:paraId="2F2F7850"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195</w:t>
            </w:r>
          </w:p>
        </w:tc>
        <w:tc>
          <w:tcPr>
            <w:tcW w:w="767" w:type="dxa"/>
            <w:tcBorders>
              <w:top w:val="single" w:sz="4" w:space="0" w:color="auto"/>
            </w:tcBorders>
            <w:vAlign w:val="center"/>
          </w:tcPr>
          <w:p w14:paraId="4B275CD8"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194</w:t>
            </w:r>
          </w:p>
        </w:tc>
        <w:tc>
          <w:tcPr>
            <w:tcW w:w="816" w:type="dxa"/>
            <w:tcBorders>
              <w:top w:val="single" w:sz="4" w:space="0" w:color="auto"/>
            </w:tcBorders>
            <w:vAlign w:val="center"/>
          </w:tcPr>
          <w:p w14:paraId="4021A4C2"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9046</w:t>
            </w:r>
          </w:p>
        </w:tc>
        <w:tc>
          <w:tcPr>
            <w:tcW w:w="1246" w:type="dxa"/>
            <w:tcBorders>
              <w:top w:val="single" w:sz="4" w:space="0" w:color="auto"/>
            </w:tcBorders>
            <w:vAlign w:val="center"/>
          </w:tcPr>
          <w:p w14:paraId="65BA7B98" w14:textId="77777777" w:rsidR="003100AE" w:rsidRPr="00451418"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51418">
              <w:rPr>
                <w:rFonts w:cs="Arial"/>
                <w:sz w:val="18"/>
                <w:szCs w:val="18"/>
              </w:rPr>
              <w:t>3006</w:t>
            </w:r>
          </w:p>
        </w:tc>
        <w:tc>
          <w:tcPr>
            <w:tcW w:w="222" w:type="dxa"/>
            <w:tcBorders>
              <w:top w:val="single" w:sz="4" w:space="0" w:color="auto"/>
            </w:tcBorders>
          </w:tcPr>
          <w:p w14:paraId="3E245D3F" w14:textId="77777777" w:rsidR="003100AE" w:rsidRPr="00DC1FC3"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r>
      <w:tr w:rsidR="003100AE" w:rsidRPr="00DC1FC3" w14:paraId="711FD047" w14:textId="77777777" w:rsidTr="009D149D">
        <w:tc>
          <w:tcPr>
            <w:cnfStyle w:val="001000000000" w:firstRow="0" w:lastRow="0" w:firstColumn="1" w:lastColumn="0" w:oddVBand="0" w:evenVBand="0" w:oddHBand="0" w:evenHBand="0" w:firstRowFirstColumn="0" w:firstRowLastColumn="0" w:lastRowFirstColumn="0" w:lastRowLastColumn="0"/>
            <w:tcW w:w="1137" w:type="dxa"/>
            <w:vAlign w:val="center"/>
          </w:tcPr>
          <w:p w14:paraId="460C4868" w14:textId="2AEF1B78" w:rsidR="003100AE" w:rsidRPr="00407DC2" w:rsidRDefault="003100AE" w:rsidP="009D149D">
            <w:pPr>
              <w:rPr>
                <w:rFonts w:cs="Arial"/>
                <w:b w:val="0"/>
                <w:sz w:val="18"/>
                <w:szCs w:val="18"/>
              </w:rPr>
            </w:pPr>
            <w:r w:rsidRPr="00407DC2">
              <w:rPr>
                <w:rFonts w:cs="Arial"/>
                <w:b w:val="0"/>
                <w:bCs w:val="0"/>
                <w:sz w:val="18"/>
                <w:szCs w:val="18"/>
              </w:rPr>
              <w:t>COMRA</w:t>
            </w:r>
          </w:p>
        </w:tc>
        <w:tc>
          <w:tcPr>
            <w:tcW w:w="867" w:type="dxa"/>
            <w:vAlign w:val="center"/>
          </w:tcPr>
          <w:p w14:paraId="6042A794"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1</w:t>
            </w:r>
          </w:p>
        </w:tc>
        <w:tc>
          <w:tcPr>
            <w:tcW w:w="697" w:type="dxa"/>
            <w:vAlign w:val="center"/>
          </w:tcPr>
          <w:p w14:paraId="7823C4E2"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4</w:t>
            </w:r>
          </w:p>
        </w:tc>
        <w:tc>
          <w:tcPr>
            <w:tcW w:w="707" w:type="dxa"/>
            <w:vAlign w:val="center"/>
          </w:tcPr>
          <w:p w14:paraId="0F45166E"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787" w:type="dxa"/>
            <w:vAlign w:val="center"/>
          </w:tcPr>
          <w:p w14:paraId="687A250B"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624</w:t>
            </w:r>
          </w:p>
        </w:tc>
        <w:tc>
          <w:tcPr>
            <w:tcW w:w="777" w:type="dxa"/>
            <w:vAlign w:val="center"/>
          </w:tcPr>
          <w:p w14:paraId="30EC01D8"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36</w:t>
            </w:r>
          </w:p>
        </w:tc>
        <w:tc>
          <w:tcPr>
            <w:tcW w:w="897" w:type="dxa"/>
            <w:vAlign w:val="center"/>
          </w:tcPr>
          <w:p w14:paraId="690F960E"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614</w:t>
            </w:r>
          </w:p>
        </w:tc>
        <w:tc>
          <w:tcPr>
            <w:tcW w:w="767" w:type="dxa"/>
            <w:vAlign w:val="center"/>
          </w:tcPr>
          <w:p w14:paraId="15FC8815"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4</w:t>
            </w:r>
          </w:p>
        </w:tc>
        <w:tc>
          <w:tcPr>
            <w:tcW w:w="816" w:type="dxa"/>
            <w:vAlign w:val="center"/>
          </w:tcPr>
          <w:p w14:paraId="13FD3DD0"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1283</w:t>
            </w:r>
          </w:p>
        </w:tc>
        <w:tc>
          <w:tcPr>
            <w:tcW w:w="1246" w:type="dxa"/>
            <w:vAlign w:val="center"/>
          </w:tcPr>
          <w:p w14:paraId="7539002B" w14:textId="77777777" w:rsidR="003100AE" w:rsidRPr="00451418"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222" w:type="dxa"/>
          </w:tcPr>
          <w:p w14:paraId="26C866E3" w14:textId="77777777" w:rsidR="003100AE" w:rsidRPr="00DC1FC3"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r>
      <w:tr w:rsidR="003100AE" w:rsidRPr="00DC1FC3" w14:paraId="72347CB2" w14:textId="77777777" w:rsidTr="009D1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6C862E60" w14:textId="77777777" w:rsidR="003100AE" w:rsidRPr="00407DC2" w:rsidRDefault="003100AE" w:rsidP="009D149D">
            <w:pPr>
              <w:rPr>
                <w:rFonts w:cs="Arial"/>
                <w:b w:val="0"/>
                <w:sz w:val="18"/>
                <w:szCs w:val="18"/>
              </w:rPr>
            </w:pPr>
            <w:r w:rsidRPr="00407DC2">
              <w:rPr>
                <w:rFonts w:cs="Arial"/>
                <w:b w:val="0"/>
                <w:bCs w:val="0"/>
                <w:sz w:val="18"/>
                <w:szCs w:val="18"/>
              </w:rPr>
              <w:t>DORD</w:t>
            </w:r>
          </w:p>
        </w:tc>
        <w:tc>
          <w:tcPr>
            <w:tcW w:w="867" w:type="dxa"/>
            <w:vAlign w:val="center"/>
          </w:tcPr>
          <w:p w14:paraId="72ADF901"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80</w:t>
            </w:r>
          </w:p>
        </w:tc>
        <w:tc>
          <w:tcPr>
            <w:tcW w:w="697" w:type="dxa"/>
            <w:vAlign w:val="center"/>
          </w:tcPr>
          <w:p w14:paraId="17369D5E"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57</w:t>
            </w:r>
          </w:p>
        </w:tc>
        <w:tc>
          <w:tcPr>
            <w:tcW w:w="707" w:type="dxa"/>
            <w:vAlign w:val="center"/>
          </w:tcPr>
          <w:p w14:paraId="253FD852"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91</w:t>
            </w:r>
          </w:p>
        </w:tc>
        <w:tc>
          <w:tcPr>
            <w:tcW w:w="787" w:type="dxa"/>
            <w:vAlign w:val="center"/>
          </w:tcPr>
          <w:p w14:paraId="1D5A8BF8"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11</w:t>
            </w:r>
          </w:p>
        </w:tc>
        <w:tc>
          <w:tcPr>
            <w:tcW w:w="777" w:type="dxa"/>
            <w:vAlign w:val="center"/>
          </w:tcPr>
          <w:p w14:paraId="35B87C31"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1</w:t>
            </w:r>
          </w:p>
        </w:tc>
        <w:tc>
          <w:tcPr>
            <w:tcW w:w="897" w:type="dxa"/>
            <w:vAlign w:val="center"/>
          </w:tcPr>
          <w:p w14:paraId="01812824"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 </w:t>
            </w:r>
          </w:p>
        </w:tc>
        <w:tc>
          <w:tcPr>
            <w:tcW w:w="767" w:type="dxa"/>
            <w:vAlign w:val="center"/>
          </w:tcPr>
          <w:p w14:paraId="52ED935E"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7</w:t>
            </w:r>
          </w:p>
        </w:tc>
        <w:tc>
          <w:tcPr>
            <w:tcW w:w="816" w:type="dxa"/>
            <w:vAlign w:val="center"/>
          </w:tcPr>
          <w:p w14:paraId="7F3B5004"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247</w:t>
            </w:r>
          </w:p>
        </w:tc>
        <w:tc>
          <w:tcPr>
            <w:tcW w:w="1246" w:type="dxa"/>
            <w:vAlign w:val="center"/>
          </w:tcPr>
          <w:p w14:paraId="2179B113" w14:textId="77777777" w:rsidR="003100AE" w:rsidRPr="00451418"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51418">
              <w:rPr>
                <w:rFonts w:cs="Arial"/>
                <w:sz w:val="18"/>
                <w:szCs w:val="18"/>
              </w:rPr>
              <w:t> </w:t>
            </w:r>
          </w:p>
        </w:tc>
        <w:tc>
          <w:tcPr>
            <w:tcW w:w="222" w:type="dxa"/>
          </w:tcPr>
          <w:p w14:paraId="548AF70C" w14:textId="77777777" w:rsidR="003100AE" w:rsidRPr="00DC1FC3"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r>
      <w:tr w:rsidR="003100AE" w:rsidRPr="00DC1FC3" w14:paraId="7C5D6AF8" w14:textId="77777777" w:rsidTr="009D149D">
        <w:tc>
          <w:tcPr>
            <w:cnfStyle w:val="001000000000" w:firstRow="0" w:lastRow="0" w:firstColumn="1" w:lastColumn="0" w:oddVBand="0" w:evenVBand="0" w:oddHBand="0" w:evenHBand="0" w:firstRowFirstColumn="0" w:firstRowLastColumn="0" w:lastRowFirstColumn="0" w:lastRowLastColumn="0"/>
            <w:tcW w:w="1137" w:type="dxa"/>
            <w:vAlign w:val="center"/>
          </w:tcPr>
          <w:p w14:paraId="62A0A3BC" w14:textId="77777777" w:rsidR="003100AE" w:rsidRPr="00407DC2" w:rsidRDefault="003100AE" w:rsidP="009D149D">
            <w:pPr>
              <w:rPr>
                <w:rFonts w:cs="Arial"/>
                <w:b w:val="0"/>
                <w:sz w:val="18"/>
                <w:szCs w:val="18"/>
              </w:rPr>
            </w:pPr>
            <w:r w:rsidRPr="00407DC2">
              <w:rPr>
                <w:rFonts w:cs="Arial"/>
                <w:b w:val="0"/>
                <w:bCs w:val="0"/>
                <w:sz w:val="18"/>
                <w:szCs w:val="18"/>
              </w:rPr>
              <w:t>GSR</w:t>
            </w:r>
          </w:p>
        </w:tc>
        <w:tc>
          <w:tcPr>
            <w:tcW w:w="867" w:type="dxa"/>
            <w:vAlign w:val="center"/>
          </w:tcPr>
          <w:p w14:paraId="47B652DD" w14:textId="679D7401"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14</w:t>
            </w:r>
            <w:r w:rsidR="000F3C72">
              <w:rPr>
                <w:rFonts w:cs="Arial"/>
                <w:sz w:val="18"/>
                <w:szCs w:val="18"/>
              </w:rPr>
              <w:t>1</w:t>
            </w:r>
          </w:p>
        </w:tc>
        <w:tc>
          <w:tcPr>
            <w:tcW w:w="697" w:type="dxa"/>
            <w:vAlign w:val="center"/>
          </w:tcPr>
          <w:p w14:paraId="3895D3E2"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193</w:t>
            </w:r>
          </w:p>
        </w:tc>
        <w:tc>
          <w:tcPr>
            <w:tcW w:w="707" w:type="dxa"/>
            <w:vAlign w:val="center"/>
          </w:tcPr>
          <w:p w14:paraId="66EE58A5" w14:textId="1E7828C6"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17</w:t>
            </w:r>
            <w:r w:rsidR="000F3C72">
              <w:rPr>
                <w:rFonts w:cs="Arial"/>
                <w:sz w:val="18"/>
                <w:szCs w:val="18"/>
              </w:rPr>
              <w:t>9</w:t>
            </w:r>
          </w:p>
        </w:tc>
        <w:tc>
          <w:tcPr>
            <w:tcW w:w="787" w:type="dxa"/>
            <w:vAlign w:val="center"/>
          </w:tcPr>
          <w:p w14:paraId="60CBA016"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234</w:t>
            </w:r>
          </w:p>
        </w:tc>
        <w:tc>
          <w:tcPr>
            <w:tcW w:w="777" w:type="dxa"/>
            <w:vAlign w:val="center"/>
          </w:tcPr>
          <w:p w14:paraId="7EC94647"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452</w:t>
            </w:r>
          </w:p>
        </w:tc>
        <w:tc>
          <w:tcPr>
            <w:tcW w:w="897" w:type="dxa"/>
            <w:vAlign w:val="center"/>
          </w:tcPr>
          <w:p w14:paraId="0A9A0D47"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142</w:t>
            </w:r>
          </w:p>
        </w:tc>
        <w:tc>
          <w:tcPr>
            <w:tcW w:w="767" w:type="dxa"/>
            <w:vAlign w:val="center"/>
          </w:tcPr>
          <w:p w14:paraId="52FC1D75"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18</w:t>
            </w:r>
          </w:p>
        </w:tc>
        <w:tc>
          <w:tcPr>
            <w:tcW w:w="816" w:type="dxa"/>
            <w:vAlign w:val="center"/>
          </w:tcPr>
          <w:p w14:paraId="2D02E1FA"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1359</w:t>
            </w:r>
          </w:p>
        </w:tc>
        <w:tc>
          <w:tcPr>
            <w:tcW w:w="1246" w:type="dxa"/>
            <w:vAlign w:val="center"/>
          </w:tcPr>
          <w:p w14:paraId="62A410CE" w14:textId="77777777" w:rsidR="003100AE" w:rsidRPr="00451418"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51418">
              <w:rPr>
                <w:rFonts w:cs="Arial"/>
                <w:sz w:val="18"/>
                <w:szCs w:val="18"/>
              </w:rPr>
              <w:t>143</w:t>
            </w:r>
          </w:p>
        </w:tc>
        <w:tc>
          <w:tcPr>
            <w:tcW w:w="222" w:type="dxa"/>
          </w:tcPr>
          <w:p w14:paraId="4B2598A2" w14:textId="77777777" w:rsidR="003100AE" w:rsidRPr="00DC1FC3"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r>
      <w:tr w:rsidR="003100AE" w:rsidRPr="00DC1FC3" w14:paraId="0D6288CD" w14:textId="77777777" w:rsidTr="009D1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26DDB06B" w14:textId="31FD8E8E" w:rsidR="003100AE" w:rsidRPr="00407DC2" w:rsidRDefault="003100AE" w:rsidP="009D149D">
            <w:pPr>
              <w:rPr>
                <w:rFonts w:cs="Arial"/>
                <w:b w:val="0"/>
                <w:sz w:val="18"/>
                <w:szCs w:val="18"/>
              </w:rPr>
            </w:pPr>
            <w:r w:rsidRPr="00407DC2">
              <w:rPr>
                <w:rFonts w:cs="Arial"/>
                <w:b w:val="0"/>
                <w:bCs w:val="0"/>
                <w:sz w:val="18"/>
                <w:szCs w:val="18"/>
              </w:rPr>
              <w:t>IFREMER</w:t>
            </w:r>
          </w:p>
        </w:tc>
        <w:tc>
          <w:tcPr>
            <w:tcW w:w="867" w:type="dxa"/>
            <w:vAlign w:val="center"/>
          </w:tcPr>
          <w:p w14:paraId="21C5CA52"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119</w:t>
            </w:r>
          </w:p>
        </w:tc>
        <w:tc>
          <w:tcPr>
            <w:tcW w:w="697" w:type="dxa"/>
            <w:vAlign w:val="center"/>
          </w:tcPr>
          <w:p w14:paraId="3BEF7046"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105</w:t>
            </w:r>
          </w:p>
        </w:tc>
        <w:tc>
          <w:tcPr>
            <w:tcW w:w="707" w:type="dxa"/>
            <w:vAlign w:val="center"/>
          </w:tcPr>
          <w:p w14:paraId="6BB30804"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100</w:t>
            </w:r>
          </w:p>
        </w:tc>
        <w:tc>
          <w:tcPr>
            <w:tcW w:w="787" w:type="dxa"/>
            <w:vAlign w:val="center"/>
          </w:tcPr>
          <w:p w14:paraId="4E477272"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247</w:t>
            </w:r>
          </w:p>
        </w:tc>
        <w:tc>
          <w:tcPr>
            <w:tcW w:w="777" w:type="dxa"/>
            <w:vAlign w:val="center"/>
          </w:tcPr>
          <w:p w14:paraId="25FE55F5"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2472</w:t>
            </w:r>
          </w:p>
        </w:tc>
        <w:tc>
          <w:tcPr>
            <w:tcW w:w="897" w:type="dxa"/>
            <w:vAlign w:val="center"/>
          </w:tcPr>
          <w:p w14:paraId="293469FA"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369</w:t>
            </w:r>
          </w:p>
        </w:tc>
        <w:tc>
          <w:tcPr>
            <w:tcW w:w="767" w:type="dxa"/>
            <w:vAlign w:val="center"/>
          </w:tcPr>
          <w:p w14:paraId="5AD26AB8"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27</w:t>
            </w:r>
          </w:p>
        </w:tc>
        <w:tc>
          <w:tcPr>
            <w:tcW w:w="816" w:type="dxa"/>
            <w:vAlign w:val="center"/>
          </w:tcPr>
          <w:p w14:paraId="5554F8F2"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3439</w:t>
            </w:r>
          </w:p>
        </w:tc>
        <w:tc>
          <w:tcPr>
            <w:tcW w:w="1246" w:type="dxa"/>
            <w:vAlign w:val="center"/>
          </w:tcPr>
          <w:p w14:paraId="37DF4F87" w14:textId="77777777" w:rsidR="003100AE" w:rsidRPr="00451418"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51418">
              <w:rPr>
                <w:rFonts w:cs="Arial"/>
                <w:sz w:val="18"/>
                <w:szCs w:val="18"/>
              </w:rPr>
              <w:t>1882</w:t>
            </w:r>
          </w:p>
        </w:tc>
        <w:tc>
          <w:tcPr>
            <w:tcW w:w="222" w:type="dxa"/>
          </w:tcPr>
          <w:p w14:paraId="0CFAD24D" w14:textId="77777777" w:rsidR="003100AE" w:rsidRPr="00DC1FC3"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r>
      <w:tr w:rsidR="003100AE" w:rsidRPr="00DC1FC3" w14:paraId="70090794" w14:textId="77777777" w:rsidTr="009D149D">
        <w:tc>
          <w:tcPr>
            <w:cnfStyle w:val="001000000000" w:firstRow="0" w:lastRow="0" w:firstColumn="1" w:lastColumn="0" w:oddVBand="0" w:evenVBand="0" w:oddHBand="0" w:evenHBand="0" w:firstRowFirstColumn="0" w:firstRowLastColumn="0" w:lastRowFirstColumn="0" w:lastRowLastColumn="0"/>
            <w:tcW w:w="1137" w:type="dxa"/>
            <w:vAlign w:val="center"/>
          </w:tcPr>
          <w:p w14:paraId="1826D620" w14:textId="77777777" w:rsidR="003100AE" w:rsidRPr="00407DC2" w:rsidRDefault="003100AE" w:rsidP="009D149D">
            <w:pPr>
              <w:rPr>
                <w:rFonts w:cs="Arial"/>
                <w:b w:val="0"/>
                <w:sz w:val="18"/>
                <w:szCs w:val="18"/>
              </w:rPr>
            </w:pPr>
            <w:r w:rsidRPr="00407DC2">
              <w:rPr>
                <w:rFonts w:cs="Arial"/>
                <w:b w:val="0"/>
                <w:bCs w:val="0"/>
                <w:sz w:val="18"/>
                <w:szCs w:val="18"/>
              </w:rPr>
              <w:t>IOM</w:t>
            </w:r>
          </w:p>
        </w:tc>
        <w:tc>
          <w:tcPr>
            <w:tcW w:w="867" w:type="dxa"/>
            <w:vAlign w:val="center"/>
          </w:tcPr>
          <w:p w14:paraId="24F13F33"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42</w:t>
            </w:r>
          </w:p>
        </w:tc>
        <w:tc>
          <w:tcPr>
            <w:tcW w:w="697" w:type="dxa"/>
            <w:vAlign w:val="center"/>
          </w:tcPr>
          <w:p w14:paraId="56125C7F"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70</w:t>
            </w:r>
          </w:p>
        </w:tc>
        <w:tc>
          <w:tcPr>
            <w:tcW w:w="707" w:type="dxa"/>
            <w:vAlign w:val="center"/>
          </w:tcPr>
          <w:p w14:paraId="19734D3B"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25</w:t>
            </w:r>
          </w:p>
        </w:tc>
        <w:tc>
          <w:tcPr>
            <w:tcW w:w="787" w:type="dxa"/>
            <w:vAlign w:val="center"/>
          </w:tcPr>
          <w:p w14:paraId="776682C8"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126</w:t>
            </w:r>
          </w:p>
        </w:tc>
        <w:tc>
          <w:tcPr>
            <w:tcW w:w="777" w:type="dxa"/>
            <w:vAlign w:val="center"/>
          </w:tcPr>
          <w:p w14:paraId="32B43542"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70</w:t>
            </w:r>
          </w:p>
        </w:tc>
        <w:tc>
          <w:tcPr>
            <w:tcW w:w="897" w:type="dxa"/>
            <w:vAlign w:val="center"/>
          </w:tcPr>
          <w:p w14:paraId="466BEF88"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767" w:type="dxa"/>
            <w:vAlign w:val="center"/>
          </w:tcPr>
          <w:p w14:paraId="35D103FB"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3</w:t>
            </w:r>
          </w:p>
        </w:tc>
        <w:tc>
          <w:tcPr>
            <w:tcW w:w="816" w:type="dxa"/>
            <w:vAlign w:val="center"/>
          </w:tcPr>
          <w:p w14:paraId="2E928A47"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336</w:t>
            </w:r>
          </w:p>
        </w:tc>
        <w:tc>
          <w:tcPr>
            <w:tcW w:w="1246" w:type="dxa"/>
            <w:vAlign w:val="center"/>
          </w:tcPr>
          <w:p w14:paraId="46CF9451" w14:textId="77777777" w:rsidR="003100AE" w:rsidRPr="00451418"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222" w:type="dxa"/>
          </w:tcPr>
          <w:p w14:paraId="2479CF0E" w14:textId="77777777" w:rsidR="003100AE" w:rsidRPr="00DC1FC3"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r>
      <w:tr w:rsidR="003100AE" w:rsidRPr="00DC1FC3" w14:paraId="573CB7B6" w14:textId="77777777" w:rsidTr="009D1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25749B26" w14:textId="6752ADC2" w:rsidR="003100AE" w:rsidRPr="00407DC2" w:rsidRDefault="003100AE" w:rsidP="009D149D">
            <w:pPr>
              <w:rPr>
                <w:rFonts w:cs="Arial"/>
                <w:b w:val="0"/>
                <w:sz w:val="18"/>
                <w:szCs w:val="18"/>
              </w:rPr>
            </w:pPr>
            <w:r w:rsidRPr="00407DC2">
              <w:rPr>
                <w:rFonts w:cs="Arial"/>
                <w:b w:val="0"/>
                <w:bCs w:val="0"/>
                <w:sz w:val="18"/>
                <w:szCs w:val="18"/>
              </w:rPr>
              <w:t>KOREA</w:t>
            </w:r>
          </w:p>
        </w:tc>
        <w:tc>
          <w:tcPr>
            <w:tcW w:w="867" w:type="dxa"/>
            <w:vAlign w:val="center"/>
          </w:tcPr>
          <w:p w14:paraId="0570C751" w14:textId="02C108AD"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8</w:t>
            </w:r>
            <w:r w:rsidR="000F3C72">
              <w:rPr>
                <w:rFonts w:cs="Arial"/>
                <w:sz w:val="18"/>
                <w:szCs w:val="18"/>
              </w:rPr>
              <w:t>3</w:t>
            </w:r>
          </w:p>
        </w:tc>
        <w:tc>
          <w:tcPr>
            <w:tcW w:w="697" w:type="dxa"/>
            <w:vAlign w:val="center"/>
          </w:tcPr>
          <w:p w14:paraId="529B1EFA"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123</w:t>
            </w:r>
          </w:p>
        </w:tc>
        <w:tc>
          <w:tcPr>
            <w:tcW w:w="707" w:type="dxa"/>
            <w:vAlign w:val="center"/>
          </w:tcPr>
          <w:p w14:paraId="240051A3" w14:textId="42769908"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13</w:t>
            </w:r>
            <w:r w:rsidR="000F3C72">
              <w:rPr>
                <w:rFonts w:cs="Arial"/>
                <w:sz w:val="18"/>
                <w:szCs w:val="18"/>
              </w:rPr>
              <w:t>8</w:t>
            </w:r>
          </w:p>
        </w:tc>
        <w:tc>
          <w:tcPr>
            <w:tcW w:w="787" w:type="dxa"/>
            <w:vAlign w:val="center"/>
          </w:tcPr>
          <w:p w14:paraId="3B489482"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76</w:t>
            </w:r>
          </w:p>
        </w:tc>
        <w:tc>
          <w:tcPr>
            <w:tcW w:w="777" w:type="dxa"/>
            <w:vAlign w:val="center"/>
          </w:tcPr>
          <w:p w14:paraId="6A762534"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278</w:t>
            </w:r>
          </w:p>
        </w:tc>
        <w:tc>
          <w:tcPr>
            <w:tcW w:w="897" w:type="dxa"/>
            <w:vAlign w:val="center"/>
          </w:tcPr>
          <w:p w14:paraId="517E1DE5"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83</w:t>
            </w:r>
          </w:p>
        </w:tc>
        <w:tc>
          <w:tcPr>
            <w:tcW w:w="767" w:type="dxa"/>
            <w:vAlign w:val="center"/>
          </w:tcPr>
          <w:p w14:paraId="6E4DCA82"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4</w:t>
            </w:r>
          </w:p>
        </w:tc>
        <w:tc>
          <w:tcPr>
            <w:tcW w:w="816" w:type="dxa"/>
            <w:vAlign w:val="center"/>
          </w:tcPr>
          <w:p w14:paraId="395EC1C8"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785</w:t>
            </w:r>
          </w:p>
        </w:tc>
        <w:tc>
          <w:tcPr>
            <w:tcW w:w="1246" w:type="dxa"/>
            <w:vAlign w:val="center"/>
          </w:tcPr>
          <w:p w14:paraId="033CE682" w14:textId="77777777" w:rsidR="003100AE" w:rsidRPr="00451418"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51418">
              <w:rPr>
                <w:rFonts w:cs="Arial"/>
                <w:sz w:val="18"/>
                <w:szCs w:val="18"/>
              </w:rPr>
              <w:t>187</w:t>
            </w:r>
          </w:p>
        </w:tc>
        <w:tc>
          <w:tcPr>
            <w:tcW w:w="222" w:type="dxa"/>
          </w:tcPr>
          <w:p w14:paraId="5263BC54" w14:textId="77777777" w:rsidR="003100AE" w:rsidRPr="00DC1FC3"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r>
      <w:tr w:rsidR="003100AE" w:rsidRPr="00DC1FC3" w14:paraId="37ED93A3" w14:textId="77777777" w:rsidTr="009D149D">
        <w:tc>
          <w:tcPr>
            <w:cnfStyle w:val="001000000000" w:firstRow="0" w:lastRow="0" w:firstColumn="1" w:lastColumn="0" w:oddVBand="0" w:evenVBand="0" w:oddHBand="0" w:evenHBand="0" w:firstRowFirstColumn="0" w:firstRowLastColumn="0" w:lastRowFirstColumn="0" w:lastRowLastColumn="0"/>
            <w:tcW w:w="1137" w:type="dxa"/>
            <w:vAlign w:val="center"/>
          </w:tcPr>
          <w:p w14:paraId="4F609FC0" w14:textId="77777777" w:rsidR="003100AE" w:rsidRPr="00407DC2" w:rsidRDefault="003100AE" w:rsidP="009D149D">
            <w:pPr>
              <w:rPr>
                <w:rFonts w:cs="Arial"/>
                <w:b w:val="0"/>
                <w:sz w:val="18"/>
                <w:szCs w:val="18"/>
              </w:rPr>
            </w:pPr>
            <w:r w:rsidRPr="00407DC2">
              <w:rPr>
                <w:rFonts w:cs="Arial"/>
                <w:b w:val="0"/>
                <w:bCs w:val="0"/>
                <w:sz w:val="18"/>
                <w:szCs w:val="18"/>
              </w:rPr>
              <w:t>OMS</w:t>
            </w:r>
          </w:p>
        </w:tc>
        <w:tc>
          <w:tcPr>
            <w:tcW w:w="867" w:type="dxa"/>
            <w:vAlign w:val="center"/>
          </w:tcPr>
          <w:p w14:paraId="48DD7266" w14:textId="5AD9ACFC"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5</w:t>
            </w:r>
            <w:r w:rsidR="000F3C72">
              <w:rPr>
                <w:rFonts w:cs="Arial"/>
                <w:sz w:val="18"/>
                <w:szCs w:val="18"/>
              </w:rPr>
              <w:t>16</w:t>
            </w:r>
          </w:p>
        </w:tc>
        <w:tc>
          <w:tcPr>
            <w:tcW w:w="697" w:type="dxa"/>
            <w:vAlign w:val="center"/>
          </w:tcPr>
          <w:p w14:paraId="727A913D"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396</w:t>
            </w:r>
          </w:p>
        </w:tc>
        <w:tc>
          <w:tcPr>
            <w:tcW w:w="707" w:type="dxa"/>
            <w:vAlign w:val="center"/>
          </w:tcPr>
          <w:p w14:paraId="6322B75C" w14:textId="6BCE31A9"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78</w:t>
            </w:r>
            <w:r w:rsidR="000F3C72">
              <w:rPr>
                <w:rFonts w:cs="Arial"/>
                <w:sz w:val="18"/>
                <w:szCs w:val="18"/>
              </w:rPr>
              <w:t>9</w:t>
            </w:r>
          </w:p>
        </w:tc>
        <w:tc>
          <w:tcPr>
            <w:tcW w:w="787" w:type="dxa"/>
            <w:vAlign w:val="center"/>
          </w:tcPr>
          <w:p w14:paraId="45E13B55"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974</w:t>
            </w:r>
          </w:p>
        </w:tc>
        <w:tc>
          <w:tcPr>
            <w:tcW w:w="777" w:type="dxa"/>
            <w:vAlign w:val="center"/>
          </w:tcPr>
          <w:p w14:paraId="6CAE0FD5"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140</w:t>
            </w:r>
          </w:p>
        </w:tc>
        <w:tc>
          <w:tcPr>
            <w:tcW w:w="897" w:type="dxa"/>
            <w:vAlign w:val="center"/>
          </w:tcPr>
          <w:p w14:paraId="6CA2440E"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157</w:t>
            </w:r>
          </w:p>
        </w:tc>
        <w:tc>
          <w:tcPr>
            <w:tcW w:w="767" w:type="dxa"/>
            <w:vAlign w:val="center"/>
          </w:tcPr>
          <w:p w14:paraId="2819B9A9"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79</w:t>
            </w:r>
          </w:p>
        </w:tc>
        <w:tc>
          <w:tcPr>
            <w:tcW w:w="816" w:type="dxa"/>
            <w:vAlign w:val="center"/>
          </w:tcPr>
          <w:p w14:paraId="7DF44382"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3051</w:t>
            </w:r>
          </w:p>
        </w:tc>
        <w:tc>
          <w:tcPr>
            <w:tcW w:w="1246" w:type="dxa"/>
            <w:vAlign w:val="center"/>
          </w:tcPr>
          <w:p w14:paraId="1ECEDE7F" w14:textId="605412BC" w:rsidR="003100AE" w:rsidRPr="00451418"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51418">
              <w:rPr>
                <w:rFonts w:cs="Arial"/>
                <w:sz w:val="18"/>
                <w:szCs w:val="18"/>
              </w:rPr>
              <w:t>3</w:t>
            </w:r>
            <w:r w:rsidR="00392F91">
              <w:rPr>
                <w:rFonts w:cs="Arial"/>
                <w:sz w:val="18"/>
                <w:szCs w:val="18"/>
              </w:rPr>
              <w:t>4</w:t>
            </w:r>
          </w:p>
        </w:tc>
        <w:tc>
          <w:tcPr>
            <w:tcW w:w="222" w:type="dxa"/>
          </w:tcPr>
          <w:p w14:paraId="013A62D1" w14:textId="77777777" w:rsidR="003100AE" w:rsidRPr="00DC1FC3"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r>
      <w:tr w:rsidR="003100AE" w:rsidRPr="00DC1FC3" w14:paraId="6173AD18" w14:textId="77777777" w:rsidTr="009D1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3045B865" w14:textId="69E0D2F3" w:rsidR="003100AE" w:rsidRPr="00407DC2" w:rsidRDefault="003100AE" w:rsidP="009D149D">
            <w:pPr>
              <w:rPr>
                <w:rFonts w:cs="Arial"/>
                <w:b w:val="0"/>
                <w:sz w:val="18"/>
                <w:szCs w:val="18"/>
              </w:rPr>
            </w:pPr>
            <w:r w:rsidRPr="00407DC2">
              <w:rPr>
                <w:rFonts w:cs="Arial"/>
                <w:b w:val="0"/>
                <w:bCs w:val="0"/>
                <w:sz w:val="18"/>
                <w:szCs w:val="18"/>
              </w:rPr>
              <w:t>UKSRL</w:t>
            </w:r>
          </w:p>
        </w:tc>
        <w:tc>
          <w:tcPr>
            <w:tcW w:w="867" w:type="dxa"/>
            <w:vAlign w:val="center"/>
          </w:tcPr>
          <w:p w14:paraId="7DBFDA5F" w14:textId="145F9755"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3</w:t>
            </w:r>
            <w:r w:rsidR="000F3C72">
              <w:rPr>
                <w:rFonts w:cs="Arial"/>
                <w:sz w:val="18"/>
                <w:szCs w:val="18"/>
              </w:rPr>
              <w:t>70</w:t>
            </w:r>
          </w:p>
        </w:tc>
        <w:tc>
          <w:tcPr>
            <w:tcW w:w="697" w:type="dxa"/>
            <w:vAlign w:val="center"/>
          </w:tcPr>
          <w:p w14:paraId="44296CFE"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1593</w:t>
            </w:r>
          </w:p>
        </w:tc>
        <w:tc>
          <w:tcPr>
            <w:tcW w:w="707" w:type="dxa"/>
            <w:vAlign w:val="center"/>
          </w:tcPr>
          <w:p w14:paraId="04471721" w14:textId="323D53F9"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33</w:t>
            </w:r>
            <w:r w:rsidR="000F3C72">
              <w:rPr>
                <w:rFonts w:cs="Arial"/>
                <w:sz w:val="18"/>
                <w:szCs w:val="18"/>
              </w:rPr>
              <w:t>58</w:t>
            </w:r>
          </w:p>
        </w:tc>
        <w:tc>
          <w:tcPr>
            <w:tcW w:w="787" w:type="dxa"/>
            <w:vAlign w:val="center"/>
          </w:tcPr>
          <w:p w14:paraId="364F1213"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2898</w:t>
            </w:r>
          </w:p>
        </w:tc>
        <w:tc>
          <w:tcPr>
            <w:tcW w:w="777" w:type="dxa"/>
            <w:vAlign w:val="center"/>
          </w:tcPr>
          <w:p w14:paraId="12752884"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4203</w:t>
            </w:r>
          </w:p>
        </w:tc>
        <w:tc>
          <w:tcPr>
            <w:tcW w:w="897" w:type="dxa"/>
            <w:vAlign w:val="center"/>
          </w:tcPr>
          <w:p w14:paraId="339FF99D"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7328</w:t>
            </w:r>
          </w:p>
        </w:tc>
        <w:tc>
          <w:tcPr>
            <w:tcW w:w="767" w:type="dxa"/>
            <w:vAlign w:val="center"/>
          </w:tcPr>
          <w:p w14:paraId="1B37D594"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106</w:t>
            </w:r>
          </w:p>
        </w:tc>
        <w:tc>
          <w:tcPr>
            <w:tcW w:w="816" w:type="dxa"/>
            <w:vAlign w:val="center"/>
          </w:tcPr>
          <w:p w14:paraId="48094490"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07DC2">
              <w:rPr>
                <w:rFonts w:cs="Arial"/>
                <w:sz w:val="18"/>
                <w:szCs w:val="18"/>
              </w:rPr>
              <w:t>19856</w:t>
            </w:r>
          </w:p>
        </w:tc>
        <w:tc>
          <w:tcPr>
            <w:tcW w:w="1246" w:type="dxa"/>
            <w:vAlign w:val="center"/>
          </w:tcPr>
          <w:p w14:paraId="26983230" w14:textId="75CB44DB" w:rsidR="003100AE" w:rsidRPr="00451418" w:rsidRDefault="003100AE" w:rsidP="009D149D">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51418">
              <w:rPr>
                <w:rFonts w:cs="Arial"/>
                <w:sz w:val="18"/>
                <w:szCs w:val="18"/>
              </w:rPr>
              <w:t>46</w:t>
            </w:r>
            <w:r w:rsidR="00392F91">
              <w:rPr>
                <w:rFonts w:cs="Arial"/>
                <w:sz w:val="18"/>
                <w:szCs w:val="18"/>
              </w:rPr>
              <w:t>84</w:t>
            </w:r>
          </w:p>
        </w:tc>
        <w:tc>
          <w:tcPr>
            <w:tcW w:w="222" w:type="dxa"/>
          </w:tcPr>
          <w:p w14:paraId="37CA282A" w14:textId="77777777" w:rsidR="003100AE" w:rsidRPr="00DC1FC3" w:rsidRDefault="003100AE" w:rsidP="009D149D">
            <w:pPr>
              <w:cnfStyle w:val="000000100000" w:firstRow="0" w:lastRow="0" w:firstColumn="0" w:lastColumn="0" w:oddVBand="0" w:evenVBand="0" w:oddHBand="1" w:evenHBand="0" w:firstRowFirstColumn="0" w:firstRowLastColumn="0" w:lastRowFirstColumn="0" w:lastRowLastColumn="0"/>
              <w:rPr>
                <w:sz w:val="18"/>
                <w:szCs w:val="18"/>
              </w:rPr>
            </w:pPr>
          </w:p>
        </w:tc>
      </w:tr>
      <w:tr w:rsidR="003100AE" w:rsidRPr="00DC1FC3" w14:paraId="6905DBCC" w14:textId="77777777" w:rsidTr="009D149D">
        <w:tc>
          <w:tcPr>
            <w:cnfStyle w:val="001000000000" w:firstRow="0" w:lastRow="0" w:firstColumn="1" w:lastColumn="0" w:oddVBand="0" w:evenVBand="0" w:oddHBand="0" w:evenHBand="0" w:firstRowFirstColumn="0" w:firstRowLastColumn="0" w:lastRowFirstColumn="0" w:lastRowLastColumn="0"/>
            <w:tcW w:w="1137" w:type="dxa"/>
            <w:vAlign w:val="center"/>
          </w:tcPr>
          <w:p w14:paraId="2DC469C1" w14:textId="77777777" w:rsidR="003100AE" w:rsidRPr="00407DC2" w:rsidRDefault="003100AE" w:rsidP="009D149D">
            <w:pPr>
              <w:rPr>
                <w:rFonts w:cs="Arial"/>
                <w:b w:val="0"/>
                <w:sz w:val="18"/>
                <w:szCs w:val="18"/>
              </w:rPr>
            </w:pPr>
            <w:r w:rsidRPr="00407DC2">
              <w:rPr>
                <w:rFonts w:cs="Arial"/>
                <w:b w:val="0"/>
                <w:bCs w:val="0"/>
                <w:sz w:val="18"/>
                <w:szCs w:val="18"/>
              </w:rPr>
              <w:t>YUZH</w:t>
            </w:r>
          </w:p>
        </w:tc>
        <w:tc>
          <w:tcPr>
            <w:tcW w:w="867" w:type="dxa"/>
            <w:vAlign w:val="center"/>
          </w:tcPr>
          <w:p w14:paraId="6319EA80"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273</w:t>
            </w:r>
          </w:p>
        </w:tc>
        <w:tc>
          <w:tcPr>
            <w:tcW w:w="697" w:type="dxa"/>
            <w:vAlign w:val="center"/>
          </w:tcPr>
          <w:p w14:paraId="74462516"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483</w:t>
            </w:r>
          </w:p>
        </w:tc>
        <w:tc>
          <w:tcPr>
            <w:tcW w:w="707" w:type="dxa"/>
            <w:vAlign w:val="center"/>
          </w:tcPr>
          <w:p w14:paraId="4209AF1C"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209</w:t>
            </w:r>
          </w:p>
        </w:tc>
        <w:tc>
          <w:tcPr>
            <w:tcW w:w="787" w:type="dxa"/>
            <w:vAlign w:val="center"/>
          </w:tcPr>
          <w:p w14:paraId="088F913A"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128</w:t>
            </w:r>
          </w:p>
        </w:tc>
        <w:tc>
          <w:tcPr>
            <w:tcW w:w="777" w:type="dxa"/>
            <w:vAlign w:val="center"/>
          </w:tcPr>
          <w:p w14:paraId="06C31F90"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23</w:t>
            </w:r>
          </w:p>
        </w:tc>
        <w:tc>
          <w:tcPr>
            <w:tcW w:w="897" w:type="dxa"/>
            <w:vAlign w:val="center"/>
          </w:tcPr>
          <w:p w14:paraId="069E815A"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767" w:type="dxa"/>
            <w:vAlign w:val="center"/>
          </w:tcPr>
          <w:p w14:paraId="09D5095A"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sz w:val="20"/>
                <w:szCs w:val="20"/>
              </w:rPr>
            </w:pPr>
          </w:p>
        </w:tc>
        <w:tc>
          <w:tcPr>
            <w:tcW w:w="816" w:type="dxa"/>
            <w:vAlign w:val="center"/>
          </w:tcPr>
          <w:p w14:paraId="4CD48940" w14:textId="77777777" w:rsidR="003100AE" w:rsidRPr="00407DC2"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407DC2">
              <w:rPr>
                <w:rFonts w:cs="Arial"/>
                <w:sz w:val="18"/>
                <w:szCs w:val="18"/>
              </w:rPr>
              <w:t>1116</w:t>
            </w:r>
          </w:p>
        </w:tc>
        <w:tc>
          <w:tcPr>
            <w:tcW w:w="1246" w:type="dxa"/>
            <w:vAlign w:val="center"/>
          </w:tcPr>
          <w:p w14:paraId="10A24800" w14:textId="77777777" w:rsidR="003100AE" w:rsidRPr="00451418" w:rsidRDefault="003100AE" w:rsidP="009D149D">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222" w:type="dxa"/>
          </w:tcPr>
          <w:p w14:paraId="3CB0E31E" w14:textId="77777777" w:rsidR="003100AE" w:rsidRPr="00DC1FC3" w:rsidRDefault="003100AE" w:rsidP="009D149D">
            <w:pPr>
              <w:cnfStyle w:val="000000000000" w:firstRow="0" w:lastRow="0" w:firstColumn="0" w:lastColumn="0" w:oddVBand="0" w:evenVBand="0" w:oddHBand="0" w:evenHBand="0" w:firstRowFirstColumn="0" w:firstRowLastColumn="0" w:lastRowFirstColumn="0" w:lastRowLastColumn="0"/>
              <w:rPr>
                <w:sz w:val="18"/>
                <w:szCs w:val="18"/>
              </w:rPr>
            </w:pPr>
          </w:p>
        </w:tc>
      </w:tr>
      <w:tr w:rsidR="003100AE" w:rsidRPr="00DC1FC3" w14:paraId="7A376924" w14:textId="77777777" w:rsidTr="009D1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dxa"/>
            <w:tcBorders>
              <w:bottom w:val="single" w:sz="4" w:space="0" w:color="auto"/>
            </w:tcBorders>
            <w:vAlign w:val="center"/>
          </w:tcPr>
          <w:p w14:paraId="20CE2283" w14:textId="77777777" w:rsidR="003100AE" w:rsidRPr="00407DC2" w:rsidRDefault="003100AE" w:rsidP="009D149D">
            <w:pPr>
              <w:rPr>
                <w:rFonts w:cs="Arial"/>
                <w:sz w:val="18"/>
                <w:szCs w:val="18"/>
              </w:rPr>
            </w:pPr>
            <w:r w:rsidRPr="00407DC2">
              <w:rPr>
                <w:rFonts w:cs="Arial"/>
                <w:bCs w:val="0"/>
                <w:sz w:val="18"/>
                <w:szCs w:val="18"/>
              </w:rPr>
              <w:t>TOTAL</w:t>
            </w:r>
          </w:p>
        </w:tc>
        <w:tc>
          <w:tcPr>
            <w:tcW w:w="867" w:type="dxa"/>
            <w:tcBorders>
              <w:bottom w:val="single" w:sz="4" w:space="0" w:color="auto"/>
            </w:tcBorders>
            <w:vAlign w:val="center"/>
          </w:tcPr>
          <w:p w14:paraId="1F0EC9AB" w14:textId="121D77C1"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b/>
                <w:bCs/>
                <w:sz w:val="18"/>
                <w:szCs w:val="18"/>
              </w:rPr>
            </w:pPr>
            <w:r w:rsidRPr="00407DC2">
              <w:rPr>
                <w:rFonts w:cs="Arial"/>
                <w:b/>
                <w:bCs/>
                <w:sz w:val="18"/>
                <w:szCs w:val="18"/>
              </w:rPr>
              <w:t>3</w:t>
            </w:r>
            <w:r w:rsidR="000F3C72">
              <w:rPr>
                <w:rFonts w:cs="Arial"/>
                <w:b/>
                <w:bCs/>
                <w:sz w:val="18"/>
                <w:szCs w:val="18"/>
              </w:rPr>
              <w:t>037</w:t>
            </w:r>
          </w:p>
        </w:tc>
        <w:tc>
          <w:tcPr>
            <w:tcW w:w="697" w:type="dxa"/>
            <w:tcBorders>
              <w:bottom w:val="single" w:sz="4" w:space="0" w:color="auto"/>
            </w:tcBorders>
            <w:vAlign w:val="center"/>
          </w:tcPr>
          <w:p w14:paraId="155B62F1"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b/>
                <w:bCs/>
                <w:sz w:val="18"/>
                <w:szCs w:val="18"/>
              </w:rPr>
            </w:pPr>
            <w:r w:rsidRPr="00407DC2">
              <w:rPr>
                <w:rFonts w:cs="Arial"/>
                <w:b/>
                <w:bCs/>
                <w:sz w:val="18"/>
                <w:szCs w:val="18"/>
              </w:rPr>
              <w:t>6894</w:t>
            </w:r>
          </w:p>
        </w:tc>
        <w:tc>
          <w:tcPr>
            <w:tcW w:w="707" w:type="dxa"/>
            <w:tcBorders>
              <w:bottom w:val="single" w:sz="4" w:space="0" w:color="auto"/>
            </w:tcBorders>
            <w:vAlign w:val="center"/>
          </w:tcPr>
          <w:p w14:paraId="6DEF6568" w14:textId="0F87D3B3"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b/>
                <w:bCs/>
                <w:sz w:val="18"/>
                <w:szCs w:val="18"/>
              </w:rPr>
            </w:pPr>
            <w:r w:rsidRPr="00407DC2">
              <w:rPr>
                <w:rFonts w:cs="Arial"/>
                <w:b/>
                <w:bCs/>
                <w:sz w:val="18"/>
                <w:szCs w:val="18"/>
              </w:rPr>
              <w:t>7</w:t>
            </w:r>
            <w:r w:rsidR="000F3C72">
              <w:rPr>
                <w:rFonts w:cs="Arial"/>
                <w:b/>
                <w:bCs/>
                <w:sz w:val="18"/>
                <w:szCs w:val="18"/>
              </w:rPr>
              <w:t>638</w:t>
            </w:r>
          </w:p>
        </w:tc>
        <w:tc>
          <w:tcPr>
            <w:tcW w:w="787" w:type="dxa"/>
            <w:tcBorders>
              <w:bottom w:val="single" w:sz="4" w:space="0" w:color="auto"/>
            </w:tcBorders>
            <w:vAlign w:val="center"/>
          </w:tcPr>
          <w:p w14:paraId="141226EB"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b/>
                <w:bCs/>
                <w:sz w:val="18"/>
                <w:szCs w:val="18"/>
              </w:rPr>
            </w:pPr>
            <w:r w:rsidRPr="00407DC2">
              <w:rPr>
                <w:rFonts w:cs="Arial"/>
                <w:b/>
                <w:bCs/>
                <w:sz w:val="18"/>
                <w:szCs w:val="18"/>
              </w:rPr>
              <w:t>5547</w:t>
            </w:r>
          </w:p>
        </w:tc>
        <w:tc>
          <w:tcPr>
            <w:tcW w:w="777" w:type="dxa"/>
            <w:tcBorders>
              <w:bottom w:val="single" w:sz="4" w:space="0" w:color="auto"/>
            </w:tcBorders>
            <w:vAlign w:val="center"/>
          </w:tcPr>
          <w:p w14:paraId="176BBAA6"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b/>
                <w:bCs/>
                <w:sz w:val="18"/>
                <w:szCs w:val="18"/>
              </w:rPr>
            </w:pPr>
            <w:r w:rsidRPr="00407DC2">
              <w:rPr>
                <w:rFonts w:cs="Arial"/>
                <w:b/>
                <w:bCs/>
                <w:sz w:val="18"/>
                <w:szCs w:val="18"/>
              </w:rPr>
              <w:t>8072</w:t>
            </w:r>
          </w:p>
        </w:tc>
        <w:tc>
          <w:tcPr>
            <w:tcW w:w="897" w:type="dxa"/>
            <w:tcBorders>
              <w:bottom w:val="single" w:sz="4" w:space="0" w:color="auto"/>
            </w:tcBorders>
            <w:vAlign w:val="center"/>
          </w:tcPr>
          <w:p w14:paraId="1AE42B67"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b/>
                <w:bCs/>
                <w:sz w:val="18"/>
                <w:szCs w:val="18"/>
              </w:rPr>
            </w:pPr>
            <w:r w:rsidRPr="00407DC2">
              <w:rPr>
                <w:rFonts w:cs="Arial"/>
                <w:b/>
                <w:bCs/>
                <w:sz w:val="18"/>
                <w:szCs w:val="18"/>
              </w:rPr>
              <w:t>8888</w:t>
            </w:r>
          </w:p>
        </w:tc>
        <w:tc>
          <w:tcPr>
            <w:tcW w:w="767" w:type="dxa"/>
            <w:tcBorders>
              <w:bottom w:val="single" w:sz="4" w:space="0" w:color="auto"/>
            </w:tcBorders>
            <w:vAlign w:val="center"/>
          </w:tcPr>
          <w:p w14:paraId="3E61D1A1"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b/>
                <w:bCs/>
                <w:sz w:val="18"/>
                <w:szCs w:val="18"/>
              </w:rPr>
            </w:pPr>
            <w:r w:rsidRPr="00407DC2">
              <w:rPr>
                <w:rFonts w:cs="Arial"/>
                <w:b/>
                <w:bCs/>
                <w:sz w:val="18"/>
                <w:szCs w:val="18"/>
              </w:rPr>
              <w:t>442</w:t>
            </w:r>
          </w:p>
        </w:tc>
        <w:tc>
          <w:tcPr>
            <w:tcW w:w="816" w:type="dxa"/>
            <w:tcBorders>
              <w:bottom w:val="single" w:sz="4" w:space="0" w:color="auto"/>
            </w:tcBorders>
            <w:vAlign w:val="center"/>
          </w:tcPr>
          <w:p w14:paraId="49B3E4B4" w14:textId="77777777" w:rsidR="003100AE" w:rsidRPr="00407DC2" w:rsidRDefault="003100AE" w:rsidP="009D149D">
            <w:pPr>
              <w:cnfStyle w:val="000000100000" w:firstRow="0" w:lastRow="0" w:firstColumn="0" w:lastColumn="0" w:oddVBand="0" w:evenVBand="0" w:oddHBand="1" w:evenHBand="0" w:firstRowFirstColumn="0" w:firstRowLastColumn="0" w:lastRowFirstColumn="0" w:lastRowLastColumn="0"/>
              <w:rPr>
                <w:rFonts w:cs="Arial"/>
                <w:b/>
                <w:bCs/>
                <w:sz w:val="18"/>
                <w:szCs w:val="18"/>
              </w:rPr>
            </w:pPr>
            <w:r w:rsidRPr="00407DC2">
              <w:rPr>
                <w:rFonts w:cs="Arial"/>
                <w:b/>
                <w:bCs/>
                <w:sz w:val="18"/>
                <w:szCs w:val="18"/>
              </w:rPr>
              <w:t>40518</w:t>
            </w:r>
          </w:p>
        </w:tc>
        <w:tc>
          <w:tcPr>
            <w:tcW w:w="1246" w:type="dxa"/>
            <w:tcBorders>
              <w:bottom w:val="single" w:sz="4" w:space="0" w:color="auto"/>
            </w:tcBorders>
            <w:vAlign w:val="center"/>
          </w:tcPr>
          <w:p w14:paraId="1559B7B8" w14:textId="68D1306C" w:rsidR="003100AE" w:rsidRPr="00451418" w:rsidRDefault="003100AE" w:rsidP="009D149D">
            <w:pPr>
              <w:cnfStyle w:val="000000100000" w:firstRow="0" w:lastRow="0" w:firstColumn="0" w:lastColumn="0" w:oddVBand="0" w:evenVBand="0" w:oddHBand="1" w:evenHBand="0" w:firstRowFirstColumn="0" w:firstRowLastColumn="0" w:lastRowFirstColumn="0" w:lastRowLastColumn="0"/>
              <w:rPr>
                <w:rFonts w:cs="Arial"/>
                <w:b/>
                <w:bCs/>
                <w:sz w:val="18"/>
                <w:szCs w:val="18"/>
              </w:rPr>
            </w:pPr>
            <w:r w:rsidRPr="00451418">
              <w:rPr>
                <w:rFonts w:cs="Arial"/>
                <w:b/>
                <w:bCs/>
                <w:sz w:val="18"/>
                <w:szCs w:val="18"/>
              </w:rPr>
              <w:t>(99</w:t>
            </w:r>
            <w:r w:rsidR="00392F91">
              <w:rPr>
                <w:rFonts w:cs="Arial"/>
                <w:b/>
                <w:bCs/>
                <w:sz w:val="18"/>
                <w:szCs w:val="18"/>
              </w:rPr>
              <w:t>36</w:t>
            </w:r>
            <w:r w:rsidRPr="00451418">
              <w:rPr>
                <w:rFonts w:cs="Arial"/>
                <w:b/>
                <w:bCs/>
                <w:sz w:val="18"/>
                <w:szCs w:val="18"/>
              </w:rPr>
              <w:t>*)</w:t>
            </w:r>
          </w:p>
        </w:tc>
        <w:tc>
          <w:tcPr>
            <w:tcW w:w="222" w:type="dxa"/>
            <w:tcBorders>
              <w:bottom w:val="single" w:sz="4" w:space="0" w:color="auto"/>
            </w:tcBorders>
          </w:tcPr>
          <w:p w14:paraId="2DE9B7A8" w14:textId="77777777" w:rsidR="003100AE" w:rsidRPr="00DC1FC3" w:rsidRDefault="003100AE" w:rsidP="009D149D">
            <w:pPr>
              <w:cnfStyle w:val="000000100000" w:firstRow="0" w:lastRow="0" w:firstColumn="0" w:lastColumn="0" w:oddVBand="0" w:evenVBand="0" w:oddHBand="1" w:evenHBand="0" w:firstRowFirstColumn="0" w:firstRowLastColumn="0" w:lastRowFirstColumn="0" w:lastRowLastColumn="0"/>
              <w:rPr>
                <w:b/>
                <w:sz w:val="18"/>
                <w:szCs w:val="18"/>
              </w:rPr>
            </w:pPr>
          </w:p>
        </w:tc>
      </w:tr>
    </w:tbl>
    <w:p w14:paraId="3E4743E2" w14:textId="179EE575" w:rsidR="00CD682C" w:rsidRDefault="00CD682C" w:rsidP="00310C63">
      <w:pPr>
        <w:rPr>
          <w:rFonts w:cs="Arial"/>
          <w:szCs w:val="22"/>
        </w:rPr>
      </w:pPr>
    </w:p>
    <w:p w14:paraId="7C6437F3" w14:textId="59070FFD" w:rsidR="009C418E" w:rsidRPr="009C418E" w:rsidRDefault="001D56F3" w:rsidP="00310C63">
      <w:pPr>
        <w:rPr>
          <w:rFonts w:cs="Arial"/>
          <w:szCs w:val="22"/>
        </w:rPr>
      </w:pPr>
      <w:r w:rsidRPr="002B54E7">
        <w:rPr>
          <w:rFonts w:cs="Arial"/>
          <w:szCs w:val="22"/>
        </w:rPr>
        <w:t xml:space="preserve">Looking at </w:t>
      </w:r>
      <w:r w:rsidR="00B25D75">
        <w:rPr>
          <w:rFonts w:cs="Arial"/>
          <w:szCs w:val="22"/>
        </w:rPr>
        <w:t>total names recorded by Contractor</w:t>
      </w:r>
      <w:r w:rsidRPr="002B54E7">
        <w:rPr>
          <w:rFonts w:cs="Arial"/>
          <w:szCs w:val="22"/>
        </w:rPr>
        <w:t>, m</w:t>
      </w:r>
      <w:r w:rsidR="009C418E" w:rsidRPr="002B54E7">
        <w:rPr>
          <w:rFonts w:cs="Arial"/>
          <w:szCs w:val="22"/>
        </w:rPr>
        <w:t>ost species records were from COMR</w:t>
      </w:r>
      <w:r w:rsidR="00310C63" w:rsidRPr="002B54E7">
        <w:rPr>
          <w:rFonts w:cs="Arial"/>
          <w:szCs w:val="22"/>
        </w:rPr>
        <w:t xml:space="preserve">A, but </w:t>
      </w:r>
      <w:r w:rsidR="00FC47C1">
        <w:rPr>
          <w:rFonts w:cs="Arial"/>
          <w:szCs w:val="22"/>
        </w:rPr>
        <w:t>some of these were</w:t>
      </w:r>
      <w:r w:rsidR="00310C63" w:rsidRPr="002B54E7">
        <w:rPr>
          <w:rFonts w:cs="Arial"/>
          <w:szCs w:val="22"/>
        </w:rPr>
        <w:t xml:space="preserve"> pelagic specie</w:t>
      </w:r>
      <w:r w:rsidR="001230DF">
        <w:rPr>
          <w:rFonts w:cs="Arial"/>
          <w:szCs w:val="22"/>
        </w:rPr>
        <w:t>s. P</w:t>
      </w:r>
      <w:r w:rsidR="00FC47C1">
        <w:rPr>
          <w:rFonts w:cs="Arial"/>
          <w:szCs w:val="22"/>
        </w:rPr>
        <w:t xml:space="preserve">elagic taxa were </w:t>
      </w:r>
      <w:r w:rsidR="00465A70">
        <w:rPr>
          <w:rFonts w:cs="Arial"/>
          <w:szCs w:val="22"/>
        </w:rPr>
        <w:t xml:space="preserve">also present </w:t>
      </w:r>
      <w:r w:rsidR="00FC47C1">
        <w:rPr>
          <w:rFonts w:cs="Arial"/>
          <w:szCs w:val="22"/>
        </w:rPr>
        <w:t xml:space="preserve">in </w:t>
      </w:r>
      <w:r w:rsidR="001E6A62">
        <w:rPr>
          <w:rFonts w:cs="Arial"/>
          <w:szCs w:val="22"/>
        </w:rPr>
        <w:t>the</w:t>
      </w:r>
      <w:r w:rsidR="001230DF">
        <w:rPr>
          <w:rFonts w:cs="Arial"/>
          <w:szCs w:val="22"/>
        </w:rPr>
        <w:t xml:space="preserve"> UKSRL datasets. </w:t>
      </w:r>
      <w:r w:rsidR="00CD682C">
        <w:rPr>
          <w:rFonts w:cs="Arial"/>
          <w:szCs w:val="22"/>
        </w:rPr>
        <w:t>T</w:t>
      </w:r>
      <w:r w:rsidR="00FC47C1">
        <w:rPr>
          <w:rFonts w:cs="Arial"/>
          <w:szCs w:val="22"/>
        </w:rPr>
        <w:t xml:space="preserve">hese </w:t>
      </w:r>
      <w:r w:rsidR="004641CA">
        <w:rPr>
          <w:rFonts w:cs="Arial"/>
          <w:szCs w:val="22"/>
        </w:rPr>
        <w:t xml:space="preserve">records </w:t>
      </w:r>
      <w:r w:rsidR="00FC47C1">
        <w:rPr>
          <w:rFonts w:cs="Arial"/>
          <w:szCs w:val="22"/>
        </w:rPr>
        <w:t>were excluded for the checklist and diversity analyses (</w:t>
      </w:r>
      <w:hyperlink w:anchor="_Creation_of_the" w:history="1">
        <w:r w:rsidR="00FC47C1" w:rsidRPr="00CD682C">
          <w:rPr>
            <w:rStyle w:val="Hyperlink"/>
            <w:rFonts w:cs="Arial"/>
            <w:szCs w:val="22"/>
          </w:rPr>
          <w:t xml:space="preserve">see section </w:t>
        </w:r>
        <w:r w:rsidR="00CD682C">
          <w:rPr>
            <w:rStyle w:val="Hyperlink"/>
            <w:rFonts w:cs="Arial"/>
            <w:szCs w:val="22"/>
          </w:rPr>
          <w:t>3.4;</w:t>
        </w:r>
        <w:r w:rsidR="00FC47C1" w:rsidRPr="00CD682C">
          <w:rPr>
            <w:rStyle w:val="Hyperlink"/>
            <w:rFonts w:cs="Arial"/>
            <w:szCs w:val="22"/>
          </w:rPr>
          <w:t xml:space="preserve"> 3.5</w:t>
        </w:r>
      </w:hyperlink>
      <w:r w:rsidR="00FC47C1">
        <w:rPr>
          <w:rFonts w:cs="Arial"/>
          <w:szCs w:val="22"/>
        </w:rPr>
        <w:t xml:space="preserve">). </w:t>
      </w:r>
      <w:r w:rsidR="002B54E7" w:rsidRPr="002B54E7">
        <w:rPr>
          <w:rFonts w:cs="Arial"/>
          <w:szCs w:val="22"/>
        </w:rPr>
        <w:t>Relatively</w:t>
      </w:r>
      <w:r w:rsidR="002B54E7">
        <w:rPr>
          <w:rFonts w:cs="Arial"/>
          <w:szCs w:val="22"/>
        </w:rPr>
        <w:t xml:space="preserve"> large totals of species names were present from IFREMER and UKSRL</w:t>
      </w:r>
      <w:r w:rsidR="0079104B">
        <w:rPr>
          <w:rFonts w:cs="Arial"/>
          <w:szCs w:val="22"/>
        </w:rPr>
        <w:t xml:space="preserve"> (again some </w:t>
      </w:r>
      <w:proofErr w:type="spellStart"/>
      <w:r w:rsidR="0079104B">
        <w:rPr>
          <w:rFonts w:cs="Arial"/>
          <w:szCs w:val="22"/>
        </w:rPr>
        <w:t>pelagics</w:t>
      </w:r>
      <w:proofErr w:type="spellEnd"/>
      <w:r w:rsidR="0079104B">
        <w:rPr>
          <w:rFonts w:cs="Arial"/>
          <w:szCs w:val="22"/>
        </w:rPr>
        <w:t xml:space="preserve"> evident in the latter total; Table 9).</w:t>
      </w:r>
      <w:r w:rsidR="002B54E7">
        <w:rPr>
          <w:rFonts w:cs="Arial"/>
          <w:szCs w:val="22"/>
        </w:rPr>
        <w:t xml:space="preserve"> </w:t>
      </w:r>
      <w:r w:rsidR="0079104B">
        <w:rPr>
          <w:rFonts w:cs="Arial"/>
          <w:szCs w:val="22"/>
        </w:rPr>
        <w:t>F</w:t>
      </w:r>
      <w:r w:rsidR="00FC47C1">
        <w:rPr>
          <w:rFonts w:cs="Arial"/>
          <w:szCs w:val="22"/>
        </w:rPr>
        <w:t xml:space="preserve">or </w:t>
      </w:r>
      <w:r w:rsidR="002B54E7">
        <w:rPr>
          <w:rFonts w:cs="Arial"/>
          <w:szCs w:val="22"/>
        </w:rPr>
        <w:t xml:space="preserve">some Contractors, </w:t>
      </w:r>
      <w:r w:rsidR="00610B10" w:rsidRPr="00813584">
        <w:rPr>
          <w:rFonts w:cs="Arial"/>
        </w:rPr>
        <w:t>no species level records were present</w:t>
      </w:r>
      <w:r w:rsidR="00D835BF">
        <w:rPr>
          <w:rFonts w:cs="Arial"/>
        </w:rPr>
        <w:t xml:space="preserve"> for</w:t>
      </w:r>
      <w:r w:rsidR="00610B10" w:rsidRPr="00813584">
        <w:rPr>
          <w:rFonts w:cs="Arial"/>
        </w:rPr>
        <w:t xml:space="preserve"> DORD, YUZH and IOM, although as already mentioned for YUZH, all </w:t>
      </w:r>
      <w:r w:rsidR="00A53644">
        <w:rPr>
          <w:rFonts w:cs="Arial"/>
        </w:rPr>
        <w:t>these Co</w:t>
      </w:r>
      <w:r w:rsidR="00647E7E">
        <w:rPr>
          <w:rFonts w:cs="Arial"/>
        </w:rPr>
        <w:t>n</w:t>
      </w:r>
      <w:r w:rsidR="00A53644">
        <w:rPr>
          <w:rFonts w:cs="Arial"/>
        </w:rPr>
        <w:t>t</w:t>
      </w:r>
      <w:r w:rsidR="00647E7E">
        <w:rPr>
          <w:rFonts w:cs="Arial"/>
        </w:rPr>
        <w:t xml:space="preserve">ractors </w:t>
      </w:r>
      <w:r w:rsidR="00610B10" w:rsidRPr="00813584">
        <w:rPr>
          <w:rFonts w:cs="Arial"/>
        </w:rPr>
        <w:t>have species records published in the literature (</w:t>
      </w:r>
      <w:hyperlink w:anchor="_Supplementary_Data_File_3" w:history="1">
        <w:r w:rsidR="004641CA" w:rsidRPr="004641CA">
          <w:rPr>
            <w:rStyle w:val="Hyperlink"/>
            <w:rFonts w:cs="Arial"/>
          </w:rPr>
          <w:t>see SDF 5</w:t>
        </w:r>
      </w:hyperlink>
      <w:r w:rsidR="001230DF">
        <w:rPr>
          <w:rFonts w:cs="Arial"/>
          <w:szCs w:val="22"/>
        </w:rPr>
        <w:t>)</w:t>
      </w:r>
      <w:r w:rsidR="00B25D75" w:rsidRPr="00B25D75">
        <w:rPr>
          <w:rFonts w:cs="Arial"/>
          <w:szCs w:val="22"/>
        </w:rPr>
        <w:t>. As above, this breakdown is by Contractor providing data, when looking at actual contract area, species</w:t>
      </w:r>
      <w:r w:rsidR="00B758BA">
        <w:rPr>
          <w:rFonts w:cs="Arial"/>
          <w:szCs w:val="22"/>
        </w:rPr>
        <w:t>-level</w:t>
      </w:r>
      <w:r w:rsidR="00B25D75" w:rsidRPr="00B25D75">
        <w:rPr>
          <w:rFonts w:cs="Arial"/>
          <w:szCs w:val="22"/>
        </w:rPr>
        <w:t xml:space="preserve"> records were present for IOM</w:t>
      </w:r>
      <w:r w:rsidR="000D006E">
        <w:rPr>
          <w:rFonts w:cs="Arial"/>
          <w:szCs w:val="22"/>
        </w:rPr>
        <w:t xml:space="preserve"> (Table 10)</w:t>
      </w:r>
      <w:r w:rsidR="00B25D75" w:rsidRPr="00B25D75">
        <w:rPr>
          <w:rFonts w:cs="Arial"/>
          <w:szCs w:val="22"/>
        </w:rPr>
        <w:t>.</w:t>
      </w:r>
      <w:r w:rsidR="002B54E7" w:rsidRPr="00B25D75">
        <w:rPr>
          <w:rFonts w:cs="Arial"/>
          <w:szCs w:val="22"/>
        </w:rPr>
        <w:t xml:space="preserve"> Usage of m</w:t>
      </w:r>
      <w:r w:rsidRPr="00B25D75">
        <w:rPr>
          <w:rFonts w:cs="Arial"/>
          <w:szCs w:val="22"/>
        </w:rPr>
        <w:t>orphospecies</w:t>
      </w:r>
      <w:r w:rsidR="002B54E7" w:rsidRPr="00B25D75">
        <w:rPr>
          <w:rFonts w:cs="Arial"/>
          <w:szCs w:val="22"/>
        </w:rPr>
        <w:t xml:space="preserve"> names</w:t>
      </w:r>
      <w:r w:rsidRPr="00B25D75">
        <w:rPr>
          <w:rFonts w:cs="Arial"/>
          <w:szCs w:val="22"/>
        </w:rPr>
        <w:t>/temporary names</w:t>
      </w:r>
      <w:r w:rsidR="002B54E7" w:rsidRPr="00B25D75">
        <w:rPr>
          <w:rFonts w:cs="Arial"/>
          <w:szCs w:val="22"/>
        </w:rPr>
        <w:t xml:space="preserve"> was evident for 6 </w:t>
      </w:r>
      <w:r w:rsidR="00893A66">
        <w:rPr>
          <w:rFonts w:cs="Arial"/>
          <w:szCs w:val="22"/>
        </w:rPr>
        <w:t>C</w:t>
      </w:r>
      <w:r w:rsidR="00893A66" w:rsidRPr="00B25D75">
        <w:rPr>
          <w:rFonts w:cs="Arial"/>
          <w:szCs w:val="22"/>
        </w:rPr>
        <w:t>ontractors</w:t>
      </w:r>
      <w:r w:rsidR="002B54E7">
        <w:rPr>
          <w:rFonts w:cs="Arial"/>
          <w:szCs w:val="22"/>
        </w:rPr>
        <w:t>, particularly UKSRL and IFREMER</w:t>
      </w:r>
      <w:r w:rsidR="00B25D75">
        <w:rPr>
          <w:rFonts w:cs="Arial"/>
          <w:szCs w:val="22"/>
        </w:rPr>
        <w:t xml:space="preserve"> (</w:t>
      </w:r>
      <w:r w:rsidR="00372DCF">
        <w:rPr>
          <w:rFonts w:cs="Arial"/>
          <w:szCs w:val="22"/>
        </w:rPr>
        <w:t>Table 8</w:t>
      </w:r>
      <w:r w:rsidR="005E3498">
        <w:rPr>
          <w:rFonts w:cs="Arial"/>
          <w:szCs w:val="22"/>
        </w:rPr>
        <w:t xml:space="preserve"> &amp; 9</w:t>
      </w:r>
      <w:r w:rsidR="00B25D75">
        <w:rPr>
          <w:rFonts w:cs="Arial"/>
          <w:szCs w:val="22"/>
        </w:rPr>
        <w:t>)</w:t>
      </w:r>
      <w:r>
        <w:rPr>
          <w:rFonts w:cs="Arial"/>
          <w:szCs w:val="22"/>
        </w:rPr>
        <w:t xml:space="preserve">. </w:t>
      </w:r>
    </w:p>
    <w:p w14:paraId="753D3E70" w14:textId="54CE75E9" w:rsidR="00C74985" w:rsidRDefault="00C74985" w:rsidP="00012EBB">
      <w:pPr>
        <w:rPr>
          <w:rFonts w:cs="Arial"/>
          <w:b/>
          <w:color w:val="FF0000"/>
          <w:sz w:val="20"/>
          <w:szCs w:val="20"/>
        </w:rPr>
      </w:pPr>
    </w:p>
    <w:p w14:paraId="54C192DF" w14:textId="1D0AF710" w:rsidR="00FC5FEE" w:rsidRPr="00E65DB1" w:rsidRDefault="00D75857" w:rsidP="00012EBB">
      <w:pPr>
        <w:rPr>
          <w:rFonts w:cs="Arial"/>
          <w:sz w:val="20"/>
          <w:szCs w:val="20"/>
        </w:rPr>
      </w:pPr>
      <w:r w:rsidRPr="00D75857">
        <w:rPr>
          <w:rFonts w:cs="Arial"/>
          <w:bCs/>
          <w:color w:val="000000" w:themeColor="text1"/>
          <w:sz w:val="20"/>
          <w:szCs w:val="20"/>
        </w:rPr>
        <w:t xml:space="preserve">Table </w:t>
      </w:r>
      <w:r w:rsidR="005E3498">
        <w:rPr>
          <w:rFonts w:cs="Arial"/>
          <w:bCs/>
          <w:color w:val="000000" w:themeColor="text1"/>
          <w:sz w:val="20"/>
          <w:szCs w:val="20"/>
        </w:rPr>
        <w:t>9</w:t>
      </w:r>
      <w:r w:rsidRPr="00D75857">
        <w:rPr>
          <w:rFonts w:cs="Arial"/>
          <w:bCs/>
          <w:color w:val="000000" w:themeColor="text1"/>
          <w:sz w:val="20"/>
          <w:szCs w:val="20"/>
        </w:rPr>
        <w:t>.</w:t>
      </w:r>
      <w:r w:rsidR="00012EBB" w:rsidRPr="00D75857">
        <w:rPr>
          <w:rFonts w:cs="Arial"/>
          <w:color w:val="000000" w:themeColor="text1"/>
          <w:sz w:val="20"/>
          <w:szCs w:val="20"/>
        </w:rPr>
        <w:t xml:space="preserve"> </w:t>
      </w:r>
      <w:r w:rsidR="00012EBB" w:rsidRPr="00E65DB1">
        <w:rPr>
          <w:rFonts w:cs="Arial"/>
          <w:sz w:val="20"/>
          <w:szCs w:val="20"/>
        </w:rPr>
        <w:t xml:space="preserve">total names recorded by </w:t>
      </w:r>
      <w:r w:rsidR="00880082">
        <w:rPr>
          <w:rFonts w:cs="Arial"/>
          <w:sz w:val="20"/>
          <w:szCs w:val="20"/>
        </w:rPr>
        <w:t>C</w:t>
      </w:r>
      <w:r w:rsidR="00012EBB" w:rsidRPr="00E65DB1">
        <w:rPr>
          <w:rFonts w:cs="Arial"/>
          <w:sz w:val="20"/>
          <w:szCs w:val="20"/>
        </w:rPr>
        <w:t xml:space="preserve">ontractor </w:t>
      </w:r>
      <w:r w:rsidR="00880082">
        <w:rPr>
          <w:rFonts w:cs="Arial"/>
          <w:sz w:val="20"/>
          <w:szCs w:val="20"/>
        </w:rPr>
        <w:t xml:space="preserve">and phylum, </w:t>
      </w:r>
      <w:r w:rsidR="00BD4B9C">
        <w:rPr>
          <w:rFonts w:cs="Arial"/>
          <w:sz w:val="20"/>
          <w:szCs w:val="20"/>
        </w:rPr>
        <w:t xml:space="preserve">including </w:t>
      </w:r>
      <w:r w:rsidR="00310C63">
        <w:rPr>
          <w:rFonts w:cs="Arial"/>
          <w:sz w:val="20"/>
          <w:szCs w:val="20"/>
        </w:rPr>
        <w:t xml:space="preserve">morphospecies </w:t>
      </w:r>
      <w:r w:rsidR="00012EBB" w:rsidRPr="00E65DB1">
        <w:rPr>
          <w:rFonts w:cs="Arial"/>
          <w:sz w:val="20"/>
          <w:szCs w:val="20"/>
        </w:rPr>
        <w:t>(</w:t>
      </w:r>
      <w:proofErr w:type="gramStart"/>
      <w:r w:rsidR="00012EBB" w:rsidRPr="00E65DB1">
        <w:rPr>
          <w:rFonts w:cs="Arial"/>
          <w:sz w:val="20"/>
          <w:szCs w:val="20"/>
        </w:rPr>
        <w:t>e.g.</w:t>
      </w:r>
      <w:proofErr w:type="gramEnd"/>
      <w:r w:rsidR="00012EBB" w:rsidRPr="00E65DB1">
        <w:rPr>
          <w:rFonts w:cs="Arial"/>
          <w:sz w:val="20"/>
          <w:szCs w:val="20"/>
        </w:rPr>
        <w:t xml:space="preserve"> uniqu</w:t>
      </w:r>
      <w:r w:rsidR="00012EBB">
        <w:rPr>
          <w:rFonts w:cs="Arial"/>
          <w:sz w:val="20"/>
          <w:szCs w:val="20"/>
        </w:rPr>
        <w:t>e instance</w:t>
      </w:r>
      <w:r w:rsidR="00BD4B9C">
        <w:rPr>
          <w:rFonts w:cs="Arial"/>
          <w:sz w:val="20"/>
          <w:szCs w:val="20"/>
        </w:rPr>
        <w:t>s</w:t>
      </w:r>
      <w:r w:rsidR="00012EBB">
        <w:rPr>
          <w:rFonts w:cs="Arial"/>
          <w:sz w:val="20"/>
          <w:szCs w:val="20"/>
        </w:rPr>
        <w:t xml:space="preserve"> of given species names</w:t>
      </w:r>
      <w:r w:rsidR="00012EBB" w:rsidRPr="00E65DB1">
        <w:rPr>
          <w:rFonts w:cs="Arial"/>
          <w:sz w:val="20"/>
          <w:szCs w:val="20"/>
        </w:rPr>
        <w:t>).</w:t>
      </w:r>
      <w:r w:rsidR="00BD4B9C">
        <w:rPr>
          <w:rFonts w:cs="Arial"/>
          <w:sz w:val="20"/>
          <w:szCs w:val="20"/>
        </w:rPr>
        <w:t xml:space="preserve"> T</w:t>
      </w:r>
      <w:r w:rsidR="00012EBB">
        <w:rPr>
          <w:rFonts w:cs="Arial"/>
          <w:sz w:val="20"/>
          <w:szCs w:val="20"/>
        </w:rPr>
        <w:t xml:space="preserve">otals </w:t>
      </w:r>
      <w:r w:rsidR="00BD4B9C">
        <w:rPr>
          <w:rFonts w:cs="Arial"/>
          <w:sz w:val="20"/>
          <w:szCs w:val="20"/>
        </w:rPr>
        <w:t xml:space="preserve">of scientific names recorded </w:t>
      </w:r>
      <w:r w:rsidR="00012EBB">
        <w:rPr>
          <w:rFonts w:cs="Arial"/>
          <w:sz w:val="20"/>
          <w:szCs w:val="20"/>
        </w:rPr>
        <w:t>shown are overall totals</w:t>
      </w:r>
      <w:r w:rsidR="00BD4B9C">
        <w:rPr>
          <w:rFonts w:cs="Arial"/>
          <w:sz w:val="20"/>
          <w:szCs w:val="20"/>
        </w:rPr>
        <w:t>,</w:t>
      </w:r>
      <w:r w:rsidR="00012EBB">
        <w:rPr>
          <w:rFonts w:cs="Arial"/>
          <w:sz w:val="20"/>
          <w:szCs w:val="20"/>
        </w:rPr>
        <w:t xml:space="preserve"> not of co</w:t>
      </w:r>
      <w:r w:rsidR="00BD4B9C">
        <w:rPr>
          <w:rFonts w:cs="Arial"/>
          <w:sz w:val="20"/>
          <w:szCs w:val="20"/>
        </w:rPr>
        <w:t>lumn total given shared names across C</w:t>
      </w:r>
      <w:r w:rsidR="00012EBB">
        <w:rPr>
          <w:rFonts w:cs="Arial"/>
          <w:sz w:val="20"/>
          <w:szCs w:val="20"/>
        </w:rPr>
        <w:t xml:space="preserve">ontractor, </w:t>
      </w:r>
      <w:r w:rsidR="00BD4B9C">
        <w:rPr>
          <w:rFonts w:cs="Arial"/>
          <w:sz w:val="20"/>
          <w:szCs w:val="20"/>
        </w:rPr>
        <w:t>*Similarly, total of morphospecies is overall total minus temporary names shared across Contractors. No</w:t>
      </w:r>
      <w:r w:rsidR="00012EBB">
        <w:rPr>
          <w:rFonts w:cs="Arial"/>
          <w:sz w:val="20"/>
          <w:szCs w:val="20"/>
        </w:rPr>
        <w:t>t s</w:t>
      </w:r>
      <w:r w:rsidR="009C418E">
        <w:rPr>
          <w:rFonts w:cs="Arial"/>
          <w:sz w:val="20"/>
          <w:szCs w:val="20"/>
        </w:rPr>
        <w:t xml:space="preserve">hown are other taxonomic levels recorded, </w:t>
      </w:r>
      <w:proofErr w:type="gramStart"/>
      <w:r w:rsidR="009C418E">
        <w:rPr>
          <w:rFonts w:cs="Arial"/>
          <w:sz w:val="20"/>
          <w:szCs w:val="20"/>
        </w:rPr>
        <w:t>e.g.</w:t>
      </w:r>
      <w:proofErr w:type="gramEnd"/>
      <w:r w:rsidR="00012EBB">
        <w:rPr>
          <w:rFonts w:cs="Arial"/>
          <w:sz w:val="20"/>
          <w:szCs w:val="20"/>
        </w:rPr>
        <w:t xml:space="preserve"> </w:t>
      </w:r>
      <w:r w:rsidR="00012EBB" w:rsidRPr="00A572AB">
        <w:rPr>
          <w:rFonts w:cs="Arial"/>
          <w:sz w:val="20"/>
          <w:szCs w:val="20"/>
        </w:rPr>
        <w:t>kingdom, subphylum, subclass, superclass,</w:t>
      </w:r>
      <w:r w:rsidR="00012EBB">
        <w:rPr>
          <w:rFonts w:cs="Arial"/>
          <w:sz w:val="20"/>
          <w:szCs w:val="20"/>
        </w:rPr>
        <w:t xml:space="preserve"> </w:t>
      </w:r>
      <w:r w:rsidR="00012EBB" w:rsidRPr="00A572AB">
        <w:rPr>
          <w:rFonts w:cs="Arial"/>
          <w:sz w:val="20"/>
          <w:szCs w:val="20"/>
        </w:rPr>
        <w:t xml:space="preserve">infraorder, </w:t>
      </w:r>
      <w:r w:rsidR="00012EBB">
        <w:rPr>
          <w:rFonts w:cs="Arial"/>
          <w:sz w:val="20"/>
          <w:szCs w:val="20"/>
        </w:rPr>
        <w:t>superfamily</w:t>
      </w:r>
      <w:r w:rsidR="00BD4B9C">
        <w:rPr>
          <w:rFonts w:cs="Arial"/>
          <w:sz w:val="20"/>
          <w:szCs w:val="20"/>
        </w:rPr>
        <w:t xml:space="preserve">. </w:t>
      </w:r>
      <w:r w:rsidR="000D006E">
        <w:rPr>
          <w:rFonts w:cs="Arial"/>
          <w:sz w:val="20"/>
          <w:szCs w:val="20"/>
        </w:rPr>
        <w:t>*</w:t>
      </w:r>
      <w:r w:rsidR="00FC5FEE">
        <w:rPr>
          <w:rFonts w:cs="Arial"/>
          <w:sz w:val="20"/>
          <w:szCs w:val="20"/>
        </w:rPr>
        <w:t xml:space="preserve">Species </w:t>
      </w:r>
      <w:r w:rsidR="00BD4B9C">
        <w:rPr>
          <w:rFonts w:cs="Arial"/>
          <w:sz w:val="20"/>
          <w:szCs w:val="20"/>
        </w:rPr>
        <w:t>and Genus column, total</w:t>
      </w:r>
      <w:r w:rsidR="00893A66">
        <w:rPr>
          <w:rFonts w:cs="Arial"/>
          <w:sz w:val="20"/>
          <w:szCs w:val="20"/>
        </w:rPr>
        <w:t>s</w:t>
      </w:r>
      <w:r w:rsidR="00BD4B9C">
        <w:rPr>
          <w:rFonts w:cs="Arial"/>
          <w:sz w:val="20"/>
          <w:szCs w:val="20"/>
        </w:rPr>
        <w:t xml:space="preserve"> with</w:t>
      </w:r>
      <w:r w:rsidR="00893A66">
        <w:rPr>
          <w:rFonts w:cs="Arial"/>
          <w:sz w:val="20"/>
          <w:szCs w:val="20"/>
        </w:rPr>
        <w:t>out</w:t>
      </w:r>
      <w:r w:rsidR="00BD4B9C">
        <w:rPr>
          <w:rFonts w:cs="Arial"/>
          <w:sz w:val="20"/>
          <w:szCs w:val="20"/>
        </w:rPr>
        <w:t xml:space="preserve"> pelagic names also</w:t>
      </w:r>
      <w:r w:rsidR="00FC5FEE">
        <w:rPr>
          <w:rFonts w:cs="Arial"/>
          <w:sz w:val="20"/>
          <w:szCs w:val="20"/>
        </w:rPr>
        <w:t xml:space="preserve"> given in brackets (</w:t>
      </w:r>
      <w:hyperlink w:anchor="_The_CCZ_Checklist" w:history="1">
        <w:r w:rsidR="00FC5FEE" w:rsidRPr="00CD682C">
          <w:rPr>
            <w:rStyle w:val="Hyperlink"/>
            <w:rFonts w:cs="Arial"/>
            <w:sz w:val="20"/>
            <w:szCs w:val="20"/>
          </w:rPr>
          <w:t xml:space="preserve">see section </w:t>
        </w:r>
        <w:r w:rsidR="00CD682C" w:rsidRPr="00CD682C">
          <w:rPr>
            <w:rStyle w:val="Hyperlink"/>
            <w:rFonts w:cs="Arial"/>
            <w:sz w:val="20"/>
            <w:szCs w:val="20"/>
          </w:rPr>
          <w:t>2.3</w:t>
        </w:r>
      </w:hyperlink>
      <w:r w:rsidR="00FC5FEE">
        <w:rPr>
          <w:rFonts w:cs="Arial"/>
          <w:sz w:val="20"/>
          <w:szCs w:val="20"/>
        </w:rPr>
        <w:t>).</w:t>
      </w:r>
      <w:r w:rsidR="001E6A62">
        <w:rPr>
          <w:rFonts w:cs="Arial"/>
          <w:sz w:val="20"/>
          <w:szCs w:val="20"/>
        </w:rPr>
        <w:t xml:space="preserve"> </w:t>
      </w:r>
    </w:p>
    <w:tbl>
      <w:tblPr>
        <w:tblStyle w:val="PlainTable4"/>
        <w:tblW w:w="0" w:type="auto"/>
        <w:tblLook w:val="04A0" w:firstRow="1" w:lastRow="0" w:firstColumn="1" w:lastColumn="0" w:noHBand="0" w:noVBand="1"/>
      </w:tblPr>
      <w:tblGrid>
        <w:gridCol w:w="1487"/>
        <w:gridCol w:w="1065"/>
        <w:gridCol w:w="1134"/>
        <w:gridCol w:w="850"/>
        <w:gridCol w:w="851"/>
        <w:gridCol w:w="937"/>
        <w:gridCol w:w="967"/>
        <w:gridCol w:w="1246"/>
      </w:tblGrid>
      <w:tr w:rsidR="007E61F2" w:rsidRPr="00C9116B" w14:paraId="69D22AD1" w14:textId="4719B320" w:rsidTr="00D26F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auto"/>
              <w:bottom w:val="single" w:sz="4" w:space="0" w:color="auto"/>
            </w:tcBorders>
          </w:tcPr>
          <w:p w14:paraId="5E290F14" w14:textId="77777777" w:rsidR="007E61F2" w:rsidRPr="00131480" w:rsidRDefault="007E61F2" w:rsidP="00012EBB">
            <w:pPr>
              <w:rPr>
                <w:sz w:val="18"/>
                <w:szCs w:val="18"/>
              </w:rPr>
            </w:pPr>
            <w:r w:rsidRPr="00131480">
              <w:rPr>
                <w:sz w:val="18"/>
                <w:szCs w:val="18"/>
              </w:rPr>
              <w:t>Contractor</w:t>
            </w:r>
          </w:p>
        </w:tc>
        <w:tc>
          <w:tcPr>
            <w:tcW w:w="1065" w:type="dxa"/>
            <w:tcBorders>
              <w:top w:val="single" w:sz="4" w:space="0" w:color="auto"/>
              <w:bottom w:val="single" w:sz="4" w:space="0" w:color="auto"/>
            </w:tcBorders>
          </w:tcPr>
          <w:p w14:paraId="68344DFA" w14:textId="77777777" w:rsidR="007E61F2" w:rsidRPr="00131480" w:rsidRDefault="007E61F2" w:rsidP="00012EBB">
            <w:pPr>
              <w:cnfStyle w:val="100000000000" w:firstRow="1" w:lastRow="0" w:firstColumn="0" w:lastColumn="0" w:oddVBand="0" w:evenVBand="0" w:oddHBand="0" w:evenHBand="0" w:firstRowFirstColumn="0" w:firstRowLastColumn="0" w:lastRowFirstColumn="0" w:lastRowLastColumn="0"/>
              <w:rPr>
                <w:sz w:val="18"/>
                <w:szCs w:val="18"/>
              </w:rPr>
            </w:pPr>
            <w:r w:rsidRPr="00131480">
              <w:rPr>
                <w:sz w:val="18"/>
                <w:szCs w:val="18"/>
              </w:rPr>
              <w:t>Phylum</w:t>
            </w:r>
          </w:p>
        </w:tc>
        <w:tc>
          <w:tcPr>
            <w:tcW w:w="1134" w:type="dxa"/>
            <w:tcBorders>
              <w:top w:val="single" w:sz="4" w:space="0" w:color="auto"/>
              <w:bottom w:val="single" w:sz="4" w:space="0" w:color="auto"/>
            </w:tcBorders>
          </w:tcPr>
          <w:p w14:paraId="39A0563F" w14:textId="77777777" w:rsidR="007E61F2" w:rsidRPr="00131480" w:rsidRDefault="007E61F2" w:rsidP="00012EBB">
            <w:pPr>
              <w:cnfStyle w:val="100000000000" w:firstRow="1" w:lastRow="0" w:firstColumn="0" w:lastColumn="0" w:oddVBand="0" w:evenVBand="0" w:oddHBand="0" w:evenHBand="0" w:firstRowFirstColumn="0" w:firstRowLastColumn="0" w:lastRowFirstColumn="0" w:lastRowLastColumn="0"/>
              <w:rPr>
                <w:sz w:val="18"/>
                <w:szCs w:val="18"/>
              </w:rPr>
            </w:pPr>
            <w:r w:rsidRPr="00131480">
              <w:rPr>
                <w:sz w:val="18"/>
                <w:szCs w:val="18"/>
              </w:rPr>
              <w:t>Class</w:t>
            </w:r>
          </w:p>
        </w:tc>
        <w:tc>
          <w:tcPr>
            <w:tcW w:w="850" w:type="dxa"/>
            <w:tcBorders>
              <w:top w:val="single" w:sz="4" w:space="0" w:color="auto"/>
              <w:bottom w:val="single" w:sz="4" w:space="0" w:color="auto"/>
            </w:tcBorders>
          </w:tcPr>
          <w:p w14:paraId="57199457" w14:textId="77777777" w:rsidR="007E61F2" w:rsidRPr="00131480" w:rsidRDefault="007E61F2" w:rsidP="00012EBB">
            <w:pPr>
              <w:cnfStyle w:val="100000000000" w:firstRow="1" w:lastRow="0" w:firstColumn="0" w:lastColumn="0" w:oddVBand="0" w:evenVBand="0" w:oddHBand="0" w:evenHBand="0" w:firstRowFirstColumn="0" w:firstRowLastColumn="0" w:lastRowFirstColumn="0" w:lastRowLastColumn="0"/>
              <w:rPr>
                <w:sz w:val="18"/>
                <w:szCs w:val="18"/>
              </w:rPr>
            </w:pPr>
            <w:r w:rsidRPr="00131480">
              <w:rPr>
                <w:sz w:val="18"/>
                <w:szCs w:val="18"/>
              </w:rPr>
              <w:t>Order</w:t>
            </w:r>
          </w:p>
        </w:tc>
        <w:tc>
          <w:tcPr>
            <w:tcW w:w="851" w:type="dxa"/>
            <w:tcBorders>
              <w:top w:val="single" w:sz="4" w:space="0" w:color="auto"/>
              <w:bottom w:val="single" w:sz="4" w:space="0" w:color="auto"/>
            </w:tcBorders>
          </w:tcPr>
          <w:p w14:paraId="0B5CA533" w14:textId="77777777" w:rsidR="007E61F2" w:rsidRPr="00131480" w:rsidRDefault="007E61F2" w:rsidP="00012EBB">
            <w:pPr>
              <w:cnfStyle w:val="100000000000" w:firstRow="1" w:lastRow="0" w:firstColumn="0" w:lastColumn="0" w:oddVBand="0" w:evenVBand="0" w:oddHBand="0" w:evenHBand="0" w:firstRowFirstColumn="0" w:firstRowLastColumn="0" w:lastRowFirstColumn="0" w:lastRowLastColumn="0"/>
              <w:rPr>
                <w:sz w:val="18"/>
                <w:szCs w:val="18"/>
              </w:rPr>
            </w:pPr>
            <w:r w:rsidRPr="00131480">
              <w:rPr>
                <w:sz w:val="18"/>
                <w:szCs w:val="18"/>
              </w:rPr>
              <w:t>Family</w:t>
            </w:r>
          </w:p>
        </w:tc>
        <w:tc>
          <w:tcPr>
            <w:tcW w:w="851" w:type="dxa"/>
            <w:tcBorders>
              <w:top w:val="single" w:sz="4" w:space="0" w:color="auto"/>
              <w:bottom w:val="single" w:sz="4" w:space="0" w:color="auto"/>
            </w:tcBorders>
          </w:tcPr>
          <w:p w14:paraId="7C3A55F6" w14:textId="77777777" w:rsidR="007E61F2" w:rsidRPr="00131480" w:rsidRDefault="007E61F2" w:rsidP="00012EBB">
            <w:pPr>
              <w:cnfStyle w:val="100000000000" w:firstRow="1" w:lastRow="0" w:firstColumn="0" w:lastColumn="0" w:oddVBand="0" w:evenVBand="0" w:oddHBand="0" w:evenHBand="0" w:firstRowFirstColumn="0" w:firstRowLastColumn="0" w:lastRowFirstColumn="0" w:lastRowLastColumn="0"/>
              <w:rPr>
                <w:sz w:val="18"/>
                <w:szCs w:val="18"/>
              </w:rPr>
            </w:pPr>
            <w:r w:rsidRPr="00131480">
              <w:rPr>
                <w:sz w:val="18"/>
                <w:szCs w:val="18"/>
              </w:rPr>
              <w:t>Genus</w:t>
            </w:r>
          </w:p>
        </w:tc>
        <w:tc>
          <w:tcPr>
            <w:tcW w:w="897" w:type="dxa"/>
            <w:tcBorders>
              <w:top w:val="single" w:sz="4" w:space="0" w:color="auto"/>
              <w:bottom w:val="single" w:sz="4" w:space="0" w:color="auto"/>
            </w:tcBorders>
          </w:tcPr>
          <w:p w14:paraId="6500C6A9" w14:textId="56CA0270" w:rsidR="007E61F2" w:rsidRPr="00131480" w:rsidRDefault="007E61F2" w:rsidP="00012EBB">
            <w:pPr>
              <w:cnfStyle w:val="100000000000" w:firstRow="1" w:lastRow="0" w:firstColumn="0" w:lastColumn="0" w:oddVBand="0" w:evenVBand="0" w:oddHBand="0" w:evenHBand="0" w:firstRowFirstColumn="0" w:firstRowLastColumn="0" w:lastRowFirstColumn="0" w:lastRowLastColumn="0"/>
              <w:rPr>
                <w:sz w:val="18"/>
                <w:szCs w:val="18"/>
              </w:rPr>
            </w:pPr>
            <w:r w:rsidRPr="00131480">
              <w:rPr>
                <w:sz w:val="18"/>
                <w:szCs w:val="18"/>
              </w:rPr>
              <w:t>Species</w:t>
            </w:r>
            <w:r w:rsidR="00FC5FEE">
              <w:rPr>
                <w:sz w:val="18"/>
                <w:szCs w:val="18"/>
              </w:rPr>
              <w:t>*</w:t>
            </w:r>
          </w:p>
        </w:tc>
        <w:tc>
          <w:tcPr>
            <w:tcW w:w="897" w:type="dxa"/>
            <w:tcBorders>
              <w:top w:val="single" w:sz="4" w:space="0" w:color="auto"/>
              <w:bottom w:val="single" w:sz="4" w:space="0" w:color="auto"/>
            </w:tcBorders>
          </w:tcPr>
          <w:p w14:paraId="3FF9B010" w14:textId="2197957D" w:rsidR="007E61F2" w:rsidRPr="00131480" w:rsidRDefault="007E61F2" w:rsidP="00012EBB">
            <w:pPr>
              <w:cnfStyle w:val="100000000000" w:firstRow="1" w:lastRow="0" w:firstColumn="0" w:lastColumn="0" w:oddVBand="0" w:evenVBand="0" w:oddHBand="0" w:evenHBand="0" w:firstRowFirstColumn="0" w:firstRowLastColumn="0" w:lastRowFirstColumn="0" w:lastRowLastColumn="0"/>
              <w:rPr>
                <w:sz w:val="18"/>
                <w:szCs w:val="18"/>
              </w:rPr>
            </w:pPr>
            <w:proofErr w:type="spellStart"/>
            <w:r>
              <w:rPr>
                <w:sz w:val="18"/>
                <w:szCs w:val="18"/>
              </w:rPr>
              <w:t>Morphospp</w:t>
            </w:r>
            <w:proofErr w:type="spellEnd"/>
            <w:r>
              <w:rPr>
                <w:sz w:val="18"/>
                <w:szCs w:val="18"/>
              </w:rPr>
              <w:t>.</w:t>
            </w:r>
          </w:p>
        </w:tc>
      </w:tr>
      <w:tr w:rsidR="007E61F2" w:rsidRPr="00C9116B" w14:paraId="4CCB8B4F" w14:textId="68E41CB1" w:rsidTr="00D26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auto"/>
            </w:tcBorders>
          </w:tcPr>
          <w:p w14:paraId="3EC18392" w14:textId="2134F9DB" w:rsidR="007E61F2" w:rsidRPr="00131480" w:rsidRDefault="007E61F2" w:rsidP="00012EBB">
            <w:pPr>
              <w:rPr>
                <w:b w:val="0"/>
                <w:bCs w:val="0"/>
                <w:sz w:val="18"/>
                <w:szCs w:val="18"/>
              </w:rPr>
            </w:pPr>
            <w:r w:rsidRPr="00131480">
              <w:rPr>
                <w:b w:val="0"/>
                <w:sz w:val="18"/>
                <w:szCs w:val="18"/>
              </w:rPr>
              <w:t>BGR</w:t>
            </w:r>
          </w:p>
        </w:tc>
        <w:tc>
          <w:tcPr>
            <w:tcW w:w="1065" w:type="dxa"/>
            <w:tcBorders>
              <w:top w:val="single" w:sz="4" w:space="0" w:color="auto"/>
            </w:tcBorders>
          </w:tcPr>
          <w:p w14:paraId="20E1443E" w14:textId="48B4ED3D"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1</w:t>
            </w:r>
            <w:r w:rsidR="00A53644">
              <w:rPr>
                <w:sz w:val="18"/>
                <w:szCs w:val="18"/>
              </w:rPr>
              <w:t>7</w:t>
            </w:r>
          </w:p>
        </w:tc>
        <w:tc>
          <w:tcPr>
            <w:tcW w:w="1134" w:type="dxa"/>
            <w:tcBorders>
              <w:top w:val="single" w:sz="4" w:space="0" w:color="auto"/>
            </w:tcBorders>
          </w:tcPr>
          <w:p w14:paraId="7D03CDF2" w14:textId="77777777"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19</w:t>
            </w:r>
          </w:p>
        </w:tc>
        <w:tc>
          <w:tcPr>
            <w:tcW w:w="850" w:type="dxa"/>
            <w:tcBorders>
              <w:top w:val="single" w:sz="4" w:space="0" w:color="auto"/>
            </w:tcBorders>
          </w:tcPr>
          <w:p w14:paraId="1600AB70" w14:textId="5FFE217D"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1</w:t>
            </w:r>
            <w:r w:rsidR="00A91732">
              <w:rPr>
                <w:sz w:val="18"/>
                <w:szCs w:val="18"/>
              </w:rPr>
              <w:t>1</w:t>
            </w:r>
          </w:p>
        </w:tc>
        <w:tc>
          <w:tcPr>
            <w:tcW w:w="851" w:type="dxa"/>
            <w:tcBorders>
              <w:top w:val="single" w:sz="4" w:space="0" w:color="auto"/>
            </w:tcBorders>
          </w:tcPr>
          <w:p w14:paraId="32BD982B" w14:textId="77777777"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12</w:t>
            </w:r>
          </w:p>
        </w:tc>
        <w:tc>
          <w:tcPr>
            <w:tcW w:w="851" w:type="dxa"/>
            <w:tcBorders>
              <w:top w:val="single" w:sz="4" w:space="0" w:color="auto"/>
            </w:tcBorders>
          </w:tcPr>
          <w:p w14:paraId="2E83711B" w14:textId="77777777"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33</w:t>
            </w:r>
          </w:p>
        </w:tc>
        <w:tc>
          <w:tcPr>
            <w:tcW w:w="897" w:type="dxa"/>
            <w:tcBorders>
              <w:top w:val="single" w:sz="4" w:space="0" w:color="auto"/>
            </w:tcBorders>
          </w:tcPr>
          <w:p w14:paraId="0396D73A" w14:textId="77777777" w:rsidR="007E61F2" w:rsidRPr="008D194F"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8D194F">
              <w:rPr>
                <w:sz w:val="18"/>
                <w:szCs w:val="18"/>
              </w:rPr>
              <w:t>9</w:t>
            </w:r>
          </w:p>
        </w:tc>
        <w:tc>
          <w:tcPr>
            <w:tcW w:w="897" w:type="dxa"/>
            <w:tcBorders>
              <w:top w:val="single" w:sz="4" w:space="0" w:color="auto"/>
            </w:tcBorders>
          </w:tcPr>
          <w:p w14:paraId="122DAC10" w14:textId="33579A91"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r w:rsidR="00451418">
              <w:rPr>
                <w:sz w:val="18"/>
                <w:szCs w:val="18"/>
              </w:rPr>
              <w:t>8</w:t>
            </w:r>
          </w:p>
        </w:tc>
      </w:tr>
      <w:tr w:rsidR="007E61F2" w:rsidRPr="00C9116B" w14:paraId="2A4909BB" w14:textId="7D2E9BA7" w:rsidTr="00D26FBE">
        <w:tc>
          <w:tcPr>
            <w:cnfStyle w:val="001000000000" w:firstRow="0" w:lastRow="0" w:firstColumn="1" w:lastColumn="0" w:oddVBand="0" w:evenVBand="0" w:oddHBand="0" w:evenHBand="0" w:firstRowFirstColumn="0" w:firstRowLastColumn="0" w:lastRowFirstColumn="0" w:lastRowLastColumn="0"/>
            <w:tcW w:w="1487" w:type="dxa"/>
          </w:tcPr>
          <w:p w14:paraId="37AC3B3A" w14:textId="086217DC" w:rsidR="007E61F2" w:rsidRPr="00131480" w:rsidRDefault="007E61F2" w:rsidP="00012EBB">
            <w:pPr>
              <w:rPr>
                <w:b w:val="0"/>
                <w:bCs w:val="0"/>
                <w:sz w:val="18"/>
                <w:szCs w:val="18"/>
              </w:rPr>
            </w:pPr>
            <w:r w:rsidRPr="00131480">
              <w:rPr>
                <w:b w:val="0"/>
                <w:sz w:val="18"/>
                <w:szCs w:val="18"/>
              </w:rPr>
              <w:t>COMRA</w:t>
            </w:r>
          </w:p>
        </w:tc>
        <w:tc>
          <w:tcPr>
            <w:tcW w:w="1065" w:type="dxa"/>
          </w:tcPr>
          <w:p w14:paraId="6568FEA1"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1</w:t>
            </w:r>
          </w:p>
        </w:tc>
        <w:tc>
          <w:tcPr>
            <w:tcW w:w="1134" w:type="dxa"/>
          </w:tcPr>
          <w:p w14:paraId="07FD492C"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2</w:t>
            </w:r>
          </w:p>
        </w:tc>
        <w:tc>
          <w:tcPr>
            <w:tcW w:w="850" w:type="dxa"/>
          </w:tcPr>
          <w:p w14:paraId="1AECD8EE"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 xml:space="preserve"> </w:t>
            </w:r>
          </w:p>
        </w:tc>
        <w:tc>
          <w:tcPr>
            <w:tcW w:w="851" w:type="dxa"/>
          </w:tcPr>
          <w:p w14:paraId="0B4AE1EE"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19</w:t>
            </w:r>
          </w:p>
        </w:tc>
        <w:tc>
          <w:tcPr>
            <w:tcW w:w="851" w:type="dxa"/>
          </w:tcPr>
          <w:p w14:paraId="52CA152B" w14:textId="3B4E2D38"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19</w:t>
            </w:r>
            <w:r w:rsidR="00BA77ED">
              <w:rPr>
                <w:sz w:val="18"/>
                <w:szCs w:val="18"/>
              </w:rPr>
              <w:t>(11)</w:t>
            </w:r>
          </w:p>
        </w:tc>
        <w:tc>
          <w:tcPr>
            <w:tcW w:w="897" w:type="dxa"/>
          </w:tcPr>
          <w:p w14:paraId="2D9AE4D2" w14:textId="42D18491" w:rsidR="007E61F2" w:rsidRPr="008D194F" w:rsidRDefault="001E6A62" w:rsidP="00012EBB">
            <w:pPr>
              <w:cnfStyle w:val="000000000000" w:firstRow="0" w:lastRow="0" w:firstColumn="0" w:lastColumn="0" w:oddVBand="0" w:evenVBand="0" w:oddHBand="0" w:evenHBand="0" w:firstRowFirstColumn="0" w:firstRowLastColumn="0" w:lastRowFirstColumn="0" w:lastRowLastColumn="0"/>
              <w:rPr>
                <w:sz w:val="18"/>
                <w:szCs w:val="18"/>
              </w:rPr>
            </w:pPr>
            <w:r w:rsidRPr="008D194F">
              <w:rPr>
                <w:sz w:val="18"/>
                <w:szCs w:val="18"/>
              </w:rPr>
              <w:t>282(</w:t>
            </w:r>
            <w:r w:rsidR="002C3E36" w:rsidRPr="008D194F">
              <w:rPr>
                <w:sz w:val="18"/>
                <w:szCs w:val="18"/>
              </w:rPr>
              <w:t>19</w:t>
            </w:r>
            <w:r w:rsidRPr="008D194F">
              <w:rPr>
                <w:sz w:val="18"/>
                <w:szCs w:val="18"/>
              </w:rPr>
              <w:t>)</w:t>
            </w:r>
          </w:p>
        </w:tc>
        <w:tc>
          <w:tcPr>
            <w:tcW w:w="897" w:type="dxa"/>
          </w:tcPr>
          <w:p w14:paraId="00165E91"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p>
        </w:tc>
      </w:tr>
      <w:tr w:rsidR="007E61F2" w:rsidRPr="00C9116B" w14:paraId="6D2861CC" w14:textId="75368EC1" w:rsidTr="00D26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14:paraId="4F0722AD" w14:textId="77777777" w:rsidR="007E61F2" w:rsidRPr="00131480" w:rsidRDefault="007E61F2" w:rsidP="00012EBB">
            <w:pPr>
              <w:rPr>
                <w:b w:val="0"/>
                <w:bCs w:val="0"/>
                <w:sz w:val="18"/>
                <w:szCs w:val="18"/>
              </w:rPr>
            </w:pPr>
            <w:r w:rsidRPr="00131480">
              <w:rPr>
                <w:b w:val="0"/>
                <w:sz w:val="18"/>
                <w:szCs w:val="18"/>
              </w:rPr>
              <w:t>DORD</w:t>
            </w:r>
          </w:p>
        </w:tc>
        <w:tc>
          <w:tcPr>
            <w:tcW w:w="1065" w:type="dxa"/>
          </w:tcPr>
          <w:p w14:paraId="5FCA1539" w14:textId="77777777"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1</w:t>
            </w:r>
          </w:p>
        </w:tc>
        <w:tc>
          <w:tcPr>
            <w:tcW w:w="1134" w:type="dxa"/>
          </w:tcPr>
          <w:p w14:paraId="669D0565" w14:textId="77777777"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4</w:t>
            </w:r>
          </w:p>
        </w:tc>
        <w:tc>
          <w:tcPr>
            <w:tcW w:w="850" w:type="dxa"/>
          </w:tcPr>
          <w:p w14:paraId="30E4DDCB" w14:textId="77777777"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4</w:t>
            </w:r>
          </w:p>
        </w:tc>
        <w:tc>
          <w:tcPr>
            <w:tcW w:w="851" w:type="dxa"/>
          </w:tcPr>
          <w:p w14:paraId="571D7003" w14:textId="77777777"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4</w:t>
            </w:r>
          </w:p>
        </w:tc>
        <w:tc>
          <w:tcPr>
            <w:tcW w:w="851" w:type="dxa"/>
          </w:tcPr>
          <w:p w14:paraId="1F5F16EE" w14:textId="77777777"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1</w:t>
            </w:r>
          </w:p>
        </w:tc>
        <w:tc>
          <w:tcPr>
            <w:tcW w:w="897" w:type="dxa"/>
          </w:tcPr>
          <w:p w14:paraId="1DFF7B42" w14:textId="77777777" w:rsidR="007E61F2" w:rsidRPr="008D194F"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8D194F">
              <w:rPr>
                <w:sz w:val="18"/>
                <w:szCs w:val="18"/>
              </w:rPr>
              <w:t xml:space="preserve"> </w:t>
            </w:r>
          </w:p>
        </w:tc>
        <w:tc>
          <w:tcPr>
            <w:tcW w:w="897" w:type="dxa"/>
          </w:tcPr>
          <w:p w14:paraId="490F7727" w14:textId="77777777"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p>
        </w:tc>
      </w:tr>
      <w:tr w:rsidR="007E61F2" w:rsidRPr="00C9116B" w14:paraId="51AD57BD" w14:textId="715AF027" w:rsidTr="00D26FBE">
        <w:tc>
          <w:tcPr>
            <w:cnfStyle w:val="001000000000" w:firstRow="0" w:lastRow="0" w:firstColumn="1" w:lastColumn="0" w:oddVBand="0" w:evenVBand="0" w:oddHBand="0" w:evenHBand="0" w:firstRowFirstColumn="0" w:firstRowLastColumn="0" w:lastRowFirstColumn="0" w:lastRowLastColumn="0"/>
            <w:tcW w:w="1487" w:type="dxa"/>
          </w:tcPr>
          <w:p w14:paraId="413CD29C" w14:textId="77777777" w:rsidR="007E61F2" w:rsidRPr="00131480" w:rsidRDefault="007E61F2" w:rsidP="00012EBB">
            <w:pPr>
              <w:rPr>
                <w:b w:val="0"/>
                <w:bCs w:val="0"/>
                <w:sz w:val="18"/>
                <w:szCs w:val="18"/>
              </w:rPr>
            </w:pPr>
            <w:r w:rsidRPr="00131480">
              <w:rPr>
                <w:b w:val="0"/>
                <w:sz w:val="18"/>
                <w:szCs w:val="18"/>
              </w:rPr>
              <w:t>GSR</w:t>
            </w:r>
          </w:p>
        </w:tc>
        <w:tc>
          <w:tcPr>
            <w:tcW w:w="1065" w:type="dxa"/>
          </w:tcPr>
          <w:p w14:paraId="55687C1E" w14:textId="7AD78AFC"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1</w:t>
            </w:r>
            <w:r w:rsidR="00A53644">
              <w:rPr>
                <w:sz w:val="18"/>
                <w:szCs w:val="18"/>
              </w:rPr>
              <w:t>2</w:t>
            </w:r>
          </w:p>
        </w:tc>
        <w:tc>
          <w:tcPr>
            <w:tcW w:w="1134" w:type="dxa"/>
          </w:tcPr>
          <w:p w14:paraId="246E75C0"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16</w:t>
            </w:r>
          </w:p>
        </w:tc>
        <w:tc>
          <w:tcPr>
            <w:tcW w:w="850" w:type="dxa"/>
          </w:tcPr>
          <w:p w14:paraId="3CA7FAFA" w14:textId="39FBDD5C"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1</w:t>
            </w:r>
            <w:r w:rsidR="00A91732">
              <w:rPr>
                <w:sz w:val="18"/>
                <w:szCs w:val="18"/>
              </w:rPr>
              <w:t>6</w:t>
            </w:r>
          </w:p>
        </w:tc>
        <w:tc>
          <w:tcPr>
            <w:tcW w:w="851" w:type="dxa"/>
          </w:tcPr>
          <w:p w14:paraId="13541374"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46</w:t>
            </w:r>
          </w:p>
        </w:tc>
        <w:tc>
          <w:tcPr>
            <w:tcW w:w="851" w:type="dxa"/>
          </w:tcPr>
          <w:p w14:paraId="1B7AF952"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143</w:t>
            </w:r>
          </w:p>
        </w:tc>
        <w:tc>
          <w:tcPr>
            <w:tcW w:w="897" w:type="dxa"/>
          </w:tcPr>
          <w:p w14:paraId="57BB90C2" w14:textId="77777777" w:rsidR="007E61F2" w:rsidRPr="008D194F"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8D194F">
              <w:rPr>
                <w:sz w:val="18"/>
                <w:szCs w:val="18"/>
              </w:rPr>
              <w:t>28</w:t>
            </w:r>
          </w:p>
        </w:tc>
        <w:tc>
          <w:tcPr>
            <w:tcW w:w="897" w:type="dxa"/>
          </w:tcPr>
          <w:p w14:paraId="48BBF1F7" w14:textId="5CABE06F"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88</w:t>
            </w:r>
          </w:p>
        </w:tc>
      </w:tr>
      <w:tr w:rsidR="007E61F2" w:rsidRPr="00C9116B" w14:paraId="05BDDBBB" w14:textId="6D3E7CD9" w:rsidTr="00D26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14:paraId="020BD1C5" w14:textId="363A0978" w:rsidR="007E61F2" w:rsidRPr="00131480" w:rsidRDefault="007E61F2" w:rsidP="00012EBB">
            <w:pPr>
              <w:rPr>
                <w:b w:val="0"/>
                <w:bCs w:val="0"/>
                <w:sz w:val="18"/>
                <w:szCs w:val="18"/>
              </w:rPr>
            </w:pPr>
            <w:r w:rsidRPr="00131480">
              <w:rPr>
                <w:b w:val="0"/>
                <w:sz w:val="18"/>
                <w:szCs w:val="18"/>
              </w:rPr>
              <w:t>IFREMER</w:t>
            </w:r>
          </w:p>
        </w:tc>
        <w:tc>
          <w:tcPr>
            <w:tcW w:w="1065" w:type="dxa"/>
          </w:tcPr>
          <w:p w14:paraId="1A7B1975" w14:textId="77777777"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9</w:t>
            </w:r>
          </w:p>
        </w:tc>
        <w:tc>
          <w:tcPr>
            <w:tcW w:w="1134" w:type="dxa"/>
          </w:tcPr>
          <w:p w14:paraId="7F8C5B65" w14:textId="77777777"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12</w:t>
            </w:r>
          </w:p>
        </w:tc>
        <w:tc>
          <w:tcPr>
            <w:tcW w:w="850" w:type="dxa"/>
          </w:tcPr>
          <w:p w14:paraId="469B23E2" w14:textId="77777777"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13</w:t>
            </w:r>
          </w:p>
        </w:tc>
        <w:tc>
          <w:tcPr>
            <w:tcW w:w="851" w:type="dxa"/>
          </w:tcPr>
          <w:p w14:paraId="48BC680C" w14:textId="77777777"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36</w:t>
            </w:r>
          </w:p>
        </w:tc>
        <w:tc>
          <w:tcPr>
            <w:tcW w:w="851" w:type="dxa"/>
          </w:tcPr>
          <w:p w14:paraId="7EF0711E" w14:textId="77777777"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211</w:t>
            </w:r>
          </w:p>
        </w:tc>
        <w:tc>
          <w:tcPr>
            <w:tcW w:w="897" w:type="dxa"/>
          </w:tcPr>
          <w:p w14:paraId="69308727" w14:textId="77777777" w:rsidR="007E61F2" w:rsidRPr="008D194F"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8D194F">
              <w:rPr>
                <w:sz w:val="18"/>
                <w:szCs w:val="18"/>
              </w:rPr>
              <w:t>65</w:t>
            </w:r>
          </w:p>
        </w:tc>
        <w:tc>
          <w:tcPr>
            <w:tcW w:w="897" w:type="dxa"/>
          </w:tcPr>
          <w:p w14:paraId="11489529" w14:textId="6E88998C"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793</w:t>
            </w:r>
          </w:p>
        </w:tc>
      </w:tr>
      <w:tr w:rsidR="007E61F2" w:rsidRPr="00C9116B" w14:paraId="1A553BAA" w14:textId="288EF0FB" w:rsidTr="00D26FBE">
        <w:tc>
          <w:tcPr>
            <w:cnfStyle w:val="001000000000" w:firstRow="0" w:lastRow="0" w:firstColumn="1" w:lastColumn="0" w:oddVBand="0" w:evenVBand="0" w:oddHBand="0" w:evenHBand="0" w:firstRowFirstColumn="0" w:firstRowLastColumn="0" w:lastRowFirstColumn="0" w:lastRowLastColumn="0"/>
            <w:tcW w:w="1487" w:type="dxa"/>
          </w:tcPr>
          <w:p w14:paraId="5FA35260" w14:textId="77777777" w:rsidR="007E61F2" w:rsidRPr="00131480" w:rsidRDefault="007E61F2" w:rsidP="00012EBB">
            <w:pPr>
              <w:rPr>
                <w:b w:val="0"/>
                <w:bCs w:val="0"/>
                <w:sz w:val="18"/>
                <w:szCs w:val="18"/>
              </w:rPr>
            </w:pPr>
            <w:r w:rsidRPr="00131480">
              <w:rPr>
                <w:b w:val="0"/>
                <w:sz w:val="18"/>
                <w:szCs w:val="18"/>
              </w:rPr>
              <w:t>IOM</w:t>
            </w:r>
          </w:p>
        </w:tc>
        <w:tc>
          <w:tcPr>
            <w:tcW w:w="1065" w:type="dxa"/>
          </w:tcPr>
          <w:p w14:paraId="179C049E"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6</w:t>
            </w:r>
          </w:p>
        </w:tc>
        <w:tc>
          <w:tcPr>
            <w:tcW w:w="1134" w:type="dxa"/>
          </w:tcPr>
          <w:p w14:paraId="5769EFC6"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11</w:t>
            </w:r>
          </w:p>
        </w:tc>
        <w:tc>
          <w:tcPr>
            <w:tcW w:w="850" w:type="dxa"/>
          </w:tcPr>
          <w:p w14:paraId="1620589F"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8</w:t>
            </w:r>
          </w:p>
        </w:tc>
        <w:tc>
          <w:tcPr>
            <w:tcW w:w="851" w:type="dxa"/>
          </w:tcPr>
          <w:p w14:paraId="71F48F7F"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15</w:t>
            </w:r>
          </w:p>
        </w:tc>
        <w:tc>
          <w:tcPr>
            <w:tcW w:w="851" w:type="dxa"/>
          </w:tcPr>
          <w:p w14:paraId="4E31DCC5"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8</w:t>
            </w:r>
          </w:p>
        </w:tc>
        <w:tc>
          <w:tcPr>
            <w:tcW w:w="897" w:type="dxa"/>
          </w:tcPr>
          <w:p w14:paraId="69EF3F1D" w14:textId="77777777" w:rsidR="007E61F2" w:rsidRPr="008D194F"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8D194F">
              <w:rPr>
                <w:sz w:val="18"/>
                <w:szCs w:val="18"/>
              </w:rPr>
              <w:t xml:space="preserve"> </w:t>
            </w:r>
          </w:p>
        </w:tc>
        <w:tc>
          <w:tcPr>
            <w:tcW w:w="897" w:type="dxa"/>
          </w:tcPr>
          <w:p w14:paraId="0EBF91AC"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p>
        </w:tc>
      </w:tr>
      <w:tr w:rsidR="007E61F2" w:rsidRPr="00C9116B" w14:paraId="65AB5261" w14:textId="664427B5" w:rsidTr="00D26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14:paraId="52DEB376" w14:textId="6B8A236C" w:rsidR="007E61F2" w:rsidRPr="00131480" w:rsidRDefault="007E61F2" w:rsidP="00012EBB">
            <w:pPr>
              <w:rPr>
                <w:b w:val="0"/>
                <w:bCs w:val="0"/>
                <w:sz w:val="18"/>
                <w:szCs w:val="18"/>
              </w:rPr>
            </w:pPr>
            <w:r w:rsidRPr="00131480">
              <w:rPr>
                <w:b w:val="0"/>
                <w:sz w:val="18"/>
                <w:szCs w:val="18"/>
              </w:rPr>
              <w:t>KOREA</w:t>
            </w:r>
          </w:p>
        </w:tc>
        <w:tc>
          <w:tcPr>
            <w:tcW w:w="1065" w:type="dxa"/>
          </w:tcPr>
          <w:p w14:paraId="44979361" w14:textId="0E67D6FC"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1</w:t>
            </w:r>
            <w:r w:rsidR="00A53644">
              <w:rPr>
                <w:sz w:val="18"/>
                <w:szCs w:val="18"/>
              </w:rPr>
              <w:t>1</w:t>
            </w:r>
          </w:p>
        </w:tc>
        <w:tc>
          <w:tcPr>
            <w:tcW w:w="1134" w:type="dxa"/>
          </w:tcPr>
          <w:p w14:paraId="05FDBE18" w14:textId="77777777"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13</w:t>
            </w:r>
          </w:p>
        </w:tc>
        <w:tc>
          <w:tcPr>
            <w:tcW w:w="850" w:type="dxa"/>
          </w:tcPr>
          <w:p w14:paraId="727247A0" w14:textId="40AF3CBE" w:rsidR="007E61F2" w:rsidRPr="00131480" w:rsidRDefault="00A91732" w:rsidP="00012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851" w:type="dxa"/>
          </w:tcPr>
          <w:p w14:paraId="2532CC13" w14:textId="77777777"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30</w:t>
            </w:r>
          </w:p>
        </w:tc>
        <w:tc>
          <w:tcPr>
            <w:tcW w:w="851" w:type="dxa"/>
          </w:tcPr>
          <w:p w14:paraId="28CBADA0" w14:textId="77777777"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79</w:t>
            </w:r>
          </w:p>
        </w:tc>
        <w:tc>
          <w:tcPr>
            <w:tcW w:w="897" w:type="dxa"/>
          </w:tcPr>
          <w:p w14:paraId="28D099DC" w14:textId="0B438D90" w:rsidR="007E61F2" w:rsidRPr="008D194F"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8D194F">
              <w:rPr>
                <w:sz w:val="18"/>
                <w:szCs w:val="18"/>
              </w:rPr>
              <w:t>25</w:t>
            </w:r>
            <w:r w:rsidR="00A91732" w:rsidRPr="008D194F">
              <w:rPr>
                <w:sz w:val="18"/>
                <w:szCs w:val="18"/>
              </w:rPr>
              <w:t>(24)</w:t>
            </w:r>
          </w:p>
        </w:tc>
        <w:tc>
          <w:tcPr>
            <w:tcW w:w="897" w:type="dxa"/>
          </w:tcPr>
          <w:p w14:paraId="5FB43BBF" w14:textId="0BA6D0FF"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111</w:t>
            </w:r>
          </w:p>
        </w:tc>
      </w:tr>
      <w:tr w:rsidR="007E61F2" w:rsidRPr="00C9116B" w14:paraId="3A0806F5" w14:textId="2064E4EE" w:rsidTr="00D26FBE">
        <w:tc>
          <w:tcPr>
            <w:cnfStyle w:val="001000000000" w:firstRow="0" w:lastRow="0" w:firstColumn="1" w:lastColumn="0" w:oddVBand="0" w:evenVBand="0" w:oddHBand="0" w:evenHBand="0" w:firstRowFirstColumn="0" w:firstRowLastColumn="0" w:lastRowFirstColumn="0" w:lastRowLastColumn="0"/>
            <w:tcW w:w="1487" w:type="dxa"/>
          </w:tcPr>
          <w:p w14:paraId="78843BAF" w14:textId="77777777" w:rsidR="007E61F2" w:rsidRPr="00131480" w:rsidRDefault="007E61F2" w:rsidP="00012EBB">
            <w:pPr>
              <w:rPr>
                <w:b w:val="0"/>
                <w:bCs w:val="0"/>
                <w:sz w:val="18"/>
                <w:szCs w:val="18"/>
              </w:rPr>
            </w:pPr>
            <w:r w:rsidRPr="00131480">
              <w:rPr>
                <w:b w:val="0"/>
                <w:sz w:val="18"/>
                <w:szCs w:val="18"/>
              </w:rPr>
              <w:lastRenderedPageBreak/>
              <w:t>OMS</w:t>
            </w:r>
          </w:p>
        </w:tc>
        <w:tc>
          <w:tcPr>
            <w:tcW w:w="1065" w:type="dxa"/>
          </w:tcPr>
          <w:p w14:paraId="03F2B0B9" w14:textId="1DBA0B89"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1</w:t>
            </w:r>
            <w:r w:rsidR="00A53644">
              <w:rPr>
                <w:sz w:val="18"/>
                <w:szCs w:val="18"/>
              </w:rPr>
              <w:t>6</w:t>
            </w:r>
          </w:p>
        </w:tc>
        <w:tc>
          <w:tcPr>
            <w:tcW w:w="1134" w:type="dxa"/>
          </w:tcPr>
          <w:p w14:paraId="10725E56"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19</w:t>
            </w:r>
          </w:p>
        </w:tc>
        <w:tc>
          <w:tcPr>
            <w:tcW w:w="850" w:type="dxa"/>
          </w:tcPr>
          <w:p w14:paraId="0E99B467" w14:textId="05593754"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1</w:t>
            </w:r>
            <w:r w:rsidR="00A91732">
              <w:rPr>
                <w:sz w:val="18"/>
                <w:szCs w:val="18"/>
              </w:rPr>
              <w:t>3</w:t>
            </w:r>
          </w:p>
        </w:tc>
        <w:tc>
          <w:tcPr>
            <w:tcW w:w="851" w:type="dxa"/>
          </w:tcPr>
          <w:p w14:paraId="39AA9EDF"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78</w:t>
            </w:r>
          </w:p>
        </w:tc>
        <w:tc>
          <w:tcPr>
            <w:tcW w:w="851" w:type="dxa"/>
          </w:tcPr>
          <w:p w14:paraId="619DA77A"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22</w:t>
            </w:r>
          </w:p>
        </w:tc>
        <w:tc>
          <w:tcPr>
            <w:tcW w:w="897" w:type="dxa"/>
          </w:tcPr>
          <w:p w14:paraId="782EE4AF" w14:textId="0040A28D" w:rsidR="007E61F2" w:rsidRPr="008D194F"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8D194F">
              <w:rPr>
                <w:sz w:val="18"/>
                <w:szCs w:val="18"/>
              </w:rPr>
              <w:t>29</w:t>
            </w:r>
            <w:r w:rsidR="00A91732" w:rsidRPr="008D194F">
              <w:rPr>
                <w:sz w:val="18"/>
                <w:szCs w:val="18"/>
              </w:rPr>
              <w:t>(28)</w:t>
            </w:r>
          </w:p>
        </w:tc>
        <w:tc>
          <w:tcPr>
            <w:tcW w:w="897" w:type="dxa"/>
          </w:tcPr>
          <w:p w14:paraId="59AF506E" w14:textId="68DFB834"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w:t>
            </w:r>
          </w:p>
        </w:tc>
      </w:tr>
      <w:tr w:rsidR="007E61F2" w:rsidRPr="00C9116B" w14:paraId="72E4A6F9" w14:textId="35AD813A" w:rsidTr="00D26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14:paraId="60FFC8BB" w14:textId="2D7DD67A" w:rsidR="007E61F2" w:rsidRPr="00131480" w:rsidRDefault="007E61F2" w:rsidP="00012EBB">
            <w:pPr>
              <w:rPr>
                <w:b w:val="0"/>
                <w:bCs w:val="0"/>
                <w:sz w:val="18"/>
                <w:szCs w:val="18"/>
              </w:rPr>
            </w:pPr>
            <w:r w:rsidRPr="00131480">
              <w:rPr>
                <w:b w:val="0"/>
                <w:sz w:val="18"/>
                <w:szCs w:val="18"/>
              </w:rPr>
              <w:t>UKSRL</w:t>
            </w:r>
          </w:p>
        </w:tc>
        <w:tc>
          <w:tcPr>
            <w:tcW w:w="1065" w:type="dxa"/>
          </w:tcPr>
          <w:p w14:paraId="4FC4A512" w14:textId="4AAC399A" w:rsidR="007E61F2" w:rsidRPr="00131480" w:rsidRDefault="00A53644" w:rsidP="00012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1134" w:type="dxa"/>
          </w:tcPr>
          <w:p w14:paraId="45FD7609" w14:textId="77777777"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24</w:t>
            </w:r>
          </w:p>
        </w:tc>
        <w:tc>
          <w:tcPr>
            <w:tcW w:w="850" w:type="dxa"/>
          </w:tcPr>
          <w:p w14:paraId="27A61096" w14:textId="4C2AA99A"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3</w:t>
            </w:r>
            <w:r w:rsidR="00A53644">
              <w:rPr>
                <w:sz w:val="18"/>
                <w:szCs w:val="18"/>
              </w:rPr>
              <w:t>6</w:t>
            </w:r>
          </w:p>
        </w:tc>
        <w:tc>
          <w:tcPr>
            <w:tcW w:w="851" w:type="dxa"/>
          </w:tcPr>
          <w:p w14:paraId="28D711C0" w14:textId="77777777"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111</w:t>
            </w:r>
          </w:p>
        </w:tc>
        <w:tc>
          <w:tcPr>
            <w:tcW w:w="851" w:type="dxa"/>
          </w:tcPr>
          <w:p w14:paraId="5DD0C29F" w14:textId="422100B6"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sidRPr="00131480">
              <w:rPr>
                <w:sz w:val="18"/>
                <w:szCs w:val="18"/>
              </w:rPr>
              <w:t>141</w:t>
            </w:r>
            <w:r w:rsidR="00BA77ED">
              <w:rPr>
                <w:sz w:val="18"/>
                <w:szCs w:val="18"/>
              </w:rPr>
              <w:t>(116)</w:t>
            </w:r>
          </w:p>
        </w:tc>
        <w:tc>
          <w:tcPr>
            <w:tcW w:w="897" w:type="dxa"/>
          </w:tcPr>
          <w:p w14:paraId="2CC73FBB" w14:textId="1BB95EED" w:rsidR="007E61F2" w:rsidRPr="008D194F" w:rsidRDefault="001E6A62" w:rsidP="00012EBB">
            <w:pPr>
              <w:cnfStyle w:val="000000100000" w:firstRow="0" w:lastRow="0" w:firstColumn="0" w:lastColumn="0" w:oddVBand="0" w:evenVBand="0" w:oddHBand="1" w:evenHBand="0" w:firstRowFirstColumn="0" w:firstRowLastColumn="0" w:lastRowFirstColumn="0" w:lastRowLastColumn="0"/>
              <w:rPr>
                <w:sz w:val="18"/>
                <w:szCs w:val="18"/>
              </w:rPr>
            </w:pPr>
            <w:r w:rsidRPr="008D194F">
              <w:rPr>
                <w:sz w:val="18"/>
                <w:szCs w:val="18"/>
              </w:rPr>
              <w:t>73(</w:t>
            </w:r>
            <w:r w:rsidR="00A91732" w:rsidRPr="008D194F">
              <w:rPr>
                <w:sz w:val="18"/>
                <w:szCs w:val="18"/>
              </w:rPr>
              <w:t>58</w:t>
            </w:r>
            <w:r w:rsidR="00FC5FEE" w:rsidRPr="008D194F">
              <w:rPr>
                <w:sz w:val="18"/>
                <w:szCs w:val="18"/>
              </w:rPr>
              <w:t>)</w:t>
            </w:r>
          </w:p>
        </w:tc>
        <w:tc>
          <w:tcPr>
            <w:tcW w:w="897" w:type="dxa"/>
          </w:tcPr>
          <w:p w14:paraId="5C434BCF" w14:textId="317B65BE" w:rsidR="007E61F2" w:rsidRPr="00131480" w:rsidRDefault="007E61F2" w:rsidP="00012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r w:rsidR="00451418">
              <w:rPr>
                <w:sz w:val="18"/>
                <w:szCs w:val="18"/>
              </w:rPr>
              <w:t>64</w:t>
            </w:r>
          </w:p>
        </w:tc>
      </w:tr>
      <w:tr w:rsidR="007E61F2" w:rsidRPr="00C9116B" w14:paraId="118CEBFB" w14:textId="1CC037D1" w:rsidTr="00D26FBE">
        <w:tc>
          <w:tcPr>
            <w:cnfStyle w:val="001000000000" w:firstRow="0" w:lastRow="0" w:firstColumn="1" w:lastColumn="0" w:oddVBand="0" w:evenVBand="0" w:oddHBand="0" w:evenHBand="0" w:firstRowFirstColumn="0" w:firstRowLastColumn="0" w:lastRowFirstColumn="0" w:lastRowLastColumn="0"/>
            <w:tcW w:w="1487" w:type="dxa"/>
          </w:tcPr>
          <w:p w14:paraId="48E68795" w14:textId="77777777" w:rsidR="007E61F2" w:rsidRPr="00131480" w:rsidRDefault="007E61F2" w:rsidP="00012EBB">
            <w:pPr>
              <w:rPr>
                <w:b w:val="0"/>
                <w:bCs w:val="0"/>
                <w:sz w:val="18"/>
                <w:szCs w:val="18"/>
              </w:rPr>
            </w:pPr>
            <w:r w:rsidRPr="00131480">
              <w:rPr>
                <w:b w:val="0"/>
                <w:sz w:val="18"/>
                <w:szCs w:val="18"/>
              </w:rPr>
              <w:t>YUZH</w:t>
            </w:r>
          </w:p>
        </w:tc>
        <w:tc>
          <w:tcPr>
            <w:tcW w:w="1065" w:type="dxa"/>
          </w:tcPr>
          <w:p w14:paraId="4EEC32F9"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11</w:t>
            </w:r>
          </w:p>
        </w:tc>
        <w:tc>
          <w:tcPr>
            <w:tcW w:w="1134" w:type="dxa"/>
          </w:tcPr>
          <w:p w14:paraId="566C5E1C"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18</w:t>
            </w:r>
          </w:p>
        </w:tc>
        <w:tc>
          <w:tcPr>
            <w:tcW w:w="850" w:type="dxa"/>
          </w:tcPr>
          <w:p w14:paraId="16634858"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9</w:t>
            </w:r>
          </w:p>
        </w:tc>
        <w:tc>
          <w:tcPr>
            <w:tcW w:w="851" w:type="dxa"/>
          </w:tcPr>
          <w:p w14:paraId="79DB0838"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12</w:t>
            </w:r>
          </w:p>
        </w:tc>
        <w:tc>
          <w:tcPr>
            <w:tcW w:w="851" w:type="dxa"/>
          </w:tcPr>
          <w:p w14:paraId="62D74BA5"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131480">
              <w:rPr>
                <w:sz w:val="18"/>
                <w:szCs w:val="18"/>
              </w:rPr>
              <w:t>1</w:t>
            </w:r>
          </w:p>
        </w:tc>
        <w:tc>
          <w:tcPr>
            <w:tcW w:w="897" w:type="dxa"/>
          </w:tcPr>
          <w:p w14:paraId="787DEA28" w14:textId="77777777" w:rsidR="007E61F2" w:rsidRPr="008D194F"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r w:rsidRPr="008D194F">
              <w:rPr>
                <w:sz w:val="18"/>
                <w:szCs w:val="18"/>
              </w:rPr>
              <w:t xml:space="preserve"> </w:t>
            </w:r>
          </w:p>
        </w:tc>
        <w:tc>
          <w:tcPr>
            <w:tcW w:w="897" w:type="dxa"/>
          </w:tcPr>
          <w:p w14:paraId="152A0AD2" w14:textId="77777777" w:rsidR="007E61F2" w:rsidRPr="00131480" w:rsidRDefault="007E61F2" w:rsidP="00012EBB">
            <w:pPr>
              <w:cnfStyle w:val="000000000000" w:firstRow="0" w:lastRow="0" w:firstColumn="0" w:lastColumn="0" w:oddVBand="0" w:evenVBand="0" w:oddHBand="0" w:evenHBand="0" w:firstRowFirstColumn="0" w:firstRowLastColumn="0" w:lastRowFirstColumn="0" w:lastRowLastColumn="0"/>
              <w:rPr>
                <w:sz w:val="18"/>
                <w:szCs w:val="18"/>
              </w:rPr>
            </w:pPr>
          </w:p>
        </w:tc>
      </w:tr>
      <w:tr w:rsidR="007E61F2" w:rsidRPr="00A572AB" w14:paraId="2F4D8E82" w14:textId="08EDCF1E" w:rsidTr="00D26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bottom w:val="single" w:sz="4" w:space="0" w:color="auto"/>
            </w:tcBorders>
          </w:tcPr>
          <w:p w14:paraId="6645C1F1" w14:textId="77777777" w:rsidR="007E61F2" w:rsidRPr="00A91732" w:rsidRDefault="007E61F2" w:rsidP="00012EBB">
            <w:pPr>
              <w:rPr>
                <w:sz w:val="18"/>
                <w:szCs w:val="18"/>
              </w:rPr>
            </w:pPr>
            <w:r w:rsidRPr="00A91732">
              <w:rPr>
                <w:sz w:val="18"/>
                <w:szCs w:val="18"/>
              </w:rPr>
              <w:t>TOTAL</w:t>
            </w:r>
          </w:p>
        </w:tc>
        <w:tc>
          <w:tcPr>
            <w:tcW w:w="1065" w:type="dxa"/>
            <w:tcBorders>
              <w:bottom w:val="single" w:sz="4" w:space="0" w:color="auto"/>
            </w:tcBorders>
          </w:tcPr>
          <w:p w14:paraId="1D2E1883" w14:textId="65FAF3FA" w:rsidR="007E61F2" w:rsidRPr="00CD448B" w:rsidRDefault="007E61F2" w:rsidP="00012EBB">
            <w:pPr>
              <w:cnfStyle w:val="000000100000" w:firstRow="0" w:lastRow="0" w:firstColumn="0" w:lastColumn="0" w:oddVBand="0" w:evenVBand="0" w:oddHBand="1" w:evenHBand="0" w:firstRowFirstColumn="0" w:firstRowLastColumn="0" w:lastRowFirstColumn="0" w:lastRowLastColumn="0"/>
              <w:rPr>
                <w:b/>
                <w:bCs/>
                <w:sz w:val="18"/>
                <w:szCs w:val="18"/>
              </w:rPr>
            </w:pPr>
            <w:r w:rsidRPr="00CD448B">
              <w:rPr>
                <w:b/>
                <w:sz w:val="18"/>
                <w:szCs w:val="18"/>
              </w:rPr>
              <w:t>2</w:t>
            </w:r>
            <w:r w:rsidR="00A53644" w:rsidRPr="00CD448B">
              <w:rPr>
                <w:b/>
                <w:sz w:val="18"/>
                <w:szCs w:val="18"/>
              </w:rPr>
              <w:t>4</w:t>
            </w:r>
          </w:p>
        </w:tc>
        <w:tc>
          <w:tcPr>
            <w:tcW w:w="1134" w:type="dxa"/>
            <w:tcBorders>
              <w:bottom w:val="single" w:sz="4" w:space="0" w:color="auto"/>
            </w:tcBorders>
          </w:tcPr>
          <w:p w14:paraId="0C6F2AE4" w14:textId="77777777" w:rsidR="007E61F2" w:rsidRPr="00CD448B" w:rsidRDefault="007E61F2" w:rsidP="00012EBB">
            <w:pPr>
              <w:cnfStyle w:val="000000100000" w:firstRow="0" w:lastRow="0" w:firstColumn="0" w:lastColumn="0" w:oddVBand="0" w:evenVBand="0" w:oddHBand="1" w:evenHBand="0" w:firstRowFirstColumn="0" w:firstRowLastColumn="0" w:lastRowFirstColumn="0" w:lastRowLastColumn="0"/>
              <w:rPr>
                <w:b/>
                <w:bCs/>
                <w:sz w:val="18"/>
                <w:szCs w:val="18"/>
              </w:rPr>
            </w:pPr>
            <w:r w:rsidRPr="00CD448B">
              <w:rPr>
                <w:b/>
                <w:sz w:val="18"/>
                <w:szCs w:val="18"/>
              </w:rPr>
              <w:t>38</w:t>
            </w:r>
          </w:p>
        </w:tc>
        <w:tc>
          <w:tcPr>
            <w:tcW w:w="850" w:type="dxa"/>
            <w:tcBorders>
              <w:bottom w:val="single" w:sz="4" w:space="0" w:color="auto"/>
            </w:tcBorders>
          </w:tcPr>
          <w:p w14:paraId="1FCD2361" w14:textId="676EA25F" w:rsidR="007E61F2" w:rsidRPr="00B6771B" w:rsidRDefault="007E61F2" w:rsidP="00012EBB">
            <w:pPr>
              <w:cnfStyle w:val="000000100000" w:firstRow="0" w:lastRow="0" w:firstColumn="0" w:lastColumn="0" w:oddVBand="0" w:evenVBand="0" w:oddHBand="1" w:evenHBand="0" w:firstRowFirstColumn="0" w:firstRowLastColumn="0" w:lastRowFirstColumn="0" w:lastRowLastColumn="0"/>
              <w:rPr>
                <w:b/>
                <w:bCs/>
                <w:sz w:val="18"/>
                <w:szCs w:val="18"/>
              </w:rPr>
            </w:pPr>
            <w:r w:rsidRPr="00B6771B">
              <w:rPr>
                <w:b/>
                <w:sz w:val="18"/>
                <w:szCs w:val="18"/>
              </w:rPr>
              <w:t>4</w:t>
            </w:r>
            <w:r w:rsidR="00A53644" w:rsidRPr="00B6771B">
              <w:rPr>
                <w:b/>
                <w:sz w:val="18"/>
                <w:szCs w:val="18"/>
              </w:rPr>
              <w:t>7</w:t>
            </w:r>
          </w:p>
        </w:tc>
        <w:tc>
          <w:tcPr>
            <w:tcW w:w="851" w:type="dxa"/>
            <w:tcBorders>
              <w:bottom w:val="single" w:sz="4" w:space="0" w:color="auto"/>
            </w:tcBorders>
          </w:tcPr>
          <w:p w14:paraId="1BD2FCB5" w14:textId="77777777" w:rsidR="007E61F2" w:rsidRPr="00A91732" w:rsidRDefault="007E61F2" w:rsidP="00012EBB">
            <w:pPr>
              <w:cnfStyle w:val="000000100000" w:firstRow="0" w:lastRow="0" w:firstColumn="0" w:lastColumn="0" w:oddVBand="0" w:evenVBand="0" w:oddHBand="1" w:evenHBand="0" w:firstRowFirstColumn="0" w:firstRowLastColumn="0" w:lastRowFirstColumn="0" w:lastRowLastColumn="0"/>
              <w:rPr>
                <w:b/>
                <w:sz w:val="18"/>
                <w:szCs w:val="18"/>
              </w:rPr>
            </w:pPr>
            <w:r w:rsidRPr="00A91732">
              <w:rPr>
                <w:b/>
                <w:sz w:val="18"/>
                <w:szCs w:val="18"/>
              </w:rPr>
              <w:t>197</w:t>
            </w:r>
          </w:p>
        </w:tc>
        <w:tc>
          <w:tcPr>
            <w:tcW w:w="851" w:type="dxa"/>
            <w:tcBorders>
              <w:bottom w:val="single" w:sz="4" w:space="0" w:color="auto"/>
            </w:tcBorders>
          </w:tcPr>
          <w:p w14:paraId="083575A3" w14:textId="2212FC08" w:rsidR="007E61F2" w:rsidRPr="00A91732" w:rsidRDefault="007E61F2" w:rsidP="00012EBB">
            <w:pPr>
              <w:cnfStyle w:val="000000100000" w:firstRow="0" w:lastRow="0" w:firstColumn="0" w:lastColumn="0" w:oddVBand="0" w:evenVBand="0" w:oddHBand="1" w:evenHBand="0" w:firstRowFirstColumn="0" w:firstRowLastColumn="0" w:lastRowFirstColumn="0" w:lastRowLastColumn="0"/>
              <w:rPr>
                <w:b/>
                <w:sz w:val="18"/>
                <w:szCs w:val="18"/>
              </w:rPr>
            </w:pPr>
            <w:r w:rsidRPr="00A91732">
              <w:rPr>
                <w:b/>
                <w:sz w:val="18"/>
                <w:szCs w:val="18"/>
              </w:rPr>
              <w:t>497</w:t>
            </w:r>
            <w:r w:rsidR="00BA77ED" w:rsidRPr="00A91732">
              <w:rPr>
                <w:sz w:val="18"/>
                <w:szCs w:val="18"/>
              </w:rPr>
              <w:t>(466)</w:t>
            </w:r>
          </w:p>
        </w:tc>
        <w:tc>
          <w:tcPr>
            <w:tcW w:w="897" w:type="dxa"/>
            <w:tcBorders>
              <w:bottom w:val="single" w:sz="4" w:space="0" w:color="auto"/>
            </w:tcBorders>
          </w:tcPr>
          <w:p w14:paraId="05EEA571" w14:textId="1A580D93" w:rsidR="007E61F2" w:rsidRPr="008D194F" w:rsidRDefault="001E6A62" w:rsidP="00012EBB">
            <w:pPr>
              <w:cnfStyle w:val="000000100000" w:firstRow="0" w:lastRow="0" w:firstColumn="0" w:lastColumn="0" w:oddVBand="0" w:evenVBand="0" w:oddHBand="1" w:evenHBand="0" w:firstRowFirstColumn="0" w:firstRowLastColumn="0" w:lastRowFirstColumn="0" w:lastRowLastColumn="0"/>
              <w:rPr>
                <w:b/>
                <w:sz w:val="18"/>
                <w:szCs w:val="18"/>
              </w:rPr>
            </w:pPr>
            <w:r w:rsidRPr="008D194F">
              <w:rPr>
                <w:b/>
                <w:sz w:val="18"/>
                <w:szCs w:val="18"/>
              </w:rPr>
              <w:t>466</w:t>
            </w:r>
            <w:r w:rsidRPr="008D194F">
              <w:rPr>
                <w:sz w:val="18"/>
                <w:szCs w:val="18"/>
              </w:rPr>
              <w:t>(2</w:t>
            </w:r>
            <w:r w:rsidR="007C6BEC" w:rsidRPr="008D194F">
              <w:rPr>
                <w:sz w:val="18"/>
                <w:szCs w:val="18"/>
              </w:rPr>
              <w:t>31</w:t>
            </w:r>
            <w:r w:rsidRPr="008D194F">
              <w:rPr>
                <w:sz w:val="18"/>
                <w:szCs w:val="18"/>
              </w:rPr>
              <w:t>)</w:t>
            </w:r>
          </w:p>
        </w:tc>
        <w:tc>
          <w:tcPr>
            <w:tcW w:w="897" w:type="dxa"/>
            <w:tcBorders>
              <w:bottom w:val="single" w:sz="4" w:space="0" w:color="auto"/>
            </w:tcBorders>
          </w:tcPr>
          <w:p w14:paraId="262F678D" w14:textId="3F0D8BEE" w:rsidR="007E61F2" w:rsidRDefault="00451418" w:rsidP="00012EBB">
            <w:pP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1990</w:t>
            </w:r>
            <w:r w:rsidR="00310C63" w:rsidRPr="00CD448B">
              <w:rPr>
                <w:b/>
                <w:sz w:val="18"/>
                <w:szCs w:val="18"/>
              </w:rPr>
              <w:t>*</w:t>
            </w:r>
          </w:p>
        </w:tc>
      </w:tr>
    </w:tbl>
    <w:p w14:paraId="6EC28BD8" w14:textId="337A49D9" w:rsidR="005C64A3" w:rsidRDefault="005C64A3" w:rsidP="005C64A3">
      <w:pPr>
        <w:rPr>
          <w:rFonts w:cs="Arial"/>
        </w:rPr>
      </w:pPr>
    </w:p>
    <w:p w14:paraId="7EB6B794" w14:textId="05BE06E7" w:rsidR="005C64A3" w:rsidRDefault="001230DF" w:rsidP="005C64A3">
      <w:pPr>
        <w:rPr>
          <w:rFonts w:cs="Arial"/>
          <w:szCs w:val="22"/>
        </w:rPr>
      </w:pPr>
      <w:r>
        <w:rPr>
          <w:rFonts w:cs="Arial"/>
          <w:szCs w:val="22"/>
        </w:rPr>
        <w:t>Looking at total scient</w:t>
      </w:r>
      <w:r w:rsidR="00CD682C">
        <w:rPr>
          <w:rFonts w:cs="Arial"/>
          <w:szCs w:val="22"/>
        </w:rPr>
        <w:t>ific names by size class (Fig. 1</w:t>
      </w:r>
      <w:r w:rsidR="005E3498">
        <w:rPr>
          <w:rFonts w:cs="Arial"/>
          <w:szCs w:val="22"/>
        </w:rPr>
        <w:t>3</w:t>
      </w:r>
      <w:r>
        <w:rPr>
          <w:rFonts w:cs="Arial"/>
          <w:szCs w:val="22"/>
        </w:rPr>
        <w:t xml:space="preserve">), </w:t>
      </w:r>
      <w:proofErr w:type="gramStart"/>
      <w:r>
        <w:rPr>
          <w:rFonts w:cs="Arial"/>
          <w:szCs w:val="22"/>
        </w:rPr>
        <w:t>the clear majority of</w:t>
      </w:r>
      <w:proofErr w:type="gramEnd"/>
      <w:r>
        <w:rPr>
          <w:rFonts w:cs="Arial"/>
          <w:szCs w:val="22"/>
        </w:rPr>
        <w:t xml:space="preserve"> names were macrofauna for all Contractors, apart from IFREMER where most names were meiofauna, and GSR where half </w:t>
      </w:r>
      <w:r w:rsidR="00B758BA">
        <w:rPr>
          <w:rFonts w:cs="Arial"/>
          <w:szCs w:val="22"/>
        </w:rPr>
        <w:t xml:space="preserve">the names </w:t>
      </w:r>
      <w:r>
        <w:rPr>
          <w:rFonts w:cs="Arial"/>
          <w:szCs w:val="22"/>
        </w:rPr>
        <w:t xml:space="preserve">were meiofauna and megafauna combined, </w:t>
      </w:r>
      <w:r w:rsidR="00CD682C">
        <w:rPr>
          <w:rFonts w:cs="Arial"/>
          <w:szCs w:val="22"/>
        </w:rPr>
        <w:t xml:space="preserve">but </w:t>
      </w:r>
      <w:r>
        <w:rPr>
          <w:rFonts w:cs="Arial"/>
          <w:szCs w:val="22"/>
        </w:rPr>
        <w:t xml:space="preserve">mostly the former; and a sizeable proportion </w:t>
      </w:r>
      <w:r w:rsidR="00CD682C">
        <w:rPr>
          <w:rFonts w:cs="Arial"/>
          <w:szCs w:val="22"/>
        </w:rPr>
        <w:t>of OMS and UKSRL were megafauna</w:t>
      </w:r>
      <w:r>
        <w:rPr>
          <w:rFonts w:cs="Arial"/>
          <w:szCs w:val="22"/>
        </w:rPr>
        <w:t>. This illustrates the different focus by Contractor</w:t>
      </w:r>
      <w:r w:rsidR="00CD682C">
        <w:rPr>
          <w:rFonts w:cs="Arial"/>
          <w:szCs w:val="22"/>
        </w:rPr>
        <w:t>,</w:t>
      </w:r>
      <w:r>
        <w:rPr>
          <w:rFonts w:cs="Arial"/>
          <w:szCs w:val="22"/>
        </w:rPr>
        <w:t xml:space="preserve"> </w:t>
      </w:r>
      <w:proofErr w:type="gramStart"/>
      <w:r>
        <w:rPr>
          <w:rFonts w:cs="Arial"/>
          <w:szCs w:val="22"/>
        </w:rPr>
        <w:t>and also</w:t>
      </w:r>
      <w:proofErr w:type="gramEnd"/>
      <w:r>
        <w:rPr>
          <w:rFonts w:cs="Arial"/>
          <w:szCs w:val="22"/>
        </w:rPr>
        <w:t xml:space="preserve"> </w:t>
      </w:r>
      <w:commentRangeStart w:id="91"/>
      <w:r w:rsidR="00B758BA">
        <w:rPr>
          <w:rFonts w:cs="Arial"/>
          <w:szCs w:val="22"/>
        </w:rPr>
        <w:t xml:space="preserve">likely reflects that the records published on DeepData at present is a subset of the total collected. </w:t>
      </w:r>
      <w:commentRangeEnd w:id="91"/>
      <w:r w:rsidR="00B758BA">
        <w:rPr>
          <w:rStyle w:val="CommentReference"/>
          <w:rFonts w:asciiTheme="minorHAnsi" w:hAnsiTheme="minorHAnsi"/>
        </w:rPr>
        <w:commentReference w:id="91"/>
      </w:r>
    </w:p>
    <w:p w14:paraId="4F825EF2" w14:textId="77777777" w:rsidR="00A960F5" w:rsidRDefault="00A960F5" w:rsidP="005C64A3">
      <w:pPr>
        <w:rPr>
          <w:rFonts w:cs="Arial"/>
        </w:rPr>
      </w:pPr>
    </w:p>
    <w:p w14:paraId="334D2332" w14:textId="77777777" w:rsidR="00647E7E" w:rsidRDefault="00D50036" w:rsidP="00A33593">
      <w:pPr>
        <w:rPr>
          <w:rFonts w:cs="Arial"/>
          <w:sz w:val="20"/>
          <w:szCs w:val="21"/>
        </w:rPr>
      </w:pPr>
      <w:r>
        <w:rPr>
          <w:rFonts w:cs="Arial"/>
          <w:noProof/>
          <w:lang w:eastAsia="en-GB"/>
        </w:rPr>
        <w:drawing>
          <wp:inline distT="0" distB="0" distL="0" distR="0" wp14:anchorId="750161B9" wp14:editId="6838BB6E">
            <wp:extent cx="5727700" cy="4037965"/>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D_contractor_names_2021-11-08.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4037965"/>
                    </a:xfrm>
                    <a:prstGeom prst="rect">
                      <a:avLst/>
                    </a:prstGeom>
                  </pic:spPr>
                </pic:pic>
              </a:graphicData>
            </a:graphic>
          </wp:inline>
        </w:drawing>
      </w:r>
    </w:p>
    <w:p w14:paraId="5829B8A3" w14:textId="661B6C6F" w:rsidR="00C7086A" w:rsidRPr="000D7BB8" w:rsidRDefault="005C64A3" w:rsidP="00A33593">
      <w:pPr>
        <w:rPr>
          <w:rFonts w:cs="Arial"/>
          <w:sz w:val="20"/>
          <w:szCs w:val="21"/>
        </w:rPr>
      </w:pPr>
      <w:r w:rsidRPr="008D194F">
        <w:rPr>
          <w:rFonts w:cs="Arial"/>
          <w:sz w:val="20"/>
          <w:szCs w:val="21"/>
        </w:rPr>
        <w:t xml:space="preserve">Fig </w:t>
      </w:r>
      <w:r w:rsidR="000D7BB8" w:rsidRPr="008D194F">
        <w:rPr>
          <w:rFonts w:cs="Arial"/>
          <w:sz w:val="20"/>
          <w:szCs w:val="21"/>
        </w:rPr>
        <w:t>1</w:t>
      </w:r>
      <w:r w:rsidR="005E3498" w:rsidRPr="008D194F">
        <w:rPr>
          <w:rFonts w:cs="Arial"/>
          <w:sz w:val="20"/>
          <w:szCs w:val="21"/>
        </w:rPr>
        <w:t>3</w:t>
      </w:r>
      <w:r w:rsidR="000D7BB8" w:rsidRPr="008D194F">
        <w:rPr>
          <w:rFonts w:cs="Arial"/>
          <w:sz w:val="20"/>
          <w:szCs w:val="21"/>
        </w:rPr>
        <w:t>. Proportions</w:t>
      </w:r>
      <w:r w:rsidR="000D7BB8">
        <w:rPr>
          <w:rFonts w:cs="Arial"/>
          <w:sz w:val="20"/>
          <w:szCs w:val="21"/>
        </w:rPr>
        <w:t xml:space="preserve"> of </w:t>
      </w:r>
      <w:r w:rsidR="00893A66">
        <w:rPr>
          <w:rFonts w:cs="Arial"/>
          <w:sz w:val="20"/>
          <w:szCs w:val="21"/>
        </w:rPr>
        <w:t>total scientific names</w:t>
      </w:r>
      <w:r w:rsidR="000D7BB8">
        <w:rPr>
          <w:rFonts w:cs="Arial"/>
          <w:sz w:val="20"/>
          <w:szCs w:val="21"/>
        </w:rPr>
        <w:t xml:space="preserve"> for different size classes of animals between different Contractors in the Clarion-Clipperton Zone, based on DeepData records.</w:t>
      </w:r>
    </w:p>
    <w:p w14:paraId="7771D085" w14:textId="4996BC43" w:rsidR="00595FF2" w:rsidRDefault="00595FF2" w:rsidP="00595FF2">
      <w:pPr>
        <w:rPr>
          <w:rFonts w:cs="Arial"/>
        </w:rPr>
      </w:pPr>
    </w:p>
    <w:p w14:paraId="671DFCA6" w14:textId="2D3E546F" w:rsidR="00CA7C4C" w:rsidRDefault="00CA7C4C" w:rsidP="001A21F6"/>
    <w:p w14:paraId="4B39FF1D" w14:textId="4B76ECDD" w:rsidR="00CA7C4C" w:rsidRDefault="00CA7C4C" w:rsidP="001A21F6">
      <w:r>
        <w:t xml:space="preserve">Given the disjunct between Contractor and contract area, we also </w:t>
      </w:r>
      <w:r w:rsidR="00736DCF">
        <w:t>tabulated records by contract area (Table 10)</w:t>
      </w:r>
      <w:r w:rsidR="0068706E">
        <w:t xml:space="preserve">. Sizeable totals of species were evident for IF2 </w:t>
      </w:r>
      <w:r w:rsidR="000D006E">
        <w:t xml:space="preserve">(IFREMER) </w:t>
      </w:r>
      <w:r w:rsidR="0068706E">
        <w:t xml:space="preserve">with 73, UK-1 </w:t>
      </w:r>
      <w:r w:rsidR="000D006E">
        <w:t xml:space="preserve">(UKSRL) </w:t>
      </w:r>
      <w:r w:rsidR="0068706E">
        <w:t xml:space="preserve">with </w:t>
      </w:r>
      <w:r w:rsidR="00B758BA">
        <w:t>58</w:t>
      </w:r>
      <w:r w:rsidR="0068706E">
        <w:t>, OMS with 4</w:t>
      </w:r>
      <w:r w:rsidR="00B758BA">
        <w:t>1, and</w:t>
      </w:r>
      <w:r w:rsidR="0068706E">
        <w:t xml:space="preserve"> COMRA2</w:t>
      </w:r>
      <w:r w:rsidR="00B758BA">
        <w:t>,</w:t>
      </w:r>
      <w:r w:rsidR="0068706E">
        <w:t xml:space="preserve"> 32. As above no species level records were present for YUZ2 or DOR1 but these are present in the literature.</w:t>
      </w:r>
    </w:p>
    <w:p w14:paraId="20D7006B" w14:textId="65700CC3" w:rsidR="00CA7C4C" w:rsidRDefault="00CA7C4C" w:rsidP="001A21F6"/>
    <w:p w14:paraId="16A67C9E" w14:textId="1E866825" w:rsidR="0068706E" w:rsidRDefault="0068706E" w:rsidP="001A21F6"/>
    <w:p w14:paraId="25562185" w14:textId="7FDBD4B0" w:rsidR="0068706E" w:rsidRDefault="0068706E" w:rsidP="001A21F6"/>
    <w:p w14:paraId="2F7B59A7" w14:textId="2427D269" w:rsidR="0068706E" w:rsidRDefault="0068706E" w:rsidP="001A21F6"/>
    <w:p w14:paraId="26BFDDBD" w14:textId="4DF01E05" w:rsidR="0068706E" w:rsidRDefault="0068706E" w:rsidP="001A21F6"/>
    <w:p w14:paraId="0FBC965D" w14:textId="57A480A5" w:rsidR="0068706E" w:rsidRDefault="0068706E" w:rsidP="001A21F6"/>
    <w:p w14:paraId="5CE80C36" w14:textId="77777777" w:rsidR="0068706E" w:rsidRDefault="0068706E" w:rsidP="001A21F6"/>
    <w:p w14:paraId="59EA4460" w14:textId="0764D7D9" w:rsidR="00595FF2" w:rsidRPr="00CA7C4C" w:rsidRDefault="00CA7C4C" w:rsidP="00CA7C4C">
      <w:pPr>
        <w:rPr>
          <w:rFonts w:cs="Arial"/>
          <w:sz w:val="20"/>
          <w:szCs w:val="20"/>
        </w:rPr>
      </w:pPr>
      <w:r w:rsidRPr="00D75857">
        <w:rPr>
          <w:rFonts w:cs="Arial"/>
          <w:bCs/>
          <w:color w:val="000000" w:themeColor="text1"/>
          <w:sz w:val="20"/>
          <w:szCs w:val="20"/>
        </w:rPr>
        <w:t xml:space="preserve">Table </w:t>
      </w:r>
      <w:r w:rsidR="005E3498">
        <w:rPr>
          <w:rFonts w:cs="Arial"/>
          <w:bCs/>
          <w:color w:val="000000" w:themeColor="text1"/>
          <w:sz w:val="20"/>
          <w:szCs w:val="20"/>
        </w:rPr>
        <w:t>10</w:t>
      </w:r>
      <w:r w:rsidRPr="00D75857">
        <w:rPr>
          <w:rFonts w:cs="Arial"/>
          <w:bCs/>
          <w:color w:val="000000" w:themeColor="text1"/>
          <w:sz w:val="20"/>
          <w:szCs w:val="20"/>
        </w:rPr>
        <w:t>.</w:t>
      </w:r>
      <w:r w:rsidRPr="00D75857">
        <w:rPr>
          <w:rFonts w:cs="Arial"/>
          <w:color w:val="000000" w:themeColor="text1"/>
          <w:sz w:val="20"/>
          <w:szCs w:val="20"/>
        </w:rPr>
        <w:t xml:space="preserve"> </w:t>
      </w:r>
      <w:r w:rsidR="00736DCF">
        <w:rPr>
          <w:rFonts w:cs="Arial"/>
          <w:sz w:val="20"/>
          <w:szCs w:val="20"/>
        </w:rPr>
        <w:t>T</w:t>
      </w:r>
      <w:r w:rsidRPr="00E65DB1">
        <w:rPr>
          <w:rFonts w:cs="Arial"/>
          <w:sz w:val="20"/>
          <w:szCs w:val="20"/>
        </w:rPr>
        <w:t>otal names recorded by contract</w:t>
      </w:r>
      <w:r>
        <w:rPr>
          <w:rFonts w:cs="Arial"/>
          <w:sz w:val="20"/>
          <w:szCs w:val="20"/>
        </w:rPr>
        <w:t xml:space="preserve"> area</w:t>
      </w:r>
      <w:r w:rsidRPr="00E65DB1">
        <w:rPr>
          <w:rFonts w:cs="Arial"/>
          <w:sz w:val="20"/>
          <w:szCs w:val="20"/>
        </w:rPr>
        <w:t xml:space="preserve"> </w:t>
      </w:r>
      <w:r>
        <w:rPr>
          <w:rFonts w:cs="Arial"/>
          <w:sz w:val="20"/>
          <w:szCs w:val="20"/>
        </w:rPr>
        <w:t xml:space="preserve">including morphospecies </w:t>
      </w:r>
      <w:r w:rsidR="00736DCF">
        <w:rPr>
          <w:rFonts w:cs="Arial"/>
          <w:sz w:val="20"/>
          <w:szCs w:val="20"/>
        </w:rPr>
        <w:t>(</w:t>
      </w:r>
      <w:proofErr w:type="gramStart"/>
      <w:r w:rsidR="00736DCF">
        <w:rPr>
          <w:rFonts w:cs="Arial"/>
          <w:sz w:val="20"/>
          <w:szCs w:val="20"/>
        </w:rPr>
        <w:t>e.g.</w:t>
      </w:r>
      <w:proofErr w:type="gramEnd"/>
      <w:r w:rsidRPr="00E65DB1">
        <w:rPr>
          <w:rFonts w:cs="Arial"/>
          <w:sz w:val="20"/>
          <w:szCs w:val="20"/>
        </w:rPr>
        <w:t xml:space="preserve"> uniqu</w:t>
      </w:r>
      <w:r>
        <w:rPr>
          <w:rFonts w:cs="Arial"/>
          <w:sz w:val="20"/>
          <w:szCs w:val="20"/>
        </w:rPr>
        <w:t>e instances of species names</w:t>
      </w:r>
      <w:r w:rsidRPr="00E65DB1">
        <w:rPr>
          <w:rFonts w:cs="Arial"/>
          <w:sz w:val="20"/>
          <w:szCs w:val="20"/>
        </w:rPr>
        <w:t>).</w:t>
      </w:r>
      <w:r>
        <w:rPr>
          <w:rFonts w:cs="Arial"/>
          <w:sz w:val="20"/>
          <w:szCs w:val="20"/>
        </w:rPr>
        <w:t xml:space="preserve"> Totals of scientific names recorded shown are overall totals, not of column total given shared names across </w:t>
      </w:r>
      <w:r w:rsidR="00836B2F">
        <w:rPr>
          <w:rFonts w:cs="Arial"/>
          <w:sz w:val="20"/>
          <w:szCs w:val="20"/>
        </w:rPr>
        <w:t>contract area</w:t>
      </w:r>
      <w:r w:rsidR="00736DCF">
        <w:rPr>
          <w:rFonts w:cs="Arial"/>
          <w:sz w:val="20"/>
          <w:szCs w:val="20"/>
        </w:rPr>
        <w:t>. *S</w:t>
      </w:r>
      <w:r>
        <w:rPr>
          <w:rFonts w:cs="Arial"/>
          <w:sz w:val="20"/>
          <w:szCs w:val="20"/>
        </w:rPr>
        <w:t>imilarly, total of morphospecies is overall total minus</w:t>
      </w:r>
      <w:r w:rsidR="00836B2F">
        <w:rPr>
          <w:rFonts w:cs="Arial"/>
          <w:sz w:val="20"/>
          <w:szCs w:val="20"/>
        </w:rPr>
        <w:t xml:space="preserve"> temporary names shared across contract areas</w:t>
      </w:r>
      <w:r>
        <w:rPr>
          <w:rFonts w:cs="Arial"/>
          <w:sz w:val="20"/>
          <w:szCs w:val="20"/>
        </w:rPr>
        <w:t xml:space="preserve">. Not shown are other taxonomic levels recorded, </w:t>
      </w:r>
      <w:proofErr w:type="gramStart"/>
      <w:r>
        <w:rPr>
          <w:rFonts w:cs="Arial"/>
          <w:sz w:val="20"/>
          <w:szCs w:val="20"/>
        </w:rPr>
        <w:t>e.g.</w:t>
      </w:r>
      <w:proofErr w:type="gramEnd"/>
      <w:r>
        <w:rPr>
          <w:rFonts w:cs="Arial"/>
          <w:sz w:val="20"/>
          <w:szCs w:val="20"/>
        </w:rPr>
        <w:t xml:space="preserve"> </w:t>
      </w:r>
      <w:r w:rsidRPr="00A572AB">
        <w:rPr>
          <w:rFonts w:cs="Arial"/>
          <w:sz w:val="20"/>
          <w:szCs w:val="20"/>
        </w:rPr>
        <w:t xml:space="preserve">kingdom, </w:t>
      </w:r>
      <w:r w:rsidRPr="00A572AB">
        <w:rPr>
          <w:rFonts w:cs="Arial"/>
          <w:sz w:val="20"/>
          <w:szCs w:val="20"/>
        </w:rPr>
        <w:lastRenderedPageBreak/>
        <w:t>subphylum, subclass, superclass,</w:t>
      </w:r>
      <w:r>
        <w:rPr>
          <w:rFonts w:cs="Arial"/>
          <w:sz w:val="20"/>
          <w:szCs w:val="20"/>
        </w:rPr>
        <w:t xml:space="preserve"> </w:t>
      </w:r>
      <w:r w:rsidRPr="00A572AB">
        <w:rPr>
          <w:rFonts w:cs="Arial"/>
          <w:sz w:val="20"/>
          <w:szCs w:val="20"/>
        </w:rPr>
        <w:t xml:space="preserve">infraorder, </w:t>
      </w:r>
      <w:r>
        <w:rPr>
          <w:rFonts w:cs="Arial"/>
          <w:sz w:val="20"/>
          <w:szCs w:val="20"/>
        </w:rPr>
        <w:t xml:space="preserve">superfamily. </w:t>
      </w:r>
      <w:r w:rsidR="00736DCF">
        <w:rPr>
          <w:rFonts w:cs="Arial"/>
          <w:sz w:val="20"/>
          <w:szCs w:val="20"/>
        </w:rPr>
        <w:t>*</w:t>
      </w:r>
      <w:r>
        <w:rPr>
          <w:rFonts w:cs="Arial"/>
          <w:sz w:val="20"/>
          <w:szCs w:val="20"/>
        </w:rPr>
        <w:t>Species and Genus column, totals without pelagic names also given in brackets (</w:t>
      </w:r>
      <w:hyperlink w:anchor="_The_CCZ_Checklist" w:history="1">
        <w:r w:rsidRPr="00CD682C">
          <w:rPr>
            <w:rStyle w:val="Hyperlink"/>
            <w:rFonts w:cs="Arial"/>
            <w:sz w:val="20"/>
            <w:szCs w:val="20"/>
          </w:rPr>
          <w:t>see section 2.3</w:t>
        </w:r>
      </w:hyperlink>
      <w:r>
        <w:rPr>
          <w:rFonts w:cs="Arial"/>
          <w:sz w:val="20"/>
          <w:szCs w:val="20"/>
        </w:rPr>
        <w:t>).</w:t>
      </w:r>
      <w:r w:rsidR="00836B2F">
        <w:rPr>
          <w:rFonts w:cs="Arial"/>
          <w:sz w:val="20"/>
          <w:szCs w:val="20"/>
        </w:rPr>
        <w:t xml:space="preserve"> </w:t>
      </w:r>
      <w:r w:rsidR="00736DCF">
        <w:rPr>
          <w:rFonts w:cs="Arial"/>
          <w:sz w:val="20"/>
          <w:szCs w:val="20"/>
        </w:rPr>
        <w:t>*</w:t>
      </w:r>
      <w:r>
        <w:rPr>
          <w:rFonts w:cs="Arial"/>
          <w:sz w:val="20"/>
          <w:szCs w:val="20"/>
        </w:rPr>
        <w:t xml:space="preserve">Outside: </w:t>
      </w:r>
      <w:r w:rsidR="00836B2F">
        <w:rPr>
          <w:rFonts w:cs="Arial"/>
          <w:sz w:val="20"/>
          <w:szCs w:val="20"/>
        </w:rPr>
        <w:t xml:space="preserve">data </w:t>
      </w:r>
      <w:r w:rsidR="00736DCF">
        <w:rPr>
          <w:rFonts w:cs="Arial"/>
          <w:sz w:val="20"/>
          <w:szCs w:val="20"/>
        </w:rPr>
        <w:t xml:space="preserve">collected </w:t>
      </w:r>
      <w:r w:rsidR="00836B2F">
        <w:rPr>
          <w:rFonts w:cs="Arial"/>
          <w:sz w:val="20"/>
          <w:szCs w:val="20"/>
        </w:rPr>
        <w:t xml:space="preserve">outside of </w:t>
      </w:r>
      <w:r w:rsidR="00736DCF">
        <w:rPr>
          <w:rFonts w:cs="Arial"/>
          <w:sz w:val="20"/>
          <w:szCs w:val="20"/>
        </w:rPr>
        <w:t xml:space="preserve">either </w:t>
      </w:r>
      <w:r w:rsidR="00836B2F">
        <w:rPr>
          <w:rFonts w:cs="Arial"/>
          <w:sz w:val="20"/>
          <w:szCs w:val="20"/>
        </w:rPr>
        <w:t>contract areas or APEIs, from Contractor KOREA (</w:t>
      </w:r>
      <w:r w:rsidRPr="00CA7C4C">
        <w:rPr>
          <w:rFonts w:cs="Arial"/>
          <w:sz w:val="20"/>
          <w:szCs w:val="20"/>
        </w:rPr>
        <w:t>between SW cor</w:t>
      </w:r>
      <w:r w:rsidR="00836B2F">
        <w:rPr>
          <w:rFonts w:cs="Arial"/>
          <w:sz w:val="20"/>
          <w:szCs w:val="20"/>
        </w:rPr>
        <w:t>ner of APEI-6 and SE corner APEI</w:t>
      </w:r>
      <w:r w:rsidRPr="00CA7C4C">
        <w:rPr>
          <w:rFonts w:cs="Arial"/>
          <w:sz w:val="20"/>
          <w:szCs w:val="20"/>
        </w:rPr>
        <w:t>-3</w:t>
      </w:r>
      <w:r w:rsidR="00836B2F">
        <w:rPr>
          <w:rFonts w:cs="Arial"/>
          <w:sz w:val="20"/>
          <w:szCs w:val="20"/>
        </w:rPr>
        <w:t xml:space="preserve">, and COMRA, near </w:t>
      </w:r>
      <w:r w:rsidRPr="00CA7C4C">
        <w:rPr>
          <w:rFonts w:cs="Arial"/>
          <w:sz w:val="20"/>
          <w:szCs w:val="20"/>
        </w:rPr>
        <w:t>APEI-1</w:t>
      </w:r>
      <w:r w:rsidR="00836B2F">
        <w:rPr>
          <w:rFonts w:cs="Arial"/>
          <w:sz w:val="20"/>
          <w:szCs w:val="20"/>
        </w:rPr>
        <w:t>.</w:t>
      </w:r>
    </w:p>
    <w:tbl>
      <w:tblPr>
        <w:tblStyle w:val="PlainTable4"/>
        <w:tblW w:w="0" w:type="auto"/>
        <w:tblLook w:val="04A0" w:firstRow="1" w:lastRow="0" w:firstColumn="1" w:lastColumn="0" w:noHBand="0" w:noVBand="1"/>
      </w:tblPr>
      <w:tblGrid>
        <w:gridCol w:w="1487"/>
        <w:gridCol w:w="1065"/>
        <w:gridCol w:w="1134"/>
        <w:gridCol w:w="850"/>
        <w:gridCol w:w="851"/>
        <w:gridCol w:w="937"/>
        <w:gridCol w:w="967"/>
        <w:gridCol w:w="1246"/>
      </w:tblGrid>
      <w:tr w:rsidR="00CA7C4C" w:rsidRPr="00C9116B" w14:paraId="23D9A920" w14:textId="77777777" w:rsidTr="00CA7C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auto"/>
              <w:bottom w:val="single" w:sz="4" w:space="0" w:color="auto"/>
            </w:tcBorders>
          </w:tcPr>
          <w:p w14:paraId="6035E23E" w14:textId="564CA103" w:rsidR="00CA7C4C" w:rsidRPr="00131480" w:rsidRDefault="00736DCF" w:rsidP="00E1529A">
            <w:pPr>
              <w:rPr>
                <w:sz w:val="18"/>
                <w:szCs w:val="18"/>
              </w:rPr>
            </w:pPr>
            <w:r>
              <w:rPr>
                <w:sz w:val="18"/>
                <w:szCs w:val="18"/>
              </w:rPr>
              <w:t>C</w:t>
            </w:r>
            <w:r w:rsidR="00CA7C4C">
              <w:rPr>
                <w:sz w:val="18"/>
                <w:szCs w:val="18"/>
              </w:rPr>
              <w:t>ontract area</w:t>
            </w:r>
          </w:p>
        </w:tc>
        <w:tc>
          <w:tcPr>
            <w:tcW w:w="1065" w:type="dxa"/>
            <w:tcBorders>
              <w:top w:val="single" w:sz="4" w:space="0" w:color="auto"/>
              <w:bottom w:val="single" w:sz="4" w:space="0" w:color="auto"/>
            </w:tcBorders>
          </w:tcPr>
          <w:p w14:paraId="0E356062" w14:textId="77777777" w:rsidR="00CA7C4C" w:rsidRPr="00131480" w:rsidRDefault="00CA7C4C" w:rsidP="00E1529A">
            <w:pPr>
              <w:cnfStyle w:val="100000000000" w:firstRow="1" w:lastRow="0" w:firstColumn="0" w:lastColumn="0" w:oddVBand="0" w:evenVBand="0" w:oddHBand="0" w:evenHBand="0" w:firstRowFirstColumn="0" w:firstRowLastColumn="0" w:lastRowFirstColumn="0" w:lastRowLastColumn="0"/>
              <w:rPr>
                <w:sz w:val="18"/>
                <w:szCs w:val="18"/>
              </w:rPr>
            </w:pPr>
            <w:r w:rsidRPr="00131480">
              <w:rPr>
                <w:sz w:val="18"/>
                <w:szCs w:val="18"/>
              </w:rPr>
              <w:t>Phylum</w:t>
            </w:r>
          </w:p>
        </w:tc>
        <w:tc>
          <w:tcPr>
            <w:tcW w:w="1134" w:type="dxa"/>
            <w:tcBorders>
              <w:top w:val="single" w:sz="4" w:space="0" w:color="auto"/>
              <w:bottom w:val="single" w:sz="4" w:space="0" w:color="auto"/>
            </w:tcBorders>
          </w:tcPr>
          <w:p w14:paraId="30BF4CBF" w14:textId="77777777" w:rsidR="00CA7C4C" w:rsidRPr="00131480" w:rsidRDefault="00CA7C4C" w:rsidP="00E1529A">
            <w:pPr>
              <w:cnfStyle w:val="100000000000" w:firstRow="1" w:lastRow="0" w:firstColumn="0" w:lastColumn="0" w:oddVBand="0" w:evenVBand="0" w:oddHBand="0" w:evenHBand="0" w:firstRowFirstColumn="0" w:firstRowLastColumn="0" w:lastRowFirstColumn="0" w:lastRowLastColumn="0"/>
              <w:rPr>
                <w:sz w:val="18"/>
                <w:szCs w:val="18"/>
              </w:rPr>
            </w:pPr>
            <w:r w:rsidRPr="00131480">
              <w:rPr>
                <w:sz w:val="18"/>
                <w:szCs w:val="18"/>
              </w:rPr>
              <w:t>Class</w:t>
            </w:r>
          </w:p>
        </w:tc>
        <w:tc>
          <w:tcPr>
            <w:tcW w:w="850" w:type="dxa"/>
            <w:tcBorders>
              <w:top w:val="single" w:sz="4" w:space="0" w:color="auto"/>
              <w:bottom w:val="single" w:sz="4" w:space="0" w:color="auto"/>
            </w:tcBorders>
          </w:tcPr>
          <w:p w14:paraId="35EFF741" w14:textId="77777777" w:rsidR="00CA7C4C" w:rsidRPr="00131480" w:rsidRDefault="00CA7C4C" w:rsidP="00E1529A">
            <w:pPr>
              <w:cnfStyle w:val="100000000000" w:firstRow="1" w:lastRow="0" w:firstColumn="0" w:lastColumn="0" w:oddVBand="0" w:evenVBand="0" w:oddHBand="0" w:evenHBand="0" w:firstRowFirstColumn="0" w:firstRowLastColumn="0" w:lastRowFirstColumn="0" w:lastRowLastColumn="0"/>
              <w:rPr>
                <w:sz w:val="18"/>
                <w:szCs w:val="18"/>
              </w:rPr>
            </w:pPr>
            <w:r w:rsidRPr="00131480">
              <w:rPr>
                <w:sz w:val="18"/>
                <w:szCs w:val="18"/>
              </w:rPr>
              <w:t>Order</w:t>
            </w:r>
          </w:p>
        </w:tc>
        <w:tc>
          <w:tcPr>
            <w:tcW w:w="851" w:type="dxa"/>
            <w:tcBorders>
              <w:top w:val="single" w:sz="4" w:space="0" w:color="auto"/>
              <w:bottom w:val="single" w:sz="4" w:space="0" w:color="auto"/>
            </w:tcBorders>
          </w:tcPr>
          <w:p w14:paraId="51ED5779" w14:textId="77777777" w:rsidR="00CA7C4C" w:rsidRPr="00131480" w:rsidRDefault="00CA7C4C" w:rsidP="00E1529A">
            <w:pPr>
              <w:cnfStyle w:val="100000000000" w:firstRow="1" w:lastRow="0" w:firstColumn="0" w:lastColumn="0" w:oddVBand="0" w:evenVBand="0" w:oddHBand="0" w:evenHBand="0" w:firstRowFirstColumn="0" w:firstRowLastColumn="0" w:lastRowFirstColumn="0" w:lastRowLastColumn="0"/>
              <w:rPr>
                <w:sz w:val="18"/>
                <w:szCs w:val="18"/>
              </w:rPr>
            </w:pPr>
            <w:r w:rsidRPr="00131480">
              <w:rPr>
                <w:sz w:val="18"/>
                <w:szCs w:val="18"/>
              </w:rPr>
              <w:t>Family</w:t>
            </w:r>
          </w:p>
        </w:tc>
        <w:tc>
          <w:tcPr>
            <w:tcW w:w="937" w:type="dxa"/>
            <w:tcBorders>
              <w:top w:val="single" w:sz="4" w:space="0" w:color="auto"/>
              <w:bottom w:val="single" w:sz="4" w:space="0" w:color="auto"/>
            </w:tcBorders>
          </w:tcPr>
          <w:p w14:paraId="19419526" w14:textId="77777777" w:rsidR="00CA7C4C" w:rsidRPr="00131480" w:rsidRDefault="00CA7C4C" w:rsidP="00E1529A">
            <w:pPr>
              <w:cnfStyle w:val="100000000000" w:firstRow="1" w:lastRow="0" w:firstColumn="0" w:lastColumn="0" w:oddVBand="0" w:evenVBand="0" w:oddHBand="0" w:evenHBand="0" w:firstRowFirstColumn="0" w:firstRowLastColumn="0" w:lastRowFirstColumn="0" w:lastRowLastColumn="0"/>
              <w:rPr>
                <w:sz w:val="18"/>
                <w:szCs w:val="18"/>
              </w:rPr>
            </w:pPr>
            <w:r w:rsidRPr="00131480">
              <w:rPr>
                <w:sz w:val="18"/>
                <w:szCs w:val="18"/>
              </w:rPr>
              <w:t>Genus</w:t>
            </w:r>
          </w:p>
        </w:tc>
        <w:tc>
          <w:tcPr>
            <w:tcW w:w="967" w:type="dxa"/>
            <w:tcBorders>
              <w:top w:val="single" w:sz="4" w:space="0" w:color="auto"/>
              <w:bottom w:val="single" w:sz="4" w:space="0" w:color="auto"/>
            </w:tcBorders>
          </w:tcPr>
          <w:p w14:paraId="0403A4A1" w14:textId="77777777" w:rsidR="00CA7C4C" w:rsidRPr="00131480" w:rsidRDefault="00CA7C4C" w:rsidP="00E1529A">
            <w:pPr>
              <w:cnfStyle w:val="100000000000" w:firstRow="1" w:lastRow="0" w:firstColumn="0" w:lastColumn="0" w:oddVBand="0" w:evenVBand="0" w:oddHBand="0" w:evenHBand="0" w:firstRowFirstColumn="0" w:firstRowLastColumn="0" w:lastRowFirstColumn="0" w:lastRowLastColumn="0"/>
              <w:rPr>
                <w:sz w:val="18"/>
                <w:szCs w:val="18"/>
              </w:rPr>
            </w:pPr>
            <w:r w:rsidRPr="00131480">
              <w:rPr>
                <w:sz w:val="18"/>
                <w:szCs w:val="18"/>
              </w:rPr>
              <w:t>Species</w:t>
            </w:r>
            <w:r>
              <w:rPr>
                <w:sz w:val="18"/>
                <w:szCs w:val="18"/>
              </w:rPr>
              <w:t>*</w:t>
            </w:r>
          </w:p>
        </w:tc>
        <w:tc>
          <w:tcPr>
            <w:tcW w:w="1246" w:type="dxa"/>
            <w:tcBorders>
              <w:top w:val="single" w:sz="4" w:space="0" w:color="auto"/>
              <w:bottom w:val="single" w:sz="4" w:space="0" w:color="auto"/>
            </w:tcBorders>
          </w:tcPr>
          <w:p w14:paraId="1ACF7574" w14:textId="77777777" w:rsidR="00CA7C4C" w:rsidRPr="00131480" w:rsidRDefault="00CA7C4C" w:rsidP="00E1529A">
            <w:pPr>
              <w:cnfStyle w:val="100000000000" w:firstRow="1" w:lastRow="0" w:firstColumn="0" w:lastColumn="0" w:oddVBand="0" w:evenVBand="0" w:oddHBand="0" w:evenHBand="0" w:firstRowFirstColumn="0" w:firstRowLastColumn="0" w:lastRowFirstColumn="0" w:lastRowLastColumn="0"/>
              <w:rPr>
                <w:sz w:val="18"/>
                <w:szCs w:val="18"/>
              </w:rPr>
            </w:pPr>
            <w:proofErr w:type="spellStart"/>
            <w:r>
              <w:rPr>
                <w:sz w:val="18"/>
                <w:szCs w:val="18"/>
              </w:rPr>
              <w:t>Morphospp</w:t>
            </w:r>
            <w:proofErr w:type="spellEnd"/>
            <w:r>
              <w:rPr>
                <w:sz w:val="18"/>
                <w:szCs w:val="18"/>
              </w:rPr>
              <w:t>.</w:t>
            </w:r>
          </w:p>
        </w:tc>
      </w:tr>
      <w:tr w:rsidR="00836B2F" w:rsidRPr="00C9116B" w14:paraId="301D2EB9" w14:textId="77777777" w:rsidTr="00CA7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auto"/>
            </w:tcBorders>
          </w:tcPr>
          <w:p w14:paraId="02B60108" w14:textId="21C3840A" w:rsidR="00836B2F" w:rsidRPr="00CA7C4C" w:rsidRDefault="00836B2F" w:rsidP="00836B2F">
            <w:pPr>
              <w:rPr>
                <w:b w:val="0"/>
                <w:sz w:val="18"/>
                <w:szCs w:val="18"/>
              </w:rPr>
            </w:pPr>
            <w:r w:rsidRPr="00CA7C4C">
              <w:rPr>
                <w:b w:val="0"/>
                <w:sz w:val="18"/>
              </w:rPr>
              <w:t>O</w:t>
            </w:r>
            <w:r>
              <w:rPr>
                <w:b w:val="0"/>
                <w:sz w:val="18"/>
              </w:rPr>
              <w:t>utside*</w:t>
            </w:r>
          </w:p>
        </w:tc>
        <w:tc>
          <w:tcPr>
            <w:tcW w:w="1065" w:type="dxa"/>
            <w:tcBorders>
              <w:top w:val="single" w:sz="4" w:space="0" w:color="auto"/>
            </w:tcBorders>
          </w:tcPr>
          <w:p w14:paraId="1B524362" w14:textId="77777777"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p>
        </w:tc>
        <w:tc>
          <w:tcPr>
            <w:tcW w:w="1134" w:type="dxa"/>
            <w:tcBorders>
              <w:top w:val="single" w:sz="4" w:space="0" w:color="auto"/>
            </w:tcBorders>
          </w:tcPr>
          <w:p w14:paraId="3DEFD847" w14:textId="77777777"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p>
        </w:tc>
        <w:tc>
          <w:tcPr>
            <w:tcW w:w="850" w:type="dxa"/>
            <w:tcBorders>
              <w:top w:val="single" w:sz="4" w:space="0" w:color="auto"/>
            </w:tcBorders>
          </w:tcPr>
          <w:p w14:paraId="3548E5D3" w14:textId="116A031F"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4</w:t>
            </w:r>
          </w:p>
        </w:tc>
        <w:tc>
          <w:tcPr>
            <w:tcW w:w="851" w:type="dxa"/>
            <w:tcBorders>
              <w:top w:val="single" w:sz="4" w:space="0" w:color="auto"/>
            </w:tcBorders>
          </w:tcPr>
          <w:p w14:paraId="48A594D0" w14:textId="2B06822C"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3</w:t>
            </w:r>
          </w:p>
        </w:tc>
        <w:tc>
          <w:tcPr>
            <w:tcW w:w="937" w:type="dxa"/>
            <w:tcBorders>
              <w:top w:val="single" w:sz="4" w:space="0" w:color="auto"/>
            </w:tcBorders>
          </w:tcPr>
          <w:p w14:paraId="134ABC24" w14:textId="33BC9785"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5</w:t>
            </w:r>
          </w:p>
        </w:tc>
        <w:tc>
          <w:tcPr>
            <w:tcW w:w="967" w:type="dxa"/>
            <w:tcBorders>
              <w:top w:val="single" w:sz="4" w:space="0" w:color="auto"/>
            </w:tcBorders>
          </w:tcPr>
          <w:p w14:paraId="35207CFB" w14:textId="650D925F"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5</w:t>
            </w:r>
          </w:p>
        </w:tc>
        <w:tc>
          <w:tcPr>
            <w:tcW w:w="1246" w:type="dxa"/>
            <w:tcBorders>
              <w:top w:val="single" w:sz="4" w:space="0" w:color="auto"/>
            </w:tcBorders>
          </w:tcPr>
          <w:p w14:paraId="3A678319" w14:textId="3C377095" w:rsidR="00836B2F" w:rsidRPr="00836B2F" w:rsidRDefault="007C6BEC" w:rsidP="00836B2F">
            <w:pPr>
              <w:cnfStyle w:val="000000100000" w:firstRow="0" w:lastRow="0" w:firstColumn="0" w:lastColumn="0" w:oddVBand="0" w:evenVBand="0" w:oddHBand="1" w:evenHBand="0" w:firstRowFirstColumn="0" w:firstRowLastColumn="0" w:lastRowFirstColumn="0" w:lastRowLastColumn="0"/>
              <w:rPr>
                <w:rFonts w:cs="Arial"/>
                <w:sz w:val="18"/>
                <w:szCs w:val="18"/>
              </w:rPr>
            </w:pPr>
            <w:r>
              <w:rPr>
                <w:sz w:val="18"/>
                <w:szCs w:val="18"/>
              </w:rPr>
              <w:t>2</w:t>
            </w:r>
          </w:p>
        </w:tc>
      </w:tr>
      <w:tr w:rsidR="00836B2F" w:rsidRPr="00C9116B" w14:paraId="55DAEAAC" w14:textId="77777777" w:rsidTr="00CA7C4C">
        <w:tc>
          <w:tcPr>
            <w:cnfStyle w:val="001000000000" w:firstRow="0" w:lastRow="0" w:firstColumn="1" w:lastColumn="0" w:oddVBand="0" w:evenVBand="0" w:oddHBand="0" w:evenHBand="0" w:firstRowFirstColumn="0" w:firstRowLastColumn="0" w:lastRowFirstColumn="0" w:lastRowLastColumn="0"/>
            <w:tcW w:w="1487" w:type="dxa"/>
          </w:tcPr>
          <w:p w14:paraId="6A964479" w14:textId="54B5242C" w:rsidR="00836B2F" w:rsidRPr="00CA7C4C" w:rsidRDefault="00836B2F" w:rsidP="00836B2F">
            <w:pPr>
              <w:rPr>
                <w:b w:val="0"/>
                <w:sz w:val="18"/>
                <w:szCs w:val="18"/>
              </w:rPr>
            </w:pPr>
            <w:r w:rsidRPr="00CA7C4C">
              <w:rPr>
                <w:b w:val="0"/>
                <w:sz w:val="18"/>
              </w:rPr>
              <w:t>APEI-3</w:t>
            </w:r>
          </w:p>
        </w:tc>
        <w:tc>
          <w:tcPr>
            <w:tcW w:w="1065" w:type="dxa"/>
          </w:tcPr>
          <w:p w14:paraId="21CDCAEC" w14:textId="77777777"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p>
        </w:tc>
        <w:tc>
          <w:tcPr>
            <w:tcW w:w="1134" w:type="dxa"/>
          </w:tcPr>
          <w:p w14:paraId="6EEE87F6" w14:textId="77777777"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p>
        </w:tc>
        <w:tc>
          <w:tcPr>
            <w:tcW w:w="850" w:type="dxa"/>
          </w:tcPr>
          <w:p w14:paraId="4FE2EC77" w14:textId="77777777"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p>
        </w:tc>
        <w:tc>
          <w:tcPr>
            <w:tcW w:w="851" w:type="dxa"/>
          </w:tcPr>
          <w:p w14:paraId="4F96740F" w14:textId="77777777"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p>
        </w:tc>
        <w:tc>
          <w:tcPr>
            <w:tcW w:w="937" w:type="dxa"/>
          </w:tcPr>
          <w:p w14:paraId="59EF53B1" w14:textId="443987C6"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4</w:t>
            </w:r>
          </w:p>
        </w:tc>
        <w:tc>
          <w:tcPr>
            <w:tcW w:w="967" w:type="dxa"/>
          </w:tcPr>
          <w:p w14:paraId="4D6A8AE3" w14:textId="6E1A7DF6"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18</w:t>
            </w:r>
          </w:p>
        </w:tc>
        <w:tc>
          <w:tcPr>
            <w:tcW w:w="1246" w:type="dxa"/>
          </w:tcPr>
          <w:p w14:paraId="0B5EFB4A" w14:textId="78C1DC4D" w:rsidR="00836B2F" w:rsidRPr="00836B2F" w:rsidRDefault="007C6BEC" w:rsidP="00836B2F">
            <w:pPr>
              <w:cnfStyle w:val="000000000000" w:firstRow="0" w:lastRow="0" w:firstColumn="0" w:lastColumn="0" w:oddVBand="0" w:evenVBand="0" w:oddHBand="0" w:evenHBand="0" w:firstRowFirstColumn="0" w:firstRowLastColumn="0" w:lastRowFirstColumn="0" w:lastRowLastColumn="0"/>
              <w:rPr>
                <w:rFonts w:cs="Arial"/>
                <w:sz w:val="18"/>
                <w:szCs w:val="18"/>
              </w:rPr>
            </w:pPr>
            <w:r>
              <w:rPr>
                <w:sz w:val="18"/>
                <w:szCs w:val="18"/>
              </w:rPr>
              <w:t>3</w:t>
            </w:r>
          </w:p>
        </w:tc>
      </w:tr>
      <w:tr w:rsidR="00836B2F" w:rsidRPr="00C9116B" w14:paraId="61C4296A" w14:textId="77777777" w:rsidTr="00CA7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14:paraId="4A69A971" w14:textId="095F27B4" w:rsidR="00836B2F" w:rsidRPr="00CA7C4C" w:rsidRDefault="00836B2F" w:rsidP="00836B2F">
            <w:pPr>
              <w:rPr>
                <w:b w:val="0"/>
                <w:sz w:val="18"/>
                <w:szCs w:val="18"/>
              </w:rPr>
            </w:pPr>
            <w:r w:rsidRPr="00CA7C4C">
              <w:rPr>
                <w:b w:val="0"/>
                <w:sz w:val="18"/>
              </w:rPr>
              <w:t>APEI-6</w:t>
            </w:r>
          </w:p>
        </w:tc>
        <w:tc>
          <w:tcPr>
            <w:tcW w:w="1065" w:type="dxa"/>
          </w:tcPr>
          <w:p w14:paraId="52962F8A" w14:textId="2282D612"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2</w:t>
            </w:r>
          </w:p>
        </w:tc>
        <w:tc>
          <w:tcPr>
            <w:tcW w:w="1134" w:type="dxa"/>
          </w:tcPr>
          <w:p w14:paraId="66AA92A7" w14:textId="105B346D"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5</w:t>
            </w:r>
          </w:p>
        </w:tc>
        <w:tc>
          <w:tcPr>
            <w:tcW w:w="850" w:type="dxa"/>
          </w:tcPr>
          <w:p w14:paraId="38C9027C" w14:textId="15F702CE"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5</w:t>
            </w:r>
          </w:p>
        </w:tc>
        <w:tc>
          <w:tcPr>
            <w:tcW w:w="851" w:type="dxa"/>
          </w:tcPr>
          <w:p w14:paraId="12712584" w14:textId="40335E12"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13</w:t>
            </w:r>
          </w:p>
        </w:tc>
        <w:tc>
          <w:tcPr>
            <w:tcW w:w="937" w:type="dxa"/>
          </w:tcPr>
          <w:p w14:paraId="19B903F6" w14:textId="0DACAC16"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19</w:t>
            </w:r>
          </w:p>
        </w:tc>
        <w:tc>
          <w:tcPr>
            <w:tcW w:w="967" w:type="dxa"/>
          </w:tcPr>
          <w:p w14:paraId="69D9A106" w14:textId="34528FC6"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8</w:t>
            </w:r>
          </w:p>
        </w:tc>
        <w:tc>
          <w:tcPr>
            <w:tcW w:w="1246" w:type="dxa"/>
          </w:tcPr>
          <w:p w14:paraId="5D0346E8" w14:textId="7D505508" w:rsidR="00836B2F" w:rsidRPr="00836B2F" w:rsidRDefault="007C6BEC" w:rsidP="00836B2F">
            <w:pPr>
              <w:cnfStyle w:val="000000100000" w:firstRow="0" w:lastRow="0" w:firstColumn="0" w:lastColumn="0" w:oddVBand="0" w:evenVBand="0" w:oddHBand="1" w:evenHBand="0" w:firstRowFirstColumn="0" w:firstRowLastColumn="0" w:lastRowFirstColumn="0" w:lastRowLastColumn="0"/>
              <w:rPr>
                <w:rFonts w:cs="Arial"/>
                <w:sz w:val="18"/>
                <w:szCs w:val="18"/>
              </w:rPr>
            </w:pPr>
            <w:r>
              <w:rPr>
                <w:sz w:val="18"/>
                <w:szCs w:val="18"/>
              </w:rPr>
              <w:t>39</w:t>
            </w:r>
          </w:p>
        </w:tc>
      </w:tr>
      <w:tr w:rsidR="00836B2F" w:rsidRPr="00C9116B" w14:paraId="1DA145E7" w14:textId="77777777" w:rsidTr="00CA7C4C">
        <w:tc>
          <w:tcPr>
            <w:cnfStyle w:val="001000000000" w:firstRow="0" w:lastRow="0" w:firstColumn="1" w:lastColumn="0" w:oddVBand="0" w:evenVBand="0" w:oddHBand="0" w:evenHBand="0" w:firstRowFirstColumn="0" w:firstRowLastColumn="0" w:lastRowFirstColumn="0" w:lastRowLastColumn="0"/>
            <w:tcW w:w="1487" w:type="dxa"/>
          </w:tcPr>
          <w:p w14:paraId="3D75C05E" w14:textId="5E627937" w:rsidR="00836B2F" w:rsidRPr="00CA7C4C" w:rsidRDefault="00836B2F" w:rsidP="00836B2F">
            <w:pPr>
              <w:rPr>
                <w:b w:val="0"/>
                <w:sz w:val="18"/>
                <w:szCs w:val="18"/>
              </w:rPr>
            </w:pPr>
            <w:r w:rsidRPr="00CA7C4C">
              <w:rPr>
                <w:b w:val="0"/>
                <w:sz w:val="18"/>
              </w:rPr>
              <w:t>APEI-9</w:t>
            </w:r>
          </w:p>
        </w:tc>
        <w:tc>
          <w:tcPr>
            <w:tcW w:w="1065" w:type="dxa"/>
          </w:tcPr>
          <w:p w14:paraId="6961AF76" w14:textId="02D12E77"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1</w:t>
            </w:r>
          </w:p>
        </w:tc>
        <w:tc>
          <w:tcPr>
            <w:tcW w:w="1134" w:type="dxa"/>
          </w:tcPr>
          <w:p w14:paraId="63952F7C" w14:textId="2DF04BE5"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1</w:t>
            </w:r>
          </w:p>
        </w:tc>
        <w:tc>
          <w:tcPr>
            <w:tcW w:w="850" w:type="dxa"/>
          </w:tcPr>
          <w:p w14:paraId="6D4B9E48" w14:textId="769C60AA"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3</w:t>
            </w:r>
          </w:p>
        </w:tc>
        <w:tc>
          <w:tcPr>
            <w:tcW w:w="851" w:type="dxa"/>
          </w:tcPr>
          <w:p w14:paraId="09042220" w14:textId="68354DBF"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2</w:t>
            </w:r>
          </w:p>
        </w:tc>
        <w:tc>
          <w:tcPr>
            <w:tcW w:w="937" w:type="dxa"/>
          </w:tcPr>
          <w:p w14:paraId="7E9DE3BD" w14:textId="5FF4791E"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8</w:t>
            </w:r>
          </w:p>
        </w:tc>
        <w:tc>
          <w:tcPr>
            <w:tcW w:w="967" w:type="dxa"/>
          </w:tcPr>
          <w:p w14:paraId="0A36B9C2" w14:textId="40D760D8"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1</w:t>
            </w:r>
          </w:p>
        </w:tc>
        <w:tc>
          <w:tcPr>
            <w:tcW w:w="1246" w:type="dxa"/>
          </w:tcPr>
          <w:p w14:paraId="7080F0C2" w14:textId="76ECFB8C" w:rsidR="00836B2F" w:rsidRPr="00836B2F" w:rsidRDefault="007C6BEC" w:rsidP="00836B2F">
            <w:pPr>
              <w:cnfStyle w:val="000000000000" w:firstRow="0" w:lastRow="0" w:firstColumn="0" w:lastColumn="0" w:oddVBand="0" w:evenVBand="0" w:oddHBand="0" w:evenHBand="0" w:firstRowFirstColumn="0" w:firstRowLastColumn="0" w:lastRowFirstColumn="0" w:lastRowLastColumn="0"/>
              <w:rPr>
                <w:rFonts w:cs="Arial"/>
                <w:sz w:val="18"/>
                <w:szCs w:val="18"/>
              </w:rPr>
            </w:pPr>
            <w:r>
              <w:rPr>
                <w:sz w:val="18"/>
                <w:szCs w:val="18"/>
              </w:rPr>
              <w:t>5</w:t>
            </w:r>
          </w:p>
        </w:tc>
      </w:tr>
      <w:tr w:rsidR="00836B2F" w:rsidRPr="00C9116B" w14:paraId="169F2B76" w14:textId="77777777" w:rsidTr="00CA7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14:paraId="4F037979" w14:textId="21AB1C5B" w:rsidR="00836B2F" w:rsidRPr="00CA7C4C" w:rsidRDefault="00836B2F" w:rsidP="00836B2F">
            <w:pPr>
              <w:rPr>
                <w:b w:val="0"/>
                <w:sz w:val="18"/>
                <w:szCs w:val="18"/>
              </w:rPr>
            </w:pPr>
            <w:r w:rsidRPr="00CA7C4C">
              <w:rPr>
                <w:b w:val="0"/>
                <w:sz w:val="18"/>
              </w:rPr>
              <w:t>BGR1</w:t>
            </w:r>
          </w:p>
        </w:tc>
        <w:tc>
          <w:tcPr>
            <w:tcW w:w="1065" w:type="dxa"/>
          </w:tcPr>
          <w:p w14:paraId="5357E688" w14:textId="3C6B9963"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17</w:t>
            </w:r>
          </w:p>
        </w:tc>
        <w:tc>
          <w:tcPr>
            <w:tcW w:w="1134" w:type="dxa"/>
          </w:tcPr>
          <w:p w14:paraId="6E33C57F" w14:textId="06E84C00"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18</w:t>
            </w:r>
          </w:p>
        </w:tc>
        <w:tc>
          <w:tcPr>
            <w:tcW w:w="850" w:type="dxa"/>
          </w:tcPr>
          <w:p w14:paraId="532C8E06" w14:textId="18B85818"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10</w:t>
            </w:r>
          </w:p>
        </w:tc>
        <w:tc>
          <w:tcPr>
            <w:tcW w:w="851" w:type="dxa"/>
          </w:tcPr>
          <w:p w14:paraId="6F5163CE" w14:textId="73185E1E"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11</w:t>
            </w:r>
          </w:p>
        </w:tc>
        <w:tc>
          <w:tcPr>
            <w:tcW w:w="937" w:type="dxa"/>
          </w:tcPr>
          <w:p w14:paraId="206EB7B2" w14:textId="08DF9718"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30</w:t>
            </w:r>
          </w:p>
        </w:tc>
        <w:tc>
          <w:tcPr>
            <w:tcW w:w="967" w:type="dxa"/>
          </w:tcPr>
          <w:p w14:paraId="5289E3D5" w14:textId="04B4204E"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7</w:t>
            </w:r>
          </w:p>
        </w:tc>
        <w:tc>
          <w:tcPr>
            <w:tcW w:w="1246" w:type="dxa"/>
          </w:tcPr>
          <w:p w14:paraId="0EF636C0" w14:textId="16BEFC4D" w:rsidR="00836B2F" w:rsidRPr="00836B2F" w:rsidRDefault="007C6BEC" w:rsidP="00836B2F">
            <w:pPr>
              <w:cnfStyle w:val="000000100000" w:firstRow="0" w:lastRow="0" w:firstColumn="0" w:lastColumn="0" w:oddVBand="0" w:evenVBand="0" w:oddHBand="1" w:evenHBand="0" w:firstRowFirstColumn="0" w:firstRowLastColumn="0" w:lastRowFirstColumn="0" w:lastRowLastColumn="0"/>
              <w:rPr>
                <w:rFonts w:cs="Arial"/>
                <w:sz w:val="18"/>
                <w:szCs w:val="18"/>
              </w:rPr>
            </w:pPr>
            <w:r>
              <w:rPr>
                <w:sz w:val="18"/>
                <w:szCs w:val="18"/>
              </w:rPr>
              <w:t>69</w:t>
            </w:r>
          </w:p>
        </w:tc>
      </w:tr>
      <w:tr w:rsidR="00836B2F" w:rsidRPr="00C9116B" w14:paraId="5F8D3C3B" w14:textId="77777777" w:rsidTr="00CA7C4C">
        <w:tc>
          <w:tcPr>
            <w:cnfStyle w:val="001000000000" w:firstRow="0" w:lastRow="0" w:firstColumn="1" w:lastColumn="0" w:oddVBand="0" w:evenVBand="0" w:oddHBand="0" w:evenHBand="0" w:firstRowFirstColumn="0" w:firstRowLastColumn="0" w:lastRowFirstColumn="0" w:lastRowLastColumn="0"/>
            <w:tcW w:w="1487" w:type="dxa"/>
          </w:tcPr>
          <w:p w14:paraId="7039FD20" w14:textId="1F372F31" w:rsidR="00836B2F" w:rsidRPr="00CA7C4C" w:rsidRDefault="00836B2F" w:rsidP="00836B2F">
            <w:pPr>
              <w:rPr>
                <w:b w:val="0"/>
                <w:bCs w:val="0"/>
                <w:sz w:val="18"/>
                <w:szCs w:val="18"/>
              </w:rPr>
            </w:pPr>
            <w:r w:rsidRPr="00CA7C4C">
              <w:rPr>
                <w:b w:val="0"/>
                <w:sz w:val="18"/>
              </w:rPr>
              <w:t>COMRA2</w:t>
            </w:r>
          </w:p>
        </w:tc>
        <w:tc>
          <w:tcPr>
            <w:tcW w:w="1065" w:type="dxa"/>
          </w:tcPr>
          <w:p w14:paraId="7BB09FEB" w14:textId="5628EAE6"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1</w:t>
            </w:r>
          </w:p>
        </w:tc>
        <w:tc>
          <w:tcPr>
            <w:tcW w:w="1134" w:type="dxa"/>
          </w:tcPr>
          <w:p w14:paraId="41F3FEC5" w14:textId="762DAD94"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2</w:t>
            </w:r>
          </w:p>
        </w:tc>
        <w:tc>
          <w:tcPr>
            <w:tcW w:w="850" w:type="dxa"/>
          </w:tcPr>
          <w:p w14:paraId="4881A3E8" w14:textId="4503AC6D"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p>
        </w:tc>
        <w:tc>
          <w:tcPr>
            <w:tcW w:w="851" w:type="dxa"/>
          </w:tcPr>
          <w:p w14:paraId="3079DB0A" w14:textId="05644448"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19</w:t>
            </w:r>
          </w:p>
        </w:tc>
        <w:tc>
          <w:tcPr>
            <w:tcW w:w="937" w:type="dxa"/>
          </w:tcPr>
          <w:p w14:paraId="4DD4EDB7" w14:textId="46C6EC16"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19</w:t>
            </w:r>
            <w:r>
              <w:rPr>
                <w:sz w:val="18"/>
              </w:rPr>
              <w:t>(10)</w:t>
            </w:r>
          </w:p>
        </w:tc>
        <w:tc>
          <w:tcPr>
            <w:tcW w:w="967" w:type="dxa"/>
          </w:tcPr>
          <w:p w14:paraId="7CB07293" w14:textId="74373BF5"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281</w:t>
            </w:r>
            <w:r>
              <w:rPr>
                <w:sz w:val="18"/>
              </w:rPr>
              <w:t>(32)</w:t>
            </w:r>
          </w:p>
        </w:tc>
        <w:tc>
          <w:tcPr>
            <w:tcW w:w="1246" w:type="dxa"/>
          </w:tcPr>
          <w:p w14:paraId="18285D3A" w14:textId="2942C94B" w:rsidR="00836B2F" w:rsidRPr="00836B2F" w:rsidRDefault="00836B2F" w:rsidP="00836B2F">
            <w:pPr>
              <w:cnfStyle w:val="000000000000" w:firstRow="0" w:lastRow="0" w:firstColumn="0" w:lastColumn="0" w:oddVBand="0" w:evenVBand="0" w:oddHBand="0" w:evenHBand="0" w:firstRowFirstColumn="0" w:firstRowLastColumn="0" w:lastRowFirstColumn="0" w:lastRowLastColumn="0"/>
              <w:rPr>
                <w:rFonts w:cs="Arial"/>
                <w:sz w:val="18"/>
                <w:szCs w:val="18"/>
              </w:rPr>
            </w:pPr>
          </w:p>
        </w:tc>
      </w:tr>
      <w:tr w:rsidR="00836B2F" w:rsidRPr="00C9116B" w14:paraId="55ABA91B" w14:textId="77777777" w:rsidTr="00CA7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14:paraId="484C8C2F" w14:textId="45F5A227" w:rsidR="00836B2F" w:rsidRPr="00CA7C4C" w:rsidRDefault="00836B2F" w:rsidP="00836B2F">
            <w:pPr>
              <w:rPr>
                <w:b w:val="0"/>
                <w:bCs w:val="0"/>
                <w:sz w:val="18"/>
                <w:szCs w:val="18"/>
              </w:rPr>
            </w:pPr>
            <w:r w:rsidRPr="00CA7C4C">
              <w:rPr>
                <w:b w:val="0"/>
                <w:sz w:val="18"/>
              </w:rPr>
              <w:t>DOR1</w:t>
            </w:r>
          </w:p>
        </w:tc>
        <w:tc>
          <w:tcPr>
            <w:tcW w:w="1065" w:type="dxa"/>
          </w:tcPr>
          <w:p w14:paraId="3BAABE5E" w14:textId="5C18D621"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1</w:t>
            </w:r>
          </w:p>
        </w:tc>
        <w:tc>
          <w:tcPr>
            <w:tcW w:w="1134" w:type="dxa"/>
          </w:tcPr>
          <w:p w14:paraId="2055E714" w14:textId="66D2BE33"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4</w:t>
            </w:r>
          </w:p>
        </w:tc>
        <w:tc>
          <w:tcPr>
            <w:tcW w:w="850" w:type="dxa"/>
          </w:tcPr>
          <w:p w14:paraId="1A8EB652" w14:textId="12D7FAF9"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4</w:t>
            </w:r>
          </w:p>
        </w:tc>
        <w:tc>
          <w:tcPr>
            <w:tcW w:w="851" w:type="dxa"/>
          </w:tcPr>
          <w:p w14:paraId="6FF52946" w14:textId="31FDD4F1"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4</w:t>
            </w:r>
          </w:p>
        </w:tc>
        <w:tc>
          <w:tcPr>
            <w:tcW w:w="937" w:type="dxa"/>
          </w:tcPr>
          <w:p w14:paraId="2B3D5931" w14:textId="204A7508"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1</w:t>
            </w:r>
          </w:p>
        </w:tc>
        <w:tc>
          <w:tcPr>
            <w:tcW w:w="967" w:type="dxa"/>
          </w:tcPr>
          <w:p w14:paraId="6B9382E4" w14:textId="45BF3DD0"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p>
        </w:tc>
        <w:tc>
          <w:tcPr>
            <w:tcW w:w="1246" w:type="dxa"/>
          </w:tcPr>
          <w:p w14:paraId="151159B8" w14:textId="77777777" w:rsidR="00836B2F" w:rsidRPr="00836B2F" w:rsidRDefault="00836B2F" w:rsidP="00836B2F">
            <w:pPr>
              <w:cnfStyle w:val="000000100000" w:firstRow="0" w:lastRow="0" w:firstColumn="0" w:lastColumn="0" w:oddVBand="0" w:evenVBand="0" w:oddHBand="1" w:evenHBand="0" w:firstRowFirstColumn="0" w:firstRowLastColumn="0" w:lastRowFirstColumn="0" w:lastRowLastColumn="0"/>
              <w:rPr>
                <w:rFonts w:cs="Arial"/>
                <w:sz w:val="18"/>
                <w:szCs w:val="18"/>
              </w:rPr>
            </w:pPr>
          </w:p>
        </w:tc>
      </w:tr>
      <w:tr w:rsidR="00836B2F" w:rsidRPr="00C9116B" w14:paraId="1922D331" w14:textId="77777777" w:rsidTr="00CA7C4C">
        <w:tc>
          <w:tcPr>
            <w:cnfStyle w:val="001000000000" w:firstRow="0" w:lastRow="0" w:firstColumn="1" w:lastColumn="0" w:oddVBand="0" w:evenVBand="0" w:oddHBand="0" w:evenHBand="0" w:firstRowFirstColumn="0" w:firstRowLastColumn="0" w:lastRowFirstColumn="0" w:lastRowLastColumn="0"/>
            <w:tcW w:w="1487" w:type="dxa"/>
          </w:tcPr>
          <w:p w14:paraId="358352AA" w14:textId="79A8EFD8" w:rsidR="00836B2F" w:rsidRPr="00CA7C4C" w:rsidRDefault="00836B2F" w:rsidP="00836B2F">
            <w:pPr>
              <w:rPr>
                <w:b w:val="0"/>
                <w:bCs w:val="0"/>
                <w:sz w:val="18"/>
                <w:szCs w:val="18"/>
              </w:rPr>
            </w:pPr>
            <w:r w:rsidRPr="00CA7C4C">
              <w:rPr>
                <w:b w:val="0"/>
                <w:sz w:val="18"/>
              </w:rPr>
              <w:t>GSR</w:t>
            </w:r>
          </w:p>
        </w:tc>
        <w:tc>
          <w:tcPr>
            <w:tcW w:w="1065" w:type="dxa"/>
          </w:tcPr>
          <w:p w14:paraId="0A072624" w14:textId="4584270B"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12</w:t>
            </w:r>
          </w:p>
        </w:tc>
        <w:tc>
          <w:tcPr>
            <w:tcW w:w="1134" w:type="dxa"/>
          </w:tcPr>
          <w:p w14:paraId="4F4EF983" w14:textId="52F89B03"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16</w:t>
            </w:r>
          </w:p>
        </w:tc>
        <w:tc>
          <w:tcPr>
            <w:tcW w:w="850" w:type="dxa"/>
          </w:tcPr>
          <w:p w14:paraId="23C6E68A" w14:textId="3C864FCA"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16</w:t>
            </w:r>
          </w:p>
        </w:tc>
        <w:tc>
          <w:tcPr>
            <w:tcW w:w="851" w:type="dxa"/>
          </w:tcPr>
          <w:p w14:paraId="20870EB5" w14:textId="7E4BEFF2"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46</w:t>
            </w:r>
          </w:p>
        </w:tc>
        <w:tc>
          <w:tcPr>
            <w:tcW w:w="937" w:type="dxa"/>
          </w:tcPr>
          <w:p w14:paraId="784BEFAC" w14:textId="55C4AFC8"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144</w:t>
            </w:r>
          </w:p>
        </w:tc>
        <w:tc>
          <w:tcPr>
            <w:tcW w:w="967" w:type="dxa"/>
          </w:tcPr>
          <w:p w14:paraId="143682FD" w14:textId="75F88296"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26</w:t>
            </w:r>
          </w:p>
        </w:tc>
        <w:tc>
          <w:tcPr>
            <w:tcW w:w="1246" w:type="dxa"/>
          </w:tcPr>
          <w:p w14:paraId="0A4BCDCC" w14:textId="2C450005" w:rsidR="00836B2F" w:rsidRPr="00836B2F" w:rsidRDefault="00230DE8" w:rsidP="00836B2F">
            <w:pPr>
              <w:cnfStyle w:val="000000000000" w:firstRow="0" w:lastRow="0" w:firstColumn="0" w:lastColumn="0" w:oddVBand="0" w:evenVBand="0" w:oddHBand="0" w:evenHBand="0" w:firstRowFirstColumn="0" w:firstRowLastColumn="0" w:lastRowFirstColumn="0" w:lastRowLastColumn="0"/>
              <w:rPr>
                <w:rFonts w:cs="Arial"/>
                <w:sz w:val="18"/>
                <w:szCs w:val="18"/>
              </w:rPr>
            </w:pPr>
            <w:r>
              <w:rPr>
                <w:sz w:val="18"/>
                <w:szCs w:val="18"/>
              </w:rPr>
              <w:t>89</w:t>
            </w:r>
          </w:p>
        </w:tc>
      </w:tr>
      <w:tr w:rsidR="00836B2F" w:rsidRPr="00C9116B" w14:paraId="24996ADC" w14:textId="77777777" w:rsidTr="00CA7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14:paraId="680CCE99" w14:textId="4ED7BE16" w:rsidR="00836B2F" w:rsidRPr="00CA7C4C" w:rsidRDefault="00836B2F" w:rsidP="00836B2F">
            <w:pPr>
              <w:rPr>
                <w:b w:val="0"/>
                <w:bCs w:val="0"/>
                <w:sz w:val="18"/>
                <w:szCs w:val="18"/>
              </w:rPr>
            </w:pPr>
            <w:r w:rsidRPr="00CA7C4C">
              <w:rPr>
                <w:b w:val="0"/>
                <w:sz w:val="18"/>
              </w:rPr>
              <w:t>IFR2</w:t>
            </w:r>
          </w:p>
        </w:tc>
        <w:tc>
          <w:tcPr>
            <w:tcW w:w="1065" w:type="dxa"/>
          </w:tcPr>
          <w:p w14:paraId="4E5EAE94" w14:textId="7949B941"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11</w:t>
            </w:r>
          </w:p>
        </w:tc>
        <w:tc>
          <w:tcPr>
            <w:tcW w:w="1134" w:type="dxa"/>
          </w:tcPr>
          <w:p w14:paraId="215C4C4B" w14:textId="7F02EF8D"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14</w:t>
            </w:r>
          </w:p>
        </w:tc>
        <w:tc>
          <w:tcPr>
            <w:tcW w:w="850" w:type="dxa"/>
          </w:tcPr>
          <w:p w14:paraId="6CE79BA1" w14:textId="04B087DB"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18</w:t>
            </w:r>
          </w:p>
        </w:tc>
        <w:tc>
          <w:tcPr>
            <w:tcW w:w="851" w:type="dxa"/>
          </w:tcPr>
          <w:p w14:paraId="0C4A6D26" w14:textId="79272917"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45</w:t>
            </w:r>
          </w:p>
        </w:tc>
        <w:tc>
          <w:tcPr>
            <w:tcW w:w="937" w:type="dxa"/>
          </w:tcPr>
          <w:p w14:paraId="1E49EF72" w14:textId="01FD4FD6"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221</w:t>
            </w:r>
          </w:p>
        </w:tc>
        <w:tc>
          <w:tcPr>
            <w:tcW w:w="967" w:type="dxa"/>
          </w:tcPr>
          <w:p w14:paraId="1573BB70" w14:textId="24A74431"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73</w:t>
            </w:r>
          </w:p>
        </w:tc>
        <w:tc>
          <w:tcPr>
            <w:tcW w:w="1246" w:type="dxa"/>
          </w:tcPr>
          <w:p w14:paraId="13EA750F" w14:textId="36ED5651" w:rsidR="00836B2F" w:rsidRPr="00836B2F" w:rsidRDefault="00230DE8" w:rsidP="00836B2F">
            <w:pPr>
              <w:cnfStyle w:val="000000100000" w:firstRow="0" w:lastRow="0" w:firstColumn="0" w:lastColumn="0" w:oddVBand="0" w:evenVBand="0" w:oddHBand="1" w:evenHBand="0" w:firstRowFirstColumn="0" w:firstRowLastColumn="0" w:lastRowFirstColumn="0" w:lastRowLastColumn="0"/>
              <w:rPr>
                <w:rFonts w:cs="Arial"/>
                <w:sz w:val="18"/>
                <w:szCs w:val="18"/>
              </w:rPr>
            </w:pPr>
            <w:r>
              <w:rPr>
                <w:sz w:val="18"/>
                <w:szCs w:val="18"/>
              </w:rPr>
              <w:t>818</w:t>
            </w:r>
          </w:p>
        </w:tc>
      </w:tr>
      <w:tr w:rsidR="00836B2F" w:rsidRPr="00C9116B" w14:paraId="68EC01DF" w14:textId="77777777" w:rsidTr="00CA7C4C">
        <w:tc>
          <w:tcPr>
            <w:cnfStyle w:val="001000000000" w:firstRow="0" w:lastRow="0" w:firstColumn="1" w:lastColumn="0" w:oddVBand="0" w:evenVBand="0" w:oddHBand="0" w:evenHBand="0" w:firstRowFirstColumn="0" w:firstRowLastColumn="0" w:lastRowFirstColumn="0" w:lastRowLastColumn="0"/>
            <w:tcW w:w="1487" w:type="dxa"/>
          </w:tcPr>
          <w:p w14:paraId="2CA54C6B" w14:textId="6DFC7C45" w:rsidR="00836B2F" w:rsidRPr="00CA7C4C" w:rsidRDefault="00836B2F" w:rsidP="00836B2F">
            <w:pPr>
              <w:rPr>
                <w:b w:val="0"/>
                <w:bCs w:val="0"/>
                <w:sz w:val="18"/>
                <w:szCs w:val="18"/>
              </w:rPr>
            </w:pPr>
            <w:r w:rsidRPr="00CA7C4C">
              <w:rPr>
                <w:b w:val="0"/>
                <w:sz w:val="18"/>
              </w:rPr>
              <w:t>IOM2</w:t>
            </w:r>
          </w:p>
        </w:tc>
        <w:tc>
          <w:tcPr>
            <w:tcW w:w="1065" w:type="dxa"/>
          </w:tcPr>
          <w:p w14:paraId="5C717E2F" w14:textId="2DCCBC44"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10</w:t>
            </w:r>
          </w:p>
        </w:tc>
        <w:tc>
          <w:tcPr>
            <w:tcW w:w="1134" w:type="dxa"/>
          </w:tcPr>
          <w:p w14:paraId="0902BEB3" w14:textId="3D65913B"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12</w:t>
            </w:r>
          </w:p>
        </w:tc>
        <w:tc>
          <w:tcPr>
            <w:tcW w:w="850" w:type="dxa"/>
          </w:tcPr>
          <w:p w14:paraId="495A828A" w14:textId="091BDFD7"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8</w:t>
            </w:r>
          </w:p>
        </w:tc>
        <w:tc>
          <w:tcPr>
            <w:tcW w:w="851" w:type="dxa"/>
          </w:tcPr>
          <w:p w14:paraId="304EB3BD" w14:textId="4051A202"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15</w:t>
            </w:r>
          </w:p>
        </w:tc>
        <w:tc>
          <w:tcPr>
            <w:tcW w:w="937" w:type="dxa"/>
          </w:tcPr>
          <w:p w14:paraId="565217B3" w14:textId="061442C8"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13</w:t>
            </w:r>
          </w:p>
        </w:tc>
        <w:tc>
          <w:tcPr>
            <w:tcW w:w="967" w:type="dxa"/>
          </w:tcPr>
          <w:p w14:paraId="26641727" w14:textId="47F5B570"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14</w:t>
            </w:r>
          </w:p>
        </w:tc>
        <w:tc>
          <w:tcPr>
            <w:tcW w:w="1246" w:type="dxa"/>
          </w:tcPr>
          <w:p w14:paraId="68D906F0" w14:textId="7B11B465" w:rsidR="00836B2F" w:rsidRPr="00836B2F" w:rsidRDefault="00230DE8" w:rsidP="00836B2F">
            <w:pPr>
              <w:cnfStyle w:val="000000000000" w:firstRow="0" w:lastRow="0" w:firstColumn="0" w:lastColumn="0" w:oddVBand="0" w:evenVBand="0" w:oddHBand="0" w:evenHBand="0" w:firstRowFirstColumn="0" w:firstRowLastColumn="0" w:lastRowFirstColumn="0" w:lastRowLastColumn="0"/>
              <w:rPr>
                <w:rFonts w:cs="Arial"/>
                <w:sz w:val="18"/>
                <w:szCs w:val="18"/>
              </w:rPr>
            </w:pPr>
            <w:r>
              <w:rPr>
                <w:sz w:val="18"/>
                <w:szCs w:val="18"/>
              </w:rPr>
              <w:t>10</w:t>
            </w:r>
          </w:p>
        </w:tc>
      </w:tr>
      <w:tr w:rsidR="00836B2F" w:rsidRPr="00C9116B" w14:paraId="24F3742A" w14:textId="77777777" w:rsidTr="00CA7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14:paraId="4110BC4D" w14:textId="4B914E52" w:rsidR="00836B2F" w:rsidRPr="00CA7C4C" w:rsidRDefault="00836B2F" w:rsidP="00836B2F">
            <w:pPr>
              <w:rPr>
                <w:b w:val="0"/>
                <w:bCs w:val="0"/>
                <w:sz w:val="18"/>
                <w:szCs w:val="18"/>
              </w:rPr>
            </w:pPr>
            <w:r w:rsidRPr="00CA7C4C">
              <w:rPr>
                <w:b w:val="0"/>
                <w:sz w:val="18"/>
              </w:rPr>
              <w:t>KOREA1</w:t>
            </w:r>
          </w:p>
        </w:tc>
        <w:tc>
          <w:tcPr>
            <w:tcW w:w="1065" w:type="dxa"/>
          </w:tcPr>
          <w:p w14:paraId="3A14AC37" w14:textId="7AF9F49B"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11</w:t>
            </w:r>
          </w:p>
        </w:tc>
        <w:tc>
          <w:tcPr>
            <w:tcW w:w="1134" w:type="dxa"/>
          </w:tcPr>
          <w:p w14:paraId="461F9671" w14:textId="7C35CEBB"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13</w:t>
            </w:r>
          </w:p>
        </w:tc>
        <w:tc>
          <w:tcPr>
            <w:tcW w:w="850" w:type="dxa"/>
          </w:tcPr>
          <w:p w14:paraId="44DB4C6F" w14:textId="7D8606AC"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9</w:t>
            </w:r>
          </w:p>
        </w:tc>
        <w:tc>
          <w:tcPr>
            <w:tcW w:w="851" w:type="dxa"/>
          </w:tcPr>
          <w:p w14:paraId="2C1020EE" w14:textId="34F36E21"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29</w:t>
            </w:r>
          </w:p>
        </w:tc>
        <w:tc>
          <w:tcPr>
            <w:tcW w:w="937" w:type="dxa"/>
          </w:tcPr>
          <w:p w14:paraId="01CC25CD" w14:textId="7230D2C8"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73</w:t>
            </w:r>
          </w:p>
        </w:tc>
        <w:tc>
          <w:tcPr>
            <w:tcW w:w="967" w:type="dxa"/>
          </w:tcPr>
          <w:p w14:paraId="0FD2ED10" w14:textId="3797B61B"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22</w:t>
            </w:r>
          </w:p>
        </w:tc>
        <w:tc>
          <w:tcPr>
            <w:tcW w:w="1246" w:type="dxa"/>
          </w:tcPr>
          <w:p w14:paraId="29DD2C26" w14:textId="65365CF8" w:rsidR="00836B2F" w:rsidRPr="00836B2F" w:rsidRDefault="00230DE8" w:rsidP="00836B2F">
            <w:pPr>
              <w:cnfStyle w:val="000000100000" w:firstRow="0" w:lastRow="0" w:firstColumn="0" w:lastColumn="0" w:oddVBand="0" w:evenVBand="0" w:oddHBand="1" w:evenHBand="0" w:firstRowFirstColumn="0" w:firstRowLastColumn="0" w:lastRowFirstColumn="0" w:lastRowLastColumn="0"/>
              <w:rPr>
                <w:rFonts w:cs="Arial"/>
                <w:sz w:val="18"/>
                <w:szCs w:val="18"/>
              </w:rPr>
            </w:pPr>
            <w:r>
              <w:rPr>
                <w:sz w:val="18"/>
                <w:szCs w:val="18"/>
              </w:rPr>
              <w:t>107</w:t>
            </w:r>
          </w:p>
        </w:tc>
      </w:tr>
      <w:tr w:rsidR="00836B2F" w:rsidRPr="00C9116B" w14:paraId="1AAF6D76" w14:textId="77777777" w:rsidTr="00CA7C4C">
        <w:tc>
          <w:tcPr>
            <w:cnfStyle w:val="001000000000" w:firstRow="0" w:lastRow="0" w:firstColumn="1" w:lastColumn="0" w:oddVBand="0" w:evenVBand="0" w:oddHBand="0" w:evenHBand="0" w:firstRowFirstColumn="0" w:firstRowLastColumn="0" w:lastRowFirstColumn="0" w:lastRowLastColumn="0"/>
            <w:tcW w:w="1487" w:type="dxa"/>
          </w:tcPr>
          <w:p w14:paraId="2ABC383D" w14:textId="6421A4B5" w:rsidR="00836B2F" w:rsidRPr="00CA7C4C" w:rsidRDefault="00836B2F" w:rsidP="00836B2F">
            <w:pPr>
              <w:rPr>
                <w:b w:val="0"/>
                <w:bCs w:val="0"/>
                <w:sz w:val="18"/>
                <w:szCs w:val="18"/>
              </w:rPr>
            </w:pPr>
            <w:r w:rsidRPr="00CA7C4C">
              <w:rPr>
                <w:b w:val="0"/>
                <w:sz w:val="18"/>
              </w:rPr>
              <w:t>OMS</w:t>
            </w:r>
          </w:p>
        </w:tc>
        <w:tc>
          <w:tcPr>
            <w:tcW w:w="1065" w:type="dxa"/>
          </w:tcPr>
          <w:p w14:paraId="11C652DB" w14:textId="0D1CD67A"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16</w:t>
            </w:r>
          </w:p>
        </w:tc>
        <w:tc>
          <w:tcPr>
            <w:tcW w:w="1134" w:type="dxa"/>
          </w:tcPr>
          <w:p w14:paraId="0065551C" w14:textId="4EDD7272"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24</w:t>
            </w:r>
          </w:p>
        </w:tc>
        <w:tc>
          <w:tcPr>
            <w:tcW w:w="850" w:type="dxa"/>
          </w:tcPr>
          <w:p w14:paraId="4A7EB377" w14:textId="5BE39685"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16</w:t>
            </w:r>
          </w:p>
        </w:tc>
        <w:tc>
          <w:tcPr>
            <w:tcW w:w="851" w:type="dxa"/>
          </w:tcPr>
          <w:p w14:paraId="79B7C115" w14:textId="69E09547"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83</w:t>
            </w:r>
          </w:p>
        </w:tc>
        <w:tc>
          <w:tcPr>
            <w:tcW w:w="937" w:type="dxa"/>
          </w:tcPr>
          <w:p w14:paraId="19773D97" w14:textId="0CE17860"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48</w:t>
            </w:r>
          </w:p>
        </w:tc>
        <w:tc>
          <w:tcPr>
            <w:tcW w:w="967" w:type="dxa"/>
          </w:tcPr>
          <w:p w14:paraId="0E82802F" w14:textId="339273BC"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42</w:t>
            </w:r>
            <w:r>
              <w:rPr>
                <w:sz w:val="18"/>
              </w:rPr>
              <w:t>(41)</w:t>
            </w:r>
          </w:p>
        </w:tc>
        <w:tc>
          <w:tcPr>
            <w:tcW w:w="1246" w:type="dxa"/>
          </w:tcPr>
          <w:p w14:paraId="3F7C32A3" w14:textId="2116EBD4" w:rsidR="00836B2F" w:rsidRPr="00836B2F" w:rsidRDefault="00230DE8" w:rsidP="00836B2F">
            <w:pPr>
              <w:cnfStyle w:val="000000000000" w:firstRow="0" w:lastRow="0" w:firstColumn="0" w:lastColumn="0" w:oddVBand="0" w:evenVBand="0" w:oddHBand="0" w:evenHBand="0" w:firstRowFirstColumn="0" w:firstRowLastColumn="0" w:lastRowFirstColumn="0" w:lastRowLastColumn="0"/>
              <w:rPr>
                <w:rFonts w:cs="Arial"/>
                <w:sz w:val="18"/>
                <w:szCs w:val="18"/>
              </w:rPr>
            </w:pPr>
            <w:r>
              <w:rPr>
                <w:sz w:val="18"/>
                <w:szCs w:val="18"/>
              </w:rPr>
              <w:t>207</w:t>
            </w:r>
          </w:p>
        </w:tc>
      </w:tr>
      <w:tr w:rsidR="00836B2F" w:rsidRPr="00C9116B" w14:paraId="6BCC81B1" w14:textId="77777777" w:rsidTr="00CA7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14:paraId="5706FDF7" w14:textId="5A5106AA" w:rsidR="00836B2F" w:rsidRPr="00CA7C4C" w:rsidRDefault="00836B2F" w:rsidP="00836B2F">
            <w:pPr>
              <w:rPr>
                <w:b w:val="0"/>
                <w:bCs w:val="0"/>
                <w:sz w:val="18"/>
                <w:szCs w:val="18"/>
              </w:rPr>
            </w:pPr>
            <w:r w:rsidRPr="00CA7C4C">
              <w:rPr>
                <w:b w:val="0"/>
                <w:sz w:val="18"/>
              </w:rPr>
              <w:t>UK-1</w:t>
            </w:r>
          </w:p>
        </w:tc>
        <w:tc>
          <w:tcPr>
            <w:tcW w:w="1065" w:type="dxa"/>
          </w:tcPr>
          <w:p w14:paraId="4249CC1D" w14:textId="1B47EF4B"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19</w:t>
            </w:r>
          </w:p>
        </w:tc>
        <w:tc>
          <w:tcPr>
            <w:tcW w:w="1134" w:type="dxa"/>
          </w:tcPr>
          <w:p w14:paraId="24285725" w14:textId="59EC706B"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27</w:t>
            </w:r>
          </w:p>
        </w:tc>
        <w:tc>
          <w:tcPr>
            <w:tcW w:w="850" w:type="dxa"/>
          </w:tcPr>
          <w:p w14:paraId="3AA3DB6B" w14:textId="32481A8C"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34</w:t>
            </w:r>
          </w:p>
        </w:tc>
        <w:tc>
          <w:tcPr>
            <w:tcW w:w="851" w:type="dxa"/>
          </w:tcPr>
          <w:p w14:paraId="3B255B75" w14:textId="187B89E8"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109</w:t>
            </w:r>
          </w:p>
        </w:tc>
        <w:tc>
          <w:tcPr>
            <w:tcW w:w="937" w:type="dxa"/>
          </w:tcPr>
          <w:p w14:paraId="23326B33" w14:textId="04571FFD" w:rsidR="00836B2F" w:rsidRPr="00CA7C4C" w:rsidRDefault="00836B2F" w:rsidP="00836B2F">
            <w:pPr>
              <w:cnfStyle w:val="000000100000" w:firstRow="0" w:lastRow="0" w:firstColumn="0" w:lastColumn="0" w:oddVBand="0" w:evenVBand="0" w:oddHBand="1" w:evenHBand="0" w:firstRowFirstColumn="0" w:firstRowLastColumn="0" w:lastRowFirstColumn="0" w:lastRowLastColumn="0"/>
              <w:rPr>
                <w:sz w:val="18"/>
                <w:szCs w:val="18"/>
              </w:rPr>
            </w:pPr>
            <w:r w:rsidRPr="00CA7C4C">
              <w:rPr>
                <w:sz w:val="18"/>
              </w:rPr>
              <w:t>146</w:t>
            </w:r>
            <w:r>
              <w:rPr>
                <w:sz w:val="18"/>
              </w:rPr>
              <w:t>(121)</w:t>
            </w:r>
          </w:p>
        </w:tc>
        <w:tc>
          <w:tcPr>
            <w:tcW w:w="967" w:type="dxa"/>
          </w:tcPr>
          <w:p w14:paraId="6047593E" w14:textId="2231D402" w:rsidR="00836B2F" w:rsidRPr="00836B2F" w:rsidRDefault="00836B2F" w:rsidP="00836B2F">
            <w:pPr>
              <w:cnfStyle w:val="000000100000" w:firstRow="0" w:lastRow="0" w:firstColumn="0" w:lastColumn="0" w:oddVBand="0" w:evenVBand="0" w:oddHBand="1" w:evenHBand="0" w:firstRowFirstColumn="0" w:firstRowLastColumn="0" w:lastRowFirstColumn="0" w:lastRowLastColumn="0"/>
              <w:rPr>
                <w:sz w:val="18"/>
              </w:rPr>
            </w:pPr>
            <w:r w:rsidRPr="00CA7C4C">
              <w:rPr>
                <w:sz w:val="18"/>
              </w:rPr>
              <w:t>72</w:t>
            </w:r>
            <w:r>
              <w:rPr>
                <w:sz w:val="18"/>
              </w:rPr>
              <w:t>(58)</w:t>
            </w:r>
          </w:p>
        </w:tc>
        <w:tc>
          <w:tcPr>
            <w:tcW w:w="1246" w:type="dxa"/>
          </w:tcPr>
          <w:p w14:paraId="2C3797EF" w14:textId="26E8AA97" w:rsidR="00836B2F" w:rsidRPr="00836B2F" w:rsidRDefault="00230DE8" w:rsidP="00836B2F">
            <w:pPr>
              <w:cnfStyle w:val="000000100000" w:firstRow="0" w:lastRow="0" w:firstColumn="0" w:lastColumn="0" w:oddVBand="0" w:evenVBand="0" w:oddHBand="1" w:evenHBand="0" w:firstRowFirstColumn="0" w:firstRowLastColumn="0" w:lastRowFirstColumn="0" w:lastRowLastColumn="0"/>
              <w:rPr>
                <w:rFonts w:cs="Arial"/>
                <w:sz w:val="18"/>
                <w:szCs w:val="18"/>
              </w:rPr>
            </w:pPr>
            <w:r>
              <w:rPr>
                <w:sz w:val="18"/>
                <w:szCs w:val="18"/>
              </w:rPr>
              <w:t>891</w:t>
            </w:r>
          </w:p>
        </w:tc>
      </w:tr>
      <w:tr w:rsidR="00836B2F" w:rsidRPr="00C9116B" w14:paraId="7D4D80D0" w14:textId="77777777" w:rsidTr="00CA7C4C">
        <w:tc>
          <w:tcPr>
            <w:cnfStyle w:val="001000000000" w:firstRow="0" w:lastRow="0" w:firstColumn="1" w:lastColumn="0" w:oddVBand="0" w:evenVBand="0" w:oddHBand="0" w:evenHBand="0" w:firstRowFirstColumn="0" w:firstRowLastColumn="0" w:lastRowFirstColumn="0" w:lastRowLastColumn="0"/>
            <w:tcW w:w="1487" w:type="dxa"/>
          </w:tcPr>
          <w:p w14:paraId="1F984349" w14:textId="7411B78A" w:rsidR="00836B2F" w:rsidRPr="00CA7C4C" w:rsidRDefault="00836B2F" w:rsidP="00836B2F">
            <w:pPr>
              <w:rPr>
                <w:b w:val="0"/>
                <w:bCs w:val="0"/>
                <w:sz w:val="18"/>
                <w:szCs w:val="18"/>
              </w:rPr>
            </w:pPr>
            <w:r w:rsidRPr="00CA7C4C">
              <w:rPr>
                <w:b w:val="0"/>
                <w:sz w:val="18"/>
              </w:rPr>
              <w:t>YUZ2</w:t>
            </w:r>
          </w:p>
        </w:tc>
        <w:tc>
          <w:tcPr>
            <w:tcW w:w="1065" w:type="dxa"/>
          </w:tcPr>
          <w:p w14:paraId="2F5A1539" w14:textId="34EE5CD6"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11</w:t>
            </w:r>
          </w:p>
        </w:tc>
        <w:tc>
          <w:tcPr>
            <w:tcW w:w="1134" w:type="dxa"/>
          </w:tcPr>
          <w:p w14:paraId="2DECED0C" w14:textId="4FB9BFB6"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18</w:t>
            </w:r>
          </w:p>
        </w:tc>
        <w:tc>
          <w:tcPr>
            <w:tcW w:w="850" w:type="dxa"/>
          </w:tcPr>
          <w:p w14:paraId="754EA7D1" w14:textId="7BFBB126"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9</w:t>
            </w:r>
          </w:p>
        </w:tc>
        <w:tc>
          <w:tcPr>
            <w:tcW w:w="851" w:type="dxa"/>
          </w:tcPr>
          <w:p w14:paraId="6589018C" w14:textId="709A40F4"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12</w:t>
            </w:r>
          </w:p>
        </w:tc>
        <w:tc>
          <w:tcPr>
            <w:tcW w:w="937" w:type="dxa"/>
          </w:tcPr>
          <w:p w14:paraId="540D452E" w14:textId="3EBA532D"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r w:rsidRPr="00CA7C4C">
              <w:rPr>
                <w:sz w:val="18"/>
              </w:rPr>
              <w:t>1</w:t>
            </w:r>
          </w:p>
        </w:tc>
        <w:tc>
          <w:tcPr>
            <w:tcW w:w="967" w:type="dxa"/>
          </w:tcPr>
          <w:p w14:paraId="1C23D014" w14:textId="2AE04812" w:rsidR="00836B2F" w:rsidRPr="00CA7C4C" w:rsidRDefault="00836B2F" w:rsidP="00836B2F">
            <w:pPr>
              <w:cnfStyle w:val="000000000000" w:firstRow="0" w:lastRow="0" w:firstColumn="0" w:lastColumn="0" w:oddVBand="0" w:evenVBand="0" w:oddHBand="0" w:evenHBand="0" w:firstRowFirstColumn="0" w:firstRowLastColumn="0" w:lastRowFirstColumn="0" w:lastRowLastColumn="0"/>
              <w:rPr>
                <w:sz w:val="18"/>
                <w:szCs w:val="18"/>
              </w:rPr>
            </w:pPr>
          </w:p>
        </w:tc>
        <w:tc>
          <w:tcPr>
            <w:tcW w:w="1246" w:type="dxa"/>
          </w:tcPr>
          <w:p w14:paraId="24F244FE" w14:textId="0F0FAAB6" w:rsidR="00836B2F" w:rsidRPr="00836B2F" w:rsidRDefault="00836B2F" w:rsidP="00836B2F">
            <w:pPr>
              <w:cnfStyle w:val="000000000000" w:firstRow="0" w:lastRow="0" w:firstColumn="0" w:lastColumn="0" w:oddVBand="0" w:evenVBand="0" w:oddHBand="0" w:evenHBand="0" w:firstRowFirstColumn="0" w:firstRowLastColumn="0" w:lastRowFirstColumn="0" w:lastRowLastColumn="0"/>
              <w:rPr>
                <w:rFonts w:cs="Arial"/>
                <w:sz w:val="18"/>
                <w:szCs w:val="18"/>
              </w:rPr>
            </w:pPr>
          </w:p>
        </w:tc>
      </w:tr>
      <w:tr w:rsidR="00CA7C4C" w:rsidRPr="00A572AB" w14:paraId="06FCFFC4" w14:textId="77777777" w:rsidTr="00CA7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bottom w:val="single" w:sz="4" w:space="0" w:color="auto"/>
            </w:tcBorders>
          </w:tcPr>
          <w:p w14:paraId="1BFA84FB" w14:textId="77777777" w:rsidR="00CA7C4C" w:rsidRPr="00836B2F" w:rsidRDefault="00CA7C4C" w:rsidP="00E1529A">
            <w:pPr>
              <w:rPr>
                <w:sz w:val="18"/>
                <w:szCs w:val="18"/>
              </w:rPr>
            </w:pPr>
            <w:r w:rsidRPr="00836B2F">
              <w:rPr>
                <w:sz w:val="18"/>
                <w:szCs w:val="18"/>
              </w:rPr>
              <w:t>TOTAL</w:t>
            </w:r>
          </w:p>
        </w:tc>
        <w:tc>
          <w:tcPr>
            <w:tcW w:w="1065" w:type="dxa"/>
            <w:tcBorders>
              <w:bottom w:val="single" w:sz="4" w:space="0" w:color="auto"/>
            </w:tcBorders>
          </w:tcPr>
          <w:p w14:paraId="74CC44E2" w14:textId="77777777" w:rsidR="00CA7C4C" w:rsidRPr="00836B2F" w:rsidRDefault="00CA7C4C" w:rsidP="00E1529A">
            <w:pPr>
              <w:cnfStyle w:val="000000100000" w:firstRow="0" w:lastRow="0" w:firstColumn="0" w:lastColumn="0" w:oddVBand="0" w:evenVBand="0" w:oddHBand="1" w:evenHBand="0" w:firstRowFirstColumn="0" w:firstRowLastColumn="0" w:lastRowFirstColumn="0" w:lastRowLastColumn="0"/>
              <w:rPr>
                <w:b/>
                <w:bCs/>
                <w:sz w:val="18"/>
                <w:szCs w:val="18"/>
              </w:rPr>
            </w:pPr>
            <w:r w:rsidRPr="00836B2F">
              <w:rPr>
                <w:b/>
                <w:sz w:val="18"/>
                <w:szCs w:val="18"/>
              </w:rPr>
              <w:t>24</w:t>
            </w:r>
          </w:p>
        </w:tc>
        <w:tc>
          <w:tcPr>
            <w:tcW w:w="1134" w:type="dxa"/>
            <w:tcBorders>
              <w:bottom w:val="single" w:sz="4" w:space="0" w:color="auto"/>
            </w:tcBorders>
          </w:tcPr>
          <w:p w14:paraId="5B7B78AD" w14:textId="77777777" w:rsidR="00CA7C4C" w:rsidRPr="00B6771B" w:rsidRDefault="00CA7C4C" w:rsidP="00E1529A">
            <w:pPr>
              <w:cnfStyle w:val="000000100000" w:firstRow="0" w:lastRow="0" w:firstColumn="0" w:lastColumn="0" w:oddVBand="0" w:evenVBand="0" w:oddHBand="1" w:evenHBand="0" w:firstRowFirstColumn="0" w:firstRowLastColumn="0" w:lastRowFirstColumn="0" w:lastRowLastColumn="0"/>
              <w:rPr>
                <w:b/>
                <w:bCs/>
                <w:sz w:val="18"/>
                <w:szCs w:val="18"/>
              </w:rPr>
            </w:pPr>
            <w:r w:rsidRPr="00B6771B">
              <w:rPr>
                <w:b/>
                <w:sz w:val="18"/>
                <w:szCs w:val="18"/>
              </w:rPr>
              <w:t>38</w:t>
            </w:r>
          </w:p>
        </w:tc>
        <w:tc>
          <w:tcPr>
            <w:tcW w:w="850" w:type="dxa"/>
            <w:tcBorders>
              <w:bottom w:val="single" w:sz="4" w:space="0" w:color="auto"/>
            </w:tcBorders>
          </w:tcPr>
          <w:p w14:paraId="2AD17850" w14:textId="77777777" w:rsidR="00CA7C4C" w:rsidRPr="00836B2F" w:rsidRDefault="00CA7C4C" w:rsidP="00E1529A">
            <w:pPr>
              <w:cnfStyle w:val="000000100000" w:firstRow="0" w:lastRow="0" w:firstColumn="0" w:lastColumn="0" w:oddVBand="0" w:evenVBand="0" w:oddHBand="1" w:evenHBand="0" w:firstRowFirstColumn="0" w:firstRowLastColumn="0" w:lastRowFirstColumn="0" w:lastRowLastColumn="0"/>
              <w:rPr>
                <w:b/>
                <w:bCs/>
                <w:sz w:val="18"/>
                <w:szCs w:val="18"/>
              </w:rPr>
            </w:pPr>
            <w:r w:rsidRPr="00836B2F">
              <w:rPr>
                <w:b/>
                <w:sz w:val="18"/>
                <w:szCs w:val="18"/>
              </w:rPr>
              <w:t>47</w:t>
            </w:r>
          </w:p>
        </w:tc>
        <w:tc>
          <w:tcPr>
            <w:tcW w:w="851" w:type="dxa"/>
            <w:tcBorders>
              <w:bottom w:val="single" w:sz="4" w:space="0" w:color="auto"/>
            </w:tcBorders>
          </w:tcPr>
          <w:p w14:paraId="41016B61" w14:textId="77777777" w:rsidR="00CA7C4C" w:rsidRPr="00836B2F" w:rsidRDefault="00CA7C4C" w:rsidP="00E1529A">
            <w:pPr>
              <w:cnfStyle w:val="000000100000" w:firstRow="0" w:lastRow="0" w:firstColumn="0" w:lastColumn="0" w:oddVBand="0" w:evenVBand="0" w:oddHBand="1" w:evenHBand="0" w:firstRowFirstColumn="0" w:firstRowLastColumn="0" w:lastRowFirstColumn="0" w:lastRowLastColumn="0"/>
              <w:rPr>
                <w:b/>
                <w:sz w:val="18"/>
                <w:szCs w:val="18"/>
              </w:rPr>
            </w:pPr>
            <w:r w:rsidRPr="00836B2F">
              <w:rPr>
                <w:b/>
                <w:sz w:val="18"/>
                <w:szCs w:val="18"/>
              </w:rPr>
              <w:t>197</w:t>
            </w:r>
          </w:p>
        </w:tc>
        <w:tc>
          <w:tcPr>
            <w:tcW w:w="937" w:type="dxa"/>
            <w:tcBorders>
              <w:bottom w:val="single" w:sz="4" w:space="0" w:color="auto"/>
            </w:tcBorders>
          </w:tcPr>
          <w:p w14:paraId="6E814BAA" w14:textId="77777777" w:rsidR="00CA7C4C" w:rsidRPr="00836B2F" w:rsidRDefault="00CA7C4C" w:rsidP="00E1529A">
            <w:pPr>
              <w:cnfStyle w:val="000000100000" w:firstRow="0" w:lastRow="0" w:firstColumn="0" w:lastColumn="0" w:oddVBand="0" w:evenVBand="0" w:oddHBand="1" w:evenHBand="0" w:firstRowFirstColumn="0" w:firstRowLastColumn="0" w:lastRowFirstColumn="0" w:lastRowLastColumn="0"/>
              <w:rPr>
                <w:b/>
                <w:sz w:val="18"/>
                <w:szCs w:val="18"/>
              </w:rPr>
            </w:pPr>
            <w:r w:rsidRPr="00836B2F">
              <w:rPr>
                <w:b/>
                <w:sz w:val="18"/>
                <w:szCs w:val="18"/>
              </w:rPr>
              <w:t>497</w:t>
            </w:r>
            <w:r w:rsidRPr="00836B2F">
              <w:rPr>
                <w:sz w:val="18"/>
                <w:szCs w:val="18"/>
              </w:rPr>
              <w:t>(466)</w:t>
            </w:r>
          </w:p>
        </w:tc>
        <w:tc>
          <w:tcPr>
            <w:tcW w:w="967" w:type="dxa"/>
            <w:tcBorders>
              <w:bottom w:val="single" w:sz="4" w:space="0" w:color="auto"/>
            </w:tcBorders>
          </w:tcPr>
          <w:p w14:paraId="7140BA62" w14:textId="77777777" w:rsidR="00CA7C4C" w:rsidRPr="00836B2F" w:rsidRDefault="00CA7C4C" w:rsidP="00E1529A">
            <w:pPr>
              <w:cnfStyle w:val="000000100000" w:firstRow="0" w:lastRow="0" w:firstColumn="0" w:lastColumn="0" w:oddVBand="0" w:evenVBand="0" w:oddHBand="1" w:evenHBand="0" w:firstRowFirstColumn="0" w:firstRowLastColumn="0" w:lastRowFirstColumn="0" w:lastRowLastColumn="0"/>
              <w:rPr>
                <w:b/>
                <w:sz w:val="18"/>
                <w:szCs w:val="18"/>
              </w:rPr>
            </w:pPr>
            <w:r w:rsidRPr="00836B2F">
              <w:rPr>
                <w:b/>
                <w:sz w:val="18"/>
                <w:szCs w:val="18"/>
              </w:rPr>
              <w:t>466</w:t>
            </w:r>
            <w:r w:rsidRPr="00836B2F">
              <w:rPr>
                <w:sz w:val="18"/>
                <w:szCs w:val="18"/>
              </w:rPr>
              <w:t>(207)</w:t>
            </w:r>
          </w:p>
        </w:tc>
        <w:tc>
          <w:tcPr>
            <w:tcW w:w="1246" w:type="dxa"/>
            <w:tcBorders>
              <w:bottom w:val="single" w:sz="4" w:space="0" w:color="auto"/>
            </w:tcBorders>
          </w:tcPr>
          <w:p w14:paraId="5B3B24BB" w14:textId="60922299" w:rsidR="00CA7C4C" w:rsidRDefault="00230DE8" w:rsidP="00E1529A">
            <w:pP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1990</w:t>
            </w:r>
            <w:r w:rsidR="00CA7C4C" w:rsidRPr="00836B2F">
              <w:rPr>
                <w:b/>
                <w:sz w:val="18"/>
                <w:szCs w:val="18"/>
              </w:rPr>
              <w:t>*</w:t>
            </w:r>
          </w:p>
        </w:tc>
      </w:tr>
    </w:tbl>
    <w:p w14:paraId="5747DC25" w14:textId="13D87BB6" w:rsidR="00595FF2" w:rsidRDefault="00595FF2" w:rsidP="00FA434A">
      <w:pPr>
        <w:rPr>
          <w:rFonts w:cs="Arial"/>
        </w:rPr>
      </w:pPr>
    </w:p>
    <w:p w14:paraId="0A13CB25" w14:textId="5DCECFD7" w:rsidR="00FA434A" w:rsidRDefault="00FA434A" w:rsidP="00FA434A">
      <w:pPr>
        <w:pStyle w:val="Heading3"/>
      </w:pPr>
      <w:bookmarkStart w:id="92" w:name="_Toc101879414"/>
      <w:bookmarkStart w:id="93" w:name="_Hlk104813600"/>
      <w:r>
        <w:t>Morphospecies/temporary names</w:t>
      </w:r>
      <w:bookmarkEnd w:id="92"/>
    </w:p>
    <w:p w14:paraId="34650C3B" w14:textId="25269C77" w:rsidR="00FA434A" w:rsidRDefault="00FA434A" w:rsidP="00FA434A">
      <w:pPr>
        <w:rPr>
          <w:rFonts w:cs="Arial"/>
          <w:i/>
        </w:rPr>
      </w:pPr>
    </w:p>
    <w:p w14:paraId="396B0F0D" w14:textId="686E703F" w:rsidR="00E07751" w:rsidRDefault="00854D4E" w:rsidP="00C500C7">
      <w:pPr>
        <w:rPr>
          <w:szCs w:val="22"/>
        </w:rPr>
      </w:pPr>
      <w:r>
        <w:rPr>
          <w:rFonts w:cs="Arial"/>
        </w:rPr>
        <w:t xml:space="preserve">In total, </w:t>
      </w:r>
      <w:r w:rsidR="008C72C9">
        <w:rPr>
          <w:rFonts w:cs="Arial"/>
        </w:rPr>
        <w:t>4436</w:t>
      </w:r>
      <w:r>
        <w:rPr>
          <w:rFonts w:cs="Arial"/>
        </w:rPr>
        <w:t xml:space="preserve"> </w:t>
      </w:r>
      <w:r w:rsidR="0051427A">
        <w:rPr>
          <w:rFonts w:cs="Arial"/>
        </w:rPr>
        <w:t xml:space="preserve">unique benthic </w:t>
      </w:r>
      <w:r>
        <w:rPr>
          <w:rFonts w:cs="Arial"/>
        </w:rPr>
        <w:t>morphospecies or temporary names have been recorded</w:t>
      </w:r>
      <w:r w:rsidR="009B6910">
        <w:rPr>
          <w:rFonts w:cs="Arial"/>
        </w:rPr>
        <w:t xml:space="preserve">. </w:t>
      </w:r>
      <w:r w:rsidR="008B5227" w:rsidRPr="007543C5">
        <w:rPr>
          <w:rFonts w:cs="Arial"/>
          <w:szCs w:val="22"/>
        </w:rPr>
        <w:t xml:space="preserve">By data source, </w:t>
      </w:r>
      <w:r w:rsidR="00C53F2C">
        <w:rPr>
          <w:rFonts w:cs="Arial"/>
          <w:szCs w:val="22"/>
        </w:rPr>
        <w:t>significant numbers of</w:t>
      </w:r>
      <w:r w:rsidR="008B5227" w:rsidRPr="00432C17">
        <w:rPr>
          <w:rFonts w:cs="Arial"/>
          <w:szCs w:val="22"/>
        </w:rPr>
        <w:t xml:space="preserve"> temporary names </w:t>
      </w:r>
      <w:r w:rsidR="00C53F2C">
        <w:rPr>
          <w:rFonts w:cs="Arial"/>
          <w:szCs w:val="22"/>
        </w:rPr>
        <w:t>were present</w:t>
      </w:r>
      <w:r w:rsidR="008B5227" w:rsidRPr="00432C17">
        <w:rPr>
          <w:rFonts w:cs="Arial"/>
          <w:szCs w:val="22"/>
        </w:rPr>
        <w:t xml:space="preserve"> in both </w:t>
      </w:r>
      <w:r w:rsidR="00C53F2C">
        <w:rPr>
          <w:rFonts w:cs="Arial"/>
          <w:szCs w:val="22"/>
        </w:rPr>
        <w:t>the literature and DeepData</w:t>
      </w:r>
      <w:r w:rsidR="008B5227">
        <w:rPr>
          <w:rFonts w:cs="Arial"/>
          <w:szCs w:val="22"/>
        </w:rPr>
        <w:t xml:space="preserve"> (Table 1</w:t>
      </w:r>
      <w:r w:rsidR="009635F1">
        <w:rPr>
          <w:rFonts w:cs="Arial"/>
          <w:szCs w:val="22"/>
        </w:rPr>
        <w:t>1</w:t>
      </w:r>
      <w:r w:rsidR="008B5227">
        <w:rPr>
          <w:rFonts w:cs="Arial"/>
          <w:szCs w:val="22"/>
        </w:rPr>
        <w:t>; Fig. 14)</w:t>
      </w:r>
      <w:r w:rsidR="008B5227" w:rsidRPr="00432C17">
        <w:rPr>
          <w:rFonts w:cs="Arial"/>
          <w:szCs w:val="22"/>
        </w:rPr>
        <w:t xml:space="preserve">. </w:t>
      </w:r>
      <w:r w:rsidR="00FA434A" w:rsidRPr="009B27F3">
        <w:rPr>
          <w:rFonts w:cs="Arial"/>
          <w:szCs w:val="22"/>
        </w:rPr>
        <w:t xml:space="preserve">In DeepData, </w:t>
      </w:r>
      <w:r w:rsidR="00C53F2C">
        <w:rPr>
          <w:rFonts w:cs="Arial"/>
          <w:szCs w:val="22"/>
        </w:rPr>
        <w:t>1990</w:t>
      </w:r>
      <w:r w:rsidR="00FA434A" w:rsidRPr="00863C65">
        <w:rPr>
          <w:rFonts w:cs="Arial"/>
          <w:szCs w:val="22"/>
        </w:rPr>
        <w:t xml:space="preserve"> </w:t>
      </w:r>
      <w:r w:rsidR="00FA434A">
        <w:rPr>
          <w:rFonts w:cs="Arial"/>
          <w:szCs w:val="22"/>
        </w:rPr>
        <w:t>temporary name</w:t>
      </w:r>
      <w:r w:rsidR="00FA434A" w:rsidRPr="00863C65">
        <w:rPr>
          <w:rFonts w:cs="Arial"/>
          <w:szCs w:val="22"/>
        </w:rPr>
        <w:t>s</w:t>
      </w:r>
      <w:r w:rsidR="00FA434A">
        <w:rPr>
          <w:rStyle w:val="FootnoteReference"/>
          <w:rFonts w:cs="Arial"/>
          <w:szCs w:val="22"/>
        </w:rPr>
        <w:footnoteReference w:id="45"/>
      </w:r>
      <w:r w:rsidR="00FA434A" w:rsidRPr="00863C65">
        <w:rPr>
          <w:rFonts w:cs="Arial"/>
          <w:szCs w:val="22"/>
        </w:rPr>
        <w:t xml:space="preserve"> </w:t>
      </w:r>
      <w:r w:rsidR="00FA434A">
        <w:rPr>
          <w:rFonts w:cs="Arial"/>
          <w:szCs w:val="22"/>
        </w:rPr>
        <w:t xml:space="preserve">were </w:t>
      </w:r>
      <w:r w:rsidR="007A040A">
        <w:rPr>
          <w:szCs w:val="22"/>
        </w:rPr>
        <w:t>recorded</w:t>
      </w:r>
      <w:r w:rsidR="00FA434A" w:rsidRPr="00CD682C">
        <w:rPr>
          <w:szCs w:val="22"/>
        </w:rPr>
        <w:t xml:space="preserve">. In the literature, </w:t>
      </w:r>
      <w:r w:rsidR="00C64EE9">
        <w:rPr>
          <w:szCs w:val="22"/>
        </w:rPr>
        <w:t>27</w:t>
      </w:r>
      <w:r w:rsidR="00C53F2C">
        <w:rPr>
          <w:szCs w:val="22"/>
        </w:rPr>
        <w:t>47</w:t>
      </w:r>
      <w:r w:rsidR="00371CD1" w:rsidRPr="00CD682C">
        <w:rPr>
          <w:szCs w:val="22"/>
        </w:rPr>
        <w:t xml:space="preserve"> temporary names </w:t>
      </w:r>
      <w:r w:rsidR="00FA434A" w:rsidRPr="00CD682C">
        <w:rPr>
          <w:szCs w:val="22"/>
        </w:rPr>
        <w:t xml:space="preserve">were identified, from OBIS, </w:t>
      </w:r>
      <w:r w:rsidR="00FB1A0E">
        <w:rPr>
          <w:szCs w:val="22"/>
        </w:rPr>
        <w:t>82</w:t>
      </w:r>
      <w:r w:rsidR="00FA434A" w:rsidRPr="00CD682C">
        <w:rPr>
          <w:szCs w:val="22"/>
        </w:rPr>
        <w:t xml:space="preserve">, and from GBIF, 143. </w:t>
      </w:r>
      <w:r w:rsidR="005B746A">
        <w:rPr>
          <w:szCs w:val="22"/>
        </w:rPr>
        <w:t xml:space="preserve">Also 635 temporary names were present in the OBIS ‘DeepData’ records </w:t>
      </w:r>
      <w:proofErr w:type="gramStart"/>
      <w:r w:rsidR="005B746A">
        <w:rPr>
          <w:szCs w:val="22"/>
        </w:rPr>
        <w:t>ie</w:t>
      </w:r>
      <w:proofErr w:type="gramEnd"/>
      <w:r w:rsidR="005B746A">
        <w:rPr>
          <w:szCs w:val="22"/>
        </w:rPr>
        <w:t xml:space="preserve"> those on the OBIS ISA node, i.e. DeepData records harvested by OBIS, none of which overlapped with the DeepData ones. These were excluded from the total as these names are represented in the DeepData dataset and do not s</w:t>
      </w:r>
      <w:r w:rsidR="0008500C">
        <w:rPr>
          <w:szCs w:val="22"/>
        </w:rPr>
        <w:t xml:space="preserve">how up as separate names </w:t>
      </w:r>
      <w:r w:rsidR="005B746A">
        <w:rPr>
          <w:szCs w:val="22"/>
        </w:rPr>
        <w:t>because of additional steps in DeepData processing that have resulted in different name coding</w:t>
      </w:r>
      <w:r w:rsidR="00C53F2C">
        <w:rPr>
          <w:szCs w:val="22"/>
        </w:rPr>
        <w:t xml:space="preserve">. </w:t>
      </w:r>
    </w:p>
    <w:p w14:paraId="507D78A7" w14:textId="77777777" w:rsidR="00E07751" w:rsidRDefault="00E07751" w:rsidP="00C500C7">
      <w:pPr>
        <w:rPr>
          <w:szCs w:val="22"/>
        </w:rPr>
      </w:pPr>
    </w:p>
    <w:p w14:paraId="6A2BF319" w14:textId="19343CBE" w:rsidR="00C500C7" w:rsidRDefault="00FA434A" w:rsidP="00C500C7">
      <w:pPr>
        <w:rPr>
          <w:rFonts w:cs="Arial"/>
          <w:szCs w:val="22"/>
        </w:rPr>
      </w:pPr>
      <w:r w:rsidRPr="00CD682C">
        <w:rPr>
          <w:szCs w:val="22"/>
        </w:rPr>
        <w:t xml:space="preserve">By phylum, the largest </w:t>
      </w:r>
      <w:r>
        <w:rPr>
          <w:szCs w:val="22"/>
        </w:rPr>
        <w:t xml:space="preserve">numbers </w:t>
      </w:r>
      <w:r w:rsidR="00334C68">
        <w:rPr>
          <w:szCs w:val="22"/>
        </w:rPr>
        <w:t>were for</w:t>
      </w:r>
      <w:r>
        <w:rPr>
          <w:szCs w:val="22"/>
        </w:rPr>
        <w:t xml:space="preserve"> annelids and arthropods (common macrofaunal groups), followed by nematodes </w:t>
      </w:r>
      <w:r w:rsidR="00C53F2C">
        <w:rPr>
          <w:szCs w:val="22"/>
        </w:rPr>
        <w:t xml:space="preserve">(meiofauna) </w:t>
      </w:r>
      <w:r>
        <w:rPr>
          <w:szCs w:val="22"/>
        </w:rPr>
        <w:t>and echinoderms</w:t>
      </w:r>
      <w:r w:rsidR="00C53F2C">
        <w:rPr>
          <w:szCs w:val="22"/>
        </w:rPr>
        <w:t xml:space="preserve"> (megafauna; Table 1</w:t>
      </w:r>
      <w:r w:rsidR="009635F1">
        <w:rPr>
          <w:szCs w:val="22"/>
        </w:rPr>
        <w:t>2</w:t>
      </w:r>
      <w:r w:rsidR="00C53F2C">
        <w:rPr>
          <w:szCs w:val="22"/>
        </w:rPr>
        <w:t>)</w:t>
      </w:r>
      <w:r>
        <w:rPr>
          <w:szCs w:val="22"/>
        </w:rPr>
        <w:t xml:space="preserve">. </w:t>
      </w:r>
      <w:r w:rsidR="00C500C7">
        <w:rPr>
          <w:rFonts w:cs="Arial"/>
          <w:szCs w:val="22"/>
        </w:rPr>
        <w:t>I</w:t>
      </w:r>
      <w:r w:rsidR="00C500C7" w:rsidRPr="00432C17">
        <w:rPr>
          <w:rFonts w:cs="Arial"/>
          <w:szCs w:val="22"/>
        </w:rPr>
        <w:t>n the literature</w:t>
      </w:r>
      <w:r w:rsidR="00C500C7">
        <w:rPr>
          <w:rFonts w:cs="Arial"/>
          <w:szCs w:val="22"/>
        </w:rPr>
        <w:t xml:space="preserve"> (as for DeepData)</w:t>
      </w:r>
      <w:r w:rsidR="00C500C7" w:rsidRPr="00432C17">
        <w:rPr>
          <w:rFonts w:cs="Arial"/>
          <w:szCs w:val="22"/>
        </w:rPr>
        <w:t xml:space="preserve">, significant numbers of temporary name records were from imagery </w:t>
      </w:r>
      <w:r w:rsidR="00C500C7" w:rsidRPr="00B8415C">
        <w:rPr>
          <w:rFonts w:cs="Arial"/>
          <w:szCs w:val="22"/>
        </w:rPr>
        <w:t xml:space="preserve">identifications, not specimens, for megafauna and </w:t>
      </w:r>
      <w:r w:rsidR="00C500C7" w:rsidRPr="00CD682C">
        <w:rPr>
          <w:rFonts w:cs="Arial"/>
          <w:szCs w:val="22"/>
        </w:rPr>
        <w:t>macrofau</w:t>
      </w:r>
      <w:r w:rsidR="00C500C7" w:rsidRPr="0008500C">
        <w:rPr>
          <w:rFonts w:cs="Arial"/>
          <w:szCs w:val="22"/>
        </w:rPr>
        <w:t>na (2</w:t>
      </w:r>
      <w:r w:rsidR="0008500C" w:rsidRPr="0008500C">
        <w:rPr>
          <w:rFonts w:cs="Arial"/>
          <w:szCs w:val="22"/>
        </w:rPr>
        <w:t>2</w:t>
      </w:r>
      <w:r w:rsidR="00C500C7" w:rsidRPr="00CD682C">
        <w:rPr>
          <w:rFonts w:cs="Arial"/>
          <w:szCs w:val="22"/>
        </w:rPr>
        <w:t xml:space="preserve">% </w:t>
      </w:r>
      <w:r w:rsidR="00D3623C">
        <w:rPr>
          <w:rFonts w:cs="Arial"/>
          <w:szCs w:val="22"/>
        </w:rPr>
        <w:t xml:space="preserve">of </w:t>
      </w:r>
      <w:r w:rsidR="00C500C7" w:rsidRPr="00CD682C">
        <w:rPr>
          <w:rFonts w:cs="Arial"/>
          <w:szCs w:val="22"/>
        </w:rPr>
        <w:t xml:space="preserve">records </w:t>
      </w:r>
      <w:r w:rsidR="00C500C7">
        <w:rPr>
          <w:rFonts w:cs="Arial"/>
          <w:szCs w:val="22"/>
        </w:rPr>
        <w:t>overall</w:t>
      </w:r>
      <w:r w:rsidR="00C500C7" w:rsidRPr="00B8415C">
        <w:rPr>
          <w:rFonts w:cs="Arial"/>
          <w:szCs w:val="22"/>
        </w:rPr>
        <w:t xml:space="preserve">). A large proportion of </w:t>
      </w:r>
      <w:r w:rsidR="00C500C7">
        <w:rPr>
          <w:rFonts w:cs="Arial"/>
          <w:szCs w:val="22"/>
        </w:rPr>
        <w:t>a</w:t>
      </w:r>
      <w:r w:rsidR="00C500C7" w:rsidRPr="00B8415C">
        <w:rPr>
          <w:rFonts w:cs="Arial"/>
          <w:szCs w:val="22"/>
        </w:rPr>
        <w:t>nnelid</w:t>
      </w:r>
      <w:r w:rsidR="00C500C7">
        <w:rPr>
          <w:rFonts w:cs="Arial"/>
          <w:szCs w:val="22"/>
        </w:rPr>
        <w:t>s</w:t>
      </w:r>
      <w:r w:rsidR="00C500C7" w:rsidRPr="00B8415C">
        <w:rPr>
          <w:rFonts w:cs="Arial"/>
          <w:szCs w:val="22"/>
        </w:rPr>
        <w:t xml:space="preserve"> (all polychaete) temporary names were from the literature, for </w:t>
      </w:r>
      <w:proofErr w:type="spellStart"/>
      <w:r w:rsidR="00C500C7">
        <w:rPr>
          <w:rFonts w:cs="Arial"/>
          <w:szCs w:val="22"/>
        </w:rPr>
        <w:t>a</w:t>
      </w:r>
      <w:r w:rsidR="00C500C7" w:rsidRPr="00B8415C">
        <w:rPr>
          <w:rFonts w:cs="Arial"/>
          <w:szCs w:val="22"/>
        </w:rPr>
        <w:t>rthopod</w:t>
      </w:r>
      <w:r w:rsidR="00C500C7">
        <w:rPr>
          <w:rFonts w:cs="Arial"/>
          <w:szCs w:val="22"/>
        </w:rPr>
        <w:t>s</w:t>
      </w:r>
      <w:proofErr w:type="spellEnd"/>
      <w:r w:rsidR="00C500C7" w:rsidRPr="00B8415C">
        <w:rPr>
          <w:rFonts w:cs="Arial"/>
          <w:szCs w:val="22"/>
        </w:rPr>
        <w:t xml:space="preserve"> most of the temporary names were from DeepData.</w:t>
      </w:r>
      <w:r w:rsidR="00C500C7">
        <w:rPr>
          <w:rFonts w:cs="Arial"/>
          <w:szCs w:val="22"/>
        </w:rPr>
        <w:t xml:space="preserve"> While relatively f</w:t>
      </w:r>
      <w:r w:rsidR="00C500C7" w:rsidRPr="00B8415C">
        <w:rPr>
          <w:rFonts w:cs="Arial"/>
          <w:szCs w:val="22"/>
        </w:rPr>
        <w:t>ew</w:t>
      </w:r>
      <w:r w:rsidR="00C500C7">
        <w:rPr>
          <w:rFonts w:cs="Arial"/>
          <w:szCs w:val="22"/>
        </w:rPr>
        <w:t>,</w:t>
      </w:r>
      <w:r w:rsidR="00C500C7" w:rsidRPr="00B8415C">
        <w:rPr>
          <w:rFonts w:cs="Arial"/>
          <w:szCs w:val="22"/>
        </w:rPr>
        <w:t xml:space="preserve"> </w:t>
      </w:r>
      <w:r w:rsidR="00C500C7">
        <w:rPr>
          <w:rFonts w:cs="Arial"/>
          <w:szCs w:val="22"/>
        </w:rPr>
        <w:t xml:space="preserve">some </w:t>
      </w:r>
      <w:r w:rsidR="00C500C7" w:rsidRPr="00B8415C">
        <w:rPr>
          <w:rFonts w:cs="Arial"/>
          <w:szCs w:val="22"/>
        </w:rPr>
        <w:t>morp</w:t>
      </w:r>
      <w:r w:rsidR="00C500C7" w:rsidRPr="00FA434A">
        <w:rPr>
          <w:rFonts w:cs="Arial"/>
          <w:szCs w:val="22"/>
        </w:rPr>
        <w:t xml:space="preserve">hospecies names </w:t>
      </w:r>
      <w:r w:rsidR="00C500C7" w:rsidRPr="00CD682C">
        <w:rPr>
          <w:rFonts w:cs="Arial"/>
          <w:szCs w:val="22"/>
        </w:rPr>
        <w:t xml:space="preserve">were present in </w:t>
      </w:r>
      <w:r w:rsidR="00C500C7">
        <w:rPr>
          <w:rFonts w:cs="Arial"/>
          <w:szCs w:val="22"/>
        </w:rPr>
        <w:t xml:space="preserve">OBIS and </w:t>
      </w:r>
      <w:r w:rsidR="00C500C7" w:rsidRPr="00CD682C">
        <w:rPr>
          <w:rFonts w:cs="Arial"/>
          <w:szCs w:val="22"/>
        </w:rPr>
        <w:t xml:space="preserve">GBIF, </w:t>
      </w:r>
      <w:r w:rsidR="00C500C7">
        <w:rPr>
          <w:rFonts w:cs="Arial"/>
          <w:szCs w:val="22"/>
        </w:rPr>
        <w:t>particularly</w:t>
      </w:r>
      <w:r w:rsidR="00C500C7" w:rsidRPr="00CD682C">
        <w:rPr>
          <w:rFonts w:cs="Arial"/>
          <w:szCs w:val="22"/>
        </w:rPr>
        <w:t xml:space="preserve"> for echinoderms</w:t>
      </w:r>
      <w:r w:rsidR="00C500C7">
        <w:rPr>
          <w:rFonts w:cs="Arial"/>
          <w:szCs w:val="22"/>
        </w:rPr>
        <w:t xml:space="preserve">, and to a lesser degree, </w:t>
      </w:r>
      <w:proofErr w:type="gramStart"/>
      <w:r w:rsidR="00C500C7">
        <w:rPr>
          <w:rFonts w:cs="Arial"/>
          <w:szCs w:val="22"/>
        </w:rPr>
        <w:t>molluscs</w:t>
      </w:r>
      <w:proofErr w:type="gramEnd"/>
      <w:r w:rsidR="00C500C7">
        <w:rPr>
          <w:rFonts w:cs="Arial"/>
          <w:szCs w:val="22"/>
        </w:rPr>
        <w:t xml:space="preserve"> and chordates</w:t>
      </w:r>
      <w:r w:rsidR="00C500C7" w:rsidRPr="00CD682C">
        <w:rPr>
          <w:rFonts w:cs="Arial"/>
          <w:szCs w:val="22"/>
        </w:rPr>
        <w:t xml:space="preserve"> (Fig. 1</w:t>
      </w:r>
      <w:r w:rsidR="00C500C7">
        <w:rPr>
          <w:rFonts w:cs="Arial"/>
          <w:szCs w:val="22"/>
        </w:rPr>
        <w:t>4</w:t>
      </w:r>
      <w:r w:rsidR="00C500C7" w:rsidRPr="00CD682C">
        <w:rPr>
          <w:rFonts w:cs="Arial"/>
          <w:szCs w:val="22"/>
        </w:rPr>
        <w:t xml:space="preserve">). </w:t>
      </w:r>
      <w:r w:rsidR="00C500C7">
        <w:rPr>
          <w:rFonts w:cs="Arial"/>
          <w:szCs w:val="22"/>
        </w:rPr>
        <w:t xml:space="preserve">Overall, phyla with significant numbers of temporary names included Annelida, Arthropoda, Nematoda and </w:t>
      </w:r>
      <w:r w:rsidR="00C500C7" w:rsidRPr="000110A2">
        <w:rPr>
          <w:rFonts w:cs="Arial"/>
          <w:szCs w:val="22"/>
        </w:rPr>
        <w:t>Echinodermata.</w:t>
      </w:r>
    </w:p>
    <w:bookmarkEnd w:id="93"/>
    <w:p w14:paraId="1AA8092C" w14:textId="1ACC0300" w:rsidR="00C500C7" w:rsidRDefault="00C500C7" w:rsidP="00FA434A">
      <w:pPr>
        <w:rPr>
          <w:szCs w:val="22"/>
        </w:rPr>
      </w:pPr>
    </w:p>
    <w:p w14:paraId="5A2DA6A6" w14:textId="1936305B" w:rsidR="00FA434A" w:rsidRDefault="00FA434A" w:rsidP="00FA434A">
      <w:pPr>
        <w:rPr>
          <w:rFonts w:cs="Arial"/>
        </w:rPr>
      </w:pPr>
    </w:p>
    <w:p w14:paraId="3F6ABE77" w14:textId="616A026E" w:rsidR="009635F1" w:rsidRPr="00D75857" w:rsidRDefault="009635F1" w:rsidP="009635F1">
      <w:pPr>
        <w:keepNext/>
        <w:rPr>
          <w:rFonts w:cs="Arial"/>
          <w:sz w:val="20"/>
          <w:szCs w:val="20"/>
        </w:rPr>
      </w:pPr>
      <w:r w:rsidRPr="00D75857">
        <w:rPr>
          <w:rFonts w:cs="Arial"/>
          <w:sz w:val="20"/>
          <w:szCs w:val="20"/>
        </w:rPr>
        <w:t xml:space="preserve">Table </w:t>
      </w:r>
      <w:r w:rsidR="0008500C">
        <w:rPr>
          <w:rFonts w:cs="Arial"/>
          <w:sz w:val="20"/>
          <w:szCs w:val="20"/>
        </w:rPr>
        <w:t>11</w:t>
      </w:r>
      <w:r w:rsidRPr="00D75857">
        <w:rPr>
          <w:rFonts w:cs="Arial"/>
          <w:sz w:val="20"/>
          <w:szCs w:val="20"/>
        </w:rPr>
        <w:t xml:space="preserve">. Total of morphospecies </w:t>
      </w:r>
      <w:r>
        <w:rPr>
          <w:rFonts w:cs="Arial"/>
          <w:sz w:val="20"/>
          <w:szCs w:val="20"/>
        </w:rPr>
        <w:t>names (</w:t>
      </w:r>
      <w:proofErr w:type="spellStart"/>
      <w:r>
        <w:rPr>
          <w:rFonts w:cs="Arial"/>
          <w:sz w:val="20"/>
          <w:szCs w:val="20"/>
        </w:rPr>
        <w:t>mspp</w:t>
      </w:r>
      <w:proofErr w:type="spellEnd"/>
      <w:r>
        <w:rPr>
          <w:rFonts w:cs="Arial"/>
          <w:sz w:val="20"/>
          <w:szCs w:val="20"/>
        </w:rPr>
        <w:t xml:space="preserve">.) </w:t>
      </w:r>
      <w:r w:rsidRPr="00D75857">
        <w:rPr>
          <w:rFonts w:cs="Arial"/>
          <w:sz w:val="20"/>
          <w:szCs w:val="20"/>
        </w:rPr>
        <w:t>by phylum and data source</w:t>
      </w:r>
      <w:r>
        <w:rPr>
          <w:rFonts w:cs="Arial"/>
          <w:sz w:val="20"/>
          <w:szCs w:val="20"/>
        </w:rPr>
        <w:t xml:space="preserve">. </w:t>
      </w:r>
      <w:r w:rsidR="00BF76BB" w:rsidRPr="00E82F43">
        <w:rPr>
          <w:rFonts w:cs="Arial"/>
          <w:sz w:val="20"/>
          <w:szCs w:val="20"/>
        </w:rPr>
        <w:t>Totals of undescribed species</w:t>
      </w:r>
      <w:r w:rsidR="00BF76BB">
        <w:rPr>
          <w:rFonts w:cs="Arial"/>
          <w:sz w:val="20"/>
          <w:szCs w:val="20"/>
        </w:rPr>
        <w:t xml:space="preserve"> and </w:t>
      </w:r>
      <w:r>
        <w:rPr>
          <w:rFonts w:cs="Arial"/>
          <w:sz w:val="20"/>
          <w:szCs w:val="20"/>
        </w:rPr>
        <w:t>named species also shown for comparison (</w:t>
      </w:r>
      <w:hyperlink w:anchor="_CCZ_Checklist_species" w:history="1">
        <w:r w:rsidRPr="001559EB">
          <w:rPr>
            <w:rStyle w:val="Hyperlink"/>
            <w:rFonts w:cs="Arial"/>
            <w:sz w:val="20"/>
            <w:szCs w:val="20"/>
          </w:rPr>
          <w:t>see CCZ Checklist section</w:t>
        </w:r>
      </w:hyperlink>
      <w:r>
        <w:rPr>
          <w:rFonts w:cs="Arial"/>
          <w:sz w:val="20"/>
          <w:szCs w:val="20"/>
        </w:rPr>
        <w:t>). Only phyla with morphospecies names shown.</w:t>
      </w:r>
    </w:p>
    <w:tbl>
      <w:tblPr>
        <w:tblStyle w:val="PlainTable4"/>
        <w:tblW w:w="0" w:type="auto"/>
        <w:tblLayout w:type="fixed"/>
        <w:tblLook w:val="04A0" w:firstRow="1" w:lastRow="0" w:firstColumn="1" w:lastColumn="0" w:noHBand="0" w:noVBand="1"/>
      </w:tblPr>
      <w:tblGrid>
        <w:gridCol w:w="1560"/>
        <w:gridCol w:w="1176"/>
        <w:gridCol w:w="1054"/>
        <w:gridCol w:w="795"/>
        <w:gridCol w:w="795"/>
        <w:gridCol w:w="1227"/>
        <w:gridCol w:w="1441"/>
      </w:tblGrid>
      <w:tr w:rsidR="009635F1" w:rsidRPr="00C9116B" w14:paraId="7FB28111" w14:textId="77777777" w:rsidTr="00162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bottom w:val="single" w:sz="4" w:space="0" w:color="auto"/>
            </w:tcBorders>
          </w:tcPr>
          <w:p w14:paraId="7D19BDC2" w14:textId="77777777" w:rsidR="009635F1" w:rsidRPr="00C9116B" w:rsidRDefault="009635F1" w:rsidP="0016251A">
            <w:pPr>
              <w:rPr>
                <w:b w:val="0"/>
                <w:sz w:val="18"/>
                <w:szCs w:val="18"/>
              </w:rPr>
            </w:pPr>
            <w:r w:rsidRPr="00C9116B">
              <w:rPr>
                <w:sz w:val="18"/>
                <w:szCs w:val="18"/>
              </w:rPr>
              <w:t>Phylum</w:t>
            </w:r>
          </w:p>
        </w:tc>
        <w:tc>
          <w:tcPr>
            <w:tcW w:w="1176" w:type="dxa"/>
            <w:tcBorders>
              <w:top w:val="single" w:sz="4" w:space="0" w:color="auto"/>
              <w:bottom w:val="single" w:sz="4" w:space="0" w:color="auto"/>
            </w:tcBorders>
          </w:tcPr>
          <w:p w14:paraId="5F91B635" w14:textId="77777777" w:rsidR="009635F1" w:rsidRDefault="009635F1" w:rsidP="0016251A">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Literature</w:t>
            </w:r>
          </w:p>
        </w:tc>
        <w:tc>
          <w:tcPr>
            <w:tcW w:w="1054" w:type="dxa"/>
            <w:tcBorders>
              <w:top w:val="single" w:sz="4" w:space="0" w:color="auto"/>
              <w:bottom w:val="single" w:sz="4" w:space="0" w:color="auto"/>
            </w:tcBorders>
          </w:tcPr>
          <w:p w14:paraId="7407FD78" w14:textId="77777777" w:rsidR="009635F1" w:rsidRDefault="009635F1" w:rsidP="0016251A">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DeepData</w:t>
            </w:r>
          </w:p>
        </w:tc>
        <w:tc>
          <w:tcPr>
            <w:tcW w:w="795" w:type="dxa"/>
            <w:tcBorders>
              <w:top w:val="single" w:sz="4" w:space="0" w:color="auto"/>
              <w:bottom w:val="single" w:sz="4" w:space="0" w:color="auto"/>
            </w:tcBorders>
          </w:tcPr>
          <w:p w14:paraId="7193EC36" w14:textId="77777777" w:rsidR="009635F1" w:rsidRDefault="009635F1" w:rsidP="0016251A">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OBIS</w:t>
            </w:r>
          </w:p>
        </w:tc>
        <w:tc>
          <w:tcPr>
            <w:tcW w:w="795" w:type="dxa"/>
            <w:tcBorders>
              <w:top w:val="single" w:sz="4" w:space="0" w:color="auto"/>
              <w:bottom w:val="single" w:sz="4" w:space="0" w:color="auto"/>
            </w:tcBorders>
          </w:tcPr>
          <w:p w14:paraId="52D9CB21" w14:textId="77777777" w:rsidR="009635F1" w:rsidRDefault="009635F1" w:rsidP="0016251A">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GBIF</w:t>
            </w:r>
          </w:p>
        </w:tc>
        <w:tc>
          <w:tcPr>
            <w:tcW w:w="1227" w:type="dxa"/>
            <w:tcBorders>
              <w:top w:val="single" w:sz="4" w:space="0" w:color="auto"/>
              <w:bottom w:val="single" w:sz="4" w:space="0" w:color="auto"/>
            </w:tcBorders>
          </w:tcPr>
          <w:p w14:paraId="0852800B" w14:textId="77777777" w:rsidR="009635F1" w:rsidRPr="00C9116B" w:rsidRDefault="009635F1" w:rsidP="0016251A">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 xml:space="preserve">Total </w:t>
            </w:r>
            <w:proofErr w:type="spellStart"/>
            <w:r>
              <w:rPr>
                <w:sz w:val="18"/>
                <w:szCs w:val="18"/>
              </w:rPr>
              <w:t>mspp</w:t>
            </w:r>
            <w:proofErr w:type="spellEnd"/>
            <w:r>
              <w:rPr>
                <w:sz w:val="18"/>
                <w:szCs w:val="18"/>
              </w:rPr>
              <w:t>.</w:t>
            </w:r>
          </w:p>
        </w:tc>
        <w:tc>
          <w:tcPr>
            <w:tcW w:w="1441" w:type="dxa"/>
            <w:tcBorders>
              <w:top w:val="single" w:sz="4" w:space="0" w:color="auto"/>
              <w:bottom w:val="single" w:sz="4" w:space="0" w:color="auto"/>
            </w:tcBorders>
          </w:tcPr>
          <w:p w14:paraId="6006CB4F" w14:textId="77777777" w:rsidR="009635F1" w:rsidRDefault="009635F1" w:rsidP="0016251A">
            <w:pPr>
              <w:cnfStyle w:val="100000000000" w:firstRow="1" w:lastRow="0" w:firstColumn="0" w:lastColumn="0" w:oddVBand="0" w:evenVBand="0" w:oddHBand="0" w:evenHBand="0" w:firstRowFirstColumn="0" w:firstRowLastColumn="0" w:lastRowFirstColumn="0" w:lastRowLastColumn="0"/>
              <w:rPr>
                <w:sz w:val="18"/>
                <w:szCs w:val="18"/>
              </w:rPr>
            </w:pPr>
            <w:proofErr w:type="spellStart"/>
            <w:r>
              <w:rPr>
                <w:sz w:val="18"/>
                <w:szCs w:val="18"/>
              </w:rPr>
              <w:t>Undescr</w:t>
            </w:r>
            <w:proofErr w:type="spellEnd"/>
            <w:r>
              <w:rPr>
                <w:sz w:val="18"/>
                <w:szCs w:val="18"/>
              </w:rPr>
              <w:t>. Spp.</w:t>
            </w:r>
          </w:p>
        </w:tc>
      </w:tr>
      <w:tr w:rsidR="009635F1" w:rsidRPr="00B72BBE" w14:paraId="55A9A9D0" w14:textId="77777777" w:rsidTr="0016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tcBorders>
          </w:tcPr>
          <w:p w14:paraId="7E0E748A" w14:textId="77777777" w:rsidR="009635F1" w:rsidRPr="009F6104" w:rsidRDefault="009635F1" w:rsidP="0016251A">
            <w:pPr>
              <w:rPr>
                <w:b w:val="0"/>
                <w:bCs w:val="0"/>
                <w:sz w:val="18"/>
                <w:szCs w:val="18"/>
              </w:rPr>
            </w:pPr>
            <w:r w:rsidRPr="009F6104">
              <w:rPr>
                <w:b w:val="0"/>
                <w:sz w:val="18"/>
                <w:szCs w:val="18"/>
              </w:rPr>
              <w:t>Annelida</w:t>
            </w:r>
          </w:p>
        </w:tc>
        <w:tc>
          <w:tcPr>
            <w:tcW w:w="1176" w:type="dxa"/>
            <w:tcBorders>
              <w:top w:val="single" w:sz="4" w:space="0" w:color="auto"/>
            </w:tcBorders>
          </w:tcPr>
          <w:p w14:paraId="0B99CCA5"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1049</w:t>
            </w:r>
          </w:p>
        </w:tc>
        <w:tc>
          <w:tcPr>
            <w:tcW w:w="1054" w:type="dxa"/>
            <w:tcBorders>
              <w:top w:val="single" w:sz="4" w:space="0" w:color="auto"/>
            </w:tcBorders>
          </w:tcPr>
          <w:p w14:paraId="264C88D2"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661</w:t>
            </w:r>
          </w:p>
        </w:tc>
        <w:tc>
          <w:tcPr>
            <w:tcW w:w="795" w:type="dxa"/>
            <w:tcBorders>
              <w:top w:val="single" w:sz="4" w:space="0" w:color="auto"/>
            </w:tcBorders>
          </w:tcPr>
          <w:p w14:paraId="6129A093"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5</w:t>
            </w:r>
          </w:p>
        </w:tc>
        <w:tc>
          <w:tcPr>
            <w:tcW w:w="795" w:type="dxa"/>
            <w:tcBorders>
              <w:top w:val="single" w:sz="4" w:space="0" w:color="auto"/>
            </w:tcBorders>
          </w:tcPr>
          <w:p w14:paraId="150221C3"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1</w:t>
            </w:r>
          </w:p>
        </w:tc>
        <w:tc>
          <w:tcPr>
            <w:tcW w:w="1227" w:type="dxa"/>
            <w:tcBorders>
              <w:top w:val="single" w:sz="4" w:space="0" w:color="auto"/>
            </w:tcBorders>
          </w:tcPr>
          <w:p w14:paraId="0DD60112"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1678</w:t>
            </w:r>
          </w:p>
        </w:tc>
        <w:tc>
          <w:tcPr>
            <w:tcW w:w="1441" w:type="dxa"/>
            <w:tcBorders>
              <w:top w:val="single" w:sz="4" w:space="0" w:color="auto"/>
            </w:tcBorders>
          </w:tcPr>
          <w:p w14:paraId="65F3D119"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812</w:t>
            </w:r>
          </w:p>
        </w:tc>
      </w:tr>
      <w:tr w:rsidR="009635F1" w:rsidRPr="00B72BBE" w14:paraId="7DCB80E5" w14:textId="77777777" w:rsidTr="0016251A">
        <w:tc>
          <w:tcPr>
            <w:cnfStyle w:val="001000000000" w:firstRow="0" w:lastRow="0" w:firstColumn="1" w:lastColumn="0" w:oddVBand="0" w:evenVBand="0" w:oddHBand="0" w:evenHBand="0" w:firstRowFirstColumn="0" w:firstRowLastColumn="0" w:lastRowFirstColumn="0" w:lastRowLastColumn="0"/>
            <w:tcW w:w="1560" w:type="dxa"/>
          </w:tcPr>
          <w:p w14:paraId="68E46275" w14:textId="77777777" w:rsidR="009635F1" w:rsidRPr="009F6104" w:rsidRDefault="009635F1" w:rsidP="0016251A">
            <w:pPr>
              <w:rPr>
                <w:b w:val="0"/>
                <w:bCs w:val="0"/>
                <w:sz w:val="18"/>
                <w:szCs w:val="18"/>
              </w:rPr>
            </w:pPr>
            <w:r w:rsidRPr="009F6104">
              <w:rPr>
                <w:b w:val="0"/>
                <w:sz w:val="18"/>
                <w:szCs w:val="18"/>
              </w:rPr>
              <w:t>Arthropoda</w:t>
            </w:r>
          </w:p>
        </w:tc>
        <w:tc>
          <w:tcPr>
            <w:tcW w:w="1176" w:type="dxa"/>
          </w:tcPr>
          <w:p w14:paraId="1CA210CD"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948</w:t>
            </w:r>
          </w:p>
        </w:tc>
        <w:tc>
          <w:tcPr>
            <w:tcW w:w="1054" w:type="dxa"/>
          </w:tcPr>
          <w:p w14:paraId="106B4A56"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694</w:t>
            </w:r>
          </w:p>
        </w:tc>
        <w:tc>
          <w:tcPr>
            <w:tcW w:w="795" w:type="dxa"/>
          </w:tcPr>
          <w:p w14:paraId="7F0F921D"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c>
          <w:tcPr>
            <w:tcW w:w="795" w:type="dxa"/>
          </w:tcPr>
          <w:p w14:paraId="136570AD"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7</w:t>
            </w:r>
          </w:p>
        </w:tc>
        <w:tc>
          <w:tcPr>
            <w:tcW w:w="1227" w:type="dxa"/>
          </w:tcPr>
          <w:p w14:paraId="35A0665A"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1345</w:t>
            </w:r>
          </w:p>
        </w:tc>
        <w:tc>
          <w:tcPr>
            <w:tcW w:w="1441" w:type="dxa"/>
          </w:tcPr>
          <w:p w14:paraId="65836BCD"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297</w:t>
            </w:r>
          </w:p>
        </w:tc>
      </w:tr>
      <w:tr w:rsidR="009635F1" w:rsidRPr="00B72BBE" w14:paraId="15093F2E" w14:textId="77777777" w:rsidTr="0016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31CC0D7" w14:textId="77777777" w:rsidR="009635F1" w:rsidRPr="009F6104" w:rsidRDefault="009635F1" w:rsidP="0016251A">
            <w:pPr>
              <w:rPr>
                <w:b w:val="0"/>
                <w:bCs w:val="0"/>
                <w:sz w:val="18"/>
                <w:szCs w:val="18"/>
              </w:rPr>
            </w:pPr>
            <w:r w:rsidRPr="009F6104">
              <w:rPr>
                <w:b w:val="0"/>
                <w:sz w:val="18"/>
                <w:szCs w:val="18"/>
              </w:rPr>
              <w:t>Brachiopoda</w:t>
            </w:r>
          </w:p>
        </w:tc>
        <w:tc>
          <w:tcPr>
            <w:tcW w:w="1176" w:type="dxa"/>
          </w:tcPr>
          <w:p w14:paraId="011E9E19"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c>
          <w:tcPr>
            <w:tcW w:w="1054" w:type="dxa"/>
          </w:tcPr>
          <w:p w14:paraId="0EA3DC16"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4</w:t>
            </w:r>
          </w:p>
        </w:tc>
        <w:tc>
          <w:tcPr>
            <w:tcW w:w="795" w:type="dxa"/>
          </w:tcPr>
          <w:p w14:paraId="3F3EE88A"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c>
          <w:tcPr>
            <w:tcW w:w="795" w:type="dxa"/>
          </w:tcPr>
          <w:p w14:paraId="6B6BD7D1"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c>
          <w:tcPr>
            <w:tcW w:w="1227" w:type="dxa"/>
          </w:tcPr>
          <w:p w14:paraId="23436F9A"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4</w:t>
            </w:r>
          </w:p>
        </w:tc>
        <w:tc>
          <w:tcPr>
            <w:tcW w:w="1441" w:type="dxa"/>
          </w:tcPr>
          <w:p w14:paraId="6D1D3864"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r>
      <w:tr w:rsidR="009635F1" w:rsidRPr="00B72BBE" w14:paraId="5A37336B" w14:textId="77777777" w:rsidTr="0016251A">
        <w:tc>
          <w:tcPr>
            <w:cnfStyle w:val="001000000000" w:firstRow="0" w:lastRow="0" w:firstColumn="1" w:lastColumn="0" w:oddVBand="0" w:evenVBand="0" w:oddHBand="0" w:evenHBand="0" w:firstRowFirstColumn="0" w:firstRowLastColumn="0" w:lastRowFirstColumn="0" w:lastRowLastColumn="0"/>
            <w:tcW w:w="1560" w:type="dxa"/>
          </w:tcPr>
          <w:p w14:paraId="1EC97C17" w14:textId="77777777" w:rsidR="009635F1" w:rsidRPr="009F6104" w:rsidRDefault="009635F1" w:rsidP="0016251A">
            <w:pPr>
              <w:rPr>
                <w:b w:val="0"/>
                <w:bCs w:val="0"/>
                <w:sz w:val="18"/>
                <w:szCs w:val="18"/>
              </w:rPr>
            </w:pPr>
            <w:r w:rsidRPr="009F6104">
              <w:rPr>
                <w:b w:val="0"/>
                <w:sz w:val="18"/>
                <w:szCs w:val="18"/>
              </w:rPr>
              <w:t>Bryozoa</w:t>
            </w:r>
          </w:p>
        </w:tc>
        <w:tc>
          <w:tcPr>
            <w:tcW w:w="1176" w:type="dxa"/>
          </w:tcPr>
          <w:p w14:paraId="32AA308F"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16</w:t>
            </w:r>
          </w:p>
        </w:tc>
        <w:tc>
          <w:tcPr>
            <w:tcW w:w="1054" w:type="dxa"/>
          </w:tcPr>
          <w:p w14:paraId="4615AC40"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23</w:t>
            </w:r>
          </w:p>
        </w:tc>
        <w:tc>
          <w:tcPr>
            <w:tcW w:w="795" w:type="dxa"/>
          </w:tcPr>
          <w:p w14:paraId="487DE5F8"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c>
          <w:tcPr>
            <w:tcW w:w="795" w:type="dxa"/>
          </w:tcPr>
          <w:p w14:paraId="20EC4951"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4</w:t>
            </w:r>
          </w:p>
        </w:tc>
        <w:tc>
          <w:tcPr>
            <w:tcW w:w="1227" w:type="dxa"/>
          </w:tcPr>
          <w:p w14:paraId="23C56352"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39</w:t>
            </w:r>
          </w:p>
        </w:tc>
        <w:tc>
          <w:tcPr>
            <w:tcW w:w="1441" w:type="dxa"/>
          </w:tcPr>
          <w:p w14:paraId="668011C9"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2</w:t>
            </w:r>
          </w:p>
        </w:tc>
      </w:tr>
      <w:tr w:rsidR="009635F1" w:rsidRPr="00B72BBE" w14:paraId="281C1715" w14:textId="77777777" w:rsidTr="0016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2BC8330" w14:textId="77777777" w:rsidR="009635F1" w:rsidRPr="009F6104" w:rsidRDefault="009635F1" w:rsidP="0016251A">
            <w:pPr>
              <w:rPr>
                <w:b w:val="0"/>
                <w:bCs w:val="0"/>
                <w:sz w:val="18"/>
                <w:szCs w:val="18"/>
              </w:rPr>
            </w:pPr>
            <w:r w:rsidRPr="009F6104">
              <w:rPr>
                <w:b w:val="0"/>
                <w:sz w:val="18"/>
                <w:szCs w:val="18"/>
              </w:rPr>
              <w:t>Chaetognatha</w:t>
            </w:r>
          </w:p>
        </w:tc>
        <w:tc>
          <w:tcPr>
            <w:tcW w:w="1176" w:type="dxa"/>
          </w:tcPr>
          <w:p w14:paraId="650190D1"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c>
          <w:tcPr>
            <w:tcW w:w="1054" w:type="dxa"/>
          </w:tcPr>
          <w:p w14:paraId="081D8D9A"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3</w:t>
            </w:r>
          </w:p>
        </w:tc>
        <w:tc>
          <w:tcPr>
            <w:tcW w:w="795" w:type="dxa"/>
          </w:tcPr>
          <w:p w14:paraId="70CE0118"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c>
          <w:tcPr>
            <w:tcW w:w="795" w:type="dxa"/>
          </w:tcPr>
          <w:p w14:paraId="2A0CDFBE"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c>
          <w:tcPr>
            <w:tcW w:w="1227" w:type="dxa"/>
          </w:tcPr>
          <w:p w14:paraId="4AF056C3"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3</w:t>
            </w:r>
          </w:p>
        </w:tc>
        <w:tc>
          <w:tcPr>
            <w:tcW w:w="1441" w:type="dxa"/>
          </w:tcPr>
          <w:p w14:paraId="013D4F69"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r>
      <w:tr w:rsidR="009635F1" w:rsidRPr="00B72BBE" w14:paraId="787EAE96" w14:textId="77777777" w:rsidTr="0016251A">
        <w:tc>
          <w:tcPr>
            <w:cnfStyle w:val="001000000000" w:firstRow="0" w:lastRow="0" w:firstColumn="1" w:lastColumn="0" w:oddVBand="0" w:evenVBand="0" w:oddHBand="0" w:evenHBand="0" w:firstRowFirstColumn="0" w:firstRowLastColumn="0" w:lastRowFirstColumn="0" w:lastRowLastColumn="0"/>
            <w:tcW w:w="1560" w:type="dxa"/>
          </w:tcPr>
          <w:p w14:paraId="58AE535A" w14:textId="77777777" w:rsidR="009635F1" w:rsidRPr="009F6104" w:rsidRDefault="009635F1" w:rsidP="0016251A">
            <w:pPr>
              <w:rPr>
                <w:b w:val="0"/>
                <w:bCs w:val="0"/>
                <w:sz w:val="18"/>
                <w:szCs w:val="18"/>
              </w:rPr>
            </w:pPr>
            <w:r w:rsidRPr="009F6104">
              <w:rPr>
                <w:b w:val="0"/>
                <w:sz w:val="18"/>
                <w:szCs w:val="18"/>
              </w:rPr>
              <w:t>Chordata</w:t>
            </w:r>
          </w:p>
        </w:tc>
        <w:tc>
          <w:tcPr>
            <w:tcW w:w="1176" w:type="dxa"/>
          </w:tcPr>
          <w:p w14:paraId="32C0770E"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55</w:t>
            </w:r>
          </w:p>
        </w:tc>
        <w:tc>
          <w:tcPr>
            <w:tcW w:w="1054" w:type="dxa"/>
          </w:tcPr>
          <w:p w14:paraId="1CA41DAB"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6</w:t>
            </w:r>
          </w:p>
        </w:tc>
        <w:tc>
          <w:tcPr>
            <w:tcW w:w="795" w:type="dxa"/>
          </w:tcPr>
          <w:p w14:paraId="5F12EAD5"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9</w:t>
            </w:r>
          </w:p>
        </w:tc>
        <w:tc>
          <w:tcPr>
            <w:tcW w:w="795" w:type="dxa"/>
          </w:tcPr>
          <w:p w14:paraId="73C7D2AE"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15</w:t>
            </w:r>
          </w:p>
        </w:tc>
        <w:tc>
          <w:tcPr>
            <w:tcW w:w="1227" w:type="dxa"/>
          </w:tcPr>
          <w:p w14:paraId="53EA4D3A"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76</w:t>
            </w:r>
          </w:p>
        </w:tc>
        <w:tc>
          <w:tcPr>
            <w:tcW w:w="1441" w:type="dxa"/>
          </w:tcPr>
          <w:p w14:paraId="5EA19930"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r>
      <w:tr w:rsidR="009635F1" w:rsidRPr="00B72BBE" w14:paraId="456DA90D" w14:textId="77777777" w:rsidTr="0016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FC9CC4" w14:textId="77777777" w:rsidR="009635F1" w:rsidRPr="009F6104" w:rsidRDefault="009635F1" w:rsidP="0016251A">
            <w:pPr>
              <w:rPr>
                <w:b w:val="0"/>
                <w:bCs w:val="0"/>
                <w:sz w:val="18"/>
                <w:szCs w:val="18"/>
              </w:rPr>
            </w:pPr>
            <w:r w:rsidRPr="009F6104">
              <w:rPr>
                <w:b w:val="0"/>
                <w:sz w:val="18"/>
                <w:szCs w:val="18"/>
              </w:rPr>
              <w:t>Cnidaria</w:t>
            </w:r>
          </w:p>
        </w:tc>
        <w:tc>
          <w:tcPr>
            <w:tcW w:w="1176" w:type="dxa"/>
          </w:tcPr>
          <w:p w14:paraId="2C16D0D0"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177</w:t>
            </w:r>
          </w:p>
        </w:tc>
        <w:tc>
          <w:tcPr>
            <w:tcW w:w="1054" w:type="dxa"/>
          </w:tcPr>
          <w:p w14:paraId="02558B97"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39</w:t>
            </w:r>
          </w:p>
        </w:tc>
        <w:tc>
          <w:tcPr>
            <w:tcW w:w="795" w:type="dxa"/>
          </w:tcPr>
          <w:p w14:paraId="26D8D309"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7</w:t>
            </w:r>
          </w:p>
        </w:tc>
        <w:tc>
          <w:tcPr>
            <w:tcW w:w="795" w:type="dxa"/>
          </w:tcPr>
          <w:p w14:paraId="6724B611"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7</w:t>
            </w:r>
          </w:p>
        </w:tc>
        <w:tc>
          <w:tcPr>
            <w:tcW w:w="1227" w:type="dxa"/>
          </w:tcPr>
          <w:p w14:paraId="0669AB0E"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212</w:t>
            </w:r>
          </w:p>
        </w:tc>
        <w:tc>
          <w:tcPr>
            <w:tcW w:w="1441" w:type="dxa"/>
          </w:tcPr>
          <w:p w14:paraId="1ED3FBC0"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26</w:t>
            </w:r>
          </w:p>
        </w:tc>
      </w:tr>
      <w:tr w:rsidR="009635F1" w:rsidRPr="00B72BBE" w14:paraId="2C1A60C1" w14:textId="77777777" w:rsidTr="0016251A">
        <w:tc>
          <w:tcPr>
            <w:cnfStyle w:val="001000000000" w:firstRow="0" w:lastRow="0" w:firstColumn="1" w:lastColumn="0" w:oddVBand="0" w:evenVBand="0" w:oddHBand="0" w:evenHBand="0" w:firstRowFirstColumn="0" w:firstRowLastColumn="0" w:lastRowFirstColumn="0" w:lastRowLastColumn="0"/>
            <w:tcW w:w="1560" w:type="dxa"/>
          </w:tcPr>
          <w:p w14:paraId="1AFB2952" w14:textId="77777777" w:rsidR="009635F1" w:rsidRPr="009F6104" w:rsidRDefault="009635F1" w:rsidP="0016251A">
            <w:pPr>
              <w:rPr>
                <w:b w:val="0"/>
                <w:bCs w:val="0"/>
                <w:sz w:val="18"/>
                <w:szCs w:val="18"/>
              </w:rPr>
            </w:pPr>
            <w:r w:rsidRPr="009F6104">
              <w:rPr>
                <w:b w:val="0"/>
                <w:sz w:val="18"/>
                <w:szCs w:val="18"/>
              </w:rPr>
              <w:t>Ctenophora</w:t>
            </w:r>
          </w:p>
        </w:tc>
        <w:tc>
          <w:tcPr>
            <w:tcW w:w="1176" w:type="dxa"/>
          </w:tcPr>
          <w:p w14:paraId="306D0136"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6</w:t>
            </w:r>
          </w:p>
        </w:tc>
        <w:tc>
          <w:tcPr>
            <w:tcW w:w="1054" w:type="dxa"/>
          </w:tcPr>
          <w:p w14:paraId="60D446F6"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c>
          <w:tcPr>
            <w:tcW w:w="795" w:type="dxa"/>
          </w:tcPr>
          <w:p w14:paraId="4AB33D1C"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c>
          <w:tcPr>
            <w:tcW w:w="795" w:type="dxa"/>
          </w:tcPr>
          <w:p w14:paraId="593C2AAB"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4</w:t>
            </w:r>
          </w:p>
        </w:tc>
        <w:tc>
          <w:tcPr>
            <w:tcW w:w="1227" w:type="dxa"/>
          </w:tcPr>
          <w:p w14:paraId="743DD79B"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9</w:t>
            </w:r>
          </w:p>
        </w:tc>
        <w:tc>
          <w:tcPr>
            <w:tcW w:w="1441" w:type="dxa"/>
          </w:tcPr>
          <w:p w14:paraId="03854E52"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r>
      <w:tr w:rsidR="009635F1" w:rsidRPr="00B72BBE" w14:paraId="30D015CD" w14:textId="77777777" w:rsidTr="0016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AFE921A" w14:textId="77777777" w:rsidR="009635F1" w:rsidRPr="009F6104" w:rsidRDefault="009635F1" w:rsidP="0016251A">
            <w:pPr>
              <w:rPr>
                <w:b w:val="0"/>
                <w:bCs w:val="0"/>
                <w:sz w:val="18"/>
                <w:szCs w:val="18"/>
              </w:rPr>
            </w:pPr>
            <w:r w:rsidRPr="009F6104">
              <w:rPr>
                <w:b w:val="0"/>
                <w:sz w:val="18"/>
                <w:szCs w:val="18"/>
              </w:rPr>
              <w:t>Echinodermata</w:t>
            </w:r>
          </w:p>
        </w:tc>
        <w:tc>
          <w:tcPr>
            <w:tcW w:w="1176" w:type="dxa"/>
          </w:tcPr>
          <w:p w14:paraId="63379595"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291</w:t>
            </w:r>
          </w:p>
        </w:tc>
        <w:tc>
          <w:tcPr>
            <w:tcW w:w="1054" w:type="dxa"/>
          </w:tcPr>
          <w:p w14:paraId="6672606D"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76</w:t>
            </w:r>
          </w:p>
        </w:tc>
        <w:tc>
          <w:tcPr>
            <w:tcW w:w="795" w:type="dxa"/>
          </w:tcPr>
          <w:p w14:paraId="4CEA13A2"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49</w:t>
            </w:r>
          </w:p>
        </w:tc>
        <w:tc>
          <w:tcPr>
            <w:tcW w:w="795" w:type="dxa"/>
          </w:tcPr>
          <w:p w14:paraId="4B00061E"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89</w:t>
            </w:r>
          </w:p>
        </w:tc>
        <w:tc>
          <w:tcPr>
            <w:tcW w:w="1227" w:type="dxa"/>
          </w:tcPr>
          <w:p w14:paraId="5AF785B0"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392</w:t>
            </w:r>
          </w:p>
        </w:tc>
        <w:tc>
          <w:tcPr>
            <w:tcW w:w="1441" w:type="dxa"/>
          </w:tcPr>
          <w:p w14:paraId="64D09424"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58</w:t>
            </w:r>
          </w:p>
        </w:tc>
      </w:tr>
      <w:tr w:rsidR="009635F1" w:rsidRPr="00B72BBE" w14:paraId="1AC4677A" w14:textId="77777777" w:rsidTr="0016251A">
        <w:tc>
          <w:tcPr>
            <w:cnfStyle w:val="001000000000" w:firstRow="0" w:lastRow="0" w:firstColumn="1" w:lastColumn="0" w:oddVBand="0" w:evenVBand="0" w:oddHBand="0" w:evenHBand="0" w:firstRowFirstColumn="0" w:firstRowLastColumn="0" w:lastRowFirstColumn="0" w:lastRowLastColumn="0"/>
            <w:tcW w:w="1560" w:type="dxa"/>
          </w:tcPr>
          <w:p w14:paraId="39E12274" w14:textId="77777777" w:rsidR="009635F1" w:rsidRPr="009F6104" w:rsidRDefault="009635F1" w:rsidP="0016251A">
            <w:pPr>
              <w:rPr>
                <w:b w:val="0"/>
                <w:sz w:val="18"/>
                <w:szCs w:val="18"/>
              </w:rPr>
            </w:pPr>
            <w:r w:rsidRPr="009F6104">
              <w:rPr>
                <w:b w:val="0"/>
                <w:sz w:val="18"/>
                <w:szCs w:val="18"/>
              </w:rPr>
              <w:lastRenderedPageBreak/>
              <w:t>Gastrotricha</w:t>
            </w:r>
          </w:p>
        </w:tc>
        <w:tc>
          <w:tcPr>
            <w:tcW w:w="1176" w:type="dxa"/>
          </w:tcPr>
          <w:p w14:paraId="0CF392D6"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c>
          <w:tcPr>
            <w:tcW w:w="1054" w:type="dxa"/>
          </w:tcPr>
          <w:p w14:paraId="7754D549"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1</w:t>
            </w:r>
          </w:p>
        </w:tc>
        <w:tc>
          <w:tcPr>
            <w:tcW w:w="795" w:type="dxa"/>
          </w:tcPr>
          <w:p w14:paraId="0C873E8B"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c>
          <w:tcPr>
            <w:tcW w:w="795" w:type="dxa"/>
          </w:tcPr>
          <w:p w14:paraId="3B771910"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c>
          <w:tcPr>
            <w:tcW w:w="1227" w:type="dxa"/>
          </w:tcPr>
          <w:p w14:paraId="630947FD"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1</w:t>
            </w:r>
          </w:p>
        </w:tc>
        <w:tc>
          <w:tcPr>
            <w:tcW w:w="1441" w:type="dxa"/>
          </w:tcPr>
          <w:p w14:paraId="761B9231"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r>
      <w:tr w:rsidR="009635F1" w:rsidRPr="00B72BBE" w14:paraId="3181237A" w14:textId="77777777" w:rsidTr="0016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BC26897" w14:textId="77777777" w:rsidR="009635F1" w:rsidRPr="009F6104" w:rsidRDefault="009635F1" w:rsidP="0016251A">
            <w:pPr>
              <w:rPr>
                <w:b w:val="0"/>
                <w:sz w:val="18"/>
                <w:szCs w:val="18"/>
              </w:rPr>
            </w:pPr>
            <w:r w:rsidRPr="009F6104">
              <w:rPr>
                <w:b w:val="0"/>
                <w:sz w:val="18"/>
                <w:szCs w:val="18"/>
              </w:rPr>
              <w:t>Hemichordata</w:t>
            </w:r>
          </w:p>
        </w:tc>
        <w:tc>
          <w:tcPr>
            <w:tcW w:w="1176" w:type="dxa"/>
          </w:tcPr>
          <w:p w14:paraId="6C336EAD"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2</w:t>
            </w:r>
          </w:p>
        </w:tc>
        <w:tc>
          <w:tcPr>
            <w:tcW w:w="1054" w:type="dxa"/>
          </w:tcPr>
          <w:p w14:paraId="0C29CC93"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c>
          <w:tcPr>
            <w:tcW w:w="795" w:type="dxa"/>
          </w:tcPr>
          <w:p w14:paraId="3A99E245"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c>
          <w:tcPr>
            <w:tcW w:w="795" w:type="dxa"/>
          </w:tcPr>
          <w:p w14:paraId="3C8A33C1"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c>
          <w:tcPr>
            <w:tcW w:w="1227" w:type="dxa"/>
          </w:tcPr>
          <w:p w14:paraId="1CF03FEB"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2</w:t>
            </w:r>
          </w:p>
        </w:tc>
        <w:tc>
          <w:tcPr>
            <w:tcW w:w="1441" w:type="dxa"/>
          </w:tcPr>
          <w:p w14:paraId="47D0D4D1"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r>
      <w:tr w:rsidR="009635F1" w:rsidRPr="00B72BBE" w14:paraId="4DEFC40F" w14:textId="77777777" w:rsidTr="0016251A">
        <w:tc>
          <w:tcPr>
            <w:cnfStyle w:val="001000000000" w:firstRow="0" w:lastRow="0" w:firstColumn="1" w:lastColumn="0" w:oddVBand="0" w:evenVBand="0" w:oddHBand="0" w:evenHBand="0" w:firstRowFirstColumn="0" w:firstRowLastColumn="0" w:lastRowFirstColumn="0" w:lastRowLastColumn="0"/>
            <w:tcW w:w="1560" w:type="dxa"/>
          </w:tcPr>
          <w:p w14:paraId="423AD916" w14:textId="77777777" w:rsidR="009635F1" w:rsidRPr="009F6104" w:rsidRDefault="009635F1" w:rsidP="0016251A">
            <w:pPr>
              <w:rPr>
                <w:b w:val="0"/>
                <w:bCs w:val="0"/>
                <w:sz w:val="18"/>
                <w:szCs w:val="18"/>
              </w:rPr>
            </w:pPr>
            <w:r w:rsidRPr="009F6104">
              <w:rPr>
                <w:b w:val="0"/>
                <w:sz w:val="18"/>
                <w:szCs w:val="18"/>
              </w:rPr>
              <w:t>Kinorhyncha</w:t>
            </w:r>
          </w:p>
        </w:tc>
        <w:tc>
          <w:tcPr>
            <w:tcW w:w="1176" w:type="dxa"/>
          </w:tcPr>
          <w:p w14:paraId="66A6EBB2"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9</w:t>
            </w:r>
          </w:p>
        </w:tc>
        <w:tc>
          <w:tcPr>
            <w:tcW w:w="1054" w:type="dxa"/>
          </w:tcPr>
          <w:p w14:paraId="2CACE92D"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1</w:t>
            </w:r>
          </w:p>
        </w:tc>
        <w:tc>
          <w:tcPr>
            <w:tcW w:w="795" w:type="dxa"/>
          </w:tcPr>
          <w:p w14:paraId="007A3134"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c>
          <w:tcPr>
            <w:tcW w:w="795" w:type="dxa"/>
          </w:tcPr>
          <w:p w14:paraId="6ABE40CD"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c>
          <w:tcPr>
            <w:tcW w:w="1227" w:type="dxa"/>
          </w:tcPr>
          <w:p w14:paraId="1FC8D90F"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10</w:t>
            </w:r>
          </w:p>
        </w:tc>
        <w:tc>
          <w:tcPr>
            <w:tcW w:w="1441" w:type="dxa"/>
          </w:tcPr>
          <w:p w14:paraId="773BD88E"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r>
      <w:tr w:rsidR="009635F1" w:rsidRPr="00B72BBE" w14:paraId="3002FD51" w14:textId="77777777" w:rsidTr="0016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4152B0" w14:textId="77777777" w:rsidR="009635F1" w:rsidRPr="009F6104" w:rsidRDefault="009635F1" w:rsidP="0016251A">
            <w:pPr>
              <w:rPr>
                <w:b w:val="0"/>
                <w:bCs w:val="0"/>
                <w:sz w:val="18"/>
                <w:szCs w:val="18"/>
              </w:rPr>
            </w:pPr>
            <w:r w:rsidRPr="009F6104">
              <w:rPr>
                <w:b w:val="0"/>
                <w:sz w:val="18"/>
                <w:szCs w:val="18"/>
              </w:rPr>
              <w:t>Loricifera</w:t>
            </w:r>
          </w:p>
        </w:tc>
        <w:tc>
          <w:tcPr>
            <w:tcW w:w="1176" w:type="dxa"/>
          </w:tcPr>
          <w:p w14:paraId="1F0DD83F"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c>
          <w:tcPr>
            <w:tcW w:w="1054" w:type="dxa"/>
          </w:tcPr>
          <w:p w14:paraId="712DA61A"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1</w:t>
            </w:r>
          </w:p>
        </w:tc>
        <w:tc>
          <w:tcPr>
            <w:tcW w:w="795" w:type="dxa"/>
          </w:tcPr>
          <w:p w14:paraId="7F4A33A5"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c>
          <w:tcPr>
            <w:tcW w:w="795" w:type="dxa"/>
          </w:tcPr>
          <w:p w14:paraId="5CAC390D"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c>
          <w:tcPr>
            <w:tcW w:w="1227" w:type="dxa"/>
          </w:tcPr>
          <w:p w14:paraId="56158828"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1</w:t>
            </w:r>
          </w:p>
        </w:tc>
        <w:tc>
          <w:tcPr>
            <w:tcW w:w="1441" w:type="dxa"/>
          </w:tcPr>
          <w:p w14:paraId="1315379B"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r>
      <w:tr w:rsidR="009635F1" w:rsidRPr="00B72BBE" w14:paraId="2344643D" w14:textId="77777777" w:rsidTr="0016251A">
        <w:tc>
          <w:tcPr>
            <w:cnfStyle w:val="001000000000" w:firstRow="0" w:lastRow="0" w:firstColumn="1" w:lastColumn="0" w:oddVBand="0" w:evenVBand="0" w:oddHBand="0" w:evenHBand="0" w:firstRowFirstColumn="0" w:firstRowLastColumn="0" w:lastRowFirstColumn="0" w:lastRowLastColumn="0"/>
            <w:tcW w:w="1560" w:type="dxa"/>
          </w:tcPr>
          <w:p w14:paraId="7DBCD541" w14:textId="77777777" w:rsidR="009635F1" w:rsidRPr="009F6104" w:rsidRDefault="009635F1" w:rsidP="0016251A">
            <w:pPr>
              <w:rPr>
                <w:b w:val="0"/>
                <w:bCs w:val="0"/>
                <w:sz w:val="18"/>
                <w:szCs w:val="18"/>
              </w:rPr>
            </w:pPr>
            <w:r w:rsidRPr="009F6104">
              <w:rPr>
                <w:b w:val="0"/>
                <w:sz w:val="18"/>
                <w:szCs w:val="18"/>
              </w:rPr>
              <w:t>Mollusca</w:t>
            </w:r>
          </w:p>
        </w:tc>
        <w:tc>
          <w:tcPr>
            <w:tcW w:w="1176" w:type="dxa"/>
          </w:tcPr>
          <w:p w14:paraId="504E0DBB"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35</w:t>
            </w:r>
          </w:p>
        </w:tc>
        <w:tc>
          <w:tcPr>
            <w:tcW w:w="1054" w:type="dxa"/>
          </w:tcPr>
          <w:p w14:paraId="5D71A728"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65</w:t>
            </w:r>
          </w:p>
        </w:tc>
        <w:tc>
          <w:tcPr>
            <w:tcW w:w="795" w:type="dxa"/>
          </w:tcPr>
          <w:p w14:paraId="6C269CC5"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12</w:t>
            </w:r>
          </w:p>
        </w:tc>
        <w:tc>
          <w:tcPr>
            <w:tcW w:w="795" w:type="dxa"/>
          </w:tcPr>
          <w:p w14:paraId="20591958"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16</w:t>
            </w:r>
          </w:p>
        </w:tc>
        <w:tc>
          <w:tcPr>
            <w:tcW w:w="1227" w:type="dxa"/>
          </w:tcPr>
          <w:p w14:paraId="152E0E7A"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91</w:t>
            </w:r>
          </w:p>
        </w:tc>
        <w:tc>
          <w:tcPr>
            <w:tcW w:w="1441" w:type="dxa"/>
          </w:tcPr>
          <w:p w14:paraId="22EE1911"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12</w:t>
            </w:r>
          </w:p>
        </w:tc>
      </w:tr>
      <w:tr w:rsidR="009635F1" w:rsidRPr="00B72BBE" w14:paraId="35FD7F46" w14:textId="77777777" w:rsidTr="0016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1C64171" w14:textId="77777777" w:rsidR="009635F1" w:rsidRPr="009F6104" w:rsidRDefault="009635F1" w:rsidP="0016251A">
            <w:pPr>
              <w:rPr>
                <w:b w:val="0"/>
                <w:bCs w:val="0"/>
                <w:sz w:val="18"/>
                <w:szCs w:val="18"/>
              </w:rPr>
            </w:pPr>
            <w:r w:rsidRPr="009F6104">
              <w:rPr>
                <w:b w:val="0"/>
                <w:sz w:val="18"/>
                <w:szCs w:val="18"/>
              </w:rPr>
              <w:t>Nematoda</w:t>
            </w:r>
          </w:p>
        </w:tc>
        <w:tc>
          <w:tcPr>
            <w:tcW w:w="1176" w:type="dxa"/>
          </w:tcPr>
          <w:p w14:paraId="7DC95840"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63</w:t>
            </w:r>
          </w:p>
        </w:tc>
        <w:tc>
          <w:tcPr>
            <w:tcW w:w="1054" w:type="dxa"/>
          </w:tcPr>
          <w:p w14:paraId="304B850A"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366</w:t>
            </w:r>
          </w:p>
        </w:tc>
        <w:tc>
          <w:tcPr>
            <w:tcW w:w="795" w:type="dxa"/>
          </w:tcPr>
          <w:p w14:paraId="5C3B98CA"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c>
          <w:tcPr>
            <w:tcW w:w="795" w:type="dxa"/>
          </w:tcPr>
          <w:p w14:paraId="75615426"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c>
          <w:tcPr>
            <w:tcW w:w="1227" w:type="dxa"/>
          </w:tcPr>
          <w:p w14:paraId="31E61CAF"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429</w:t>
            </w:r>
          </w:p>
        </w:tc>
        <w:tc>
          <w:tcPr>
            <w:tcW w:w="1441" w:type="dxa"/>
          </w:tcPr>
          <w:p w14:paraId="63E7282F"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5</w:t>
            </w:r>
          </w:p>
        </w:tc>
      </w:tr>
      <w:tr w:rsidR="009635F1" w:rsidRPr="00B72BBE" w14:paraId="3A93A00F" w14:textId="77777777" w:rsidTr="0016251A">
        <w:tc>
          <w:tcPr>
            <w:cnfStyle w:val="001000000000" w:firstRow="0" w:lastRow="0" w:firstColumn="1" w:lastColumn="0" w:oddVBand="0" w:evenVBand="0" w:oddHBand="0" w:evenHBand="0" w:firstRowFirstColumn="0" w:firstRowLastColumn="0" w:lastRowFirstColumn="0" w:lastRowLastColumn="0"/>
            <w:tcW w:w="1560" w:type="dxa"/>
          </w:tcPr>
          <w:p w14:paraId="59085EFE" w14:textId="77777777" w:rsidR="009635F1" w:rsidRPr="009F6104" w:rsidRDefault="009635F1" w:rsidP="0016251A">
            <w:pPr>
              <w:rPr>
                <w:b w:val="0"/>
                <w:sz w:val="18"/>
                <w:szCs w:val="18"/>
              </w:rPr>
            </w:pPr>
            <w:r w:rsidRPr="009F6104">
              <w:rPr>
                <w:b w:val="0"/>
                <w:sz w:val="18"/>
                <w:szCs w:val="18"/>
              </w:rPr>
              <w:t>Nemertea</w:t>
            </w:r>
          </w:p>
        </w:tc>
        <w:tc>
          <w:tcPr>
            <w:tcW w:w="1176" w:type="dxa"/>
          </w:tcPr>
          <w:p w14:paraId="313129D0"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c>
          <w:tcPr>
            <w:tcW w:w="1054" w:type="dxa"/>
          </w:tcPr>
          <w:p w14:paraId="461DEDD9"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5</w:t>
            </w:r>
          </w:p>
        </w:tc>
        <w:tc>
          <w:tcPr>
            <w:tcW w:w="795" w:type="dxa"/>
          </w:tcPr>
          <w:p w14:paraId="053A7D25"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c>
          <w:tcPr>
            <w:tcW w:w="795" w:type="dxa"/>
          </w:tcPr>
          <w:p w14:paraId="2FDFA9B7"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c>
          <w:tcPr>
            <w:tcW w:w="1227" w:type="dxa"/>
          </w:tcPr>
          <w:p w14:paraId="327EB0F1"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5</w:t>
            </w:r>
          </w:p>
        </w:tc>
        <w:tc>
          <w:tcPr>
            <w:tcW w:w="1441" w:type="dxa"/>
          </w:tcPr>
          <w:p w14:paraId="4156D0C3"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r>
      <w:tr w:rsidR="009635F1" w:rsidRPr="00B72BBE" w14:paraId="1037E2D3" w14:textId="77777777" w:rsidTr="0016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C702369" w14:textId="77777777" w:rsidR="009635F1" w:rsidRPr="009F6104" w:rsidRDefault="009635F1" w:rsidP="0016251A">
            <w:pPr>
              <w:rPr>
                <w:b w:val="0"/>
                <w:bCs w:val="0"/>
                <w:sz w:val="18"/>
                <w:szCs w:val="18"/>
              </w:rPr>
            </w:pPr>
            <w:r w:rsidRPr="009F6104">
              <w:rPr>
                <w:b w:val="0"/>
                <w:sz w:val="18"/>
                <w:szCs w:val="18"/>
              </w:rPr>
              <w:t>Porifera</w:t>
            </w:r>
          </w:p>
        </w:tc>
        <w:tc>
          <w:tcPr>
            <w:tcW w:w="1176" w:type="dxa"/>
          </w:tcPr>
          <w:p w14:paraId="050B4352"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96</w:t>
            </w:r>
          </w:p>
        </w:tc>
        <w:tc>
          <w:tcPr>
            <w:tcW w:w="1054" w:type="dxa"/>
          </w:tcPr>
          <w:p w14:paraId="1C2261E7"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43</w:t>
            </w:r>
          </w:p>
        </w:tc>
        <w:tc>
          <w:tcPr>
            <w:tcW w:w="795" w:type="dxa"/>
          </w:tcPr>
          <w:p w14:paraId="6E12AED6"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c>
          <w:tcPr>
            <w:tcW w:w="795" w:type="dxa"/>
          </w:tcPr>
          <w:p w14:paraId="5DCA325D"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c>
          <w:tcPr>
            <w:tcW w:w="1227" w:type="dxa"/>
          </w:tcPr>
          <w:p w14:paraId="30FB05E8"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137</w:t>
            </w:r>
          </w:p>
        </w:tc>
        <w:tc>
          <w:tcPr>
            <w:tcW w:w="1441" w:type="dxa"/>
          </w:tcPr>
          <w:p w14:paraId="291E733E"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9</w:t>
            </w:r>
          </w:p>
        </w:tc>
      </w:tr>
      <w:tr w:rsidR="009635F1" w:rsidRPr="00B72BBE" w14:paraId="0CC2ECF7" w14:textId="77777777" w:rsidTr="0016251A">
        <w:tc>
          <w:tcPr>
            <w:cnfStyle w:val="001000000000" w:firstRow="0" w:lastRow="0" w:firstColumn="1" w:lastColumn="0" w:oddVBand="0" w:evenVBand="0" w:oddHBand="0" w:evenHBand="0" w:firstRowFirstColumn="0" w:firstRowLastColumn="0" w:lastRowFirstColumn="0" w:lastRowLastColumn="0"/>
            <w:tcW w:w="1560" w:type="dxa"/>
          </w:tcPr>
          <w:p w14:paraId="4B056F33" w14:textId="77777777" w:rsidR="009635F1" w:rsidRPr="009F6104" w:rsidRDefault="009635F1" w:rsidP="0016251A">
            <w:pPr>
              <w:rPr>
                <w:b w:val="0"/>
                <w:bCs w:val="0"/>
                <w:sz w:val="18"/>
                <w:szCs w:val="18"/>
              </w:rPr>
            </w:pPr>
            <w:r w:rsidRPr="009F6104">
              <w:rPr>
                <w:b w:val="0"/>
                <w:sz w:val="18"/>
                <w:szCs w:val="18"/>
              </w:rPr>
              <w:t>Rotifera</w:t>
            </w:r>
          </w:p>
        </w:tc>
        <w:tc>
          <w:tcPr>
            <w:tcW w:w="1176" w:type="dxa"/>
          </w:tcPr>
          <w:p w14:paraId="2A87DA5C"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c>
          <w:tcPr>
            <w:tcW w:w="1054" w:type="dxa"/>
          </w:tcPr>
          <w:p w14:paraId="38D0C54D"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1</w:t>
            </w:r>
          </w:p>
        </w:tc>
        <w:tc>
          <w:tcPr>
            <w:tcW w:w="795" w:type="dxa"/>
          </w:tcPr>
          <w:p w14:paraId="3C2DF88F"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c>
          <w:tcPr>
            <w:tcW w:w="795" w:type="dxa"/>
          </w:tcPr>
          <w:p w14:paraId="4AA55AC5"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c>
          <w:tcPr>
            <w:tcW w:w="1227" w:type="dxa"/>
          </w:tcPr>
          <w:p w14:paraId="449802B8"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9F6104">
              <w:rPr>
                <w:sz w:val="18"/>
                <w:szCs w:val="18"/>
              </w:rPr>
              <w:t>1</w:t>
            </w:r>
          </w:p>
        </w:tc>
        <w:tc>
          <w:tcPr>
            <w:tcW w:w="1441" w:type="dxa"/>
          </w:tcPr>
          <w:p w14:paraId="16AD2DCE"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r>
      <w:tr w:rsidR="009635F1" w:rsidRPr="00B72BBE" w14:paraId="01F8014B" w14:textId="77777777" w:rsidTr="0016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D096AE4" w14:textId="77777777" w:rsidR="009635F1" w:rsidRPr="009F6104" w:rsidRDefault="009635F1" w:rsidP="0016251A">
            <w:pPr>
              <w:rPr>
                <w:b w:val="0"/>
                <w:bCs w:val="0"/>
                <w:sz w:val="18"/>
                <w:szCs w:val="18"/>
              </w:rPr>
            </w:pPr>
            <w:r w:rsidRPr="009F6104">
              <w:rPr>
                <w:b w:val="0"/>
                <w:sz w:val="18"/>
                <w:szCs w:val="18"/>
              </w:rPr>
              <w:t>Tardigrada</w:t>
            </w:r>
          </w:p>
        </w:tc>
        <w:tc>
          <w:tcPr>
            <w:tcW w:w="1176" w:type="dxa"/>
          </w:tcPr>
          <w:p w14:paraId="5D567848"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c>
          <w:tcPr>
            <w:tcW w:w="1054" w:type="dxa"/>
          </w:tcPr>
          <w:p w14:paraId="5951389F"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1</w:t>
            </w:r>
          </w:p>
        </w:tc>
        <w:tc>
          <w:tcPr>
            <w:tcW w:w="795" w:type="dxa"/>
          </w:tcPr>
          <w:p w14:paraId="1BF61D21"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c>
          <w:tcPr>
            <w:tcW w:w="795" w:type="dxa"/>
          </w:tcPr>
          <w:p w14:paraId="4BC84E02"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c>
          <w:tcPr>
            <w:tcW w:w="1227" w:type="dxa"/>
          </w:tcPr>
          <w:p w14:paraId="5E658674"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9F6104">
              <w:rPr>
                <w:sz w:val="18"/>
                <w:szCs w:val="18"/>
              </w:rPr>
              <w:t>1</w:t>
            </w:r>
          </w:p>
        </w:tc>
        <w:tc>
          <w:tcPr>
            <w:tcW w:w="1441" w:type="dxa"/>
          </w:tcPr>
          <w:p w14:paraId="77E40746" w14:textId="77777777" w:rsidR="009635F1" w:rsidRPr="009F6104"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r>
      <w:tr w:rsidR="009635F1" w:rsidRPr="00B72BBE" w14:paraId="5AC4D352" w14:textId="77777777" w:rsidTr="0016251A">
        <w:tc>
          <w:tcPr>
            <w:cnfStyle w:val="001000000000" w:firstRow="0" w:lastRow="0" w:firstColumn="1" w:lastColumn="0" w:oddVBand="0" w:evenVBand="0" w:oddHBand="0" w:evenHBand="0" w:firstRowFirstColumn="0" w:firstRowLastColumn="0" w:lastRowFirstColumn="0" w:lastRowLastColumn="0"/>
            <w:tcW w:w="1560" w:type="dxa"/>
            <w:tcBorders>
              <w:bottom w:val="single" w:sz="4" w:space="0" w:color="auto"/>
            </w:tcBorders>
          </w:tcPr>
          <w:p w14:paraId="22564D46" w14:textId="77777777" w:rsidR="009635F1" w:rsidRPr="009F6104" w:rsidRDefault="009635F1" w:rsidP="0016251A">
            <w:pPr>
              <w:rPr>
                <w:sz w:val="18"/>
                <w:szCs w:val="18"/>
              </w:rPr>
            </w:pPr>
            <w:r w:rsidRPr="009F6104">
              <w:rPr>
                <w:sz w:val="18"/>
                <w:szCs w:val="18"/>
              </w:rPr>
              <w:t>TOTAL</w:t>
            </w:r>
          </w:p>
        </w:tc>
        <w:tc>
          <w:tcPr>
            <w:tcW w:w="1176" w:type="dxa"/>
            <w:tcBorders>
              <w:bottom w:val="single" w:sz="4" w:space="0" w:color="auto"/>
            </w:tcBorders>
          </w:tcPr>
          <w:p w14:paraId="63DF44A8"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b/>
                <w:sz w:val="18"/>
                <w:szCs w:val="18"/>
              </w:rPr>
            </w:pPr>
            <w:r w:rsidRPr="009F6104">
              <w:rPr>
                <w:b/>
                <w:sz w:val="18"/>
                <w:szCs w:val="18"/>
              </w:rPr>
              <w:t>2747</w:t>
            </w:r>
          </w:p>
        </w:tc>
        <w:tc>
          <w:tcPr>
            <w:tcW w:w="1054" w:type="dxa"/>
            <w:tcBorders>
              <w:bottom w:val="single" w:sz="4" w:space="0" w:color="auto"/>
            </w:tcBorders>
          </w:tcPr>
          <w:p w14:paraId="0759C3CA"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b/>
                <w:sz w:val="18"/>
                <w:szCs w:val="18"/>
              </w:rPr>
            </w:pPr>
            <w:r w:rsidRPr="009F6104">
              <w:rPr>
                <w:b/>
                <w:sz w:val="18"/>
                <w:szCs w:val="18"/>
              </w:rPr>
              <w:t>1990</w:t>
            </w:r>
          </w:p>
        </w:tc>
        <w:tc>
          <w:tcPr>
            <w:tcW w:w="795" w:type="dxa"/>
            <w:tcBorders>
              <w:bottom w:val="single" w:sz="4" w:space="0" w:color="auto"/>
            </w:tcBorders>
          </w:tcPr>
          <w:p w14:paraId="19B8DF4C"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b/>
                <w:sz w:val="18"/>
                <w:szCs w:val="18"/>
              </w:rPr>
            </w:pPr>
            <w:r w:rsidRPr="009F6104">
              <w:rPr>
                <w:b/>
                <w:sz w:val="18"/>
                <w:szCs w:val="18"/>
              </w:rPr>
              <w:t>82</w:t>
            </w:r>
          </w:p>
        </w:tc>
        <w:tc>
          <w:tcPr>
            <w:tcW w:w="795" w:type="dxa"/>
            <w:tcBorders>
              <w:bottom w:val="single" w:sz="4" w:space="0" w:color="auto"/>
            </w:tcBorders>
          </w:tcPr>
          <w:p w14:paraId="645B21F3"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b/>
                <w:sz w:val="18"/>
                <w:szCs w:val="18"/>
              </w:rPr>
            </w:pPr>
            <w:r w:rsidRPr="009F6104">
              <w:rPr>
                <w:b/>
                <w:sz w:val="18"/>
                <w:szCs w:val="18"/>
              </w:rPr>
              <w:t>143</w:t>
            </w:r>
          </w:p>
        </w:tc>
        <w:tc>
          <w:tcPr>
            <w:tcW w:w="1227" w:type="dxa"/>
            <w:tcBorders>
              <w:bottom w:val="single" w:sz="4" w:space="0" w:color="auto"/>
            </w:tcBorders>
          </w:tcPr>
          <w:p w14:paraId="17326216"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b/>
                <w:bCs/>
                <w:sz w:val="18"/>
                <w:szCs w:val="18"/>
              </w:rPr>
            </w:pPr>
            <w:r w:rsidRPr="009F6104">
              <w:rPr>
                <w:b/>
                <w:sz w:val="18"/>
                <w:szCs w:val="18"/>
              </w:rPr>
              <w:t>4436</w:t>
            </w:r>
          </w:p>
        </w:tc>
        <w:tc>
          <w:tcPr>
            <w:tcW w:w="1441" w:type="dxa"/>
            <w:tcBorders>
              <w:bottom w:val="single" w:sz="4" w:space="0" w:color="auto"/>
            </w:tcBorders>
          </w:tcPr>
          <w:p w14:paraId="02E9B4AC" w14:textId="77777777" w:rsidR="009635F1" w:rsidRPr="009F6104" w:rsidRDefault="009635F1" w:rsidP="0016251A">
            <w:pPr>
              <w:cnfStyle w:val="000000000000" w:firstRow="0" w:lastRow="0" w:firstColumn="0" w:lastColumn="0" w:oddVBand="0" w:evenVBand="0" w:oddHBand="0" w:evenHBand="0" w:firstRowFirstColumn="0" w:firstRowLastColumn="0" w:lastRowFirstColumn="0" w:lastRowLastColumn="0"/>
              <w:rPr>
                <w:b/>
                <w:sz w:val="18"/>
                <w:szCs w:val="18"/>
              </w:rPr>
            </w:pPr>
            <w:r w:rsidRPr="009F6104">
              <w:rPr>
                <w:b/>
                <w:sz w:val="18"/>
                <w:szCs w:val="18"/>
              </w:rPr>
              <w:t>1221</w:t>
            </w:r>
          </w:p>
        </w:tc>
      </w:tr>
    </w:tbl>
    <w:p w14:paraId="4EE9C243" w14:textId="77777777" w:rsidR="009635F1" w:rsidRDefault="009635F1" w:rsidP="00FA434A">
      <w:pPr>
        <w:rPr>
          <w:rFonts w:cs="Arial"/>
        </w:rPr>
      </w:pPr>
    </w:p>
    <w:p w14:paraId="7DB0A855" w14:textId="537500A6" w:rsidR="009635F1" w:rsidRDefault="009635F1" w:rsidP="009635F1">
      <w:pPr>
        <w:rPr>
          <w:rFonts w:cs="Arial"/>
        </w:rPr>
      </w:pPr>
      <w:bookmarkStart w:id="94" w:name="_Hlk104813621"/>
      <w:r>
        <w:rPr>
          <w:rFonts w:cs="Arial"/>
        </w:rPr>
        <w:t xml:space="preserve">By faunal size class, 2674 morphospecies names were macrofauna, 847 were megafauna, and 915 meiofauna (Table 11). In total, 1221 of these names were classified as undescribed new species or genera, mainly names from the literature (1181) but also 42 from DeepData. These were mostly macrofauna (1104), and by phyla, mainly annelids (812) and to a lesser extent arthropods (297). 1192 were for undescribed species, 27 undescribed genera, and 2 both the species and genus were </w:t>
      </w:r>
      <w:r w:rsidR="00BF76BB">
        <w:rPr>
          <w:rFonts w:cs="Arial"/>
        </w:rPr>
        <w:t xml:space="preserve">new and </w:t>
      </w:r>
      <w:r>
        <w:rPr>
          <w:rFonts w:cs="Arial"/>
        </w:rPr>
        <w:t xml:space="preserve">undescribed. </w:t>
      </w:r>
    </w:p>
    <w:bookmarkEnd w:id="94"/>
    <w:p w14:paraId="7D36CA19" w14:textId="77777777" w:rsidR="009635F1" w:rsidRDefault="009635F1" w:rsidP="009635F1">
      <w:pPr>
        <w:rPr>
          <w:rFonts w:cs="Arial"/>
        </w:rPr>
      </w:pPr>
    </w:p>
    <w:p w14:paraId="39F41FC9" w14:textId="3AB46E9A" w:rsidR="009635F1" w:rsidRPr="00736DCF" w:rsidRDefault="009635F1" w:rsidP="009635F1">
      <w:pPr>
        <w:keepNext/>
        <w:rPr>
          <w:rFonts w:cs="Arial"/>
          <w:sz w:val="20"/>
          <w:szCs w:val="20"/>
        </w:rPr>
      </w:pPr>
      <w:r w:rsidRPr="00D75857">
        <w:rPr>
          <w:rFonts w:cs="Arial"/>
          <w:sz w:val="20"/>
          <w:szCs w:val="20"/>
        </w:rPr>
        <w:t xml:space="preserve">Table </w:t>
      </w:r>
      <w:r w:rsidR="0008500C">
        <w:rPr>
          <w:rFonts w:cs="Arial"/>
          <w:sz w:val="20"/>
          <w:szCs w:val="20"/>
        </w:rPr>
        <w:t>12</w:t>
      </w:r>
      <w:r>
        <w:rPr>
          <w:rFonts w:cs="Arial"/>
          <w:sz w:val="20"/>
          <w:szCs w:val="20"/>
        </w:rPr>
        <w:t xml:space="preserve">. Total </w:t>
      </w:r>
      <w:r w:rsidRPr="00D75857">
        <w:rPr>
          <w:rFonts w:cs="Arial"/>
          <w:sz w:val="20"/>
          <w:szCs w:val="20"/>
        </w:rPr>
        <w:t>morpho</w:t>
      </w:r>
      <w:r w:rsidRPr="00E82F43">
        <w:rPr>
          <w:rFonts w:cs="Arial"/>
          <w:sz w:val="20"/>
          <w:szCs w:val="20"/>
        </w:rPr>
        <w:t xml:space="preserve">species </w:t>
      </w:r>
      <w:r>
        <w:rPr>
          <w:rFonts w:cs="Arial"/>
          <w:sz w:val="20"/>
          <w:szCs w:val="20"/>
        </w:rPr>
        <w:t xml:space="preserve">names </w:t>
      </w:r>
      <w:r w:rsidRPr="00E82F43">
        <w:rPr>
          <w:rFonts w:cs="Arial"/>
          <w:sz w:val="20"/>
          <w:szCs w:val="20"/>
        </w:rPr>
        <w:t>(</w:t>
      </w:r>
      <w:proofErr w:type="spellStart"/>
      <w:r w:rsidRPr="00E82F43">
        <w:rPr>
          <w:rFonts w:cs="Arial"/>
          <w:sz w:val="20"/>
          <w:szCs w:val="20"/>
        </w:rPr>
        <w:t>mspp</w:t>
      </w:r>
      <w:proofErr w:type="spellEnd"/>
      <w:r w:rsidRPr="00E82F43">
        <w:rPr>
          <w:rFonts w:cs="Arial"/>
          <w:sz w:val="20"/>
          <w:szCs w:val="20"/>
        </w:rPr>
        <w:t>.) by phylum and size class. Totals of undescribed species and genera (</w:t>
      </w:r>
      <w:proofErr w:type="spellStart"/>
      <w:r w:rsidRPr="00E82F43">
        <w:rPr>
          <w:sz w:val="20"/>
          <w:szCs w:val="20"/>
        </w:rPr>
        <w:t>Undescr</w:t>
      </w:r>
      <w:proofErr w:type="spellEnd"/>
      <w:r w:rsidRPr="00E82F43">
        <w:rPr>
          <w:sz w:val="20"/>
          <w:szCs w:val="20"/>
        </w:rPr>
        <w:t>. spp./gen</w:t>
      </w:r>
      <w:r w:rsidRPr="00E82F43">
        <w:rPr>
          <w:rFonts w:cs="Arial"/>
          <w:sz w:val="20"/>
          <w:szCs w:val="20"/>
        </w:rPr>
        <w:t xml:space="preserve">) </w:t>
      </w:r>
      <w:r>
        <w:rPr>
          <w:rFonts w:cs="Arial"/>
          <w:sz w:val="20"/>
          <w:szCs w:val="20"/>
        </w:rPr>
        <w:t xml:space="preserve">by phylum shown </w:t>
      </w:r>
      <w:r w:rsidR="00BF76BB">
        <w:rPr>
          <w:rFonts w:cs="Arial"/>
          <w:sz w:val="20"/>
          <w:szCs w:val="20"/>
        </w:rPr>
        <w:t xml:space="preserve">with breakdowns </w:t>
      </w:r>
      <w:r>
        <w:rPr>
          <w:rFonts w:cs="Arial"/>
          <w:sz w:val="20"/>
          <w:szCs w:val="20"/>
        </w:rPr>
        <w:t>as total for undescribed species</w:t>
      </w:r>
      <w:r w:rsidR="00BF76BB">
        <w:rPr>
          <w:rFonts w:cs="Arial"/>
          <w:sz w:val="20"/>
          <w:szCs w:val="20"/>
        </w:rPr>
        <w:t>; then genera; then species + genera: ‘species’</w:t>
      </w:r>
      <w:r>
        <w:rPr>
          <w:rFonts w:cs="Arial"/>
          <w:sz w:val="20"/>
          <w:szCs w:val="20"/>
        </w:rPr>
        <w:t xml:space="preserve"> / </w:t>
      </w:r>
      <w:r w:rsidR="00BF76BB">
        <w:rPr>
          <w:rFonts w:cs="Arial"/>
          <w:sz w:val="20"/>
          <w:szCs w:val="20"/>
        </w:rPr>
        <w:t>‘</w:t>
      </w:r>
      <w:r w:rsidRPr="009635F1">
        <w:rPr>
          <w:rFonts w:cs="Arial"/>
          <w:b/>
          <w:sz w:val="20"/>
          <w:szCs w:val="20"/>
        </w:rPr>
        <w:t>genera</w:t>
      </w:r>
      <w:r w:rsidR="00BF76BB">
        <w:rPr>
          <w:rFonts w:cs="Arial"/>
          <w:b/>
          <w:sz w:val="20"/>
          <w:szCs w:val="20"/>
        </w:rPr>
        <w:t>’</w:t>
      </w:r>
      <w:r>
        <w:rPr>
          <w:rFonts w:cs="Arial"/>
          <w:sz w:val="20"/>
          <w:szCs w:val="20"/>
        </w:rPr>
        <w:t xml:space="preserve"> / </w:t>
      </w:r>
      <w:r w:rsidR="00BF76BB">
        <w:rPr>
          <w:rFonts w:cs="Arial"/>
          <w:sz w:val="20"/>
          <w:szCs w:val="20"/>
        </w:rPr>
        <w:t>‘</w:t>
      </w:r>
      <w:r w:rsidRPr="009635F1">
        <w:rPr>
          <w:rFonts w:cs="Arial"/>
          <w:b/>
          <w:sz w:val="20"/>
          <w:szCs w:val="20"/>
        </w:rPr>
        <w:t>species + genera</w:t>
      </w:r>
      <w:r w:rsidR="00BF76BB" w:rsidRPr="00BF76BB">
        <w:rPr>
          <w:rFonts w:cs="Arial"/>
          <w:sz w:val="20"/>
          <w:szCs w:val="20"/>
        </w:rPr>
        <w:t>’</w:t>
      </w:r>
    </w:p>
    <w:tbl>
      <w:tblPr>
        <w:tblStyle w:val="PlainTable4"/>
        <w:tblW w:w="0" w:type="auto"/>
        <w:tblLayout w:type="fixed"/>
        <w:tblLook w:val="04A0" w:firstRow="1" w:lastRow="0" w:firstColumn="1" w:lastColumn="0" w:noHBand="0" w:noVBand="1"/>
      </w:tblPr>
      <w:tblGrid>
        <w:gridCol w:w="1560"/>
        <w:gridCol w:w="1176"/>
        <w:gridCol w:w="1054"/>
        <w:gridCol w:w="795"/>
        <w:gridCol w:w="1227"/>
        <w:gridCol w:w="1843"/>
      </w:tblGrid>
      <w:tr w:rsidR="009635F1" w14:paraId="6497AD16" w14:textId="77777777" w:rsidTr="00162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bottom w:val="single" w:sz="4" w:space="0" w:color="auto"/>
            </w:tcBorders>
          </w:tcPr>
          <w:p w14:paraId="657441DA" w14:textId="77777777" w:rsidR="009635F1" w:rsidRPr="00C9116B" w:rsidRDefault="009635F1" w:rsidP="0016251A">
            <w:pPr>
              <w:rPr>
                <w:b w:val="0"/>
                <w:sz w:val="18"/>
                <w:szCs w:val="18"/>
              </w:rPr>
            </w:pPr>
            <w:r w:rsidRPr="00C9116B">
              <w:rPr>
                <w:sz w:val="18"/>
                <w:szCs w:val="18"/>
              </w:rPr>
              <w:t>Phylum</w:t>
            </w:r>
          </w:p>
        </w:tc>
        <w:tc>
          <w:tcPr>
            <w:tcW w:w="1176" w:type="dxa"/>
            <w:tcBorders>
              <w:top w:val="single" w:sz="4" w:space="0" w:color="auto"/>
              <w:bottom w:val="single" w:sz="4" w:space="0" w:color="auto"/>
            </w:tcBorders>
          </w:tcPr>
          <w:p w14:paraId="380F2E40" w14:textId="77777777" w:rsidR="009635F1" w:rsidRDefault="009635F1" w:rsidP="0016251A">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Macro</w:t>
            </w:r>
          </w:p>
        </w:tc>
        <w:tc>
          <w:tcPr>
            <w:tcW w:w="1054" w:type="dxa"/>
            <w:tcBorders>
              <w:top w:val="single" w:sz="4" w:space="0" w:color="auto"/>
              <w:bottom w:val="single" w:sz="4" w:space="0" w:color="auto"/>
            </w:tcBorders>
          </w:tcPr>
          <w:p w14:paraId="396E0FDD" w14:textId="77777777" w:rsidR="009635F1" w:rsidRDefault="009635F1" w:rsidP="0016251A">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Mega</w:t>
            </w:r>
          </w:p>
        </w:tc>
        <w:tc>
          <w:tcPr>
            <w:tcW w:w="795" w:type="dxa"/>
            <w:tcBorders>
              <w:top w:val="single" w:sz="4" w:space="0" w:color="auto"/>
              <w:bottom w:val="single" w:sz="4" w:space="0" w:color="auto"/>
            </w:tcBorders>
          </w:tcPr>
          <w:p w14:paraId="4E63571E" w14:textId="77777777" w:rsidR="009635F1" w:rsidRDefault="009635F1" w:rsidP="0016251A">
            <w:pPr>
              <w:cnfStyle w:val="100000000000" w:firstRow="1" w:lastRow="0" w:firstColumn="0" w:lastColumn="0" w:oddVBand="0" w:evenVBand="0" w:oddHBand="0" w:evenHBand="0" w:firstRowFirstColumn="0" w:firstRowLastColumn="0" w:lastRowFirstColumn="0" w:lastRowLastColumn="0"/>
              <w:rPr>
                <w:sz w:val="18"/>
                <w:szCs w:val="18"/>
              </w:rPr>
            </w:pPr>
            <w:proofErr w:type="spellStart"/>
            <w:r>
              <w:rPr>
                <w:sz w:val="18"/>
                <w:szCs w:val="18"/>
              </w:rPr>
              <w:t>Meio</w:t>
            </w:r>
            <w:proofErr w:type="spellEnd"/>
          </w:p>
        </w:tc>
        <w:tc>
          <w:tcPr>
            <w:tcW w:w="1227" w:type="dxa"/>
            <w:tcBorders>
              <w:top w:val="single" w:sz="4" w:space="0" w:color="auto"/>
              <w:bottom w:val="single" w:sz="4" w:space="0" w:color="auto"/>
            </w:tcBorders>
          </w:tcPr>
          <w:p w14:paraId="5411FED3" w14:textId="77777777" w:rsidR="009635F1" w:rsidRPr="00C9116B" w:rsidRDefault="009635F1" w:rsidP="0016251A">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 xml:space="preserve">Total </w:t>
            </w:r>
            <w:proofErr w:type="spellStart"/>
            <w:r>
              <w:rPr>
                <w:sz w:val="18"/>
                <w:szCs w:val="18"/>
              </w:rPr>
              <w:t>mspp</w:t>
            </w:r>
            <w:proofErr w:type="spellEnd"/>
            <w:r>
              <w:rPr>
                <w:sz w:val="18"/>
                <w:szCs w:val="18"/>
              </w:rPr>
              <w:t>.</w:t>
            </w:r>
          </w:p>
        </w:tc>
        <w:tc>
          <w:tcPr>
            <w:tcW w:w="1843" w:type="dxa"/>
            <w:tcBorders>
              <w:top w:val="single" w:sz="4" w:space="0" w:color="auto"/>
              <w:bottom w:val="single" w:sz="4" w:space="0" w:color="auto"/>
            </w:tcBorders>
          </w:tcPr>
          <w:p w14:paraId="5169D831" w14:textId="77777777" w:rsidR="009635F1" w:rsidRDefault="009635F1" w:rsidP="0016251A">
            <w:pPr>
              <w:cnfStyle w:val="100000000000" w:firstRow="1" w:lastRow="0" w:firstColumn="0" w:lastColumn="0" w:oddVBand="0" w:evenVBand="0" w:oddHBand="0" w:evenHBand="0" w:firstRowFirstColumn="0" w:firstRowLastColumn="0" w:lastRowFirstColumn="0" w:lastRowLastColumn="0"/>
              <w:rPr>
                <w:sz w:val="18"/>
                <w:szCs w:val="18"/>
              </w:rPr>
            </w:pPr>
            <w:proofErr w:type="spellStart"/>
            <w:r>
              <w:rPr>
                <w:sz w:val="18"/>
                <w:szCs w:val="18"/>
              </w:rPr>
              <w:t>Undescr</w:t>
            </w:r>
            <w:proofErr w:type="spellEnd"/>
            <w:r>
              <w:rPr>
                <w:sz w:val="18"/>
                <w:szCs w:val="18"/>
              </w:rPr>
              <w:t>. spp./gen</w:t>
            </w:r>
          </w:p>
        </w:tc>
      </w:tr>
      <w:tr w:rsidR="009635F1" w:rsidRPr="00B6771B" w14:paraId="7A8BC652" w14:textId="77777777" w:rsidTr="0016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tcBorders>
          </w:tcPr>
          <w:p w14:paraId="29D8044D" w14:textId="77777777" w:rsidR="009635F1" w:rsidRPr="00E1529A" w:rsidRDefault="009635F1" w:rsidP="0016251A">
            <w:pPr>
              <w:rPr>
                <w:b w:val="0"/>
                <w:bCs w:val="0"/>
                <w:sz w:val="18"/>
                <w:szCs w:val="18"/>
              </w:rPr>
            </w:pPr>
            <w:r w:rsidRPr="00E1529A">
              <w:rPr>
                <w:b w:val="0"/>
                <w:sz w:val="18"/>
                <w:szCs w:val="18"/>
              </w:rPr>
              <w:t>Annelida</w:t>
            </w:r>
          </w:p>
        </w:tc>
        <w:tc>
          <w:tcPr>
            <w:tcW w:w="1176" w:type="dxa"/>
            <w:tcBorders>
              <w:top w:val="single" w:sz="4" w:space="0" w:color="auto"/>
            </w:tcBorders>
          </w:tcPr>
          <w:p w14:paraId="5F29D99C"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E82F43">
              <w:rPr>
                <w:sz w:val="18"/>
                <w:szCs w:val="18"/>
              </w:rPr>
              <w:t>1665</w:t>
            </w:r>
          </w:p>
        </w:tc>
        <w:tc>
          <w:tcPr>
            <w:tcW w:w="1054" w:type="dxa"/>
            <w:tcBorders>
              <w:top w:val="single" w:sz="4" w:space="0" w:color="auto"/>
            </w:tcBorders>
          </w:tcPr>
          <w:p w14:paraId="638E1521"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E82F43">
              <w:rPr>
                <w:sz w:val="18"/>
                <w:szCs w:val="18"/>
              </w:rPr>
              <w:t>13</w:t>
            </w:r>
          </w:p>
        </w:tc>
        <w:tc>
          <w:tcPr>
            <w:tcW w:w="795" w:type="dxa"/>
            <w:tcBorders>
              <w:top w:val="single" w:sz="4" w:space="0" w:color="auto"/>
            </w:tcBorders>
          </w:tcPr>
          <w:p w14:paraId="5CCD7C90"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227" w:type="dxa"/>
            <w:tcBorders>
              <w:top w:val="single" w:sz="4" w:space="0" w:color="auto"/>
            </w:tcBorders>
          </w:tcPr>
          <w:p w14:paraId="52307787"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E82F43">
              <w:rPr>
                <w:sz w:val="18"/>
                <w:szCs w:val="18"/>
              </w:rPr>
              <w:t>1678</w:t>
            </w:r>
          </w:p>
        </w:tc>
        <w:tc>
          <w:tcPr>
            <w:tcW w:w="1843" w:type="dxa"/>
            <w:tcBorders>
              <w:top w:val="single" w:sz="4" w:space="0" w:color="auto"/>
            </w:tcBorders>
          </w:tcPr>
          <w:p w14:paraId="2866605E" w14:textId="77777777" w:rsidR="009635F1" w:rsidRPr="00066AD3"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810 / </w:t>
            </w:r>
            <w:r w:rsidRPr="00E82F43">
              <w:rPr>
                <w:b/>
                <w:sz w:val="18"/>
                <w:szCs w:val="18"/>
              </w:rPr>
              <w:t>2</w:t>
            </w:r>
          </w:p>
        </w:tc>
      </w:tr>
      <w:tr w:rsidR="009635F1" w:rsidRPr="00B6771B" w14:paraId="05976FFD" w14:textId="77777777" w:rsidTr="0016251A">
        <w:tc>
          <w:tcPr>
            <w:cnfStyle w:val="001000000000" w:firstRow="0" w:lastRow="0" w:firstColumn="1" w:lastColumn="0" w:oddVBand="0" w:evenVBand="0" w:oddHBand="0" w:evenHBand="0" w:firstRowFirstColumn="0" w:firstRowLastColumn="0" w:lastRowFirstColumn="0" w:lastRowLastColumn="0"/>
            <w:tcW w:w="1560" w:type="dxa"/>
          </w:tcPr>
          <w:p w14:paraId="5F441F43" w14:textId="77777777" w:rsidR="009635F1" w:rsidRPr="00E1529A" w:rsidRDefault="009635F1" w:rsidP="0016251A">
            <w:pPr>
              <w:rPr>
                <w:b w:val="0"/>
                <w:bCs w:val="0"/>
                <w:sz w:val="18"/>
                <w:szCs w:val="18"/>
              </w:rPr>
            </w:pPr>
            <w:r w:rsidRPr="00E1529A">
              <w:rPr>
                <w:b w:val="0"/>
                <w:sz w:val="18"/>
                <w:szCs w:val="18"/>
              </w:rPr>
              <w:t>Arthropoda</w:t>
            </w:r>
          </w:p>
        </w:tc>
        <w:tc>
          <w:tcPr>
            <w:tcW w:w="1176" w:type="dxa"/>
          </w:tcPr>
          <w:p w14:paraId="537047B2"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E82F43">
              <w:rPr>
                <w:sz w:val="18"/>
                <w:szCs w:val="18"/>
              </w:rPr>
              <w:t>833</w:t>
            </w:r>
          </w:p>
        </w:tc>
        <w:tc>
          <w:tcPr>
            <w:tcW w:w="1054" w:type="dxa"/>
          </w:tcPr>
          <w:p w14:paraId="157B6942"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E82F43">
              <w:rPr>
                <w:sz w:val="18"/>
                <w:szCs w:val="18"/>
              </w:rPr>
              <w:t>40</w:t>
            </w:r>
          </w:p>
        </w:tc>
        <w:tc>
          <w:tcPr>
            <w:tcW w:w="795" w:type="dxa"/>
          </w:tcPr>
          <w:p w14:paraId="3A81CA8A"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E82F43">
              <w:rPr>
                <w:sz w:val="18"/>
                <w:szCs w:val="18"/>
              </w:rPr>
              <w:t>472</w:t>
            </w:r>
          </w:p>
        </w:tc>
        <w:tc>
          <w:tcPr>
            <w:tcW w:w="1227" w:type="dxa"/>
          </w:tcPr>
          <w:p w14:paraId="2043E780"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E82F43">
              <w:rPr>
                <w:sz w:val="18"/>
                <w:szCs w:val="18"/>
              </w:rPr>
              <w:t>1345</w:t>
            </w:r>
          </w:p>
        </w:tc>
        <w:tc>
          <w:tcPr>
            <w:tcW w:w="1843" w:type="dxa"/>
          </w:tcPr>
          <w:p w14:paraId="6814EB65" w14:textId="77777777" w:rsidR="009635F1" w:rsidRPr="00066AD3"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w:t>
            </w:r>
            <w:r w:rsidRPr="00066AD3">
              <w:rPr>
                <w:sz w:val="18"/>
                <w:szCs w:val="18"/>
              </w:rPr>
              <w:t>7</w:t>
            </w:r>
            <w:r>
              <w:rPr>
                <w:sz w:val="18"/>
                <w:szCs w:val="18"/>
              </w:rPr>
              <w:t xml:space="preserve"> / </w:t>
            </w:r>
            <w:r w:rsidRPr="00E82F43">
              <w:rPr>
                <w:b/>
                <w:sz w:val="18"/>
                <w:szCs w:val="18"/>
              </w:rPr>
              <w:t>20</w:t>
            </w:r>
          </w:p>
        </w:tc>
      </w:tr>
      <w:tr w:rsidR="009635F1" w:rsidRPr="00B6771B" w14:paraId="1C510F92" w14:textId="77777777" w:rsidTr="0016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DAFFEC6" w14:textId="77777777" w:rsidR="009635F1" w:rsidRPr="00E1529A" w:rsidRDefault="009635F1" w:rsidP="0016251A">
            <w:pPr>
              <w:rPr>
                <w:b w:val="0"/>
                <w:bCs w:val="0"/>
                <w:sz w:val="18"/>
                <w:szCs w:val="18"/>
              </w:rPr>
            </w:pPr>
            <w:r w:rsidRPr="00E1529A">
              <w:rPr>
                <w:b w:val="0"/>
                <w:sz w:val="18"/>
                <w:szCs w:val="18"/>
              </w:rPr>
              <w:t>Brachiopoda</w:t>
            </w:r>
          </w:p>
        </w:tc>
        <w:tc>
          <w:tcPr>
            <w:tcW w:w="1176" w:type="dxa"/>
          </w:tcPr>
          <w:p w14:paraId="03CDBECF"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E82F43">
              <w:rPr>
                <w:sz w:val="18"/>
                <w:szCs w:val="18"/>
              </w:rPr>
              <w:t>4</w:t>
            </w:r>
          </w:p>
        </w:tc>
        <w:tc>
          <w:tcPr>
            <w:tcW w:w="1054" w:type="dxa"/>
          </w:tcPr>
          <w:p w14:paraId="071DCC9E"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795" w:type="dxa"/>
          </w:tcPr>
          <w:p w14:paraId="1D3F6C78"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227" w:type="dxa"/>
          </w:tcPr>
          <w:p w14:paraId="2530EB5F"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E82F43">
              <w:rPr>
                <w:sz w:val="18"/>
                <w:szCs w:val="18"/>
              </w:rPr>
              <w:t>4</w:t>
            </w:r>
          </w:p>
        </w:tc>
        <w:tc>
          <w:tcPr>
            <w:tcW w:w="1843" w:type="dxa"/>
          </w:tcPr>
          <w:p w14:paraId="60C262B1" w14:textId="77777777" w:rsidR="009635F1" w:rsidRPr="00066AD3"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r>
      <w:tr w:rsidR="009635F1" w:rsidRPr="00B6771B" w14:paraId="61ECB59B" w14:textId="77777777" w:rsidTr="0016251A">
        <w:tc>
          <w:tcPr>
            <w:cnfStyle w:val="001000000000" w:firstRow="0" w:lastRow="0" w:firstColumn="1" w:lastColumn="0" w:oddVBand="0" w:evenVBand="0" w:oddHBand="0" w:evenHBand="0" w:firstRowFirstColumn="0" w:firstRowLastColumn="0" w:lastRowFirstColumn="0" w:lastRowLastColumn="0"/>
            <w:tcW w:w="1560" w:type="dxa"/>
          </w:tcPr>
          <w:p w14:paraId="6CCF23C3" w14:textId="77777777" w:rsidR="009635F1" w:rsidRPr="00E1529A" w:rsidRDefault="009635F1" w:rsidP="0016251A">
            <w:pPr>
              <w:rPr>
                <w:b w:val="0"/>
                <w:bCs w:val="0"/>
                <w:sz w:val="18"/>
                <w:szCs w:val="18"/>
              </w:rPr>
            </w:pPr>
            <w:r w:rsidRPr="00E1529A">
              <w:rPr>
                <w:b w:val="0"/>
                <w:sz w:val="18"/>
                <w:szCs w:val="18"/>
              </w:rPr>
              <w:t>Bryozoa</w:t>
            </w:r>
          </w:p>
        </w:tc>
        <w:tc>
          <w:tcPr>
            <w:tcW w:w="1176" w:type="dxa"/>
          </w:tcPr>
          <w:p w14:paraId="619BD3DE"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E82F43">
              <w:rPr>
                <w:sz w:val="18"/>
                <w:szCs w:val="18"/>
              </w:rPr>
              <w:t>29</w:t>
            </w:r>
          </w:p>
        </w:tc>
        <w:tc>
          <w:tcPr>
            <w:tcW w:w="1054" w:type="dxa"/>
          </w:tcPr>
          <w:p w14:paraId="321BD85F"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E82F43">
              <w:rPr>
                <w:sz w:val="18"/>
                <w:szCs w:val="18"/>
              </w:rPr>
              <w:t>10</w:t>
            </w:r>
          </w:p>
        </w:tc>
        <w:tc>
          <w:tcPr>
            <w:tcW w:w="795" w:type="dxa"/>
          </w:tcPr>
          <w:p w14:paraId="71487D7D"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227" w:type="dxa"/>
          </w:tcPr>
          <w:p w14:paraId="05032178"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E82F43">
              <w:rPr>
                <w:sz w:val="18"/>
                <w:szCs w:val="18"/>
              </w:rPr>
              <w:t>39</w:t>
            </w:r>
          </w:p>
        </w:tc>
        <w:tc>
          <w:tcPr>
            <w:tcW w:w="1843" w:type="dxa"/>
          </w:tcPr>
          <w:p w14:paraId="6427B236" w14:textId="77777777" w:rsidR="009635F1" w:rsidRPr="00066AD3"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066AD3">
              <w:rPr>
                <w:sz w:val="18"/>
                <w:szCs w:val="18"/>
              </w:rPr>
              <w:t>2</w:t>
            </w:r>
          </w:p>
        </w:tc>
      </w:tr>
      <w:tr w:rsidR="009635F1" w:rsidRPr="00B6771B" w14:paraId="70A78357" w14:textId="77777777" w:rsidTr="0016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0FFDC0A" w14:textId="77777777" w:rsidR="009635F1" w:rsidRPr="00E1529A" w:rsidRDefault="009635F1" w:rsidP="0016251A">
            <w:pPr>
              <w:rPr>
                <w:b w:val="0"/>
                <w:bCs w:val="0"/>
                <w:sz w:val="18"/>
                <w:szCs w:val="18"/>
              </w:rPr>
            </w:pPr>
            <w:r w:rsidRPr="00E1529A">
              <w:rPr>
                <w:b w:val="0"/>
                <w:sz w:val="18"/>
                <w:szCs w:val="18"/>
              </w:rPr>
              <w:t>Chaetognatha</w:t>
            </w:r>
          </w:p>
        </w:tc>
        <w:tc>
          <w:tcPr>
            <w:tcW w:w="1176" w:type="dxa"/>
          </w:tcPr>
          <w:p w14:paraId="02A95895"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E82F43">
              <w:rPr>
                <w:sz w:val="18"/>
                <w:szCs w:val="18"/>
              </w:rPr>
              <w:t>3</w:t>
            </w:r>
          </w:p>
        </w:tc>
        <w:tc>
          <w:tcPr>
            <w:tcW w:w="1054" w:type="dxa"/>
          </w:tcPr>
          <w:p w14:paraId="35B803A7"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795" w:type="dxa"/>
          </w:tcPr>
          <w:p w14:paraId="6F70E7FF"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227" w:type="dxa"/>
          </w:tcPr>
          <w:p w14:paraId="598119AC"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E82F43">
              <w:rPr>
                <w:sz w:val="18"/>
                <w:szCs w:val="18"/>
              </w:rPr>
              <w:t>3</w:t>
            </w:r>
          </w:p>
        </w:tc>
        <w:tc>
          <w:tcPr>
            <w:tcW w:w="1843" w:type="dxa"/>
          </w:tcPr>
          <w:p w14:paraId="48C2B506" w14:textId="77777777" w:rsidR="009635F1" w:rsidRPr="00066AD3"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r>
      <w:tr w:rsidR="009635F1" w:rsidRPr="00B6771B" w14:paraId="774A8156" w14:textId="77777777" w:rsidTr="0016251A">
        <w:tc>
          <w:tcPr>
            <w:cnfStyle w:val="001000000000" w:firstRow="0" w:lastRow="0" w:firstColumn="1" w:lastColumn="0" w:oddVBand="0" w:evenVBand="0" w:oddHBand="0" w:evenHBand="0" w:firstRowFirstColumn="0" w:firstRowLastColumn="0" w:lastRowFirstColumn="0" w:lastRowLastColumn="0"/>
            <w:tcW w:w="1560" w:type="dxa"/>
          </w:tcPr>
          <w:p w14:paraId="65668A7A" w14:textId="77777777" w:rsidR="009635F1" w:rsidRPr="00E1529A" w:rsidRDefault="009635F1" w:rsidP="0016251A">
            <w:pPr>
              <w:rPr>
                <w:b w:val="0"/>
                <w:bCs w:val="0"/>
                <w:sz w:val="18"/>
                <w:szCs w:val="18"/>
              </w:rPr>
            </w:pPr>
            <w:r w:rsidRPr="00E1529A">
              <w:rPr>
                <w:b w:val="0"/>
                <w:sz w:val="18"/>
                <w:szCs w:val="18"/>
              </w:rPr>
              <w:t>Chordata</w:t>
            </w:r>
          </w:p>
        </w:tc>
        <w:tc>
          <w:tcPr>
            <w:tcW w:w="1176" w:type="dxa"/>
          </w:tcPr>
          <w:p w14:paraId="29DB5D7D"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E82F43">
              <w:rPr>
                <w:sz w:val="18"/>
                <w:szCs w:val="18"/>
              </w:rPr>
              <w:t>3</w:t>
            </w:r>
          </w:p>
        </w:tc>
        <w:tc>
          <w:tcPr>
            <w:tcW w:w="1054" w:type="dxa"/>
          </w:tcPr>
          <w:p w14:paraId="5F9E3EDA"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E82F43">
              <w:rPr>
                <w:sz w:val="18"/>
                <w:szCs w:val="18"/>
              </w:rPr>
              <w:t>73</w:t>
            </w:r>
          </w:p>
        </w:tc>
        <w:tc>
          <w:tcPr>
            <w:tcW w:w="795" w:type="dxa"/>
          </w:tcPr>
          <w:p w14:paraId="54DE251C"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227" w:type="dxa"/>
          </w:tcPr>
          <w:p w14:paraId="69427CEF"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E82F43">
              <w:rPr>
                <w:sz w:val="18"/>
                <w:szCs w:val="18"/>
              </w:rPr>
              <w:t>76</w:t>
            </w:r>
          </w:p>
        </w:tc>
        <w:tc>
          <w:tcPr>
            <w:tcW w:w="1843" w:type="dxa"/>
          </w:tcPr>
          <w:p w14:paraId="36BFCDE4" w14:textId="77777777" w:rsidR="009635F1" w:rsidRPr="00066AD3"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r>
      <w:tr w:rsidR="009635F1" w:rsidRPr="00B6771B" w14:paraId="77F6C480" w14:textId="77777777" w:rsidTr="0016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050B476" w14:textId="77777777" w:rsidR="009635F1" w:rsidRPr="00E1529A" w:rsidRDefault="009635F1" w:rsidP="0016251A">
            <w:pPr>
              <w:rPr>
                <w:b w:val="0"/>
                <w:bCs w:val="0"/>
                <w:sz w:val="18"/>
                <w:szCs w:val="18"/>
              </w:rPr>
            </w:pPr>
            <w:r w:rsidRPr="00E1529A">
              <w:rPr>
                <w:b w:val="0"/>
                <w:sz w:val="18"/>
                <w:szCs w:val="18"/>
              </w:rPr>
              <w:t>Cnidaria</w:t>
            </w:r>
          </w:p>
        </w:tc>
        <w:tc>
          <w:tcPr>
            <w:tcW w:w="1176" w:type="dxa"/>
          </w:tcPr>
          <w:p w14:paraId="3327BBDB"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E82F43">
              <w:rPr>
                <w:sz w:val="18"/>
                <w:szCs w:val="18"/>
              </w:rPr>
              <w:t>20</w:t>
            </w:r>
          </w:p>
        </w:tc>
        <w:tc>
          <w:tcPr>
            <w:tcW w:w="1054" w:type="dxa"/>
          </w:tcPr>
          <w:p w14:paraId="165E81C0"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E82F43">
              <w:rPr>
                <w:sz w:val="18"/>
                <w:szCs w:val="18"/>
              </w:rPr>
              <w:t>192</w:t>
            </w:r>
          </w:p>
        </w:tc>
        <w:tc>
          <w:tcPr>
            <w:tcW w:w="795" w:type="dxa"/>
          </w:tcPr>
          <w:p w14:paraId="42A465A9"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227" w:type="dxa"/>
          </w:tcPr>
          <w:p w14:paraId="37DCE61A"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E82F43">
              <w:rPr>
                <w:sz w:val="18"/>
                <w:szCs w:val="18"/>
              </w:rPr>
              <w:t>212</w:t>
            </w:r>
          </w:p>
        </w:tc>
        <w:tc>
          <w:tcPr>
            <w:tcW w:w="1843" w:type="dxa"/>
          </w:tcPr>
          <w:p w14:paraId="307447E4" w14:textId="31B7C866" w:rsidR="009635F1" w:rsidRPr="00066AD3" w:rsidRDefault="00BF76BB" w:rsidP="0016251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r w:rsidR="009635F1">
              <w:rPr>
                <w:sz w:val="18"/>
                <w:szCs w:val="18"/>
              </w:rPr>
              <w:t xml:space="preserve"> / </w:t>
            </w:r>
            <w:r w:rsidR="009635F1" w:rsidRPr="00E82F43">
              <w:rPr>
                <w:b/>
                <w:sz w:val="18"/>
                <w:szCs w:val="18"/>
              </w:rPr>
              <w:t>5</w:t>
            </w:r>
            <w:r w:rsidR="009635F1">
              <w:rPr>
                <w:sz w:val="18"/>
                <w:szCs w:val="18"/>
              </w:rPr>
              <w:t xml:space="preserve"> / </w:t>
            </w:r>
            <w:r w:rsidR="009635F1" w:rsidRPr="00E82F43">
              <w:rPr>
                <w:b/>
                <w:sz w:val="18"/>
                <w:szCs w:val="18"/>
              </w:rPr>
              <w:t>2</w:t>
            </w:r>
          </w:p>
        </w:tc>
      </w:tr>
      <w:tr w:rsidR="009635F1" w:rsidRPr="00B6771B" w14:paraId="2C0B98CC" w14:textId="77777777" w:rsidTr="0016251A">
        <w:tc>
          <w:tcPr>
            <w:cnfStyle w:val="001000000000" w:firstRow="0" w:lastRow="0" w:firstColumn="1" w:lastColumn="0" w:oddVBand="0" w:evenVBand="0" w:oddHBand="0" w:evenHBand="0" w:firstRowFirstColumn="0" w:firstRowLastColumn="0" w:lastRowFirstColumn="0" w:lastRowLastColumn="0"/>
            <w:tcW w:w="1560" w:type="dxa"/>
          </w:tcPr>
          <w:p w14:paraId="50DD5810" w14:textId="77777777" w:rsidR="009635F1" w:rsidRPr="00E1529A" w:rsidRDefault="009635F1" w:rsidP="0016251A">
            <w:pPr>
              <w:rPr>
                <w:b w:val="0"/>
                <w:bCs w:val="0"/>
                <w:sz w:val="18"/>
                <w:szCs w:val="18"/>
              </w:rPr>
            </w:pPr>
            <w:r w:rsidRPr="00E1529A">
              <w:rPr>
                <w:b w:val="0"/>
                <w:sz w:val="18"/>
                <w:szCs w:val="18"/>
              </w:rPr>
              <w:t>Ctenophora</w:t>
            </w:r>
          </w:p>
        </w:tc>
        <w:tc>
          <w:tcPr>
            <w:tcW w:w="1176" w:type="dxa"/>
          </w:tcPr>
          <w:p w14:paraId="56883780"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054" w:type="dxa"/>
          </w:tcPr>
          <w:p w14:paraId="42C61399"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E82F43">
              <w:rPr>
                <w:sz w:val="18"/>
                <w:szCs w:val="18"/>
              </w:rPr>
              <w:t>9</w:t>
            </w:r>
          </w:p>
        </w:tc>
        <w:tc>
          <w:tcPr>
            <w:tcW w:w="795" w:type="dxa"/>
          </w:tcPr>
          <w:p w14:paraId="43EAB637"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227" w:type="dxa"/>
          </w:tcPr>
          <w:p w14:paraId="1E5D2975"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E82F43">
              <w:rPr>
                <w:sz w:val="18"/>
                <w:szCs w:val="18"/>
              </w:rPr>
              <w:t>9</w:t>
            </w:r>
          </w:p>
        </w:tc>
        <w:tc>
          <w:tcPr>
            <w:tcW w:w="1843" w:type="dxa"/>
          </w:tcPr>
          <w:p w14:paraId="770C404C" w14:textId="77777777" w:rsidR="009635F1" w:rsidRPr="00066AD3"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r>
      <w:tr w:rsidR="009635F1" w:rsidRPr="00B6771B" w14:paraId="2FBDD1FA" w14:textId="77777777" w:rsidTr="0016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3F1A73F" w14:textId="77777777" w:rsidR="009635F1" w:rsidRPr="00E1529A" w:rsidRDefault="009635F1" w:rsidP="0016251A">
            <w:pPr>
              <w:rPr>
                <w:b w:val="0"/>
                <w:bCs w:val="0"/>
                <w:sz w:val="18"/>
                <w:szCs w:val="18"/>
              </w:rPr>
            </w:pPr>
            <w:r w:rsidRPr="00E1529A">
              <w:rPr>
                <w:b w:val="0"/>
                <w:sz w:val="18"/>
                <w:szCs w:val="18"/>
              </w:rPr>
              <w:t>Echinodermata</w:t>
            </w:r>
          </w:p>
        </w:tc>
        <w:tc>
          <w:tcPr>
            <w:tcW w:w="1176" w:type="dxa"/>
          </w:tcPr>
          <w:p w14:paraId="78A9ED41"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E82F43">
              <w:rPr>
                <w:sz w:val="18"/>
                <w:szCs w:val="18"/>
              </w:rPr>
              <w:t>6</w:t>
            </w:r>
          </w:p>
        </w:tc>
        <w:tc>
          <w:tcPr>
            <w:tcW w:w="1054" w:type="dxa"/>
          </w:tcPr>
          <w:p w14:paraId="29FFE0DC"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E82F43">
              <w:rPr>
                <w:sz w:val="18"/>
                <w:szCs w:val="18"/>
              </w:rPr>
              <w:t>386</w:t>
            </w:r>
          </w:p>
        </w:tc>
        <w:tc>
          <w:tcPr>
            <w:tcW w:w="795" w:type="dxa"/>
          </w:tcPr>
          <w:p w14:paraId="58621057"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227" w:type="dxa"/>
          </w:tcPr>
          <w:p w14:paraId="4519D131"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E82F43">
              <w:rPr>
                <w:sz w:val="18"/>
                <w:szCs w:val="18"/>
              </w:rPr>
              <w:t>392</w:t>
            </w:r>
          </w:p>
        </w:tc>
        <w:tc>
          <w:tcPr>
            <w:tcW w:w="1843" w:type="dxa"/>
          </w:tcPr>
          <w:p w14:paraId="0A7B1ABF" w14:textId="77777777" w:rsidR="009635F1" w:rsidRPr="00066AD3"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066AD3">
              <w:rPr>
                <w:sz w:val="18"/>
                <w:szCs w:val="18"/>
              </w:rPr>
              <w:t>58</w:t>
            </w:r>
          </w:p>
        </w:tc>
      </w:tr>
      <w:tr w:rsidR="009635F1" w:rsidRPr="00B6771B" w14:paraId="2C482716" w14:textId="77777777" w:rsidTr="0016251A">
        <w:tc>
          <w:tcPr>
            <w:cnfStyle w:val="001000000000" w:firstRow="0" w:lastRow="0" w:firstColumn="1" w:lastColumn="0" w:oddVBand="0" w:evenVBand="0" w:oddHBand="0" w:evenHBand="0" w:firstRowFirstColumn="0" w:firstRowLastColumn="0" w:lastRowFirstColumn="0" w:lastRowLastColumn="0"/>
            <w:tcW w:w="1560" w:type="dxa"/>
          </w:tcPr>
          <w:p w14:paraId="202D2D54" w14:textId="77777777" w:rsidR="009635F1" w:rsidRPr="00E1529A" w:rsidRDefault="009635F1" w:rsidP="0016251A">
            <w:pPr>
              <w:rPr>
                <w:b w:val="0"/>
                <w:sz w:val="18"/>
                <w:szCs w:val="18"/>
              </w:rPr>
            </w:pPr>
            <w:r w:rsidRPr="00E1529A">
              <w:rPr>
                <w:b w:val="0"/>
                <w:sz w:val="18"/>
                <w:szCs w:val="18"/>
              </w:rPr>
              <w:t>Gastrotricha</w:t>
            </w:r>
          </w:p>
        </w:tc>
        <w:tc>
          <w:tcPr>
            <w:tcW w:w="1176" w:type="dxa"/>
          </w:tcPr>
          <w:p w14:paraId="0030AA43"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054" w:type="dxa"/>
          </w:tcPr>
          <w:p w14:paraId="66008F66"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795" w:type="dxa"/>
          </w:tcPr>
          <w:p w14:paraId="3E8A2BB3"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E82F43">
              <w:rPr>
                <w:sz w:val="18"/>
                <w:szCs w:val="18"/>
              </w:rPr>
              <w:t>1</w:t>
            </w:r>
          </w:p>
        </w:tc>
        <w:tc>
          <w:tcPr>
            <w:tcW w:w="1227" w:type="dxa"/>
          </w:tcPr>
          <w:p w14:paraId="55BB4C9D"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E82F43">
              <w:rPr>
                <w:sz w:val="18"/>
                <w:szCs w:val="18"/>
              </w:rPr>
              <w:t>1</w:t>
            </w:r>
          </w:p>
        </w:tc>
        <w:tc>
          <w:tcPr>
            <w:tcW w:w="1843" w:type="dxa"/>
          </w:tcPr>
          <w:p w14:paraId="0D771408" w14:textId="77777777" w:rsidR="009635F1" w:rsidRPr="00066AD3"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r>
      <w:tr w:rsidR="009635F1" w:rsidRPr="00B6771B" w14:paraId="3D3E2CD4" w14:textId="77777777" w:rsidTr="0016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71048F6" w14:textId="77777777" w:rsidR="009635F1" w:rsidRPr="00E1529A" w:rsidRDefault="009635F1" w:rsidP="0016251A">
            <w:pPr>
              <w:rPr>
                <w:b w:val="0"/>
                <w:sz w:val="18"/>
                <w:szCs w:val="18"/>
              </w:rPr>
            </w:pPr>
            <w:r w:rsidRPr="00E1529A">
              <w:rPr>
                <w:b w:val="0"/>
                <w:sz w:val="18"/>
                <w:szCs w:val="18"/>
              </w:rPr>
              <w:t>Hemichordata</w:t>
            </w:r>
          </w:p>
        </w:tc>
        <w:tc>
          <w:tcPr>
            <w:tcW w:w="1176" w:type="dxa"/>
          </w:tcPr>
          <w:p w14:paraId="76CBFAA0"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E82F43">
              <w:rPr>
                <w:sz w:val="18"/>
                <w:szCs w:val="18"/>
              </w:rPr>
              <w:t>2</w:t>
            </w:r>
          </w:p>
        </w:tc>
        <w:tc>
          <w:tcPr>
            <w:tcW w:w="1054" w:type="dxa"/>
          </w:tcPr>
          <w:p w14:paraId="0A5AD699"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795" w:type="dxa"/>
          </w:tcPr>
          <w:p w14:paraId="59E75278"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227" w:type="dxa"/>
          </w:tcPr>
          <w:p w14:paraId="1A53A9DA"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E82F43">
              <w:rPr>
                <w:sz w:val="18"/>
                <w:szCs w:val="18"/>
              </w:rPr>
              <w:t>2</w:t>
            </w:r>
          </w:p>
        </w:tc>
        <w:tc>
          <w:tcPr>
            <w:tcW w:w="1843" w:type="dxa"/>
          </w:tcPr>
          <w:p w14:paraId="16A7C506" w14:textId="77777777" w:rsidR="009635F1" w:rsidRPr="00066AD3"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r>
      <w:tr w:rsidR="009635F1" w:rsidRPr="00B6771B" w14:paraId="4F6C9441" w14:textId="77777777" w:rsidTr="0016251A">
        <w:tc>
          <w:tcPr>
            <w:cnfStyle w:val="001000000000" w:firstRow="0" w:lastRow="0" w:firstColumn="1" w:lastColumn="0" w:oddVBand="0" w:evenVBand="0" w:oddHBand="0" w:evenHBand="0" w:firstRowFirstColumn="0" w:firstRowLastColumn="0" w:lastRowFirstColumn="0" w:lastRowLastColumn="0"/>
            <w:tcW w:w="1560" w:type="dxa"/>
          </w:tcPr>
          <w:p w14:paraId="154A9CF5" w14:textId="77777777" w:rsidR="009635F1" w:rsidRPr="00E1529A" w:rsidRDefault="009635F1" w:rsidP="0016251A">
            <w:pPr>
              <w:rPr>
                <w:b w:val="0"/>
                <w:bCs w:val="0"/>
                <w:sz w:val="18"/>
                <w:szCs w:val="18"/>
              </w:rPr>
            </w:pPr>
            <w:r w:rsidRPr="00E1529A">
              <w:rPr>
                <w:b w:val="0"/>
                <w:sz w:val="18"/>
                <w:szCs w:val="18"/>
              </w:rPr>
              <w:t>Kinorhyncha</w:t>
            </w:r>
          </w:p>
        </w:tc>
        <w:tc>
          <w:tcPr>
            <w:tcW w:w="1176" w:type="dxa"/>
          </w:tcPr>
          <w:p w14:paraId="6A74119B"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054" w:type="dxa"/>
          </w:tcPr>
          <w:p w14:paraId="01D466C4"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795" w:type="dxa"/>
          </w:tcPr>
          <w:p w14:paraId="4C771F8E"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E82F43">
              <w:rPr>
                <w:sz w:val="18"/>
                <w:szCs w:val="18"/>
              </w:rPr>
              <w:t>10</w:t>
            </w:r>
          </w:p>
        </w:tc>
        <w:tc>
          <w:tcPr>
            <w:tcW w:w="1227" w:type="dxa"/>
          </w:tcPr>
          <w:p w14:paraId="110266D4"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E82F43">
              <w:rPr>
                <w:sz w:val="18"/>
                <w:szCs w:val="18"/>
              </w:rPr>
              <w:t>10</w:t>
            </w:r>
          </w:p>
        </w:tc>
        <w:tc>
          <w:tcPr>
            <w:tcW w:w="1843" w:type="dxa"/>
          </w:tcPr>
          <w:p w14:paraId="242F8E23" w14:textId="77777777" w:rsidR="009635F1" w:rsidRPr="00066AD3"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r>
      <w:tr w:rsidR="009635F1" w:rsidRPr="00B6771B" w14:paraId="023A390D" w14:textId="77777777" w:rsidTr="0016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3805CA7" w14:textId="77777777" w:rsidR="009635F1" w:rsidRPr="00E1529A" w:rsidRDefault="009635F1" w:rsidP="0016251A">
            <w:pPr>
              <w:rPr>
                <w:b w:val="0"/>
                <w:bCs w:val="0"/>
                <w:sz w:val="18"/>
                <w:szCs w:val="18"/>
              </w:rPr>
            </w:pPr>
            <w:r w:rsidRPr="00E1529A">
              <w:rPr>
                <w:b w:val="0"/>
                <w:sz w:val="18"/>
                <w:szCs w:val="18"/>
              </w:rPr>
              <w:t>Loricifera</w:t>
            </w:r>
          </w:p>
        </w:tc>
        <w:tc>
          <w:tcPr>
            <w:tcW w:w="1176" w:type="dxa"/>
          </w:tcPr>
          <w:p w14:paraId="3E6F40BE"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054" w:type="dxa"/>
          </w:tcPr>
          <w:p w14:paraId="4D139D34"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795" w:type="dxa"/>
          </w:tcPr>
          <w:p w14:paraId="0482A81D"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E82F43">
              <w:rPr>
                <w:sz w:val="18"/>
                <w:szCs w:val="18"/>
              </w:rPr>
              <w:t>1</w:t>
            </w:r>
          </w:p>
        </w:tc>
        <w:tc>
          <w:tcPr>
            <w:tcW w:w="1227" w:type="dxa"/>
          </w:tcPr>
          <w:p w14:paraId="23781A4F"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E82F43">
              <w:rPr>
                <w:sz w:val="18"/>
                <w:szCs w:val="18"/>
              </w:rPr>
              <w:t>1</w:t>
            </w:r>
          </w:p>
        </w:tc>
        <w:tc>
          <w:tcPr>
            <w:tcW w:w="1843" w:type="dxa"/>
          </w:tcPr>
          <w:p w14:paraId="5195FDE6" w14:textId="77777777" w:rsidR="009635F1" w:rsidRPr="00066AD3"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r>
      <w:tr w:rsidR="009635F1" w:rsidRPr="00B6771B" w14:paraId="0DBC0C93" w14:textId="77777777" w:rsidTr="0016251A">
        <w:tc>
          <w:tcPr>
            <w:cnfStyle w:val="001000000000" w:firstRow="0" w:lastRow="0" w:firstColumn="1" w:lastColumn="0" w:oddVBand="0" w:evenVBand="0" w:oddHBand="0" w:evenHBand="0" w:firstRowFirstColumn="0" w:firstRowLastColumn="0" w:lastRowFirstColumn="0" w:lastRowLastColumn="0"/>
            <w:tcW w:w="1560" w:type="dxa"/>
          </w:tcPr>
          <w:p w14:paraId="0EAB48B2" w14:textId="77777777" w:rsidR="009635F1" w:rsidRPr="00E1529A" w:rsidRDefault="009635F1" w:rsidP="0016251A">
            <w:pPr>
              <w:rPr>
                <w:b w:val="0"/>
                <w:bCs w:val="0"/>
                <w:sz w:val="18"/>
                <w:szCs w:val="18"/>
              </w:rPr>
            </w:pPr>
            <w:r w:rsidRPr="00E1529A">
              <w:rPr>
                <w:b w:val="0"/>
                <w:sz w:val="18"/>
                <w:szCs w:val="18"/>
              </w:rPr>
              <w:t>Mollusca</w:t>
            </w:r>
          </w:p>
        </w:tc>
        <w:tc>
          <w:tcPr>
            <w:tcW w:w="1176" w:type="dxa"/>
          </w:tcPr>
          <w:p w14:paraId="5C108525"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E82F43">
              <w:rPr>
                <w:sz w:val="18"/>
                <w:szCs w:val="18"/>
              </w:rPr>
              <w:t>83</w:t>
            </w:r>
          </w:p>
        </w:tc>
        <w:tc>
          <w:tcPr>
            <w:tcW w:w="1054" w:type="dxa"/>
          </w:tcPr>
          <w:p w14:paraId="00D0BAEE"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E82F43">
              <w:rPr>
                <w:sz w:val="18"/>
                <w:szCs w:val="18"/>
              </w:rPr>
              <w:t>8</w:t>
            </w:r>
          </w:p>
        </w:tc>
        <w:tc>
          <w:tcPr>
            <w:tcW w:w="795" w:type="dxa"/>
          </w:tcPr>
          <w:p w14:paraId="629FF1CF"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227" w:type="dxa"/>
          </w:tcPr>
          <w:p w14:paraId="2D0C78A1"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E82F43">
              <w:rPr>
                <w:sz w:val="18"/>
                <w:szCs w:val="18"/>
              </w:rPr>
              <w:t>91</w:t>
            </w:r>
          </w:p>
        </w:tc>
        <w:tc>
          <w:tcPr>
            <w:tcW w:w="1843" w:type="dxa"/>
          </w:tcPr>
          <w:p w14:paraId="527C830B" w14:textId="77777777" w:rsidR="009635F1" w:rsidRPr="00066AD3"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066AD3">
              <w:rPr>
                <w:sz w:val="18"/>
                <w:szCs w:val="18"/>
              </w:rPr>
              <w:t>12</w:t>
            </w:r>
          </w:p>
        </w:tc>
      </w:tr>
      <w:tr w:rsidR="009635F1" w:rsidRPr="00B6771B" w14:paraId="7F8ABABE" w14:textId="77777777" w:rsidTr="0016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3B1323" w14:textId="77777777" w:rsidR="009635F1" w:rsidRPr="00E1529A" w:rsidRDefault="009635F1" w:rsidP="0016251A">
            <w:pPr>
              <w:rPr>
                <w:b w:val="0"/>
                <w:bCs w:val="0"/>
                <w:sz w:val="18"/>
                <w:szCs w:val="18"/>
              </w:rPr>
            </w:pPr>
            <w:r w:rsidRPr="00E1529A">
              <w:rPr>
                <w:b w:val="0"/>
                <w:sz w:val="18"/>
                <w:szCs w:val="18"/>
              </w:rPr>
              <w:t>Nematoda</w:t>
            </w:r>
          </w:p>
        </w:tc>
        <w:tc>
          <w:tcPr>
            <w:tcW w:w="1176" w:type="dxa"/>
          </w:tcPr>
          <w:p w14:paraId="2F59CDE1"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054" w:type="dxa"/>
          </w:tcPr>
          <w:p w14:paraId="233BF201"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795" w:type="dxa"/>
          </w:tcPr>
          <w:p w14:paraId="4DBFE2DC"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E82F43">
              <w:rPr>
                <w:sz w:val="18"/>
                <w:szCs w:val="18"/>
              </w:rPr>
              <w:t>429</w:t>
            </w:r>
          </w:p>
        </w:tc>
        <w:tc>
          <w:tcPr>
            <w:tcW w:w="1227" w:type="dxa"/>
          </w:tcPr>
          <w:p w14:paraId="556EEB3C"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E82F43">
              <w:rPr>
                <w:sz w:val="18"/>
                <w:szCs w:val="18"/>
              </w:rPr>
              <w:t>429</w:t>
            </w:r>
          </w:p>
        </w:tc>
        <w:tc>
          <w:tcPr>
            <w:tcW w:w="1843" w:type="dxa"/>
          </w:tcPr>
          <w:p w14:paraId="1B434A6B" w14:textId="77777777" w:rsidR="009635F1" w:rsidRPr="00066AD3"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066AD3">
              <w:rPr>
                <w:sz w:val="18"/>
                <w:szCs w:val="18"/>
              </w:rPr>
              <w:t>5</w:t>
            </w:r>
          </w:p>
        </w:tc>
      </w:tr>
      <w:tr w:rsidR="009635F1" w:rsidRPr="00B6771B" w14:paraId="6D47E677" w14:textId="77777777" w:rsidTr="0016251A">
        <w:tc>
          <w:tcPr>
            <w:cnfStyle w:val="001000000000" w:firstRow="0" w:lastRow="0" w:firstColumn="1" w:lastColumn="0" w:oddVBand="0" w:evenVBand="0" w:oddHBand="0" w:evenHBand="0" w:firstRowFirstColumn="0" w:firstRowLastColumn="0" w:lastRowFirstColumn="0" w:lastRowLastColumn="0"/>
            <w:tcW w:w="1560" w:type="dxa"/>
          </w:tcPr>
          <w:p w14:paraId="082AFCFE" w14:textId="77777777" w:rsidR="009635F1" w:rsidRPr="00E1529A" w:rsidRDefault="009635F1" w:rsidP="0016251A">
            <w:pPr>
              <w:rPr>
                <w:b w:val="0"/>
                <w:sz w:val="18"/>
                <w:szCs w:val="18"/>
              </w:rPr>
            </w:pPr>
            <w:r w:rsidRPr="00E1529A">
              <w:rPr>
                <w:b w:val="0"/>
                <w:sz w:val="18"/>
                <w:szCs w:val="18"/>
              </w:rPr>
              <w:t>Nemertea</w:t>
            </w:r>
          </w:p>
        </w:tc>
        <w:tc>
          <w:tcPr>
            <w:tcW w:w="1176" w:type="dxa"/>
          </w:tcPr>
          <w:p w14:paraId="74385A63"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E82F43">
              <w:rPr>
                <w:sz w:val="18"/>
                <w:szCs w:val="18"/>
              </w:rPr>
              <w:t>5</w:t>
            </w:r>
          </w:p>
        </w:tc>
        <w:tc>
          <w:tcPr>
            <w:tcW w:w="1054" w:type="dxa"/>
          </w:tcPr>
          <w:p w14:paraId="30F0780F"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795" w:type="dxa"/>
          </w:tcPr>
          <w:p w14:paraId="143AA71A"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227" w:type="dxa"/>
          </w:tcPr>
          <w:p w14:paraId="29294725"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E82F43">
              <w:rPr>
                <w:sz w:val="18"/>
                <w:szCs w:val="18"/>
              </w:rPr>
              <w:t>5</w:t>
            </w:r>
          </w:p>
        </w:tc>
        <w:tc>
          <w:tcPr>
            <w:tcW w:w="1843" w:type="dxa"/>
          </w:tcPr>
          <w:p w14:paraId="2F9B20D9" w14:textId="77777777" w:rsidR="009635F1" w:rsidRPr="00066AD3"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r>
      <w:tr w:rsidR="009635F1" w:rsidRPr="00B6771B" w14:paraId="04AF11A2" w14:textId="77777777" w:rsidTr="0016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A6167ED" w14:textId="77777777" w:rsidR="009635F1" w:rsidRPr="00E1529A" w:rsidRDefault="009635F1" w:rsidP="0016251A">
            <w:pPr>
              <w:rPr>
                <w:b w:val="0"/>
                <w:bCs w:val="0"/>
                <w:sz w:val="18"/>
                <w:szCs w:val="18"/>
              </w:rPr>
            </w:pPr>
            <w:r w:rsidRPr="00E1529A">
              <w:rPr>
                <w:b w:val="0"/>
                <w:sz w:val="18"/>
                <w:szCs w:val="18"/>
              </w:rPr>
              <w:t>Porifera</w:t>
            </w:r>
          </w:p>
        </w:tc>
        <w:tc>
          <w:tcPr>
            <w:tcW w:w="1176" w:type="dxa"/>
          </w:tcPr>
          <w:p w14:paraId="05DCE351"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E82F43">
              <w:rPr>
                <w:sz w:val="18"/>
                <w:szCs w:val="18"/>
              </w:rPr>
              <w:t>21</w:t>
            </w:r>
          </w:p>
        </w:tc>
        <w:tc>
          <w:tcPr>
            <w:tcW w:w="1054" w:type="dxa"/>
          </w:tcPr>
          <w:p w14:paraId="0609436A"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E82F43">
              <w:rPr>
                <w:sz w:val="18"/>
                <w:szCs w:val="18"/>
              </w:rPr>
              <w:t>116</w:t>
            </w:r>
          </w:p>
        </w:tc>
        <w:tc>
          <w:tcPr>
            <w:tcW w:w="795" w:type="dxa"/>
          </w:tcPr>
          <w:p w14:paraId="2C6BFAB2"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227" w:type="dxa"/>
          </w:tcPr>
          <w:p w14:paraId="457D598D"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E82F43">
              <w:rPr>
                <w:sz w:val="18"/>
                <w:szCs w:val="18"/>
              </w:rPr>
              <w:t>137</w:t>
            </w:r>
          </w:p>
        </w:tc>
        <w:tc>
          <w:tcPr>
            <w:tcW w:w="1843" w:type="dxa"/>
          </w:tcPr>
          <w:p w14:paraId="74E15CB9" w14:textId="77777777" w:rsidR="009635F1" w:rsidRPr="00066AD3"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066AD3">
              <w:rPr>
                <w:sz w:val="18"/>
                <w:szCs w:val="18"/>
              </w:rPr>
              <w:t>9</w:t>
            </w:r>
          </w:p>
        </w:tc>
      </w:tr>
      <w:tr w:rsidR="009635F1" w:rsidRPr="00B6771B" w14:paraId="61441279" w14:textId="77777777" w:rsidTr="0016251A">
        <w:tc>
          <w:tcPr>
            <w:cnfStyle w:val="001000000000" w:firstRow="0" w:lastRow="0" w:firstColumn="1" w:lastColumn="0" w:oddVBand="0" w:evenVBand="0" w:oddHBand="0" w:evenHBand="0" w:firstRowFirstColumn="0" w:firstRowLastColumn="0" w:lastRowFirstColumn="0" w:lastRowLastColumn="0"/>
            <w:tcW w:w="1560" w:type="dxa"/>
          </w:tcPr>
          <w:p w14:paraId="4B442108" w14:textId="77777777" w:rsidR="009635F1" w:rsidRPr="00E1529A" w:rsidRDefault="009635F1" w:rsidP="0016251A">
            <w:pPr>
              <w:rPr>
                <w:b w:val="0"/>
                <w:bCs w:val="0"/>
                <w:sz w:val="18"/>
                <w:szCs w:val="18"/>
              </w:rPr>
            </w:pPr>
            <w:r w:rsidRPr="00E1529A">
              <w:rPr>
                <w:b w:val="0"/>
                <w:sz w:val="18"/>
                <w:szCs w:val="18"/>
              </w:rPr>
              <w:t>Rotifera</w:t>
            </w:r>
          </w:p>
        </w:tc>
        <w:tc>
          <w:tcPr>
            <w:tcW w:w="1176" w:type="dxa"/>
          </w:tcPr>
          <w:p w14:paraId="0FB41E0E"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054" w:type="dxa"/>
          </w:tcPr>
          <w:p w14:paraId="0BF1B304"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795" w:type="dxa"/>
          </w:tcPr>
          <w:p w14:paraId="526D4F35"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E82F43">
              <w:rPr>
                <w:sz w:val="18"/>
                <w:szCs w:val="18"/>
              </w:rPr>
              <w:t>1</w:t>
            </w:r>
          </w:p>
        </w:tc>
        <w:tc>
          <w:tcPr>
            <w:tcW w:w="1227" w:type="dxa"/>
          </w:tcPr>
          <w:p w14:paraId="46848B48"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r w:rsidRPr="00E82F43">
              <w:rPr>
                <w:sz w:val="18"/>
                <w:szCs w:val="18"/>
              </w:rPr>
              <w:t>1</w:t>
            </w:r>
          </w:p>
        </w:tc>
        <w:tc>
          <w:tcPr>
            <w:tcW w:w="1843" w:type="dxa"/>
          </w:tcPr>
          <w:p w14:paraId="65E019A1" w14:textId="77777777" w:rsidR="009635F1" w:rsidRPr="00066AD3" w:rsidRDefault="009635F1" w:rsidP="0016251A">
            <w:pPr>
              <w:cnfStyle w:val="000000000000" w:firstRow="0" w:lastRow="0" w:firstColumn="0" w:lastColumn="0" w:oddVBand="0" w:evenVBand="0" w:oddHBand="0" w:evenHBand="0" w:firstRowFirstColumn="0" w:firstRowLastColumn="0" w:lastRowFirstColumn="0" w:lastRowLastColumn="0"/>
              <w:rPr>
                <w:sz w:val="18"/>
                <w:szCs w:val="18"/>
              </w:rPr>
            </w:pPr>
          </w:p>
        </w:tc>
      </w:tr>
      <w:tr w:rsidR="009635F1" w:rsidRPr="00B6771B" w14:paraId="43D2BA11" w14:textId="77777777" w:rsidTr="0016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B8595C2" w14:textId="77777777" w:rsidR="009635F1" w:rsidRPr="00E1529A" w:rsidRDefault="009635F1" w:rsidP="0016251A">
            <w:pPr>
              <w:rPr>
                <w:b w:val="0"/>
                <w:bCs w:val="0"/>
                <w:sz w:val="18"/>
                <w:szCs w:val="18"/>
              </w:rPr>
            </w:pPr>
            <w:r w:rsidRPr="00E1529A">
              <w:rPr>
                <w:b w:val="0"/>
                <w:sz w:val="18"/>
                <w:szCs w:val="18"/>
              </w:rPr>
              <w:t>Tardigrada</w:t>
            </w:r>
          </w:p>
        </w:tc>
        <w:tc>
          <w:tcPr>
            <w:tcW w:w="1176" w:type="dxa"/>
          </w:tcPr>
          <w:p w14:paraId="1ECEF93D"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054" w:type="dxa"/>
          </w:tcPr>
          <w:p w14:paraId="053C50C3"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795" w:type="dxa"/>
          </w:tcPr>
          <w:p w14:paraId="75F2F3C5"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E82F43">
              <w:rPr>
                <w:sz w:val="18"/>
                <w:szCs w:val="18"/>
              </w:rPr>
              <w:t>1</w:t>
            </w:r>
          </w:p>
        </w:tc>
        <w:tc>
          <w:tcPr>
            <w:tcW w:w="1227" w:type="dxa"/>
          </w:tcPr>
          <w:p w14:paraId="047ECFD8" w14:textId="77777777" w:rsidR="009635F1" w:rsidRPr="00E82F43"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r w:rsidRPr="00E82F43">
              <w:rPr>
                <w:sz w:val="18"/>
                <w:szCs w:val="18"/>
              </w:rPr>
              <w:t>1</w:t>
            </w:r>
          </w:p>
        </w:tc>
        <w:tc>
          <w:tcPr>
            <w:tcW w:w="1843" w:type="dxa"/>
          </w:tcPr>
          <w:p w14:paraId="0FF84DF0" w14:textId="77777777" w:rsidR="009635F1" w:rsidRPr="00066AD3" w:rsidRDefault="009635F1" w:rsidP="0016251A">
            <w:pPr>
              <w:cnfStyle w:val="000000100000" w:firstRow="0" w:lastRow="0" w:firstColumn="0" w:lastColumn="0" w:oddVBand="0" w:evenVBand="0" w:oddHBand="1" w:evenHBand="0" w:firstRowFirstColumn="0" w:firstRowLastColumn="0" w:lastRowFirstColumn="0" w:lastRowLastColumn="0"/>
              <w:rPr>
                <w:sz w:val="18"/>
                <w:szCs w:val="18"/>
              </w:rPr>
            </w:pPr>
          </w:p>
        </w:tc>
      </w:tr>
      <w:tr w:rsidR="009635F1" w:rsidRPr="007E61F2" w14:paraId="0194DC25" w14:textId="77777777" w:rsidTr="0016251A">
        <w:tc>
          <w:tcPr>
            <w:cnfStyle w:val="001000000000" w:firstRow="0" w:lastRow="0" w:firstColumn="1" w:lastColumn="0" w:oddVBand="0" w:evenVBand="0" w:oddHBand="0" w:evenHBand="0" w:firstRowFirstColumn="0" w:firstRowLastColumn="0" w:lastRowFirstColumn="0" w:lastRowLastColumn="0"/>
            <w:tcW w:w="1560" w:type="dxa"/>
            <w:tcBorders>
              <w:bottom w:val="single" w:sz="4" w:space="0" w:color="auto"/>
            </w:tcBorders>
          </w:tcPr>
          <w:p w14:paraId="0638FBC4" w14:textId="77777777" w:rsidR="009635F1" w:rsidRPr="00CD682C" w:rsidRDefault="009635F1" w:rsidP="0016251A">
            <w:pPr>
              <w:rPr>
                <w:sz w:val="18"/>
                <w:szCs w:val="18"/>
              </w:rPr>
            </w:pPr>
            <w:r w:rsidRPr="00CD682C">
              <w:rPr>
                <w:sz w:val="18"/>
                <w:szCs w:val="18"/>
              </w:rPr>
              <w:t>TOTAL</w:t>
            </w:r>
          </w:p>
        </w:tc>
        <w:tc>
          <w:tcPr>
            <w:tcW w:w="1176" w:type="dxa"/>
            <w:tcBorders>
              <w:bottom w:val="single" w:sz="4" w:space="0" w:color="auto"/>
            </w:tcBorders>
          </w:tcPr>
          <w:p w14:paraId="531F3CA8"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b/>
                <w:sz w:val="18"/>
                <w:szCs w:val="18"/>
              </w:rPr>
            </w:pPr>
            <w:r w:rsidRPr="00E82F43">
              <w:rPr>
                <w:b/>
                <w:sz w:val="18"/>
                <w:szCs w:val="18"/>
              </w:rPr>
              <w:t>2674</w:t>
            </w:r>
          </w:p>
        </w:tc>
        <w:tc>
          <w:tcPr>
            <w:tcW w:w="1054" w:type="dxa"/>
            <w:tcBorders>
              <w:bottom w:val="single" w:sz="4" w:space="0" w:color="auto"/>
            </w:tcBorders>
          </w:tcPr>
          <w:p w14:paraId="7066EA8C"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b/>
                <w:sz w:val="18"/>
                <w:szCs w:val="18"/>
              </w:rPr>
            </w:pPr>
            <w:r w:rsidRPr="00E82F43">
              <w:rPr>
                <w:b/>
                <w:sz w:val="18"/>
                <w:szCs w:val="18"/>
              </w:rPr>
              <w:t>847</w:t>
            </w:r>
          </w:p>
        </w:tc>
        <w:tc>
          <w:tcPr>
            <w:tcW w:w="795" w:type="dxa"/>
            <w:tcBorders>
              <w:bottom w:val="single" w:sz="4" w:space="0" w:color="auto"/>
            </w:tcBorders>
          </w:tcPr>
          <w:p w14:paraId="3740DDD1"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rFonts w:cs="Arial"/>
                <w:b/>
                <w:sz w:val="18"/>
                <w:szCs w:val="18"/>
              </w:rPr>
            </w:pPr>
            <w:r w:rsidRPr="00E82F43">
              <w:rPr>
                <w:b/>
                <w:sz w:val="18"/>
                <w:szCs w:val="18"/>
              </w:rPr>
              <w:t>915</w:t>
            </w:r>
          </w:p>
        </w:tc>
        <w:tc>
          <w:tcPr>
            <w:tcW w:w="1227" w:type="dxa"/>
            <w:tcBorders>
              <w:bottom w:val="single" w:sz="4" w:space="0" w:color="auto"/>
            </w:tcBorders>
          </w:tcPr>
          <w:p w14:paraId="4E8A7690"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b/>
                <w:bCs/>
                <w:sz w:val="18"/>
                <w:szCs w:val="18"/>
              </w:rPr>
            </w:pPr>
            <w:r w:rsidRPr="00E82F43">
              <w:rPr>
                <w:b/>
                <w:sz w:val="18"/>
                <w:szCs w:val="18"/>
              </w:rPr>
              <w:t>4436</w:t>
            </w:r>
          </w:p>
        </w:tc>
        <w:tc>
          <w:tcPr>
            <w:tcW w:w="1843" w:type="dxa"/>
            <w:tcBorders>
              <w:bottom w:val="single" w:sz="4" w:space="0" w:color="auto"/>
            </w:tcBorders>
          </w:tcPr>
          <w:p w14:paraId="30F351C6" w14:textId="77777777" w:rsidR="009635F1" w:rsidRPr="00E82F43" w:rsidRDefault="009635F1" w:rsidP="0016251A">
            <w:pPr>
              <w:cnfStyle w:val="000000000000" w:firstRow="0" w:lastRow="0" w:firstColumn="0" w:lastColumn="0" w:oddVBand="0" w:evenVBand="0" w:oddHBand="0" w:evenHBand="0" w:firstRowFirstColumn="0" w:firstRowLastColumn="0" w:lastRowFirstColumn="0" w:lastRowLastColumn="0"/>
              <w:rPr>
                <w:b/>
                <w:sz w:val="18"/>
                <w:szCs w:val="18"/>
              </w:rPr>
            </w:pPr>
            <w:r w:rsidRPr="00E82F43">
              <w:rPr>
                <w:b/>
                <w:sz w:val="18"/>
                <w:szCs w:val="18"/>
              </w:rPr>
              <w:t>1221</w:t>
            </w:r>
          </w:p>
        </w:tc>
      </w:tr>
    </w:tbl>
    <w:p w14:paraId="1513D9AD" w14:textId="77777777" w:rsidR="009635F1" w:rsidRDefault="009635F1" w:rsidP="00FA434A">
      <w:pPr>
        <w:rPr>
          <w:rFonts w:cs="Arial"/>
        </w:rPr>
      </w:pPr>
    </w:p>
    <w:p w14:paraId="7DE835EE" w14:textId="77777777" w:rsidR="008B5227" w:rsidRPr="007543C5" w:rsidRDefault="008B5227" w:rsidP="00FA434A">
      <w:pPr>
        <w:rPr>
          <w:rFonts w:cs="Arial"/>
        </w:rPr>
      </w:pPr>
    </w:p>
    <w:p w14:paraId="37EDEBB2" w14:textId="0609FCCF" w:rsidR="0084484C" w:rsidRDefault="009635F1" w:rsidP="00FA434A">
      <w:pPr>
        <w:rPr>
          <w:rFonts w:cs="Arial"/>
          <w:szCs w:val="22"/>
        </w:rPr>
      </w:pPr>
      <w:bookmarkStart w:id="95" w:name="_Hlk104813645"/>
      <w:r>
        <w:rPr>
          <w:szCs w:val="22"/>
        </w:rPr>
        <w:t xml:space="preserve">The large numbers of morphospecies names </w:t>
      </w:r>
      <w:proofErr w:type="gramStart"/>
      <w:r>
        <w:rPr>
          <w:szCs w:val="22"/>
        </w:rPr>
        <w:t>is</w:t>
      </w:r>
      <w:proofErr w:type="gramEnd"/>
      <w:r>
        <w:rPr>
          <w:szCs w:val="22"/>
        </w:rPr>
        <w:t xml:space="preserve"> a reflection </w:t>
      </w:r>
      <w:r w:rsidR="0008500C">
        <w:rPr>
          <w:szCs w:val="22"/>
        </w:rPr>
        <w:t xml:space="preserve">first </w:t>
      </w:r>
      <w:r>
        <w:rPr>
          <w:szCs w:val="22"/>
        </w:rPr>
        <w:t>of the large number of species new to science in</w:t>
      </w:r>
      <w:r w:rsidR="0015031F">
        <w:rPr>
          <w:szCs w:val="22"/>
        </w:rPr>
        <w:t xml:space="preserve"> the region; </w:t>
      </w:r>
      <w:r w:rsidR="0008500C">
        <w:rPr>
          <w:szCs w:val="22"/>
        </w:rPr>
        <w:t xml:space="preserve">second, </w:t>
      </w:r>
      <w:r>
        <w:rPr>
          <w:szCs w:val="22"/>
        </w:rPr>
        <w:t xml:space="preserve">the lack of faunal guides and keys preventing identification, </w:t>
      </w:r>
      <w:r w:rsidR="0015031F">
        <w:rPr>
          <w:szCs w:val="22"/>
        </w:rPr>
        <w:t>and third,</w:t>
      </w:r>
      <w:r>
        <w:rPr>
          <w:szCs w:val="22"/>
        </w:rPr>
        <w:t xml:space="preserve"> the reliance on imagery survey only for groups such as the </w:t>
      </w:r>
      <w:r w:rsidR="0008500C">
        <w:rPr>
          <w:szCs w:val="22"/>
        </w:rPr>
        <w:t>megafauna</w:t>
      </w:r>
      <w:r>
        <w:rPr>
          <w:szCs w:val="22"/>
        </w:rPr>
        <w:t xml:space="preserve"> </w:t>
      </w:r>
      <w:r w:rsidR="0008500C">
        <w:rPr>
          <w:szCs w:val="22"/>
        </w:rPr>
        <w:t>(</w:t>
      </w:r>
      <w:r>
        <w:rPr>
          <w:szCs w:val="22"/>
        </w:rPr>
        <w:t>for example echinoderms</w:t>
      </w:r>
      <w:r w:rsidR="0008500C">
        <w:rPr>
          <w:szCs w:val="22"/>
        </w:rPr>
        <w:t>)</w:t>
      </w:r>
      <w:r>
        <w:rPr>
          <w:szCs w:val="22"/>
        </w:rPr>
        <w:t xml:space="preserve">, </w:t>
      </w:r>
      <w:r w:rsidR="0015031F">
        <w:rPr>
          <w:szCs w:val="22"/>
        </w:rPr>
        <w:t>which are challenging to identify</w:t>
      </w:r>
      <w:r>
        <w:rPr>
          <w:szCs w:val="22"/>
        </w:rPr>
        <w:t xml:space="preserve"> solely from imagery. </w:t>
      </w:r>
      <w:r w:rsidR="00371CD1">
        <w:rPr>
          <w:rFonts w:cs="Arial"/>
          <w:szCs w:val="22"/>
        </w:rPr>
        <w:t>T</w:t>
      </w:r>
      <w:r w:rsidR="00FA434A" w:rsidRPr="00432C17">
        <w:rPr>
          <w:rFonts w:cs="Arial"/>
          <w:szCs w:val="22"/>
        </w:rPr>
        <w:t xml:space="preserve">here is </w:t>
      </w:r>
      <w:r w:rsidR="00371CD1">
        <w:rPr>
          <w:rFonts w:cs="Arial"/>
          <w:szCs w:val="22"/>
        </w:rPr>
        <w:t xml:space="preserve">almost certainly </w:t>
      </w:r>
      <w:r w:rsidR="00FA434A" w:rsidRPr="00432C17">
        <w:rPr>
          <w:rFonts w:cs="Arial"/>
          <w:szCs w:val="22"/>
        </w:rPr>
        <w:t>some degree of overlap</w:t>
      </w:r>
      <w:r w:rsidR="00893A66">
        <w:rPr>
          <w:rFonts w:cs="Arial"/>
          <w:szCs w:val="22"/>
        </w:rPr>
        <w:t xml:space="preserve"> both within and between data sources</w:t>
      </w:r>
      <w:r w:rsidR="00FA434A" w:rsidRPr="00432C17">
        <w:rPr>
          <w:rFonts w:cs="Arial"/>
          <w:szCs w:val="22"/>
        </w:rPr>
        <w:t xml:space="preserve">, </w:t>
      </w:r>
      <w:r w:rsidR="00C500C7">
        <w:rPr>
          <w:rFonts w:cs="Arial"/>
        </w:rPr>
        <w:t xml:space="preserve">due to the informal nature of recording morphospecies names, with different coding in different data sources resulting in inflation of the total, </w:t>
      </w:r>
      <w:r w:rsidR="00FA434A" w:rsidRPr="00432C17">
        <w:rPr>
          <w:rFonts w:cs="Arial"/>
          <w:szCs w:val="22"/>
        </w:rPr>
        <w:t xml:space="preserve">for example ‘species a’ in one dataset </w:t>
      </w:r>
      <w:r w:rsidR="00FA434A" w:rsidRPr="00FA434A">
        <w:rPr>
          <w:rFonts w:cs="Arial"/>
          <w:szCs w:val="22"/>
        </w:rPr>
        <w:t xml:space="preserve">or literature </w:t>
      </w:r>
      <w:r w:rsidR="00371CD1">
        <w:rPr>
          <w:rFonts w:cs="Arial"/>
          <w:szCs w:val="22"/>
        </w:rPr>
        <w:t xml:space="preserve">source </w:t>
      </w:r>
      <w:r w:rsidR="00FA434A" w:rsidRPr="00FA434A">
        <w:rPr>
          <w:rFonts w:cs="Arial"/>
          <w:szCs w:val="22"/>
        </w:rPr>
        <w:t xml:space="preserve">may equate to ‘species b’ in another. </w:t>
      </w:r>
    </w:p>
    <w:p w14:paraId="6874E68E" w14:textId="77777777" w:rsidR="0084484C" w:rsidRDefault="0084484C" w:rsidP="00FA434A">
      <w:pPr>
        <w:rPr>
          <w:rFonts w:cs="Arial"/>
          <w:szCs w:val="22"/>
        </w:rPr>
      </w:pPr>
    </w:p>
    <w:p w14:paraId="03452FAF" w14:textId="35B8AE8C" w:rsidR="0084484C" w:rsidRDefault="00506962" w:rsidP="00FA434A">
      <w:pPr>
        <w:rPr>
          <w:rFonts w:cs="Arial"/>
          <w:szCs w:val="22"/>
        </w:rPr>
      </w:pPr>
      <w:r>
        <w:rPr>
          <w:rFonts w:cs="Arial"/>
          <w:szCs w:val="22"/>
        </w:rPr>
        <w:t xml:space="preserve">Quantifying the degree of overlap – or duplication in these names however is challenging. </w:t>
      </w:r>
      <w:r>
        <w:rPr>
          <w:rFonts w:cs="Arial"/>
        </w:rPr>
        <w:t>For example, i</w:t>
      </w:r>
      <w:r w:rsidR="00C500C7">
        <w:rPr>
          <w:rFonts w:cs="Arial"/>
        </w:rPr>
        <w:t xml:space="preserve">n DeepData, </w:t>
      </w:r>
      <w:r w:rsidR="00FA434A" w:rsidRPr="00FA434A">
        <w:rPr>
          <w:rFonts w:cs="Arial"/>
          <w:szCs w:val="22"/>
        </w:rPr>
        <w:t xml:space="preserve">only 6 </w:t>
      </w:r>
      <w:r w:rsidR="008B5227">
        <w:rPr>
          <w:rFonts w:cs="Arial"/>
          <w:szCs w:val="22"/>
        </w:rPr>
        <w:t xml:space="preserve">Contractors </w:t>
      </w:r>
      <w:r w:rsidR="00FA434A" w:rsidRPr="00FA434A">
        <w:rPr>
          <w:rFonts w:cs="Arial"/>
          <w:szCs w:val="22"/>
        </w:rPr>
        <w:t>are using temporary names, and only 2 to a sign</w:t>
      </w:r>
      <w:r w:rsidR="00CD682C">
        <w:rPr>
          <w:rFonts w:cs="Arial"/>
          <w:szCs w:val="22"/>
        </w:rPr>
        <w:t>ificant extent, UKSRL (</w:t>
      </w:r>
      <w:r w:rsidR="00FA434A" w:rsidRPr="00FA434A">
        <w:rPr>
          <w:rFonts w:cs="Arial"/>
          <w:szCs w:val="22"/>
        </w:rPr>
        <w:t>and IFREMER (</w:t>
      </w:r>
      <w:r>
        <w:rPr>
          <w:rFonts w:cs="Arial"/>
          <w:szCs w:val="22"/>
        </w:rPr>
        <w:t>Table 10</w:t>
      </w:r>
      <w:r w:rsidR="00FA434A" w:rsidRPr="00FA434A">
        <w:rPr>
          <w:rFonts w:cs="Arial"/>
          <w:szCs w:val="22"/>
        </w:rPr>
        <w:t xml:space="preserve">). </w:t>
      </w:r>
      <w:r w:rsidR="00E87E42">
        <w:rPr>
          <w:rFonts w:cs="Arial"/>
          <w:szCs w:val="22"/>
        </w:rPr>
        <w:t xml:space="preserve">A total </w:t>
      </w:r>
      <w:r w:rsidR="00E87E42" w:rsidRPr="005B746A">
        <w:rPr>
          <w:rFonts w:cs="Arial"/>
          <w:szCs w:val="22"/>
        </w:rPr>
        <w:t xml:space="preserve">of </w:t>
      </w:r>
      <w:r w:rsidR="00FA434A" w:rsidRPr="005B746A">
        <w:rPr>
          <w:rFonts w:cs="Arial"/>
          <w:szCs w:val="22"/>
        </w:rPr>
        <w:t>7</w:t>
      </w:r>
      <w:r w:rsidR="00C93B31">
        <w:rPr>
          <w:rFonts w:cs="Arial"/>
          <w:szCs w:val="22"/>
        </w:rPr>
        <w:t>1</w:t>
      </w:r>
      <w:r w:rsidR="00FA434A" w:rsidRPr="00FA434A">
        <w:rPr>
          <w:rFonts w:cs="Arial"/>
          <w:szCs w:val="22"/>
        </w:rPr>
        <w:t xml:space="preserve"> </w:t>
      </w:r>
      <w:r w:rsidR="00371CD1">
        <w:rPr>
          <w:rFonts w:cs="Arial"/>
          <w:szCs w:val="22"/>
        </w:rPr>
        <w:t>m</w:t>
      </w:r>
      <w:r w:rsidR="00371CD1" w:rsidRPr="00FA434A">
        <w:rPr>
          <w:rFonts w:cs="Arial"/>
          <w:szCs w:val="22"/>
        </w:rPr>
        <w:t>orphospecies names were shared across</w:t>
      </w:r>
      <w:r w:rsidR="00E87E42">
        <w:rPr>
          <w:rFonts w:cs="Arial"/>
          <w:szCs w:val="22"/>
        </w:rPr>
        <w:t xml:space="preserve"> different</w:t>
      </w:r>
      <w:r w:rsidR="00371CD1" w:rsidRPr="00FA434A">
        <w:rPr>
          <w:rFonts w:cs="Arial"/>
          <w:szCs w:val="22"/>
        </w:rPr>
        <w:t xml:space="preserve"> </w:t>
      </w:r>
      <w:r w:rsidR="00371CD1" w:rsidRPr="004A0880">
        <w:rPr>
          <w:rFonts w:cs="Arial"/>
          <w:szCs w:val="22"/>
        </w:rPr>
        <w:t>Contractors</w:t>
      </w:r>
      <w:r w:rsidR="006B4063">
        <w:rPr>
          <w:rFonts w:cs="Arial"/>
          <w:szCs w:val="22"/>
        </w:rPr>
        <w:t xml:space="preserve"> in DeepData. </w:t>
      </w:r>
      <w:r w:rsidR="003C2A71">
        <w:rPr>
          <w:rFonts w:cs="Arial"/>
          <w:szCs w:val="22"/>
        </w:rPr>
        <w:t xml:space="preserve">For these records, the relevant Contractor was checked. </w:t>
      </w:r>
      <w:r w:rsidR="006B4063">
        <w:rPr>
          <w:rFonts w:cs="Arial"/>
          <w:szCs w:val="22"/>
        </w:rPr>
        <w:t>T</w:t>
      </w:r>
      <w:r w:rsidR="003C2A71">
        <w:rPr>
          <w:rFonts w:cs="Arial"/>
          <w:szCs w:val="22"/>
        </w:rPr>
        <w:t>his generally</w:t>
      </w:r>
      <w:r w:rsidR="006B4063">
        <w:rPr>
          <w:rFonts w:cs="Arial"/>
          <w:szCs w:val="22"/>
        </w:rPr>
        <w:t xml:space="preserve"> occurred between certain pairs of Contractors</w:t>
      </w:r>
      <w:r w:rsidR="003C2A71">
        <w:rPr>
          <w:rFonts w:cs="Arial"/>
          <w:szCs w:val="22"/>
        </w:rPr>
        <w:t>, mainly between</w:t>
      </w:r>
      <w:r w:rsidR="006B4063">
        <w:rPr>
          <w:rFonts w:cs="Arial"/>
          <w:szCs w:val="22"/>
        </w:rPr>
        <w:t xml:space="preserve"> GSR</w:t>
      </w:r>
      <w:r w:rsidR="003C2A71">
        <w:rPr>
          <w:rFonts w:cs="Arial"/>
          <w:szCs w:val="22"/>
        </w:rPr>
        <w:t xml:space="preserve"> and </w:t>
      </w:r>
      <w:r w:rsidR="006B4063">
        <w:rPr>
          <w:rFonts w:cs="Arial"/>
          <w:szCs w:val="22"/>
        </w:rPr>
        <w:t xml:space="preserve">IFREMER, </w:t>
      </w:r>
      <w:r w:rsidR="0015031F">
        <w:rPr>
          <w:rFonts w:cs="Arial"/>
          <w:szCs w:val="22"/>
        </w:rPr>
        <w:t>and UKSRL and OMS</w:t>
      </w:r>
      <w:r w:rsidR="003C2A71">
        <w:rPr>
          <w:rFonts w:cs="Arial"/>
          <w:szCs w:val="22"/>
        </w:rPr>
        <w:t xml:space="preserve"> </w:t>
      </w:r>
      <w:r w:rsidR="0015031F">
        <w:rPr>
          <w:rFonts w:cs="Arial"/>
          <w:szCs w:val="22"/>
        </w:rPr>
        <w:t>who</w:t>
      </w:r>
      <w:r w:rsidR="003C2A71">
        <w:rPr>
          <w:rFonts w:cs="Arial"/>
          <w:szCs w:val="22"/>
        </w:rPr>
        <w:t xml:space="preserve"> have carried out shared cruises</w:t>
      </w:r>
      <w:r w:rsidR="0015031F">
        <w:rPr>
          <w:rFonts w:cs="Arial"/>
          <w:szCs w:val="22"/>
        </w:rPr>
        <w:t>, both in 2015</w:t>
      </w:r>
      <w:r w:rsidR="003C2A71">
        <w:rPr>
          <w:rFonts w:cs="Arial"/>
          <w:szCs w:val="22"/>
        </w:rPr>
        <w:t xml:space="preserve"> (Table 5). </w:t>
      </w:r>
      <w:r w:rsidR="00C93B31">
        <w:rPr>
          <w:rFonts w:cs="Arial"/>
          <w:szCs w:val="22"/>
        </w:rPr>
        <w:t xml:space="preserve">Other </w:t>
      </w:r>
      <w:r w:rsidR="003C2A71">
        <w:rPr>
          <w:rFonts w:cs="Arial"/>
          <w:szCs w:val="22"/>
        </w:rPr>
        <w:t>pairs of Contractors</w:t>
      </w:r>
      <w:r w:rsidR="00A033DE">
        <w:rPr>
          <w:rFonts w:cs="Arial"/>
          <w:szCs w:val="22"/>
        </w:rPr>
        <w:t xml:space="preserve"> </w:t>
      </w:r>
      <w:r w:rsidR="00C93B31">
        <w:rPr>
          <w:rFonts w:cs="Arial"/>
          <w:szCs w:val="22"/>
        </w:rPr>
        <w:t>with</w:t>
      </w:r>
      <w:r w:rsidR="00A033DE">
        <w:rPr>
          <w:rFonts w:cs="Arial"/>
          <w:szCs w:val="22"/>
        </w:rPr>
        <w:t xml:space="preserve"> shared morphospecies names</w:t>
      </w:r>
      <w:r w:rsidR="00C93B31">
        <w:rPr>
          <w:rFonts w:cs="Arial"/>
          <w:szCs w:val="22"/>
        </w:rPr>
        <w:t xml:space="preserve"> were evident,</w:t>
      </w:r>
      <w:r w:rsidR="00A033DE">
        <w:rPr>
          <w:rFonts w:cs="Arial"/>
          <w:szCs w:val="22"/>
        </w:rPr>
        <w:t xml:space="preserve"> for 9 </w:t>
      </w:r>
      <w:r w:rsidR="00A033DE">
        <w:rPr>
          <w:rFonts w:cs="Arial"/>
          <w:szCs w:val="22"/>
        </w:rPr>
        <w:lastRenderedPageBreak/>
        <w:t>names in total</w:t>
      </w:r>
      <w:r w:rsidR="00FD1605">
        <w:rPr>
          <w:rFonts w:cs="Arial"/>
          <w:szCs w:val="22"/>
        </w:rPr>
        <w:t xml:space="preserve"> (</w:t>
      </w:r>
      <w:r w:rsidR="003C2A71">
        <w:rPr>
          <w:rFonts w:cs="Arial"/>
          <w:szCs w:val="22"/>
        </w:rPr>
        <w:t xml:space="preserve">BGR / KOREA; </w:t>
      </w:r>
      <w:r w:rsidR="00FD1605">
        <w:rPr>
          <w:rFonts w:cs="Arial"/>
          <w:szCs w:val="22"/>
        </w:rPr>
        <w:t>BGR / UKSRL;</w:t>
      </w:r>
      <w:r w:rsidR="003C2A71">
        <w:rPr>
          <w:rFonts w:cs="Arial"/>
          <w:szCs w:val="22"/>
        </w:rPr>
        <w:t xml:space="preserve"> IFREMER / UKSRL</w:t>
      </w:r>
      <w:r w:rsidR="00FD1605">
        <w:rPr>
          <w:rFonts w:cs="Arial"/>
          <w:szCs w:val="22"/>
        </w:rPr>
        <w:t xml:space="preserve"> and GSR / UKSLR</w:t>
      </w:r>
      <w:r w:rsidR="003C2A71">
        <w:rPr>
          <w:rFonts w:cs="Arial"/>
          <w:szCs w:val="22"/>
        </w:rPr>
        <w:t>)</w:t>
      </w:r>
      <w:r w:rsidR="00FD1605">
        <w:rPr>
          <w:rFonts w:cs="Arial"/>
          <w:szCs w:val="22"/>
        </w:rPr>
        <w:t xml:space="preserve">. In these cases, </w:t>
      </w:r>
      <w:r w:rsidR="0015031F">
        <w:rPr>
          <w:rFonts w:cs="Arial"/>
          <w:szCs w:val="22"/>
        </w:rPr>
        <w:t xml:space="preserve">all </w:t>
      </w:r>
      <w:r w:rsidR="00C93B31">
        <w:rPr>
          <w:rFonts w:cs="Arial"/>
          <w:szCs w:val="22"/>
        </w:rPr>
        <w:t>had</w:t>
      </w:r>
      <w:r w:rsidR="00A033DE">
        <w:rPr>
          <w:rFonts w:cs="Arial"/>
          <w:szCs w:val="22"/>
        </w:rPr>
        <w:t xml:space="preserve"> a coding of genus name followed by ‘sp. 1’, or ‘sp. 2’ </w:t>
      </w:r>
      <w:proofErr w:type="gramStart"/>
      <w:r w:rsidR="00A033DE">
        <w:rPr>
          <w:rFonts w:cs="Arial"/>
          <w:szCs w:val="22"/>
        </w:rPr>
        <w:t>e.g.</w:t>
      </w:r>
      <w:proofErr w:type="gramEnd"/>
      <w:r w:rsidR="00A033DE">
        <w:rPr>
          <w:rFonts w:cs="Arial"/>
          <w:szCs w:val="22"/>
        </w:rPr>
        <w:t xml:space="preserve"> </w:t>
      </w:r>
      <w:proofErr w:type="spellStart"/>
      <w:r w:rsidR="00A033DE" w:rsidRPr="00C93B31">
        <w:rPr>
          <w:rFonts w:cs="Arial"/>
          <w:i/>
          <w:szCs w:val="22"/>
        </w:rPr>
        <w:t>Laonice</w:t>
      </w:r>
      <w:proofErr w:type="spellEnd"/>
      <w:r w:rsidR="00A033DE" w:rsidRPr="00A033DE">
        <w:rPr>
          <w:rFonts w:cs="Arial"/>
          <w:szCs w:val="22"/>
        </w:rPr>
        <w:t xml:space="preserve"> sp. 1</w:t>
      </w:r>
      <w:r w:rsidR="00A033DE">
        <w:rPr>
          <w:rFonts w:cs="Arial"/>
          <w:szCs w:val="22"/>
        </w:rPr>
        <w:t xml:space="preserve"> both in KOREA and BGR</w:t>
      </w:r>
      <w:r w:rsidR="00C93B31">
        <w:rPr>
          <w:rFonts w:cs="Arial"/>
          <w:szCs w:val="22"/>
        </w:rPr>
        <w:t xml:space="preserve"> datasets</w:t>
      </w:r>
      <w:r w:rsidR="00A033DE">
        <w:rPr>
          <w:rFonts w:cs="Arial"/>
          <w:szCs w:val="22"/>
        </w:rPr>
        <w:t xml:space="preserve">. </w:t>
      </w:r>
      <w:r w:rsidR="00C93B31">
        <w:rPr>
          <w:rFonts w:cs="Arial"/>
          <w:szCs w:val="22"/>
        </w:rPr>
        <w:t>7 of the overlapping names here are</w:t>
      </w:r>
      <w:r w:rsidR="00A033DE">
        <w:rPr>
          <w:rFonts w:cs="Arial"/>
          <w:szCs w:val="22"/>
        </w:rPr>
        <w:t xml:space="preserve"> coincidental </w:t>
      </w:r>
      <w:proofErr w:type="gramStart"/>
      <w:r>
        <w:rPr>
          <w:rFonts w:cs="Arial"/>
          <w:szCs w:val="22"/>
        </w:rPr>
        <w:t>i.e.</w:t>
      </w:r>
      <w:proofErr w:type="gramEnd"/>
      <w:r>
        <w:rPr>
          <w:rFonts w:cs="Arial"/>
          <w:szCs w:val="22"/>
        </w:rPr>
        <w:t xml:space="preserve"> genuine duplicates </w:t>
      </w:r>
      <w:r w:rsidR="001B3BA1">
        <w:rPr>
          <w:rFonts w:cs="Arial"/>
          <w:szCs w:val="22"/>
        </w:rPr>
        <w:t xml:space="preserve">as they </w:t>
      </w:r>
      <w:r w:rsidR="00C93B31">
        <w:rPr>
          <w:rFonts w:cs="Arial"/>
          <w:szCs w:val="22"/>
        </w:rPr>
        <w:t>occur</w:t>
      </w:r>
      <w:r w:rsidR="001B3BA1">
        <w:rPr>
          <w:rFonts w:cs="Arial"/>
          <w:szCs w:val="22"/>
        </w:rPr>
        <w:t xml:space="preserve"> between UKSRL and another Contractor, resulting from publication of 2015 versions of UKSRL data</w:t>
      </w:r>
      <w:r w:rsidR="0015031F">
        <w:rPr>
          <w:rFonts w:cs="Arial"/>
          <w:szCs w:val="22"/>
        </w:rPr>
        <w:t xml:space="preserve">. It should be noted that </w:t>
      </w:r>
      <w:r>
        <w:rPr>
          <w:rFonts w:cs="Arial"/>
          <w:szCs w:val="22"/>
        </w:rPr>
        <w:t>for UKSRL and OMS a protocol for morphospecies names has since been established (Horton et al., 2021; Wiklund et al., 2019). For the remaining two names</w:t>
      </w:r>
      <w:r w:rsidR="001B3BA1">
        <w:rPr>
          <w:rFonts w:cs="Arial"/>
          <w:szCs w:val="22"/>
        </w:rPr>
        <w:t xml:space="preserve">, </w:t>
      </w:r>
      <w:proofErr w:type="spellStart"/>
      <w:r w:rsidR="001B3BA1" w:rsidRPr="00C500C7">
        <w:rPr>
          <w:rFonts w:cs="Arial"/>
          <w:i/>
          <w:szCs w:val="22"/>
        </w:rPr>
        <w:t>Laonice</w:t>
      </w:r>
      <w:proofErr w:type="spellEnd"/>
      <w:r w:rsidR="001B3BA1" w:rsidRPr="00C500C7">
        <w:rPr>
          <w:rFonts w:cs="Arial"/>
          <w:i/>
          <w:szCs w:val="22"/>
        </w:rPr>
        <w:t xml:space="preserve"> </w:t>
      </w:r>
      <w:r w:rsidR="001B3BA1" w:rsidRPr="00A033DE">
        <w:rPr>
          <w:rFonts w:cs="Arial"/>
          <w:szCs w:val="22"/>
        </w:rPr>
        <w:t>sp. 1</w:t>
      </w:r>
      <w:r w:rsidR="001B3BA1">
        <w:rPr>
          <w:rFonts w:cs="Arial"/>
          <w:szCs w:val="22"/>
        </w:rPr>
        <w:t xml:space="preserve"> and </w:t>
      </w:r>
      <w:proofErr w:type="spellStart"/>
      <w:r w:rsidR="001B3BA1" w:rsidRPr="00C500C7">
        <w:rPr>
          <w:rFonts w:cs="Arial"/>
          <w:i/>
          <w:szCs w:val="22"/>
        </w:rPr>
        <w:t>Mirabilicoxa</w:t>
      </w:r>
      <w:proofErr w:type="spellEnd"/>
      <w:r w:rsidR="001B3BA1" w:rsidRPr="001B3BA1">
        <w:rPr>
          <w:rFonts w:cs="Arial"/>
          <w:szCs w:val="22"/>
        </w:rPr>
        <w:t xml:space="preserve"> sp.1</w:t>
      </w:r>
      <w:r w:rsidR="001B3BA1">
        <w:rPr>
          <w:rFonts w:cs="Arial"/>
          <w:szCs w:val="22"/>
        </w:rPr>
        <w:t xml:space="preserve">, these overlaps could have arisen coincidentally or by harmonisation of usage </w:t>
      </w:r>
      <w:proofErr w:type="gramStart"/>
      <w:r w:rsidR="001B3BA1">
        <w:rPr>
          <w:rFonts w:cs="Arial"/>
          <w:szCs w:val="22"/>
        </w:rPr>
        <w:t>e.g.</w:t>
      </w:r>
      <w:proofErr w:type="gramEnd"/>
      <w:r w:rsidR="001B3BA1">
        <w:rPr>
          <w:rFonts w:cs="Arial"/>
          <w:szCs w:val="22"/>
        </w:rPr>
        <w:t xml:space="preserve"> the same taxonomists being on board different Contractor cruises. </w:t>
      </w:r>
    </w:p>
    <w:p w14:paraId="090D05C2" w14:textId="77777777" w:rsidR="00131BB4" w:rsidRDefault="00131BB4" w:rsidP="00FA434A">
      <w:pPr>
        <w:rPr>
          <w:rFonts w:cs="Arial"/>
          <w:szCs w:val="22"/>
        </w:rPr>
      </w:pPr>
    </w:p>
    <w:p w14:paraId="489434CC" w14:textId="7D8B662F" w:rsidR="005B746A" w:rsidRDefault="00C93B31" w:rsidP="00FA434A">
      <w:pPr>
        <w:rPr>
          <w:rFonts w:cs="Arial"/>
          <w:szCs w:val="22"/>
        </w:rPr>
      </w:pPr>
      <w:r>
        <w:rPr>
          <w:rFonts w:cs="Arial"/>
          <w:szCs w:val="22"/>
        </w:rPr>
        <w:t xml:space="preserve">As a result, for DeepData we estimate </w:t>
      </w:r>
      <w:r w:rsidR="00506962">
        <w:rPr>
          <w:rFonts w:cs="Arial"/>
          <w:szCs w:val="22"/>
        </w:rPr>
        <w:t>that very few of</w:t>
      </w:r>
      <w:r>
        <w:rPr>
          <w:rFonts w:cs="Arial"/>
          <w:szCs w:val="22"/>
        </w:rPr>
        <w:t xml:space="preserve"> the morphospecies names are </w:t>
      </w:r>
      <w:r w:rsidR="00506962">
        <w:rPr>
          <w:rFonts w:cs="Arial"/>
          <w:szCs w:val="22"/>
        </w:rPr>
        <w:t>duplicates</w:t>
      </w:r>
      <w:r>
        <w:rPr>
          <w:rFonts w:cs="Arial"/>
          <w:szCs w:val="22"/>
        </w:rPr>
        <w:t xml:space="preserve">, but this is </w:t>
      </w:r>
      <w:r w:rsidR="00506962">
        <w:rPr>
          <w:rFonts w:cs="Arial"/>
          <w:szCs w:val="22"/>
        </w:rPr>
        <w:t xml:space="preserve">uncertain. It should be noted for the </w:t>
      </w:r>
      <w:r w:rsidR="00FD6F2F">
        <w:rPr>
          <w:rFonts w:cs="Arial"/>
          <w:szCs w:val="22"/>
        </w:rPr>
        <w:t>seven</w:t>
      </w:r>
      <w:r w:rsidR="00506962">
        <w:rPr>
          <w:rFonts w:cs="Arial"/>
          <w:szCs w:val="22"/>
        </w:rPr>
        <w:t xml:space="preserve"> overlapping </w:t>
      </w:r>
      <w:r w:rsidR="0015031F">
        <w:rPr>
          <w:rFonts w:cs="Arial"/>
          <w:szCs w:val="22"/>
        </w:rPr>
        <w:t>(</w:t>
      </w:r>
      <w:proofErr w:type="gramStart"/>
      <w:r w:rsidR="0015031F">
        <w:rPr>
          <w:rFonts w:cs="Arial"/>
          <w:szCs w:val="22"/>
        </w:rPr>
        <w:t>i.e.</w:t>
      </w:r>
      <w:proofErr w:type="gramEnd"/>
      <w:r w:rsidR="0015031F">
        <w:rPr>
          <w:rFonts w:cs="Arial"/>
          <w:szCs w:val="22"/>
        </w:rPr>
        <w:t xml:space="preserve"> duplicate) </w:t>
      </w:r>
      <w:r w:rsidR="00506962">
        <w:rPr>
          <w:rFonts w:cs="Arial"/>
          <w:szCs w:val="22"/>
        </w:rPr>
        <w:t xml:space="preserve">names that this was </w:t>
      </w:r>
      <w:r w:rsidR="0015031F">
        <w:rPr>
          <w:rFonts w:cs="Arial"/>
          <w:szCs w:val="22"/>
        </w:rPr>
        <w:t xml:space="preserve">only </w:t>
      </w:r>
      <w:r w:rsidR="00506962">
        <w:rPr>
          <w:rFonts w:cs="Arial"/>
          <w:szCs w:val="22"/>
        </w:rPr>
        <w:t xml:space="preserve">ascertained because of the authors knowledge of the datasets in question. </w:t>
      </w:r>
      <w:r w:rsidR="001B3BA1">
        <w:rPr>
          <w:rFonts w:cs="Arial"/>
          <w:szCs w:val="22"/>
        </w:rPr>
        <w:t>Generally speaking</w:t>
      </w:r>
      <w:r>
        <w:rPr>
          <w:rFonts w:cs="Arial"/>
          <w:szCs w:val="22"/>
        </w:rPr>
        <w:t>,</w:t>
      </w:r>
      <w:r w:rsidR="00B370D6">
        <w:rPr>
          <w:rFonts w:cs="Arial"/>
          <w:szCs w:val="22"/>
        </w:rPr>
        <w:t xml:space="preserve"> it will be </w:t>
      </w:r>
      <w:r w:rsidR="001B3BA1">
        <w:rPr>
          <w:rFonts w:cs="Arial"/>
          <w:szCs w:val="22"/>
        </w:rPr>
        <w:t xml:space="preserve">difficult to distinguish </w:t>
      </w:r>
      <w:r w:rsidR="00506962">
        <w:rPr>
          <w:rFonts w:cs="Arial"/>
          <w:szCs w:val="22"/>
        </w:rPr>
        <w:t>duplicates/</w:t>
      </w:r>
      <w:r w:rsidR="001B3BA1">
        <w:rPr>
          <w:rFonts w:cs="Arial"/>
          <w:szCs w:val="22"/>
        </w:rPr>
        <w:t>coincidental overlap of names a</w:t>
      </w:r>
      <w:r w:rsidR="00B370D6">
        <w:rPr>
          <w:rFonts w:cs="Arial"/>
          <w:szCs w:val="22"/>
        </w:rPr>
        <w:t>nd harmonisation of name usage (</w:t>
      </w:r>
      <w:proofErr w:type="gramStart"/>
      <w:r w:rsidR="00B370D6">
        <w:rPr>
          <w:rFonts w:cs="Arial"/>
          <w:szCs w:val="22"/>
        </w:rPr>
        <w:t>i.e.</w:t>
      </w:r>
      <w:proofErr w:type="gramEnd"/>
      <w:r w:rsidR="00B370D6">
        <w:rPr>
          <w:rFonts w:cs="Arial"/>
          <w:szCs w:val="22"/>
        </w:rPr>
        <w:t xml:space="preserve"> the degree of actual overlap in name usage) </w:t>
      </w:r>
      <w:r w:rsidR="001B3BA1">
        <w:rPr>
          <w:rFonts w:cs="Arial"/>
          <w:szCs w:val="22"/>
        </w:rPr>
        <w:t>unless there is information available for the dataset in question to elaborate on the approach applie</w:t>
      </w:r>
      <w:r w:rsidR="00DA3EA9">
        <w:rPr>
          <w:rFonts w:cs="Arial"/>
          <w:szCs w:val="22"/>
        </w:rPr>
        <w:t>d to morphospecies name coding.</w:t>
      </w:r>
      <w:r w:rsidR="00FD6F2F">
        <w:rPr>
          <w:rFonts w:cs="Arial"/>
          <w:szCs w:val="22"/>
        </w:rPr>
        <w:t xml:space="preserve"> </w:t>
      </w:r>
      <w:r w:rsidR="00506962">
        <w:rPr>
          <w:rFonts w:cs="Arial"/>
          <w:szCs w:val="22"/>
        </w:rPr>
        <w:t>This is an inevitable consequence of the informal nature of temporary names.</w:t>
      </w:r>
    </w:p>
    <w:bookmarkEnd w:id="95"/>
    <w:p w14:paraId="13FD3913" w14:textId="77777777" w:rsidR="001B3BA1" w:rsidRDefault="001B3BA1" w:rsidP="00FA434A">
      <w:pPr>
        <w:rPr>
          <w:rFonts w:cs="Arial"/>
          <w:szCs w:val="22"/>
        </w:rPr>
      </w:pPr>
    </w:p>
    <w:p w14:paraId="7013EF31" w14:textId="77777777" w:rsidR="00FA434A" w:rsidRDefault="00FA434A" w:rsidP="00FA434A">
      <w:pPr>
        <w:rPr>
          <w:rFonts w:cs="Arial"/>
          <w:color w:val="FF0000"/>
          <w:szCs w:val="22"/>
        </w:rPr>
      </w:pPr>
    </w:p>
    <w:p w14:paraId="60C13700" w14:textId="161708AA" w:rsidR="00FA434A" w:rsidRDefault="00FA434A" w:rsidP="00FA434A">
      <w:pPr>
        <w:rPr>
          <w:rFonts w:cs="Arial"/>
          <w:color w:val="FF0000"/>
          <w:szCs w:val="22"/>
        </w:rPr>
      </w:pPr>
    </w:p>
    <w:p w14:paraId="7E3A63D1" w14:textId="77777777" w:rsidR="00FA434A" w:rsidRDefault="00FA434A" w:rsidP="00FA434A">
      <w:pPr>
        <w:rPr>
          <w:rFonts w:cs="Arial"/>
          <w:b/>
          <w:szCs w:val="22"/>
        </w:rPr>
      </w:pPr>
    </w:p>
    <w:p w14:paraId="21143E57" w14:textId="13BCCE80" w:rsidR="00FA434A" w:rsidRPr="00432C17" w:rsidRDefault="004B6E0A" w:rsidP="00FA434A">
      <w:pPr>
        <w:rPr>
          <w:rFonts w:cs="Arial"/>
          <w:szCs w:val="22"/>
        </w:rPr>
      </w:pPr>
      <w:r>
        <w:rPr>
          <w:rFonts w:cs="Arial"/>
          <w:noProof/>
          <w:sz w:val="20"/>
          <w:szCs w:val="20"/>
          <w:lang w:eastAsia="en-GB"/>
        </w:rPr>
        <w:drawing>
          <wp:inline distT="0" distB="0" distL="0" distR="0" wp14:anchorId="2524DBD1" wp14:editId="2783580C">
            <wp:extent cx="5926455" cy="4923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12_MORPHOSPP_REDONE_2022-04-18.png"/>
                    <pic:cNvPicPr/>
                  </pic:nvPicPr>
                  <pic:blipFill>
                    <a:blip r:embed="rId42">
                      <a:extLst>
                        <a:ext uri="{28A0092B-C50C-407E-A947-70E740481C1C}">
                          <a14:useLocalDpi xmlns:a14="http://schemas.microsoft.com/office/drawing/2010/main" val="0"/>
                        </a:ext>
                      </a:extLst>
                    </a:blip>
                    <a:stretch>
                      <a:fillRect/>
                    </a:stretch>
                  </pic:blipFill>
                  <pic:spPr>
                    <a:xfrm>
                      <a:off x="0" y="0"/>
                      <a:ext cx="5926455" cy="4923155"/>
                    </a:xfrm>
                    <a:prstGeom prst="rect">
                      <a:avLst/>
                    </a:prstGeom>
                  </pic:spPr>
                </pic:pic>
              </a:graphicData>
            </a:graphic>
          </wp:inline>
        </w:drawing>
      </w:r>
      <w:r w:rsidR="00FA434A" w:rsidRPr="009445F8">
        <w:rPr>
          <w:rFonts w:cs="Arial"/>
          <w:sz w:val="20"/>
          <w:szCs w:val="20"/>
        </w:rPr>
        <w:t>Fig</w:t>
      </w:r>
      <w:r w:rsidR="009445F8" w:rsidRPr="009445F8">
        <w:rPr>
          <w:rFonts w:cs="Arial"/>
          <w:sz w:val="20"/>
          <w:szCs w:val="20"/>
        </w:rPr>
        <w:t>.</w:t>
      </w:r>
      <w:r w:rsidR="00FA434A" w:rsidRPr="009445F8">
        <w:rPr>
          <w:rFonts w:cs="Arial"/>
          <w:sz w:val="20"/>
          <w:szCs w:val="20"/>
        </w:rPr>
        <w:t xml:space="preserve"> </w:t>
      </w:r>
      <w:r w:rsidR="009445F8" w:rsidRPr="009445F8">
        <w:rPr>
          <w:rFonts w:cs="Arial"/>
          <w:sz w:val="20"/>
          <w:szCs w:val="20"/>
        </w:rPr>
        <w:t>1</w:t>
      </w:r>
      <w:r w:rsidR="00D373D3">
        <w:rPr>
          <w:rFonts w:cs="Arial"/>
          <w:sz w:val="20"/>
          <w:szCs w:val="20"/>
        </w:rPr>
        <w:t>4</w:t>
      </w:r>
      <w:r w:rsidR="00FA434A" w:rsidRPr="009445F8">
        <w:rPr>
          <w:rFonts w:cs="Arial"/>
          <w:sz w:val="20"/>
          <w:szCs w:val="20"/>
        </w:rPr>
        <w:t xml:space="preserve"> </w:t>
      </w:r>
      <w:r w:rsidR="009445F8" w:rsidRPr="009445F8">
        <w:rPr>
          <w:rFonts w:cs="Arial"/>
          <w:sz w:val="20"/>
          <w:szCs w:val="20"/>
        </w:rPr>
        <w:t>Number of temporary species name records (</w:t>
      </w:r>
      <w:r w:rsidR="00A960F5">
        <w:rPr>
          <w:rFonts w:cs="Arial"/>
          <w:sz w:val="20"/>
          <w:szCs w:val="20"/>
        </w:rPr>
        <w:t>morphospecies/</w:t>
      </w:r>
      <w:r w:rsidR="009445F8" w:rsidRPr="009445F8">
        <w:rPr>
          <w:rFonts w:cs="Arial"/>
          <w:sz w:val="20"/>
          <w:szCs w:val="20"/>
        </w:rPr>
        <w:t xml:space="preserve">morphotypes/OTUs) distributed across phyla and between data sources for the Clarion-Clipperton Zone. </w:t>
      </w:r>
      <w:r w:rsidR="00FA434A" w:rsidRPr="009445F8">
        <w:rPr>
          <w:rFonts w:cs="Arial"/>
          <w:sz w:val="20"/>
          <w:szCs w:val="20"/>
        </w:rPr>
        <w:t xml:space="preserve"> </w:t>
      </w:r>
    </w:p>
    <w:p w14:paraId="3628835E" w14:textId="29A1157D" w:rsidR="004B423B" w:rsidRDefault="004B423B" w:rsidP="004B423B">
      <w:pPr>
        <w:rPr>
          <w:rFonts w:cs="Arial"/>
          <w:color w:val="FF0000"/>
          <w:szCs w:val="22"/>
        </w:rPr>
      </w:pPr>
    </w:p>
    <w:p w14:paraId="3758736B" w14:textId="77777777" w:rsidR="00C63D34" w:rsidRDefault="00C63D34" w:rsidP="00C63D34">
      <w:pPr>
        <w:pStyle w:val="Heading3"/>
      </w:pPr>
      <w:bookmarkStart w:id="96" w:name="_Toc101879415"/>
      <w:r>
        <w:t>Genetic data coverage:</w:t>
      </w:r>
      <w:r w:rsidRPr="00F44037">
        <w:t xml:space="preserve"> DeepData and comparison with </w:t>
      </w:r>
      <w:r>
        <w:t xml:space="preserve">GenBank and the </w:t>
      </w:r>
      <w:r w:rsidRPr="00F44037">
        <w:t>literature</w:t>
      </w:r>
      <w:bookmarkEnd w:id="96"/>
      <w:r w:rsidRPr="00F44037">
        <w:t xml:space="preserve"> </w:t>
      </w:r>
    </w:p>
    <w:p w14:paraId="5750904F" w14:textId="77777777" w:rsidR="00C63D34" w:rsidRPr="00404352" w:rsidRDefault="00C63D34" w:rsidP="00C63D34">
      <w:pPr>
        <w:rPr>
          <w:color w:val="FF0000"/>
          <w:szCs w:val="22"/>
        </w:rPr>
      </w:pPr>
    </w:p>
    <w:p w14:paraId="12EE1D01" w14:textId="57AFED0D" w:rsidR="00402D8E" w:rsidRDefault="00C63D34" w:rsidP="00C63D34">
      <w:pPr>
        <w:rPr>
          <w:rFonts w:cs="Arial"/>
          <w:szCs w:val="22"/>
        </w:rPr>
      </w:pPr>
      <w:r w:rsidRPr="00404352">
        <w:rPr>
          <w:rFonts w:cs="Arial"/>
          <w:szCs w:val="22"/>
        </w:rPr>
        <w:t xml:space="preserve">Genetic and genomic data </w:t>
      </w:r>
      <w:r w:rsidRPr="003764C5">
        <w:rPr>
          <w:rFonts w:cs="Arial"/>
          <w:szCs w:val="22"/>
        </w:rPr>
        <w:t xml:space="preserve">records collated from the literature and databases included </w:t>
      </w:r>
      <w:r w:rsidR="001A21F6">
        <w:rPr>
          <w:rFonts w:cs="Arial"/>
          <w:szCs w:val="22"/>
        </w:rPr>
        <w:t>4</w:t>
      </w:r>
      <w:r w:rsidR="00767043">
        <w:rPr>
          <w:rFonts w:cs="Arial"/>
          <w:szCs w:val="22"/>
        </w:rPr>
        <w:t>647</w:t>
      </w:r>
      <w:r w:rsidRPr="003764C5">
        <w:rPr>
          <w:rFonts w:cs="Arial"/>
          <w:szCs w:val="22"/>
        </w:rPr>
        <w:t xml:space="preserve"> GenBank accessions (each representing an individual sequence in the database), 1674 BOLD accessions (and </w:t>
      </w:r>
      <w:r w:rsidR="00A96AD8" w:rsidRPr="003764C5">
        <w:rPr>
          <w:rFonts w:cs="Arial"/>
          <w:szCs w:val="22"/>
        </w:rPr>
        <w:t>3</w:t>
      </w:r>
      <w:r w:rsidRPr="003764C5">
        <w:rPr>
          <w:rFonts w:cs="Arial"/>
          <w:szCs w:val="22"/>
        </w:rPr>
        <w:t xml:space="preserve"> BOLD projects) and 5</w:t>
      </w:r>
      <w:r w:rsidR="00306735" w:rsidRPr="003764C5">
        <w:rPr>
          <w:rFonts w:cs="Arial"/>
          <w:szCs w:val="22"/>
        </w:rPr>
        <w:t xml:space="preserve"> genomic datasets in NCBI</w:t>
      </w:r>
      <w:r w:rsidR="00987690" w:rsidRPr="003764C5">
        <w:rPr>
          <w:rFonts w:cs="Arial"/>
          <w:szCs w:val="22"/>
        </w:rPr>
        <w:t xml:space="preserve"> (National </w:t>
      </w:r>
      <w:proofErr w:type="spellStart"/>
      <w:r w:rsidR="00987690" w:rsidRPr="003764C5">
        <w:rPr>
          <w:rFonts w:cs="Arial"/>
          <w:szCs w:val="22"/>
        </w:rPr>
        <w:t>Center</w:t>
      </w:r>
      <w:proofErr w:type="spellEnd"/>
      <w:r w:rsidR="00987690" w:rsidRPr="003764C5">
        <w:rPr>
          <w:rFonts w:cs="Arial"/>
          <w:szCs w:val="22"/>
        </w:rPr>
        <w:t xml:space="preserve"> for Biotechnology Information</w:t>
      </w:r>
      <w:r w:rsidR="00FA434A">
        <w:rPr>
          <w:rFonts w:cs="Arial"/>
          <w:szCs w:val="22"/>
        </w:rPr>
        <w:t xml:space="preserve">) </w:t>
      </w:r>
      <w:r w:rsidR="0016251A">
        <w:rPr>
          <w:rFonts w:cs="Arial"/>
          <w:szCs w:val="22"/>
        </w:rPr>
        <w:t xml:space="preserve">and also housed in the </w:t>
      </w:r>
      <w:r w:rsidR="0016251A" w:rsidRPr="0016251A">
        <w:rPr>
          <w:rFonts w:cs="Arial"/>
          <w:szCs w:val="22"/>
        </w:rPr>
        <w:t xml:space="preserve">Also housed in the SRA (Sequence Read Archive) </w:t>
      </w:r>
      <w:r w:rsidR="00FA434A">
        <w:rPr>
          <w:rFonts w:cs="Arial"/>
          <w:szCs w:val="22"/>
        </w:rPr>
        <w:t>(</w:t>
      </w:r>
      <w:r w:rsidRPr="003764C5">
        <w:rPr>
          <w:rFonts w:cs="Arial"/>
          <w:szCs w:val="22"/>
        </w:rPr>
        <w:t>Taboada et al., 2018b, Kersten et al., 2019; Macheriotou et al, 2020</w:t>
      </w:r>
      <w:r w:rsidR="00F00046">
        <w:rPr>
          <w:rFonts w:cs="Arial"/>
          <w:szCs w:val="22"/>
        </w:rPr>
        <w:t xml:space="preserve">; </w:t>
      </w:r>
      <w:hyperlink w:anchor="_Supplementary_Data_File_4" w:history="1">
        <w:r w:rsidR="00F00046" w:rsidRPr="00F00046">
          <w:rPr>
            <w:rStyle w:val="Hyperlink"/>
            <w:rFonts w:cs="Arial"/>
            <w:szCs w:val="22"/>
          </w:rPr>
          <w:t>see SDF 4</w:t>
        </w:r>
      </w:hyperlink>
      <w:r w:rsidRPr="003764C5">
        <w:rPr>
          <w:rFonts w:cs="Arial"/>
          <w:szCs w:val="22"/>
        </w:rPr>
        <w:t xml:space="preserve">). </w:t>
      </w:r>
    </w:p>
    <w:p w14:paraId="448AE987" w14:textId="77777777" w:rsidR="00402D8E" w:rsidRDefault="00402D8E" w:rsidP="00C63D34">
      <w:pPr>
        <w:rPr>
          <w:rFonts w:cs="Arial"/>
          <w:szCs w:val="22"/>
        </w:rPr>
      </w:pPr>
    </w:p>
    <w:p w14:paraId="4B13FF83" w14:textId="53CB8665" w:rsidR="00987690" w:rsidRPr="00AB6A16" w:rsidRDefault="00C63D34" w:rsidP="00C63D34">
      <w:pPr>
        <w:rPr>
          <w:rFonts w:ascii="Times New Roman" w:hAnsi="Times New Roman" w:cs="Times New Roman"/>
          <w:sz w:val="24"/>
          <w:lang w:eastAsia="en-GB"/>
        </w:rPr>
      </w:pPr>
      <w:r w:rsidRPr="003764C5">
        <w:rPr>
          <w:rFonts w:cs="Arial"/>
          <w:szCs w:val="22"/>
        </w:rPr>
        <w:t xml:space="preserve">By marker, more than half of the sequences were </w:t>
      </w:r>
      <w:r w:rsidR="003764C5" w:rsidRPr="003764C5">
        <w:rPr>
          <w:rFonts w:cs="Arial"/>
          <w:szCs w:val="22"/>
        </w:rPr>
        <w:t>the</w:t>
      </w:r>
      <w:r w:rsidR="00F74C9A">
        <w:rPr>
          <w:rFonts w:cs="Arial"/>
          <w:szCs w:val="22"/>
        </w:rPr>
        <w:t xml:space="preserve"> mitochondrial marker</w:t>
      </w:r>
      <w:r w:rsidR="003764C5" w:rsidRPr="003764C5">
        <w:rPr>
          <w:rFonts w:cs="Arial"/>
          <w:szCs w:val="22"/>
        </w:rPr>
        <w:t xml:space="preserve"> </w:t>
      </w:r>
      <w:r w:rsidR="00F74C9A">
        <w:rPr>
          <w:rFonts w:cs="Arial"/>
          <w:szCs w:val="22"/>
        </w:rPr>
        <w:t>COI (2667), widely used in phylogenetics,</w:t>
      </w:r>
      <w:r w:rsidRPr="003764C5">
        <w:rPr>
          <w:rFonts w:cs="Arial"/>
          <w:szCs w:val="22"/>
        </w:rPr>
        <w:t xml:space="preserve"> followed by </w:t>
      </w:r>
      <w:r w:rsidR="00F74C9A">
        <w:rPr>
          <w:rFonts w:cs="Arial"/>
          <w:szCs w:val="22"/>
        </w:rPr>
        <w:t xml:space="preserve">the nuclear (rRNA) marker </w:t>
      </w:r>
      <w:r w:rsidRPr="003764C5">
        <w:rPr>
          <w:rFonts w:cs="Arial"/>
          <w:szCs w:val="22"/>
        </w:rPr>
        <w:t xml:space="preserve">16S (1090), </w:t>
      </w:r>
      <w:r w:rsidR="00691F15" w:rsidRPr="003764C5">
        <w:rPr>
          <w:rFonts w:cs="Arial"/>
          <w:szCs w:val="22"/>
        </w:rPr>
        <w:t>with relatively few for</w:t>
      </w:r>
      <w:r w:rsidRPr="003764C5">
        <w:rPr>
          <w:rFonts w:cs="Arial"/>
          <w:szCs w:val="22"/>
        </w:rPr>
        <w:t xml:space="preserve"> </w:t>
      </w:r>
      <w:r w:rsidR="00F74C9A">
        <w:rPr>
          <w:rFonts w:cs="Arial"/>
          <w:szCs w:val="22"/>
        </w:rPr>
        <w:t xml:space="preserve">the remaining markers, which included </w:t>
      </w:r>
      <w:r w:rsidRPr="003764C5">
        <w:rPr>
          <w:rFonts w:cs="Arial"/>
          <w:szCs w:val="22"/>
        </w:rPr>
        <w:t>18S, 28S</w:t>
      </w:r>
      <w:r w:rsidR="00691F15" w:rsidRPr="003764C5">
        <w:rPr>
          <w:rFonts w:cs="Arial"/>
          <w:szCs w:val="22"/>
        </w:rPr>
        <w:t>, ITS2</w:t>
      </w:r>
      <w:r w:rsidR="00F74C9A">
        <w:rPr>
          <w:rFonts w:cs="Arial"/>
          <w:szCs w:val="22"/>
        </w:rPr>
        <w:t xml:space="preserve"> (</w:t>
      </w:r>
      <w:r w:rsidR="00F74C9A" w:rsidRPr="003764C5">
        <w:rPr>
          <w:rFonts w:cs="Arial"/>
          <w:szCs w:val="22"/>
        </w:rPr>
        <w:t xml:space="preserve">Internally </w:t>
      </w:r>
      <w:proofErr w:type="spellStart"/>
      <w:r w:rsidR="00F74C9A" w:rsidRPr="003764C5">
        <w:rPr>
          <w:rFonts w:cs="Arial"/>
          <w:szCs w:val="22"/>
        </w:rPr>
        <w:t>Transribed</w:t>
      </w:r>
      <w:proofErr w:type="spellEnd"/>
      <w:r w:rsidR="00F74C9A" w:rsidRPr="003764C5">
        <w:rPr>
          <w:rFonts w:cs="Arial"/>
          <w:szCs w:val="22"/>
        </w:rPr>
        <w:t xml:space="preserve"> </w:t>
      </w:r>
      <w:r w:rsidR="00F74C9A" w:rsidRPr="00F74C9A">
        <w:rPr>
          <w:rFonts w:cs="Arial"/>
          <w:szCs w:val="22"/>
        </w:rPr>
        <w:t>Spacer)</w:t>
      </w:r>
      <w:r w:rsidR="00691F15" w:rsidRPr="00F74C9A">
        <w:rPr>
          <w:rFonts w:cs="Arial"/>
          <w:szCs w:val="22"/>
        </w:rPr>
        <w:t xml:space="preserve"> a</w:t>
      </w:r>
      <w:r w:rsidR="00F74C9A" w:rsidRPr="00F74C9A">
        <w:rPr>
          <w:rFonts w:cs="Arial"/>
          <w:szCs w:val="22"/>
        </w:rPr>
        <w:t>nd Cytb (C</w:t>
      </w:r>
      <w:r w:rsidR="00691F15" w:rsidRPr="00F74C9A">
        <w:rPr>
          <w:rFonts w:cs="Arial"/>
          <w:szCs w:val="22"/>
        </w:rPr>
        <w:t>ytochrome b) (</w:t>
      </w:r>
      <w:r w:rsidR="00F74C9A" w:rsidRPr="00F74C9A">
        <w:rPr>
          <w:rFonts w:cs="Arial"/>
          <w:szCs w:val="22"/>
        </w:rPr>
        <w:t>the latter a</w:t>
      </w:r>
      <w:r w:rsidR="00691F15" w:rsidRPr="00F74C9A">
        <w:rPr>
          <w:rFonts w:cs="Arial"/>
          <w:szCs w:val="22"/>
        </w:rPr>
        <w:t xml:space="preserve"> mitochond</w:t>
      </w:r>
      <w:r w:rsidR="00F74C9A" w:rsidRPr="00F74C9A">
        <w:rPr>
          <w:rFonts w:cs="Arial"/>
          <w:szCs w:val="22"/>
        </w:rPr>
        <w:t>rial marker</w:t>
      </w:r>
      <w:r w:rsidR="00691F15" w:rsidRPr="00F74C9A">
        <w:rPr>
          <w:rFonts w:cs="Arial"/>
          <w:szCs w:val="22"/>
        </w:rPr>
        <w:t xml:space="preserve">, </w:t>
      </w:r>
      <w:r w:rsidR="00F74C9A" w:rsidRPr="00F74C9A">
        <w:rPr>
          <w:rFonts w:cs="Arial"/>
          <w:szCs w:val="22"/>
        </w:rPr>
        <w:t>the others</w:t>
      </w:r>
      <w:r w:rsidR="00402D8E">
        <w:rPr>
          <w:rFonts w:cs="Arial"/>
          <w:szCs w:val="22"/>
        </w:rPr>
        <w:t xml:space="preserve"> being</w:t>
      </w:r>
      <w:r w:rsidR="00987690" w:rsidRPr="00F74C9A">
        <w:rPr>
          <w:rFonts w:cs="Arial"/>
          <w:szCs w:val="22"/>
        </w:rPr>
        <w:t xml:space="preserve"> nuclear markers</w:t>
      </w:r>
      <w:r w:rsidR="00F74C9A" w:rsidRPr="00F74C9A">
        <w:rPr>
          <w:rFonts w:cs="Arial"/>
          <w:szCs w:val="22"/>
        </w:rPr>
        <w:t>- rRNA).</w:t>
      </w:r>
      <w:r w:rsidR="00691F15" w:rsidRPr="00F74C9A">
        <w:rPr>
          <w:rFonts w:cs="Arial"/>
          <w:szCs w:val="22"/>
        </w:rPr>
        <w:t xml:space="preserve"> </w:t>
      </w:r>
      <w:r w:rsidR="00A60C0C">
        <w:rPr>
          <w:rFonts w:cs="Arial"/>
          <w:szCs w:val="22"/>
        </w:rPr>
        <w:t>These markers</w:t>
      </w:r>
      <w:r w:rsidR="00587904">
        <w:rPr>
          <w:rFonts w:cs="Arial"/>
          <w:szCs w:val="22"/>
        </w:rPr>
        <w:t xml:space="preserve">, </w:t>
      </w:r>
      <w:r w:rsidR="008F6FF5">
        <w:rPr>
          <w:rFonts w:cs="Arial"/>
          <w:szCs w:val="22"/>
        </w:rPr>
        <w:t>c</w:t>
      </w:r>
      <w:r w:rsidR="00587904">
        <w:rPr>
          <w:rFonts w:cs="Arial"/>
          <w:szCs w:val="22"/>
        </w:rPr>
        <w:t xml:space="preserve">ommonly used in </w:t>
      </w:r>
      <w:r w:rsidR="00AB6A16">
        <w:rPr>
          <w:rFonts w:cs="Arial"/>
          <w:szCs w:val="22"/>
        </w:rPr>
        <w:t xml:space="preserve">taxonomy </w:t>
      </w:r>
      <w:r w:rsidR="00402D8E">
        <w:rPr>
          <w:rFonts w:cs="Arial"/>
          <w:szCs w:val="22"/>
        </w:rPr>
        <w:t>studies,</w:t>
      </w:r>
      <w:r w:rsidR="00A60C0C">
        <w:rPr>
          <w:rFonts w:cs="Arial"/>
          <w:szCs w:val="22"/>
        </w:rPr>
        <w:t xml:space="preserve"> represent short sequences </w:t>
      </w:r>
      <w:r w:rsidR="008F6FF5">
        <w:rPr>
          <w:rFonts w:cs="Arial"/>
          <w:szCs w:val="22"/>
        </w:rPr>
        <w:t>that</w:t>
      </w:r>
      <w:r w:rsidR="00587904">
        <w:rPr>
          <w:rFonts w:cs="Arial"/>
          <w:szCs w:val="22"/>
        </w:rPr>
        <w:t xml:space="preserve"> </w:t>
      </w:r>
      <w:r w:rsidR="00A60C0C">
        <w:rPr>
          <w:rFonts w:cs="Arial"/>
          <w:szCs w:val="22"/>
        </w:rPr>
        <w:t xml:space="preserve">can be compared to a reference library. </w:t>
      </w:r>
      <w:r w:rsidR="00E50643">
        <w:rPr>
          <w:rFonts w:cs="Arial"/>
          <w:szCs w:val="22"/>
        </w:rPr>
        <w:t>Microsatellites, nuclear markers used for population connectivity studies</w:t>
      </w:r>
      <w:r w:rsidR="00AB6A16">
        <w:rPr>
          <w:rFonts w:cs="Arial"/>
          <w:szCs w:val="22"/>
        </w:rPr>
        <w:t>,</w:t>
      </w:r>
      <w:r w:rsidR="00987690" w:rsidRPr="00F74C9A">
        <w:rPr>
          <w:rFonts w:cs="Arial"/>
          <w:szCs w:val="22"/>
        </w:rPr>
        <w:t xml:space="preserve"> have also been published </w:t>
      </w:r>
      <w:r w:rsidR="003764C5" w:rsidRPr="00F74C9A">
        <w:rPr>
          <w:rFonts w:cs="Arial"/>
          <w:szCs w:val="22"/>
        </w:rPr>
        <w:t xml:space="preserve">in one case </w:t>
      </w:r>
      <w:r w:rsidR="00987690" w:rsidRPr="00F74C9A">
        <w:rPr>
          <w:rFonts w:cs="Arial"/>
          <w:szCs w:val="22"/>
        </w:rPr>
        <w:t xml:space="preserve">for a sponge, </w:t>
      </w:r>
      <w:r w:rsidR="00987690" w:rsidRPr="00F74C9A">
        <w:rPr>
          <w:rFonts w:cs="Arial"/>
          <w:i/>
          <w:szCs w:val="22"/>
        </w:rPr>
        <w:t>Plenaster craigi</w:t>
      </w:r>
      <w:r w:rsidR="00987690" w:rsidRPr="00F74C9A">
        <w:rPr>
          <w:rFonts w:cs="Arial"/>
          <w:szCs w:val="22"/>
        </w:rPr>
        <w:t xml:space="preserve"> (Taboada et al., 2018a,</w:t>
      </w:r>
      <w:r w:rsidR="00E50643">
        <w:rPr>
          <w:rFonts w:cs="Arial"/>
          <w:szCs w:val="22"/>
        </w:rPr>
        <w:t xml:space="preserve"> </w:t>
      </w:r>
      <w:r w:rsidR="00987690" w:rsidRPr="00F74C9A">
        <w:rPr>
          <w:rFonts w:cs="Arial"/>
          <w:szCs w:val="22"/>
        </w:rPr>
        <w:t>b).</w:t>
      </w:r>
    </w:p>
    <w:p w14:paraId="7B6503E3" w14:textId="1B939AD9" w:rsidR="00987690" w:rsidRPr="00F74C9A" w:rsidRDefault="00987690" w:rsidP="00C63D34">
      <w:pPr>
        <w:rPr>
          <w:rFonts w:cs="Arial"/>
          <w:szCs w:val="22"/>
        </w:rPr>
      </w:pPr>
    </w:p>
    <w:p w14:paraId="1A9F36F0" w14:textId="2036B472" w:rsidR="004C0358" w:rsidRDefault="00C63D34" w:rsidP="00C63D34">
      <w:pPr>
        <w:rPr>
          <w:rFonts w:cs="Arial"/>
          <w:szCs w:val="22"/>
        </w:rPr>
      </w:pPr>
      <w:r w:rsidRPr="00F74C9A">
        <w:rPr>
          <w:rFonts w:cs="Arial"/>
          <w:szCs w:val="22"/>
        </w:rPr>
        <w:t xml:space="preserve">In DeepData, 268 </w:t>
      </w:r>
      <w:r w:rsidR="00402D8E">
        <w:rPr>
          <w:rFonts w:cs="Arial"/>
          <w:szCs w:val="22"/>
        </w:rPr>
        <w:t>INSDC</w:t>
      </w:r>
      <w:r w:rsidR="00402D8E" w:rsidRPr="00F74C9A">
        <w:rPr>
          <w:rFonts w:cs="Arial"/>
          <w:szCs w:val="22"/>
        </w:rPr>
        <w:t xml:space="preserve"> </w:t>
      </w:r>
      <w:r w:rsidRPr="003764C5">
        <w:rPr>
          <w:rFonts w:cs="Arial"/>
          <w:szCs w:val="22"/>
        </w:rPr>
        <w:t xml:space="preserve">accession numbers were present, from </w:t>
      </w:r>
      <w:r w:rsidR="00AE75E7">
        <w:rPr>
          <w:rFonts w:cs="Arial"/>
          <w:szCs w:val="22"/>
        </w:rPr>
        <w:t>three</w:t>
      </w:r>
      <w:r w:rsidR="00AE75E7" w:rsidRPr="003764C5">
        <w:rPr>
          <w:rFonts w:cs="Arial"/>
          <w:szCs w:val="22"/>
        </w:rPr>
        <w:t xml:space="preserve"> </w:t>
      </w:r>
      <w:r w:rsidRPr="003764C5">
        <w:rPr>
          <w:rFonts w:cs="Arial"/>
          <w:szCs w:val="22"/>
        </w:rPr>
        <w:t>contract areas, COMRA, IFREMER and UKSRL. Of these, 252 were present both in DeepData and the literature, from 5 studies (Bonifacio &amp; Menot, 2019</w:t>
      </w:r>
      <w:r w:rsidR="00AE75E7">
        <w:rPr>
          <w:rFonts w:cs="Arial"/>
          <w:szCs w:val="22"/>
        </w:rPr>
        <w:t>;</w:t>
      </w:r>
      <w:r w:rsidRPr="003764C5">
        <w:rPr>
          <w:rFonts w:cs="Arial"/>
          <w:szCs w:val="22"/>
        </w:rPr>
        <w:t xml:space="preserve"> Amon et al., 2017a</w:t>
      </w:r>
      <w:r w:rsidRPr="003764C5">
        <w:rPr>
          <w:rStyle w:val="FootnoteReference"/>
          <w:rFonts w:cs="Arial"/>
          <w:szCs w:val="22"/>
        </w:rPr>
        <w:footnoteReference w:id="46"/>
      </w:r>
      <w:r w:rsidR="00AE75E7">
        <w:rPr>
          <w:rFonts w:cs="Arial"/>
          <w:szCs w:val="22"/>
        </w:rPr>
        <w:t>;</w:t>
      </w:r>
      <w:r w:rsidRPr="003764C5">
        <w:rPr>
          <w:rFonts w:cs="Arial"/>
          <w:szCs w:val="22"/>
        </w:rPr>
        <w:t xml:space="preserve"> Glover et al., 2016</w:t>
      </w:r>
      <w:r w:rsidR="00AE75E7">
        <w:rPr>
          <w:rFonts w:cs="Arial"/>
          <w:szCs w:val="22"/>
        </w:rPr>
        <w:t>;</w:t>
      </w:r>
      <w:r w:rsidRPr="003764C5">
        <w:rPr>
          <w:rFonts w:cs="Arial"/>
          <w:szCs w:val="22"/>
        </w:rPr>
        <w:t xml:space="preserve"> Dahlgren et al., 2016</w:t>
      </w:r>
      <w:r w:rsidR="00AE75E7">
        <w:rPr>
          <w:rFonts w:cs="Arial"/>
          <w:szCs w:val="22"/>
        </w:rPr>
        <w:t>;</w:t>
      </w:r>
      <w:r w:rsidRPr="003764C5">
        <w:rPr>
          <w:rFonts w:cs="Arial"/>
          <w:szCs w:val="22"/>
        </w:rPr>
        <w:t xml:space="preserve"> Wiklund et al., 2017). An additional 16 GenBank accessions from COMRA were present </w:t>
      </w:r>
      <w:r w:rsidRPr="00404352">
        <w:rPr>
          <w:rFonts w:cs="Arial"/>
          <w:szCs w:val="22"/>
        </w:rPr>
        <w:t xml:space="preserve">in DeepData only and not in the published literature, in this case only the sequences </w:t>
      </w:r>
      <w:r w:rsidR="00691F15">
        <w:rPr>
          <w:rFonts w:cs="Arial"/>
          <w:szCs w:val="22"/>
        </w:rPr>
        <w:t xml:space="preserve">have been </w:t>
      </w:r>
      <w:r w:rsidRPr="00404352">
        <w:rPr>
          <w:rFonts w:cs="Arial"/>
          <w:szCs w:val="22"/>
        </w:rPr>
        <w:t xml:space="preserve">published </w:t>
      </w:r>
      <w:r w:rsidR="00F74C9A">
        <w:rPr>
          <w:rFonts w:cs="Arial"/>
          <w:szCs w:val="22"/>
        </w:rPr>
        <w:t xml:space="preserve">without an </w:t>
      </w:r>
      <w:r w:rsidRPr="00404352">
        <w:rPr>
          <w:rFonts w:cs="Arial"/>
          <w:szCs w:val="22"/>
        </w:rPr>
        <w:t>a</w:t>
      </w:r>
      <w:r w:rsidR="00F74C9A">
        <w:rPr>
          <w:rFonts w:cs="Arial"/>
          <w:szCs w:val="22"/>
        </w:rPr>
        <w:t>ssociated</w:t>
      </w:r>
      <w:r w:rsidRPr="00404352">
        <w:rPr>
          <w:rFonts w:cs="Arial"/>
          <w:szCs w:val="22"/>
        </w:rPr>
        <w:t xml:space="preserve"> publication (</w:t>
      </w:r>
      <w:hyperlink w:anchor="_Supplementary_Data_File" w:history="1">
        <w:r w:rsidR="00F00046" w:rsidRPr="00F00046">
          <w:rPr>
            <w:rStyle w:val="Hyperlink"/>
            <w:rFonts w:cs="Arial"/>
            <w:szCs w:val="22"/>
          </w:rPr>
          <w:t>see SDF 1</w:t>
        </w:r>
      </w:hyperlink>
      <w:r w:rsidRPr="00404352">
        <w:rPr>
          <w:rFonts w:cs="Arial"/>
          <w:szCs w:val="22"/>
        </w:rPr>
        <w:t xml:space="preserve">). The </w:t>
      </w:r>
      <w:r w:rsidR="0016251A">
        <w:rPr>
          <w:rFonts w:cs="Arial"/>
          <w:szCs w:val="22"/>
        </w:rPr>
        <w:t xml:space="preserve">actual </w:t>
      </w:r>
      <w:r w:rsidRPr="00404352">
        <w:rPr>
          <w:rFonts w:cs="Arial"/>
          <w:szCs w:val="22"/>
        </w:rPr>
        <w:t xml:space="preserve">sequence itself </w:t>
      </w:r>
      <w:r w:rsidR="0016251A">
        <w:rPr>
          <w:rFonts w:cs="Arial"/>
          <w:szCs w:val="22"/>
        </w:rPr>
        <w:t xml:space="preserve">(not the accession number) </w:t>
      </w:r>
      <w:r w:rsidRPr="00404352">
        <w:rPr>
          <w:rFonts w:cs="Arial"/>
          <w:szCs w:val="22"/>
        </w:rPr>
        <w:t>was i</w:t>
      </w:r>
      <w:r w:rsidR="00E50643">
        <w:rPr>
          <w:rFonts w:cs="Arial"/>
          <w:szCs w:val="22"/>
        </w:rPr>
        <w:t>ncluded in 92 cases, again for COMRA</w:t>
      </w:r>
      <w:r w:rsidRPr="00404352">
        <w:rPr>
          <w:rFonts w:cs="Arial"/>
          <w:szCs w:val="22"/>
        </w:rPr>
        <w:t>, these sequences were also p</w:t>
      </w:r>
      <w:r w:rsidR="00F74C9A">
        <w:rPr>
          <w:rFonts w:cs="Arial"/>
          <w:szCs w:val="22"/>
        </w:rPr>
        <w:t>resent</w:t>
      </w:r>
      <w:r w:rsidRPr="00404352">
        <w:rPr>
          <w:rFonts w:cs="Arial"/>
          <w:szCs w:val="22"/>
        </w:rPr>
        <w:t xml:space="preserve"> in </w:t>
      </w:r>
      <w:r w:rsidR="000C0DFA">
        <w:rPr>
          <w:rFonts w:cs="Arial"/>
          <w:szCs w:val="22"/>
        </w:rPr>
        <w:t xml:space="preserve">the </w:t>
      </w:r>
      <w:r w:rsidRPr="00404352">
        <w:rPr>
          <w:rFonts w:cs="Arial"/>
          <w:szCs w:val="22"/>
        </w:rPr>
        <w:t>OBIS</w:t>
      </w:r>
      <w:r w:rsidR="000C0DFA">
        <w:rPr>
          <w:rFonts w:cs="Arial"/>
          <w:szCs w:val="22"/>
        </w:rPr>
        <w:t xml:space="preserve"> DeepData records</w:t>
      </w:r>
      <w:r w:rsidR="0016251A">
        <w:rPr>
          <w:rFonts w:cs="Arial"/>
          <w:szCs w:val="22"/>
        </w:rPr>
        <w:t xml:space="preserve">, </w:t>
      </w:r>
      <w:proofErr w:type="gramStart"/>
      <w:r w:rsidR="0016251A">
        <w:rPr>
          <w:rFonts w:cs="Arial"/>
          <w:szCs w:val="22"/>
        </w:rPr>
        <w:t>i.e.</w:t>
      </w:r>
      <w:proofErr w:type="gramEnd"/>
      <w:r w:rsidR="0016251A">
        <w:rPr>
          <w:rFonts w:cs="Arial"/>
          <w:szCs w:val="22"/>
        </w:rPr>
        <w:t xml:space="preserve"> published on the OBIS ISA node</w:t>
      </w:r>
      <w:r w:rsidRPr="00404352">
        <w:rPr>
          <w:rStyle w:val="FootnoteReference"/>
          <w:rFonts w:cs="Arial"/>
          <w:szCs w:val="22"/>
        </w:rPr>
        <w:footnoteReference w:id="47"/>
      </w:r>
      <w:r w:rsidR="00E50643">
        <w:rPr>
          <w:rFonts w:cs="Arial"/>
          <w:szCs w:val="22"/>
        </w:rPr>
        <w:t>.</w:t>
      </w:r>
      <w:r w:rsidR="00691F15">
        <w:rPr>
          <w:rFonts w:cs="Arial"/>
          <w:szCs w:val="22"/>
        </w:rPr>
        <w:t xml:space="preserve"> </w:t>
      </w:r>
    </w:p>
    <w:p w14:paraId="0EB26E51" w14:textId="77777777" w:rsidR="004C0358" w:rsidRDefault="004C0358" w:rsidP="00C63D34">
      <w:pPr>
        <w:rPr>
          <w:rFonts w:cs="Arial"/>
          <w:szCs w:val="22"/>
        </w:rPr>
      </w:pPr>
    </w:p>
    <w:p w14:paraId="02B62783" w14:textId="7101F8D8" w:rsidR="00AE0E0A" w:rsidRPr="00683D6C" w:rsidRDefault="00C63D34" w:rsidP="00C63D34">
      <w:pPr>
        <w:rPr>
          <w:rFonts w:cs="Arial"/>
          <w:szCs w:val="22"/>
        </w:rPr>
      </w:pPr>
      <w:r w:rsidRPr="00404352">
        <w:rPr>
          <w:rFonts w:cs="Arial"/>
          <w:szCs w:val="22"/>
        </w:rPr>
        <w:t xml:space="preserve">In OBIS, </w:t>
      </w:r>
      <w:r w:rsidR="000C0DFA">
        <w:rPr>
          <w:rFonts w:cs="Arial"/>
          <w:szCs w:val="22"/>
        </w:rPr>
        <w:t>72</w:t>
      </w:r>
      <w:r w:rsidRPr="00404352">
        <w:rPr>
          <w:rFonts w:cs="Arial"/>
          <w:color w:val="FF0000"/>
          <w:szCs w:val="22"/>
        </w:rPr>
        <w:t xml:space="preserve"> </w:t>
      </w:r>
      <w:r w:rsidRPr="00404352">
        <w:rPr>
          <w:rFonts w:cs="Arial"/>
          <w:szCs w:val="22"/>
        </w:rPr>
        <w:t>GenBank accession</w:t>
      </w:r>
      <w:r w:rsidR="000C0DFA">
        <w:rPr>
          <w:rFonts w:cs="Arial"/>
          <w:szCs w:val="22"/>
        </w:rPr>
        <w:t>s were present, and in GBIF, 229</w:t>
      </w:r>
      <w:r w:rsidRPr="00404352">
        <w:rPr>
          <w:rFonts w:cs="Arial"/>
          <w:szCs w:val="22"/>
        </w:rPr>
        <w:t xml:space="preserve">, </w:t>
      </w:r>
      <w:r w:rsidR="000C0DFA">
        <w:rPr>
          <w:rFonts w:cs="Arial"/>
          <w:szCs w:val="22"/>
        </w:rPr>
        <w:t xml:space="preserve">with additional </w:t>
      </w:r>
      <w:r w:rsidR="002F0DD1">
        <w:rPr>
          <w:rFonts w:cs="Arial"/>
          <w:szCs w:val="22"/>
        </w:rPr>
        <w:t xml:space="preserve">INSDC </w:t>
      </w:r>
      <w:r w:rsidR="000C0DFA">
        <w:rPr>
          <w:rFonts w:cs="Arial"/>
          <w:szCs w:val="22"/>
        </w:rPr>
        <w:t xml:space="preserve">records harvested </w:t>
      </w:r>
      <w:r w:rsidR="002F0DD1">
        <w:rPr>
          <w:rFonts w:cs="Arial"/>
          <w:szCs w:val="22"/>
        </w:rPr>
        <w:t>from the literature</w:t>
      </w:r>
      <w:r w:rsidR="000C0DFA">
        <w:rPr>
          <w:rFonts w:cs="Arial"/>
          <w:szCs w:val="22"/>
        </w:rPr>
        <w:t xml:space="preserve"> (</w:t>
      </w:r>
      <w:hyperlink w:anchor="_Records_in_common" w:history="1">
        <w:r w:rsidR="000C0DFA" w:rsidRPr="00F00046">
          <w:rPr>
            <w:rStyle w:val="Hyperlink"/>
            <w:rFonts w:cs="Arial"/>
            <w:szCs w:val="22"/>
          </w:rPr>
          <w:t>see section 3.3.1</w:t>
        </w:r>
      </w:hyperlink>
      <w:r w:rsidR="000C0DFA">
        <w:rPr>
          <w:rFonts w:cs="Arial"/>
          <w:szCs w:val="22"/>
        </w:rPr>
        <w:t>)</w:t>
      </w:r>
      <w:r w:rsidRPr="00404352">
        <w:rPr>
          <w:rFonts w:cs="Arial"/>
          <w:szCs w:val="22"/>
        </w:rPr>
        <w:t xml:space="preserve">. </w:t>
      </w:r>
      <w:proofErr w:type="gramStart"/>
      <w:r w:rsidRPr="00404352">
        <w:rPr>
          <w:rFonts w:cs="Arial"/>
          <w:szCs w:val="22"/>
        </w:rPr>
        <w:t>Overall</w:t>
      </w:r>
      <w:proofErr w:type="gramEnd"/>
      <w:r w:rsidR="00E50643">
        <w:rPr>
          <w:rFonts w:cs="Arial"/>
          <w:szCs w:val="22"/>
        </w:rPr>
        <w:t xml:space="preserve"> therefore</w:t>
      </w:r>
      <w:r w:rsidRPr="00404352">
        <w:rPr>
          <w:rFonts w:cs="Arial"/>
          <w:szCs w:val="22"/>
        </w:rPr>
        <w:t xml:space="preserve">, </w:t>
      </w:r>
      <w:r w:rsidR="00F74C9A">
        <w:rPr>
          <w:rFonts w:cs="Arial"/>
          <w:szCs w:val="22"/>
        </w:rPr>
        <w:t xml:space="preserve">most </w:t>
      </w:r>
      <w:r w:rsidRPr="00404352">
        <w:rPr>
          <w:rFonts w:cs="Arial"/>
          <w:szCs w:val="22"/>
        </w:rPr>
        <w:t xml:space="preserve">sequences </w:t>
      </w:r>
      <w:r w:rsidR="00F74C9A">
        <w:rPr>
          <w:rFonts w:cs="Arial"/>
          <w:szCs w:val="22"/>
        </w:rPr>
        <w:t xml:space="preserve">(&gt;4000) </w:t>
      </w:r>
      <w:r w:rsidRPr="00404352">
        <w:rPr>
          <w:rFonts w:cs="Arial"/>
          <w:szCs w:val="22"/>
        </w:rPr>
        <w:t xml:space="preserve">were published only in </w:t>
      </w:r>
      <w:r w:rsidR="00E47C89">
        <w:rPr>
          <w:rFonts w:cs="Arial"/>
          <w:szCs w:val="22"/>
        </w:rPr>
        <w:t>INSDC/</w:t>
      </w:r>
      <w:r w:rsidRPr="00404352">
        <w:rPr>
          <w:rFonts w:cs="Arial"/>
          <w:szCs w:val="22"/>
        </w:rPr>
        <w:t xml:space="preserve">the literature and not </w:t>
      </w:r>
      <w:r w:rsidR="00402D8E">
        <w:rPr>
          <w:rFonts w:cs="Arial"/>
          <w:szCs w:val="22"/>
        </w:rPr>
        <w:t>harvested</w:t>
      </w:r>
      <w:r w:rsidR="00E47C89">
        <w:rPr>
          <w:rFonts w:cs="Arial"/>
          <w:szCs w:val="22"/>
        </w:rPr>
        <w:t xml:space="preserve"> by</w:t>
      </w:r>
      <w:r w:rsidRPr="00404352">
        <w:rPr>
          <w:rFonts w:cs="Arial"/>
          <w:szCs w:val="22"/>
        </w:rPr>
        <w:t xml:space="preserve"> </w:t>
      </w:r>
      <w:r w:rsidR="00E47C89">
        <w:rPr>
          <w:rFonts w:cs="Arial"/>
          <w:szCs w:val="22"/>
        </w:rPr>
        <w:t xml:space="preserve">other </w:t>
      </w:r>
      <w:r w:rsidRPr="00404352">
        <w:rPr>
          <w:rFonts w:cs="Arial"/>
          <w:szCs w:val="22"/>
        </w:rPr>
        <w:t>databases</w:t>
      </w:r>
      <w:r w:rsidR="00F74C9A">
        <w:rPr>
          <w:rFonts w:cs="Arial"/>
          <w:szCs w:val="22"/>
        </w:rPr>
        <w:t xml:space="preserve">, partly a reflection of how recent these genetic publications and datasets are, with </w:t>
      </w:r>
      <w:r w:rsidR="00166E66">
        <w:rPr>
          <w:rFonts w:cs="Arial"/>
          <w:szCs w:val="22"/>
        </w:rPr>
        <w:t>11</w:t>
      </w:r>
      <w:r w:rsidR="00F74C9A">
        <w:rPr>
          <w:rFonts w:cs="Arial"/>
          <w:szCs w:val="22"/>
        </w:rPr>
        <w:t xml:space="preserve"> published </w:t>
      </w:r>
      <w:r w:rsidR="0016251A">
        <w:rPr>
          <w:rFonts w:cs="Arial"/>
          <w:szCs w:val="22"/>
        </w:rPr>
        <w:t>in 2021 alone</w:t>
      </w:r>
      <w:r w:rsidRPr="00404352">
        <w:rPr>
          <w:rFonts w:cs="Arial"/>
          <w:szCs w:val="22"/>
        </w:rPr>
        <w:t xml:space="preserve"> (</w:t>
      </w:r>
      <w:hyperlink w:anchor="_By_publication_year" w:history="1">
        <w:r w:rsidR="00F74C9A" w:rsidRPr="00F00046">
          <w:rPr>
            <w:rStyle w:val="Hyperlink"/>
            <w:rFonts w:cs="Arial"/>
            <w:szCs w:val="22"/>
          </w:rPr>
          <w:t>see section 3.1.3</w:t>
        </w:r>
      </w:hyperlink>
      <w:r w:rsidRPr="00404352">
        <w:rPr>
          <w:rFonts w:cs="Arial"/>
          <w:szCs w:val="22"/>
        </w:rPr>
        <w:t>).</w:t>
      </w:r>
      <w:r w:rsidR="00E50643">
        <w:rPr>
          <w:rFonts w:cs="Arial"/>
          <w:szCs w:val="22"/>
        </w:rPr>
        <w:t xml:space="preserve"> In some cases</w:t>
      </w:r>
      <w:r w:rsidR="00F335A4">
        <w:rPr>
          <w:rFonts w:cs="Arial"/>
          <w:szCs w:val="22"/>
        </w:rPr>
        <w:t>,</w:t>
      </w:r>
      <w:r w:rsidR="00E50643">
        <w:rPr>
          <w:rFonts w:cs="Arial"/>
          <w:szCs w:val="22"/>
        </w:rPr>
        <w:t xml:space="preserve"> for DeepData, GenBank accession numbers </w:t>
      </w:r>
      <w:r w:rsidR="00063F5A">
        <w:rPr>
          <w:rFonts w:cs="Arial"/>
          <w:szCs w:val="22"/>
        </w:rPr>
        <w:t xml:space="preserve">were available in the Contractor data, but </w:t>
      </w:r>
      <w:r w:rsidR="00E50643">
        <w:rPr>
          <w:rFonts w:cs="Arial"/>
          <w:szCs w:val="22"/>
        </w:rPr>
        <w:t>not harvested by the database (</w:t>
      </w:r>
      <w:hyperlink w:anchor="_Data_quality_assessment:" w:history="1">
        <w:r w:rsidR="00E50643" w:rsidRPr="00F00046">
          <w:rPr>
            <w:rStyle w:val="Hyperlink"/>
            <w:rFonts w:cs="Arial"/>
            <w:szCs w:val="22"/>
          </w:rPr>
          <w:t>see section 3.6</w:t>
        </w:r>
      </w:hyperlink>
      <w:r w:rsidR="00E50643">
        <w:rPr>
          <w:rFonts w:cs="Arial"/>
          <w:szCs w:val="22"/>
        </w:rPr>
        <w:t>).</w:t>
      </w:r>
    </w:p>
    <w:p w14:paraId="07D04E2E" w14:textId="7D10B37B" w:rsidR="00E50643" w:rsidRDefault="00E50643" w:rsidP="00C63D34">
      <w:pPr>
        <w:rPr>
          <w:rFonts w:cs="Arial"/>
        </w:rPr>
      </w:pPr>
    </w:p>
    <w:p w14:paraId="04C25F43" w14:textId="77777777" w:rsidR="00275870" w:rsidRPr="00D75857" w:rsidRDefault="00275870" w:rsidP="00C63D34">
      <w:pPr>
        <w:rPr>
          <w:rFonts w:cs="Arial"/>
          <w:sz w:val="21"/>
          <w:szCs w:val="22"/>
        </w:rPr>
      </w:pPr>
    </w:p>
    <w:p w14:paraId="1A4A876B" w14:textId="73B467FB" w:rsidR="00C63D34" w:rsidRPr="00D75857" w:rsidRDefault="00D75857" w:rsidP="00C63D34">
      <w:pPr>
        <w:rPr>
          <w:rFonts w:cs="Arial"/>
          <w:sz w:val="20"/>
          <w:szCs w:val="20"/>
        </w:rPr>
      </w:pPr>
      <w:r w:rsidRPr="00D75857">
        <w:rPr>
          <w:rFonts w:cs="Arial"/>
          <w:sz w:val="20"/>
          <w:szCs w:val="20"/>
        </w:rPr>
        <w:t>Table 1</w:t>
      </w:r>
      <w:r w:rsidR="00D373D3">
        <w:rPr>
          <w:rFonts w:cs="Arial"/>
          <w:sz w:val="20"/>
          <w:szCs w:val="20"/>
        </w:rPr>
        <w:t>3</w:t>
      </w:r>
      <w:r w:rsidRPr="00D75857">
        <w:rPr>
          <w:rFonts w:cs="Arial"/>
          <w:sz w:val="20"/>
          <w:szCs w:val="20"/>
        </w:rPr>
        <w:t>.</w:t>
      </w:r>
      <w:r w:rsidR="00F74C9A" w:rsidRPr="00D75857">
        <w:rPr>
          <w:rFonts w:cs="Arial"/>
          <w:sz w:val="20"/>
          <w:szCs w:val="20"/>
        </w:rPr>
        <w:t xml:space="preserve"> Summary of genetic </w:t>
      </w:r>
      <w:r w:rsidR="00AE0E0A" w:rsidRPr="00D75857">
        <w:rPr>
          <w:rFonts w:cs="Arial"/>
          <w:sz w:val="20"/>
          <w:szCs w:val="20"/>
        </w:rPr>
        <w:t>and genomic datasets available in the INSDC databases and BOLD</w:t>
      </w:r>
    </w:p>
    <w:tbl>
      <w:tblPr>
        <w:tblStyle w:val="PlainTable4"/>
        <w:tblW w:w="0" w:type="auto"/>
        <w:tblLook w:val="04A0" w:firstRow="1" w:lastRow="0" w:firstColumn="1" w:lastColumn="0" w:noHBand="0" w:noVBand="1"/>
      </w:tblPr>
      <w:tblGrid>
        <w:gridCol w:w="1109"/>
        <w:gridCol w:w="1253"/>
        <w:gridCol w:w="1960"/>
        <w:gridCol w:w="4467"/>
      </w:tblGrid>
      <w:tr w:rsidR="003A7D28" w:rsidRPr="008C26CE" w14:paraId="2E38C27F" w14:textId="77777777" w:rsidTr="00AE0E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auto"/>
              <w:bottom w:val="single" w:sz="4" w:space="0" w:color="auto"/>
            </w:tcBorders>
          </w:tcPr>
          <w:p w14:paraId="3839E432" w14:textId="77777777" w:rsidR="003A7D28" w:rsidRPr="008C26CE" w:rsidRDefault="003A7D28" w:rsidP="00B72BBE">
            <w:pPr>
              <w:rPr>
                <w:rFonts w:cs="Arial"/>
                <w:sz w:val="18"/>
                <w:szCs w:val="18"/>
              </w:rPr>
            </w:pPr>
            <w:r w:rsidRPr="008C26CE">
              <w:rPr>
                <w:rFonts w:cs="Arial"/>
                <w:sz w:val="18"/>
                <w:szCs w:val="18"/>
              </w:rPr>
              <w:t>Data Source</w:t>
            </w:r>
          </w:p>
        </w:tc>
        <w:tc>
          <w:tcPr>
            <w:tcW w:w="1253" w:type="dxa"/>
            <w:tcBorders>
              <w:top w:val="single" w:sz="4" w:space="0" w:color="auto"/>
              <w:bottom w:val="single" w:sz="4" w:space="0" w:color="auto"/>
            </w:tcBorders>
          </w:tcPr>
          <w:p w14:paraId="1FF42137" w14:textId="77777777" w:rsidR="003A7D28" w:rsidRPr="008C26CE" w:rsidRDefault="003A7D28" w:rsidP="00B72BBE">
            <w:pPr>
              <w:cnfStyle w:val="100000000000" w:firstRow="1" w:lastRow="0" w:firstColumn="0" w:lastColumn="0" w:oddVBand="0" w:evenVBand="0" w:oddHBand="0" w:evenHBand="0" w:firstRowFirstColumn="0" w:firstRowLastColumn="0" w:lastRowFirstColumn="0" w:lastRowLastColumn="0"/>
              <w:rPr>
                <w:rFonts w:cs="Arial"/>
                <w:sz w:val="18"/>
                <w:szCs w:val="18"/>
              </w:rPr>
            </w:pPr>
            <w:r w:rsidRPr="008C26CE">
              <w:rPr>
                <w:rFonts w:cs="Arial"/>
                <w:sz w:val="18"/>
                <w:szCs w:val="18"/>
              </w:rPr>
              <w:t>Accessions</w:t>
            </w:r>
          </w:p>
        </w:tc>
        <w:tc>
          <w:tcPr>
            <w:tcW w:w="1960" w:type="dxa"/>
            <w:tcBorders>
              <w:top w:val="single" w:sz="4" w:space="0" w:color="auto"/>
              <w:bottom w:val="single" w:sz="4" w:space="0" w:color="auto"/>
            </w:tcBorders>
          </w:tcPr>
          <w:p w14:paraId="73AB06A8" w14:textId="46FF9AA6" w:rsidR="003A7D28" w:rsidRPr="008C26CE" w:rsidRDefault="003A7D28" w:rsidP="00B72BBE">
            <w:pPr>
              <w:cnfStyle w:val="100000000000" w:firstRow="1" w:lastRow="0" w:firstColumn="0" w:lastColumn="0" w:oddVBand="0" w:evenVBand="0" w:oddHBand="0" w:evenHBand="0" w:firstRowFirstColumn="0" w:firstRowLastColumn="0" w:lastRowFirstColumn="0" w:lastRowLastColumn="0"/>
              <w:rPr>
                <w:rFonts w:cs="Arial"/>
                <w:sz w:val="18"/>
                <w:szCs w:val="18"/>
              </w:rPr>
            </w:pPr>
            <w:r w:rsidRPr="008C26CE">
              <w:rPr>
                <w:rFonts w:cs="Arial"/>
                <w:sz w:val="18"/>
                <w:szCs w:val="18"/>
              </w:rPr>
              <w:t>Genomic Data</w:t>
            </w:r>
          </w:p>
        </w:tc>
        <w:tc>
          <w:tcPr>
            <w:tcW w:w="4467" w:type="dxa"/>
            <w:tcBorders>
              <w:top w:val="single" w:sz="4" w:space="0" w:color="auto"/>
              <w:bottom w:val="single" w:sz="4" w:space="0" w:color="auto"/>
            </w:tcBorders>
          </w:tcPr>
          <w:p w14:paraId="032B4668" w14:textId="77777777" w:rsidR="003A7D28" w:rsidRPr="009F04C8" w:rsidRDefault="003A7D28" w:rsidP="00B72BBE">
            <w:pPr>
              <w:cnfStyle w:val="100000000000" w:firstRow="1" w:lastRow="0" w:firstColumn="0" w:lastColumn="0" w:oddVBand="0" w:evenVBand="0" w:oddHBand="0" w:evenHBand="0" w:firstRowFirstColumn="0" w:firstRowLastColumn="0" w:lastRowFirstColumn="0" w:lastRowLastColumn="0"/>
              <w:rPr>
                <w:rFonts w:cs="Arial"/>
                <w:sz w:val="18"/>
                <w:szCs w:val="18"/>
              </w:rPr>
            </w:pPr>
            <w:r w:rsidRPr="009F04C8">
              <w:rPr>
                <w:rFonts w:cs="Arial"/>
                <w:sz w:val="18"/>
                <w:szCs w:val="18"/>
              </w:rPr>
              <w:t>Notes</w:t>
            </w:r>
          </w:p>
        </w:tc>
      </w:tr>
      <w:tr w:rsidR="003A7D28" w:rsidRPr="008C26CE" w14:paraId="7FBD7751" w14:textId="77777777" w:rsidTr="00AE0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auto"/>
            </w:tcBorders>
          </w:tcPr>
          <w:p w14:paraId="528A5D40" w14:textId="77777777" w:rsidR="003A7D28" w:rsidRPr="008C26CE" w:rsidRDefault="003A7D28" w:rsidP="00B72BBE">
            <w:pPr>
              <w:rPr>
                <w:rFonts w:cs="Arial"/>
                <w:b w:val="0"/>
                <w:bCs w:val="0"/>
                <w:sz w:val="18"/>
                <w:szCs w:val="18"/>
              </w:rPr>
            </w:pPr>
            <w:r>
              <w:rPr>
                <w:rFonts w:cs="Arial"/>
                <w:b w:val="0"/>
                <w:bCs w:val="0"/>
                <w:sz w:val="18"/>
                <w:szCs w:val="18"/>
              </w:rPr>
              <w:t>GenBank</w:t>
            </w:r>
          </w:p>
        </w:tc>
        <w:tc>
          <w:tcPr>
            <w:tcW w:w="1253" w:type="dxa"/>
            <w:tcBorders>
              <w:top w:val="single" w:sz="4" w:space="0" w:color="auto"/>
            </w:tcBorders>
          </w:tcPr>
          <w:p w14:paraId="21284C4C" w14:textId="1325E4BE" w:rsidR="003A7D28" w:rsidRPr="008C26CE" w:rsidRDefault="003A7D28" w:rsidP="00B72BBE">
            <w:pP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sz w:val="18"/>
                <w:szCs w:val="18"/>
              </w:rPr>
              <w:t>4</w:t>
            </w:r>
            <w:r w:rsidR="00767043">
              <w:rPr>
                <w:rFonts w:cs="Arial"/>
                <w:sz w:val="18"/>
                <w:szCs w:val="18"/>
              </w:rPr>
              <w:t>647</w:t>
            </w:r>
          </w:p>
        </w:tc>
        <w:tc>
          <w:tcPr>
            <w:tcW w:w="1960" w:type="dxa"/>
            <w:tcBorders>
              <w:top w:val="single" w:sz="4" w:space="0" w:color="auto"/>
            </w:tcBorders>
          </w:tcPr>
          <w:p w14:paraId="2203D69A" w14:textId="5E1EB38A" w:rsidR="003A7D28" w:rsidRPr="008C26CE" w:rsidRDefault="003A7D28" w:rsidP="00B72BBE">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4467" w:type="dxa"/>
            <w:tcBorders>
              <w:top w:val="single" w:sz="4" w:space="0" w:color="auto"/>
            </w:tcBorders>
          </w:tcPr>
          <w:p w14:paraId="084CA75E" w14:textId="7E512A86" w:rsidR="003A7D28" w:rsidRPr="009F04C8" w:rsidRDefault="003764C5" w:rsidP="00B72BBE">
            <w:pP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sz w:val="18"/>
                <w:szCs w:val="18"/>
              </w:rPr>
              <w:t>Markers: COI, 16S, 18S, 28S, ITS2, Cytb</w:t>
            </w:r>
          </w:p>
        </w:tc>
      </w:tr>
      <w:tr w:rsidR="003A7D28" w:rsidRPr="008C26CE" w14:paraId="5B20763E" w14:textId="77777777" w:rsidTr="00AE0E0A">
        <w:tc>
          <w:tcPr>
            <w:cnfStyle w:val="001000000000" w:firstRow="0" w:lastRow="0" w:firstColumn="1" w:lastColumn="0" w:oddVBand="0" w:evenVBand="0" w:oddHBand="0" w:evenHBand="0" w:firstRowFirstColumn="0" w:firstRowLastColumn="0" w:lastRowFirstColumn="0" w:lastRowLastColumn="0"/>
            <w:tcW w:w="1109" w:type="dxa"/>
          </w:tcPr>
          <w:p w14:paraId="22976B25" w14:textId="77777777" w:rsidR="003A7D28" w:rsidRPr="008C26CE" w:rsidRDefault="003A7D28" w:rsidP="00B72BBE">
            <w:pPr>
              <w:rPr>
                <w:rFonts w:cs="Arial"/>
                <w:b w:val="0"/>
                <w:bCs w:val="0"/>
                <w:sz w:val="18"/>
                <w:szCs w:val="18"/>
              </w:rPr>
            </w:pPr>
            <w:r>
              <w:rPr>
                <w:rFonts w:cs="Arial"/>
                <w:b w:val="0"/>
                <w:bCs w:val="0"/>
                <w:sz w:val="18"/>
                <w:szCs w:val="18"/>
              </w:rPr>
              <w:t>BOLD</w:t>
            </w:r>
          </w:p>
        </w:tc>
        <w:tc>
          <w:tcPr>
            <w:tcW w:w="1253" w:type="dxa"/>
          </w:tcPr>
          <w:p w14:paraId="25F622B7" w14:textId="77777777" w:rsidR="003A7D28" w:rsidRPr="008C26CE" w:rsidRDefault="003A7D28" w:rsidP="00B72BBE">
            <w:pP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sz w:val="18"/>
                <w:szCs w:val="18"/>
              </w:rPr>
              <w:t>1674</w:t>
            </w:r>
          </w:p>
        </w:tc>
        <w:tc>
          <w:tcPr>
            <w:tcW w:w="1960" w:type="dxa"/>
          </w:tcPr>
          <w:p w14:paraId="6E9E89C3" w14:textId="3B79AA93" w:rsidR="003A7D28" w:rsidRPr="008C26CE" w:rsidRDefault="003A7D28" w:rsidP="00B72BBE">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4467" w:type="dxa"/>
          </w:tcPr>
          <w:p w14:paraId="53180263" w14:textId="156F120C" w:rsidR="003A7D28" w:rsidRPr="009F04C8" w:rsidRDefault="003764C5" w:rsidP="00B72BBE">
            <w:pPr>
              <w:cnfStyle w:val="000000000000" w:firstRow="0" w:lastRow="0" w:firstColumn="0" w:lastColumn="0" w:oddVBand="0" w:evenVBand="0" w:oddHBand="0" w:evenHBand="0" w:firstRowFirstColumn="0" w:firstRowLastColumn="0" w:lastRowFirstColumn="0" w:lastRowLastColumn="0"/>
              <w:rPr>
                <w:rFonts w:cs="Arial"/>
                <w:sz w:val="18"/>
                <w:szCs w:val="18"/>
              </w:rPr>
            </w:pPr>
            <w:r>
              <w:rPr>
                <w:sz w:val="18"/>
                <w:szCs w:val="18"/>
              </w:rPr>
              <w:t xml:space="preserve">Also </w:t>
            </w:r>
            <w:r w:rsidR="003A7D28" w:rsidRPr="003764C5">
              <w:rPr>
                <w:sz w:val="18"/>
                <w:szCs w:val="18"/>
              </w:rPr>
              <w:t>3 project databases (</w:t>
            </w:r>
            <w:proofErr w:type="spellStart"/>
            <w:r w:rsidR="003A7D28" w:rsidRPr="003764C5">
              <w:rPr>
                <w:sz w:val="18"/>
                <w:szCs w:val="18"/>
              </w:rPr>
              <w:t>Christodolou</w:t>
            </w:r>
            <w:proofErr w:type="spellEnd"/>
            <w:r w:rsidR="003A7D28" w:rsidRPr="003764C5">
              <w:rPr>
                <w:sz w:val="18"/>
                <w:szCs w:val="18"/>
              </w:rPr>
              <w:t xml:space="preserve"> et al., 2019; 2020; Brix et al., </w:t>
            </w:r>
            <w:r w:rsidR="003A7D28">
              <w:rPr>
                <w:sz w:val="18"/>
                <w:szCs w:val="18"/>
              </w:rPr>
              <w:t>2020; Malyutina et al., 2020; Mohrbeck et al., 2021)</w:t>
            </w:r>
          </w:p>
        </w:tc>
      </w:tr>
      <w:tr w:rsidR="003A7D28" w:rsidRPr="008C26CE" w14:paraId="32649343" w14:textId="77777777" w:rsidTr="00AE0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bottom w:val="single" w:sz="4" w:space="0" w:color="auto"/>
            </w:tcBorders>
          </w:tcPr>
          <w:p w14:paraId="0765000B" w14:textId="77777777" w:rsidR="003A7D28" w:rsidRPr="008C26CE" w:rsidRDefault="003A7D28" w:rsidP="00B72BBE">
            <w:pPr>
              <w:rPr>
                <w:rFonts w:cs="Arial"/>
                <w:b w:val="0"/>
                <w:bCs w:val="0"/>
                <w:sz w:val="18"/>
                <w:szCs w:val="18"/>
              </w:rPr>
            </w:pPr>
            <w:r>
              <w:rPr>
                <w:rFonts w:cs="Arial"/>
                <w:b w:val="0"/>
                <w:bCs w:val="0"/>
                <w:sz w:val="18"/>
                <w:szCs w:val="18"/>
              </w:rPr>
              <w:t>NCBI/SRA</w:t>
            </w:r>
          </w:p>
        </w:tc>
        <w:tc>
          <w:tcPr>
            <w:tcW w:w="1253" w:type="dxa"/>
            <w:tcBorders>
              <w:bottom w:val="single" w:sz="4" w:space="0" w:color="auto"/>
            </w:tcBorders>
          </w:tcPr>
          <w:p w14:paraId="48BF5F77" w14:textId="77777777" w:rsidR="003A7D28" w:rsidRPr="008C26CE" w:rsidRDefault="003A7D28" w:rsidP="00B72BBE">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960" w:type="dxa"/>
            <w:tcBorders>
              <w:bottom w:val="single" w:sz="4" w:space="0" w:color="auto"/>
            </w:tcBorders>
          </w:tcPr>
          <w:p w14:paraId="70BE3E48" w14:textId="498AAEFD" w:rsidR="003A7D28" w:rsidRPr="0000413C" w:rsidRDefault="003A7D28" w:rsidP="00B72BBE">
            <w:pPr>
              <w:cnfStyle w:val="000000100000" w:firstRow="0" w:lastRow="0" w:firstColumn="0" w:lastColumn="0" w:oddVBand="0" w:evenVBand="0" w:oddHBand="1" w:evenHBand="0" w:firstRowFirstColumn="0" w:firstRowLastColumn="0" w:lastRowFirstColumn="0" w:lastRowLastColumn="0"/>
              <w:rPr>
                <w:rFonts w:cs="Arial"/>
                <w:color w:val="FF0000"/>
                <w:sz w:val="18"/>
                <w:szCs w:val="18"/>
              </w:rPr>
            </w:pPr>
            <w:r w:rsidRPr="00F74C9A">
              <w:rPr>
                <w:rFonts w:cs="Arial"/>
                <w:sz w:val="18"/>
                <w:szCs w:val="18"/>
              </w:rPr>
              <w:t xml:space="preserve">5 genomic datasets </w:t>
            </w:r>
          </w:p>
        </w:tc>
        <w:tc>
          <w:tcPr>
            <w:tcW w:w="4467" w:type="dxa"/>
            <w:tcBorders>
              <w:bottom w:val="single" w:sz="4" w:space="0" w:color="auto"/>
            </w:tcBorders>
          </w:tcPr>
          <w:p w14:paraId="4D683921" w14:textId="77777777" w:rsidR="003A7D28" w:rsidRPr="003764C5" w:rsidRDefault="003A7D28" w:rsidP="00B72BBE">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3764C5">
              <w:rPr>
                <w:rFonts w:cs="Arial"/>
                <w:sz w:val="18"/>
                <w:szCs w:val="18"/>
              </w:rPr>
              <w:t>Macheriotou et al, 2020; Kersten et al., 2019; Taboada et al., 2018b</w:t>
            </w:r>
          </w:p>
        </w:tc>
      </w:tr>
      <w:tr w:rsidR="003764C5" w:rsidRPr="008C26CE" w14:paraId="1DBCFF32" w14:textId="77777777" w:rsidTr="00AE0E0A">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auto"/>
            </w:tcBorders>
          </w:tcPr>
          <w:p w14:paraId="53500FAE" w14:textId="77777777" w:rsidR="003764C5" w:rsidRDefault="003764C5" w:rsidP="00B72BBE">
            <w:pPr>
              <w:rPr>
                <w:rFonts w:cs="Arial"/>
                <w:b w:val="0"/>
                <w:bCs w:val="0"/>
                <w:sz w:val="18"/>
                <w:szCs w:val="18"/>
              </w:rPr>
            </w:pPr>
          </w:p>
        </w:tc>
        <w:tc>
          <w:tcPr>
            <w:tcW w:w="1253" w:type="dxa"/>
            <w:tcBorders>
              <w:top w:val="single" w:sz="4" w:space="0" w:color="auto"/>
            </w:tcBorders>
          </w:tcPr>
          <w:p w14:paraId="41767003" w14:textId="77777777" w:rsidR="003764C5" w:rsidRPr="008C26CE" w:rsidRDefault="003764C5" w:rsidP="00B72BBE">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1960" w:type="dxa"/>
            <w:tcBorders>
              <w:top w:val="single" w:sz="4" w:space="0" w:color="auto"/>
            </w:tcBorders>
          </w:tcPr>
          <w:p w14:paraId="77B3E8D8" w14:textId="77777777" w:rsidR="003764C5" w:rsidRDefault="003764C5" w:rsidP="00B72BBE">
            <w:pPr>
              <w:cnfStyle w:val="000000000000" w:firstRow="0" w:lastRow="0" w:firstColumn="0" w:lastColumn="0" w:oddVBand="0" w:evenVBand="0" w:oddHBand="0" w:evenHBand="0" w:firstRowFirstColumn="0" w:firstRowLastColumn="0" w:lastRowFirstColumn="0" w:lastRowLastColumn="0"/>
              <w:rPr>
                <w:rFonts w:cs="Arial"/>
                <w:color w:val="FF0000"/>
                <w:sz w:val="18"/>
                <w:szCs w:val="18"/>
              </w:rPr>
            </w:pPr>
          </w:p>
        </w:tc>
        <w:tc>
          <w:tcPr>
            <w:tcW w:w="4467" w:type="dxa"/>
            <w:tcBorders>
              <w:top w:val="single" w:sz="4" w:space="0" w:color="auto"/>
            </w:tcBorders>
          </w:tcPr>
          <w:p w14:paraId="4BF8AACB" w14:textId="77777777" w:rsidR="003764C5" w:rsidRPr="003764C5" w:rsidRDefault="003764C5" w:rsidP="00B72BBE">
            <w:pPr>
              <w:cnfStyle w:val="000000000000" w:firstRow="0" w:lastRow="0" w:firstColumn="0" w:lastColumn="0" w:oddVBand="0" w:evenVBand="0" w:oddHBand="0" w:evenHBand="0" w:firstRowFirstColumn="0" w:firstRowLastColumn="0" w:lastRowFirstColumn="0" w:lastRowLastColumn="0"/>
              <w:rPr>
                <w:rFonts w:cs="Arial"/>
                <w:sz w:val="18"/>
                <w:szCs w:val="18"/>
              </w:rPr>
            </w:pPr>
          </w:p>
        </w:tc>
      </w:tr>
    </w:tbl>
    <w:p w14:paraId="0AFD55B3" w14:textId="277AEDD0" w:rsidR="00AE0E0A" w:rsidRDefault="00AE0E0A" w:rsidP="00C63D34">
      <w:pPr>
        <w:rPr>
          <w:rFonts w:cs="Arial"/>
        </w:rPr>
      </w:pPr>
    </w:p>
    <w:p w14:paraId="4AEB7C05" w14:textId="0C657574" w:rsidR="00C63D34" w:rsidRPr="00C61F50" w:rsidRDefault="00AE0E0A" w:rsidP="00C63D34">
      <w:pPr>
        <w:rPr>
          <w:rFonts w:cs="Arial"/>
          <w:szCs w:val="22"/>
        </w:rPr>
      </w:pPr>
      <w:r>
        <w:rPr>
          <w:rFonts w:cs="Arial"/>
          <w:szCs w:val="22"/>
        </w:rPr>
        <w:t xml:space="preserve">The </w:t>
      </w:r>
      <w:r w:rsidR="00C63D34" w:rsidRPr="009132E2">
        <w:rPr>
          <w:rFonts w:cs="Arial"/>
          <w:szCs w:val="22"/>
        </w:rPr>
        <w:t xml:space="preserve">BOLD </w:t>
      </w:r>
      <w:r>
        <w:rPr>
          <w:rFonts w:cs="Arial"/>
          <w:szCs w:val="22"/>
        </w:rPr>
        <w:t xml:space="preserve">database </w:t>
      </w:r>
      <w:r w:rsidR="00C63D34" w:rsidRPr="009132E2">
        <w:rPr>
          <w:rFonts w:cs="Arial"/>
          <w:szCs w:val="22"/>
        </w:rPr>
        <w:t>also had a significant number of accessions, 1674 (</w:t>
      </w:r>
      <w:hyperlink w:anchor="_Supplementary_Data_File_4" w:history="1">
        <w:r w:rsidR="00F00046" w:rsidRPr="00F00046">
          <w:rPr>
            <w:rStyle w:val="Hyperlink"/>
            <w:rFonts w:cs="Arial"/>
            <w:szCs w:val="22"/>
          </w:rPr>
          <w:t>see SDF 4</w:t>
        </w:r>
      </w:hyperlink>
      <w:r w:rsidR="00C63D34" w:rsidRPr="009132E2">
        <w:rPr>
          <w:rFonts w:cs="Arial"/>
          <w:szCs w:val="22"/>
        </w:rPr>
        <w:t>)</w:t>
      </w:r>
      <w:r w:rsidR="00C63D34">
        <w:rPr>
          <w:rFonts w:cs="Arial"/>
          <w:szCs w:val="22"/>
        </w:rPr>
        <w:t xml:space="preserve">; </w:t>
      </w:r>
      <w:r w:rsidR="0040097F">
        <w:rPr>
          <w:rFonts w:cs="Arial"/>
          <w:szCs w:val="22"/>
        </w:rPr>
        <w:t xml:space="preserve">and several </w:t>
      </w:r>
      <w:r w:rsidR="00C63D34">
        <w:rPr>
          <w:rFonts w:cs="Arial"/>
          <w:szCs w:val="22"/>
        </w:rPr>
        <w:t xml:space="preserve">BOLD project databases/datasets </w:t>
      </w:r>
      <w:r w:rsidR="0040097F">
        <w:rPr>
          <w:rFonts w:cs="Arial"/>
          <w:szCs w:val="22"/>
        </w:rPr>
        <w:t xml:space="preserve">were identified </w:t>
      </w:r>
      <w:r w:rsidR="00C63D34" w:rsidRPr="009132E2">
        <w:rPr>
          <w:rFonts w:cs="Arial"/>
          <w:szCs w:val="22"/>
        </w:rPr>
        <w:t>(see Mohrbeck et al., 2021</w:t>
      </w:r>
      <w:r w:rsidR="00AE75E7">
        <w:rPr>
          <w:rFonts w:cs="Arial"/>
          <w:szCs w:val="22"/>
        </w:rPr>
        <w:t>;</w:t>
      </w:r>
      <w:r w:rsidR="00C63D34" w:rsidRPr="009132E2">
        <w:rPr>
          <w:rFonts w:cs="Arial"/>
          <w:szCs w:val="22"/>
        </w:rPr>
        <w:t xml:space="preserve"> Brix et al., 2020</w:t>
      </w:r>
      <w:r w:rsidR="00AE75E7">
        <w:rPr>
          <w:rFonts w:cs="Arial"/>
          <w:szCs w:val="22"/>
        </w:rPr>
        <w:t>;</w:t>
      </w:r>
      <w:r w:rsidR="00C63D34" w:rsidRPr="009132E2">
        <w:rPr>
          <w:rFonts w:cs="Arial"/>
          <w:szCs w:val="22"/>
        </w:rPr>
        <w:t xml:space="preserve"> Malyutina et al., 2020</w:t>
      </w:r>
      <w:r w:rsidR="00AE75E7">
        <w:rPr>
          <w:rFonts w:cs="Arial"/>
          <w:szCs w:val="22"/>
        </w:rPr>
        <w:t>;</w:t>
      </w:r>
      <w:r w:rsidR="00C63D34" w:rsidRPr="009132E2">
        <w:rPr>
          <w:rFonts w:cs="Arial"/>
          <w:szCs w:val="22"/>
        </w:rPr>
        <w:t xml:space="preserve"> Christodoulou et al., </w:t>
      </w:r>
      <w:r w:rsidR="00C63D34">
        <w:rPr>
          <w:rFonts w:cs="Arial"/>
          <w:szCs w:val="22"/>
        </w:rPr>
        <w:t>2019</w:t>
      </w:r>
      <w:r w:rsidR="00AE75E7">
        <w:rPr>
          <w:rFonts w:cs="Arial"/>
          <w:szCs w:val="22"/>
        </w:rPr>
        <w:t>,</w:t>
      </w:r>
      <w:r w:rsidR="00C63D34">
        <w:rPr>
          <w:rFonts w:cs="Arial"/>
          <w:szCs w:val="22"/>
        </w:rPr>
        <w:t xml:space="preserve"> </w:t>
      </w:r>
      <w:r w:rsidR="00C63D34" w:rsidRPr="009132E2">
        <w:rPr>
          <w:rFonts w:cs="Arial"/>
          <w:szCs w:val="22"/>
        </w:rPr>
        <w:t xml:space="preserve">2020). </w:t>
      </w:r>
      <w:r w:rsidR="00166E66">
        <w:rPr>
          <w:rFonts w:cs="Arial"/>
          <w:szCs w:val="22"/>
        </w:rPr>
        <w:t xml:space="preserve">It appears to be widely used for CCZ </w:t>
      </w:r>
      <w:proofErr w:type="gramStart"/>
      <w:r w:rsidR="00166E66">
        <w:rPr>
          <w:rFonts w:cs="Arial"/>
          <w:szCs w:val="22"/>
        </w:rPr>
        <w:t>studies</w:t>
      </w:r>
      <w:proofErr w:type="gramEnd"/>
      <w:r w:rsidR="00166E66">
        <w:rPr>
          <w:rFonts w:cs="Arial"/>
          <w:szCs w:val="22"/>
        </w:rPr>
        <w:t xml:space="preserve"> therefore. </w:t>
      </w:r>
      <w:r w:rsidR="00C63D34" w:rsidRPr="009132E2">
        <w:rPr>
          <w:rFonts w:cs="Arial"/>
          <w:szCs w:val="22"/>
        </w:rPr>
        <w:t>No BOLD identifiers were referenced in DeepData or on OBIS or GBIF</w:t>
      </w:r>
      <w:r w:rsidR="001D7A56">
        <w:rPr>
          <w:rFonts w:cs="Arial"/>
          <w:szCs w:val="22"/>
        </w:rPr>
        <w:t xml:space="preserve">. However, </w:t>
      </w:r>
      <w:r w:rsidR="00577FC0">
        <w:rPr>
          <w:rFonts w:cs="Arial"/>
          <w:szCs w:val="22"/>
        </w:rPr>
        <w:t xml:space="preserve">the field to capture sequence number in the current DeepData template is specifically for INDSC accessions. For OBIS and GBIF, </w:t>
      </w:r>
      <w:r w:rsidR="00BB5C31">
        <w:rPr>
          <w:rFonts w:cs="Arial"/>
          <w:szCs w:val="22"/>
        </w:rPr>
        <w:t xml:space="preserve">the Darwin Core term associatedSequences </w:t>
      </w:r>
      <w:r w:rsidR="00577FC0">
        <w:rPr>
          <w:rFonts w:cs="Arial"/>
          <w:szCs w:val="22"/>
        </w:rPr>
        <w:t xml:space="preserve">can </w:t>
      </w:r>
      <w:r w:rsidR="00577FC0">
        <w:rPr>
          <w:rFonts w:cs="Arial"/>
          <w:szCs w:val="22"/>
        </w:rPr>
        <w:lastRenderedPageBreak/>
        <w:t xml:space="preserve">be used for INSDC or BOLD sequences but appears only used for the former </w:t>
      </w:r>
      <w:r w:rsidR="00FF1D73">
        <w:rPr>
          <w:rFonts w:cs="Arial"/>
          <w:szCs w:val="22"/>
        </w:rPr>
        <w:t>at least in this case</w:t>
      </w:r>
      <w:r w:rsidR="00BB5C31" w:rsidRPr="00577FC0">
        <w:rPr>
          <w:rFonts w:cs="Arial"/>
          <w:szCs w:val="22"/>
        </w:rPr>
        <w:t>.</w:t>
      </w:r>
      <w:r w:rsidR="00C63D34" w:rsidRPr="009132E2">
        <w:rPr>
          <w:rFonts w:cs="Arial"/>
          <w:szCs w:val="22"/>
        </w:rPr>
        <w:t xml:space="preserve"> </w:t>
      </w:r>
      <w:proofErr w:type="gramStart"/>
      <w:r w:rsidR="00C63D34" w:rsidRPr="009132E2">
        <w:rPr>
          <w:rFonts w:cs="Arial"/>
          <w:szCs w:val="22"/>
        </w:rPr>
        <w:t>however</w:t>
      </w:r>
      <w:proofErr w:type="gramEnd"/>
      <w:r w:rsidR="00C63D34" w:rsidRPr="009132E2">
        <w:rPr>
          <w:rFonts w:cs="Arial"/>
          <w:szCs w:val="22"/>
        </w:rPr>
        <w:t xml:space="preserve"> the publications with accessions in BOLD are </w:t>
      </w:r>
      <w:r>
        <w:rPr>
          <w:rFonts w:cs="Arial"/>
          <w:szCs w:val="22"/>
        </w:rPr>
        <w:t xml:space="preserve">all </w:t>
      </w:r>
      <w:r w:rsidR="00C63D34" w:rsidRPr="009132E2">
        <w:rPr>
          <w:rFonts w:cs="Arial"/>
          <w:szCs w:val="22"/>
        </w:rPr>
        <w:t>very recent (Jażdżewska et al., 2021</w:t>
      </w:r>
      <w:r w:rsidR="00AE75E7">
        <w:rPr>
          <w:rFonts w:cs="Arial"/>
          <w:szCs w:val="22"/>
        </w:rPr>
        <w:t>;</w:t>
      </w:r>
      <w:r w:rsidR="00C63D34" w:rsidRPr="009132E2">
        <w:rPr>
          <w:rFonts w:cs="Arial"/>
          <w:szCs w:val="22"/>
        </w:rPr>
        <w:t xml:space="preserve"> Laming et al., 2021</w:t>
      </w:r>
      <w:r w:rsidR="00AE75E7">
        <w:rPr>
          <w:rFonts w:cs="Arial"/>
          <w:szCs w:val="22"/>
        </w:rPr>
        <w:t>;</w:t>
      </w:r>
      <w:r w:rsidR="00C63D34" w:rsidRPr="009132E2">
        <w:rPr>
          <w:rFonts w:cs="Arial"/>
          <w:szCs w:val="22"/>
        </w:rPr>
        <w:t xml:space="preserve"> Mohrbeck et al., 2021</w:t>
      </w:r>
      <w:r w:rsidR="00AE75E7">
        <w:rPr>
          <w:rFonts w:cs="Arial"/>
          <w:szCs w:val="22"/>
        </w:rPr>
        <w:t>;</w:t>
      </w:r>
      <w:r w:rsidR="00C63D34" w:rsidRPr="009132E2">
        <w:rPr>
          <w:rFonts w:cs="Arial"/>
          <w:szCs w:val="22"/>
        </w:rPr>
        <w:t xml:space="preserve"> </w:t>
      </w:r>
      <w:r w:rsidR="00691F15">
        <w:rPr>
          <w:rFonts w:cs="Arial"/>
          <w:szCs w:val="22"/>
        </w:rPr>
        <w:t xml:space="preserve">Bonifacio et al., 2021; </w:t>
      </w:r>
      <w:r w:rsidR="00C63D34" w:rsidRPr="009132E2">
        <w:rPr>
          <w:rFonts w:cs="Arial"/>
          <w:szCs w:val="22"/>
        </w:rPr>
        <w:t>Brix et al., 2020</w:t>
      </w:r>
      <w:r w:rsidR="00AE75E7">
        <w:rPr>
          <w:rFonts w:cs="Arial"/>
          <w:szCs w:val="22"/>
        </w:rPr>
        <w:t>;</w:t>
      </w:r>
      <w:r w:rsidR="00C63D34" w:rsidRPr="009132E2">
        <w:rPr>
          <w:rFonts w:cs="Arial"/>
          <w:szCs w:val="22"/>
        </w:rPr>
        <w:t xml:space="preserve"> Malyutina et al., 2</w:t>
      </w:r>
      <w:r>
        <w:rPr>
          <w:rFonts w:cs="Arial"/>
          <w:szCs w:val="22"/>
        </w:rPr>
        <w:t>020</w:t>
      </w:r>
      <w:r w:rsidR="00AE75E7">
        <w:rPr>
          <w:rFonts w:cs="Arial"/>
          <w:szCs w:val="22"/>
        </w:rPr>
        <w:t>;</w:t>
      </w:r>
      <w:r>
        <w:rPr>
          <w:rFonts w:cs="Arial"/>
          <w:szCs w:val="22"/>
        </w:rPr>
        <w:t xml:space="preserve"> Christodoulou et al., 2020</w:t>
      </w:r>
      <w:r w:rsidR="00C63D34" w:rsidRPr="009132E2">
        <w:rPr>
          <w:rFonts w:cs="Arial"/>
          <w:szCs w:val="22"/>
        </w:rPr>
        <w:t>)</w:t>
      </w:r>
      <w:r>
        <w:rPr>
          <w:rFonts w:cs="Arial"/>
          <w:szCs w:val="22"/>
        </w:rPr>
        <w:t>,</w:t>
      </w:r>
      <w:r w:rsidR="00C63D34" w:rsidRPr="009132E2">
        <w:rPr>
          <w:rFonts w:cs="Arial"/>
          <w:szCs w:val="22"/>
        </w:rPr>
        <w:t xml:space="preserve"> whereas DeepData at the time of writing housed datasets from </w:t>
      </w:r>
      <w:r>
        <w:rPr>
          <w:rFonts w:cs="Arial"/>
          <w:szCs w:val="22"/>
        </w:rPr>
        <w:t xml:space="preserve">annual </w:t>
      </w:r>
      <w:r w:rsidR="00930D96">
        <w:rPr>
          <w:rFonts w:cs="Arial"/>
          <w:szCs w:val="22"/>
        </w:rPr>
        <w:t xml:space="preserve">Contractor data </w:t>
      </w:r>
      <w:r>
        <w:rPr>
          <w:rFonts w:cs="Arial"/>
          <w:szCs w:val="22"/>
        </w:rPr>
        <w:t xml:space="preserve">reporting, </w:t>
      </w:r>
      <w:r w:rsidRPr="009132E2">
        <w:rPr>
          <w:rFonts w:cs="Arial"/>
          <w:szCs w:val="22"/>
        </w:rPr>
        <w:t xml:space="preserve">primarily </w:t>
      </w:r>
      <w:r>
        <w:rPr>
          <w:rFonts w:cs="Arial"/>
          <w:szCs w:val="22"/>
        </w:rPr>
        <w:t>submitted</w:t>
      </w:r>
      <w:r w:rsidR="00930D96">
        <w:rPr>
          <w:rFonts w:cs="Arial"/>
          <w:szCs w:val="22"/>
        </w:rPr>
        <w:t xml:space="preserve"> from </w:t>
      </w:r>
      <w:r w:rsidR="00C63D34" w:rsidRPr="009132E2">
        <w:rPr>
          <w:rFonts w:cs="Arial"/>
          <w:szCs w:val="22"/>
        </w:rPr>
        <w:t xml:space="preserve">2015-2017, and OBIS and GBIF, datasets up to (and including) 2018 </w:t>
      </w:r>
      <w:r w:rsidR="00372DCF">
        <w:rPr>
          <w:rFonts w:cs="Arial"/>
          <w:szCs w:val="22"/>
        </w:rPr>
        <w:t>(Fig. 6</w:t>
      </w:r>
      <w:r w:rsidR="00C63D34" w:rsidRPr="00C61F50">
        <w:rPr>
          <w:rFonts w:cs="Arial"/>
          <w:szCs w:val="22"/>
        </w:rPr>
        <w:t xml:space="preserve">). </w:t>
      </w:r>
    </w:p>
    <w:p w14:paraId="619F7742" w14:textId="6B59CEE1" w:rsidR="00AE0E0A" w:rsidRPr="00C61F50" w:rsidRDefault="00CC0BA6" w:rsidP="00A6647F">
      <w:pPr>
        <w:rPr>
          <w:rFonts w:cs="Arial"/>
          <w:szCs w:val="22"/>
        </w:rPr>
      </w:pPr>
      <w:r>
        <w:rPr>
          <w:rFonts w:cs="Arial"/>
          <w:szCs w:val="22"/>
        </w:rPr>
        <w:br w:type="page"/>
      </w:r>
    </w:p>
    <w:p w14:paraId="55A8482F" w14:textId="4C665EBB" w:rsidR="00067929" w:rsidRPr="00C61F50" w:rsidRDefault="00764D8E" w:rsidP="000E52F9">
      <w:pPr>
        <w:pStyle w:val="Heading2"/>
      </w:pPr>
      <w:bookmarkStart w:id="97" w:name="_Creation_of_the"/>
      <w:bookmarkStart w:id="98" w:name="_Toc101879416"/>
      <w:bookmarkEnd w:id="97"/>
      <w:r w:rsidRPr="00C61F50">
        <w:lastRenderedPageBreak/>
        <w:t>Creation of the CCZ Checklist</w:t>
      </w:r>
      <w:bookmarkEnd w:id="98"/>
    </w:p>
    <w:p w14:paraId="0A5FDAE9" w14:textId="02E8C785" w:rsidR="00D32F8A" w:rsidRPr="00C61F50" w:rsidRDefault="00D32F8A" w:rsidP="00067929">
      <w:pPr>
        <w:rPr>
          <w:rFonts w:cs="Arial"/>
        </w:rPr>
      </w:pPr>
    </w:p>
    <w:p w14:paraId="43670181" w14:textId="25A3C436" w:rsidR="00E50643" w:rsidRDefault="009B1EA1" w:rsidP="00067929">
      <w:pPr>
        <w:rPr>
          <w:rFonts w:cs="Arial"/>
          <w:szCs w:val="22"/>
        </w:rPr>
      </w:pPr>
      <w:bookmarkStart w:id="99" w:name="_Hlk105429721"/>
      <w:r w:rsidRPr="00C61F50">
        <w:rPr>
          <w:rFonts w:cs="Arial"/>
        </w:rPr>
        <w:t xml:space="preserve">A master checklist of known </w:t>
      </w:r>
      <w:r w:rsidR="00166E66">
        <w:rPr>
          <w:rFonts w:cs="Arial"/>
        </w:rPr>
        <w:t xml:space="preserve">benthic </w:t>
      </w:r>
      <w:r w:rsidRPr="00C61F50">
        <w:rPr>
          <w:rFonts w:cs="Arial"/>
        </w:rPr>
        <w:t>CCZ fauna, hereafter the ‘CCZ Checklist’ based on all data sources was</w:t>
      </w:r>
      <w:r>
        <w:rPr>
          <w:rFonts w:cs="Arial"/>
        </w:rPr>
        <w:t xml:space="preserve"> created </w:t>
      </w:r>
      <w:r w:rsidR="009F715F">
        <w:rPr>
          <w:rFonts w:cs="Arial"/>
        </w:rPr>
        <w:t xml:space="preserve">by the authors </w:t>
      </w:r>
      <w:r>
        <w:rPr>
          <w:rFonts w:cs="Arial"/>
        </w:rPr>
        <w:t xml:space="preserve">with the aim that this </w:t>
      </w:r>
      <w:r w:rsidRPr="00E17DED">
        <w:rPr>
          <w:rFonts w:cs="Arial"/>
        </w:rPr>
        <w:t xml:space="preserve">could be used as, for example, a thematic </w:t>
      </w:r>
      <w:r w:rsidR="00E47C89">
        <w:rPr>
          <w:rFonts w:cs="Arial"/>
        </w:rPr>
        <w:t>webpage</w:t>
      </w:r>
      <w:r w:rsidRPr="00E17DED">
        <w:rPr>
          <w:rFonts w:cs="Arial"/>
        </w:rPr>
        <w:t xml:space="preserve"> of WoR</w:t>
      </w:r>
      <w:r w:rsidR="00E47C89">
        <w:rPr>
          <w:rFonts w:cs="Arial"/>
        </w:rPr>
        <w:t>DS</w:t>
      </w:r>
      <w:r w:rsidRPr="00E17DED">
        <w:rPr>
          <w:rFonts w:cs="Arial"/>
        </w:rPr>
        <w:t>S</w:t>
      </w:r>
      <w:r w:rsidR="00DA69C5" w:rsidRPr="00E17DED">
        <w:rPr>
          <w:rFonts w:cs="Arial"/>
          <w:szCs w:val="22"/>
        </w:rPr>
        <w:t xml:space="preserve">. </w:t>
      </w:r>
      <w:bookmarkEnd w:id="99"/>
      <w:r w:rsidR="00E17DED">
        <w:rPr>
          <w:rFonts w:cs="Arial"/>
          <w:szCs w:val="22"/>
        </w:rPr>
        <w:t>A</w:t>
      </w:r>
      <w:r w:rsidR="00E17DED" w:rsidRPr="009132E2">
        <w:rPr>
          <w:rFonts w:cs="Arial"/>
          <w:szCs w:val="22"/>
        </w:rPr>
        <w:t xml:space="preserve">ccepted names only </w:t>
      </w:r>
      <w:r w:rsidR="00E17DED">
        <w:rPr>
          <w:rFonts w:cs="Arial"/>
          <w:szCs w:val="22"/>
        </w:rPr>
        <w:t xml:space="preserve">were included </w:t>
      </w:r>
      <w:r w:rsidR="00E17DED" w:rsidRPr="009132E2">
        <w:rPr>
          <w:rFonts w:cs="Arial"/>
          <w:szCs w:val="22"/>
        </w:rPr>
        <w:t>apart from wh</w:t>
      </w:r>
      <w:r w:rsidR="00E17DED">
        <w:rPr>
          <w:rFonts w:cs="Arial"/>
          <w:szCs w:val="22"/>
        </w:rPr>
        <w:t xml:space="preserve">ere no match was available on WoRMS, </w:t>
      </w:r>
      <w:r w:rsidR="00E9106E">
        <w:rPr>
          <w:rFonts w:cs="Arial"/>
          <w:szCs w:val="22"/>
        </w:rPr>
        <w:t xml:space="preserve">initially </w:t>
      </w:r>
      <w:r w:rsidR="00E17DED">
        <w:rPr>
          <w:rFonts w:cs="Arial"/>
          <w:szCs w:val="22"/>
        </w:rPr>
        <w:t>16 species names and 23 names in total, including 9 of the new species and 2 of the new gen</w:t>
      </w:r>
      <w:r w:rsidR="00C61F50">
        <w:rPr>
          <w:rFonts w:cs="Arial"/>
          <w:szCs w:val="22"/>
        </w:rPr>
        <w:t>era</w:t>
      </w:r>
      <w:r w:rsidR="00F00046">
        <w:rPr>
          <w:rFonts w:cs="Arial"/>
          <w:szCs w:val="22"/>
        </w:rPr>
        <w:t xml:space="preserve"> (</w:t>
      </w:r>
      <w:hyperlink w:anchor="_Supplementary_Data_File_5" w:history="1">
        <w:r w:rsidR="00F00046" w:rsidRPr="00F00046">
          <w:rPr>
            <w:rStyle w:val="Hyperlink"/>
            <w:rFonts w:cs="Arial"/>
            <w:szCs w:val="22"/>
          </w:rPr>
          <w:t>see SDF 6</w:t>
        </w:r>
      </w:hyperlink>
      <w:r w:rsidR="00A51C60">
        <w:rPr>
          <w:rFonts w:cs="Arial"/>
          <w:szCs w:val="22"/>
        </w:rPr>
        <w:t xml:space="preserve">; </w:t>
      </w:r>
      <w:hyperlink w:anchor="_Supplementary_Tables_and" w:history="1">
        <w:r w:rsidR="00A51C60">
          <w:rPr>
            <w:rStyle w:val="Hyperlink"/>
            <w:rFonts w:cs="Arial"/>
            <w:szCs w:val="22"/>
          </w:rPr>
          <w:t>S</w:t>
        </w:r>
        <w:r w:rsidR="00A51C60" w:rsidRPr="00A51C60">
          <w:rPr>
            <w:rStyle w:val="Hyperlink"/>
            <w:rFonts w:cs="Arial"/>
            <w:szCs w:val="22"/>
          </w:rPr>
          <w:t xml:space="preserve"> Table 1</w:t>
        </w:r>
      </w:hyperlink>
      <w:r w:rsidR="00E17DED" w:rsidRPr="00312A49">
        <w:rPr>
          <w:rFonts w:cs="Arial"/>
          <w:szCs w:val="22"/>
        </w:rPr>
        <w:t xml:space="preserve">). </w:t>
      </w:r>
      <w:r w:rsidR="0094290E">
        <w:rPr>
          <w:rFonts w:cs="Arial"/>
          <w:szCs w:val="22"/>
        </w:rPr>
        <w:t xml:space="preserve">After </w:t>
      </w:r>
      <w:r w:rsidR="00AD36FD">
        <w:rPr>
          <w:rFonts w:cs="Arial"/>
          <w:szCs w:val="22"/>
        </w:rPr>
        <w:t xml:space="preserve">the authors </w:t>
      </w:r>
      <w:r w:rsidR="009F715F">
        <w:rPr>
          <w:rFonts w:cs="Arial"/>
          <w:szCs w:val="22"/>
        </w:rPr>
        <w:t>contact</w:t>
      </w:r>
      <w:r w:rsidR="0094290E">
        <w:rPr>
          <w:rFonts w:cs="Arial"/>
          <w:szCs w:val="22"/>
        </w:rPr>
        <w:t>ed</w:t>
      </w:r>
      <w:r w:rsidR="009F715F">
        <w:rPr>
          <w:rFonts w:cs="Arial"/>
          <w:szCs w:val="22"/>
        </w:rPr>
        <w:t xml:space="preserve"> </w:t>
      </w:r>
      <w:r w:rsidR="00AD36FD">
        <w:rPr>
          <w:rFonts w:cs="Arial"/>
          <w:szCs w:val="22"/>
        </w:rPr>
        <w:t>Tammy Horton of the</w:t>
      </w:r>
      <w:r w:rsidR="009F715F">
        <w:rPr>
          <w:rFonts w:cs="Arial"/>
          <w:szCs w:val="22"/>
        </w:rPr>
        <w:t xml:space="preserve"> WoRMS secretariat</w:t>
      </w:r>
      <w:r w:rsidR="0094290E">
        <w:rPr>
          <w:rFonts w:cs="Arial"/>
          <w:szCs w:val="22"/>
        </w:rPr>
        <w:t xml:space="preserve"> in November 2021</w:t>
      </w:r>
      <w:r w:rsidR="009F715F">
        <w:rPr>
          <w:rFonts w:cs="Arial"/>
          <w:szCs w:val="22"/>
        </w:rPr>
        <w:t xml:space="preserve">, these names </w:t>
      </w:r>
      <w:r w:rsidR="00166E66">
        <w:rPr>
          <w:rFonts w:cs="Arial"/>
          <w:szCs w:val="22"/>
        </w:rPr>
        <w:t>were</w:t>
      </w:r>
      <w:r w:rsidR="009F715F">
        <w:rPr>
          <w:rFonts w:cs="Arial"/>
          <w:szCs w:val="22"/>
        </w:rPr>
        <w:t xml:space="preserve"> added to the WoRMS database. </w:t>
      </w:r>
      <w:r w:rsidR="0075085D">
        <w:rPr>
          <w:rFonts w:cs="Arial"/>
          <w:szCs w:val="22"/>
        </w:rPr>
        <w:t xml:space="preserve">The Checklist includes </w:t>
      </w:r>
      <w:r w:rsidR="00735FCF">
        <w:rPr>
          <w:rFonts w:cs="Arial"/>
          <w:szCs w:val="22"/>
        </w:rPr>
        <w:t>four</w:t>
      </w:r>
      <w:r w:rsidR="0075085D">
        <w:rPr>
          <w:rFonts w:cs="Arial"/>
          <w:szCs w:val="22"/>
        </w:rPr>
        <w:t xml:space="preserve"> species not matched to WoRMS</w:t>
      </w:r>
      <w:r w:rsidR="00166E66">
        <w:rPr>
          <w:rFonts w:cs="Arial"/>
          <w:szCs w:val="22"/>
        </w:rPr>
        <w:t xml:space="preserve"> which remain to be confirmed</w:t>
      </w:r>
      <w:r w:rsidR="0075085D">
        <w:rPr>
          <w:rFonts w:cs="Arial"/>
          <w:szCs w:val="22"/>
        </w:rPr>
        <w:t xml:space="preserve">: </w:t>
      </w:r>
      <w:proofErr w:type="spellStart"/>
      <w:r w:rsidR="0075085D" w:rsidRPr="00B576A5">
        <w:rPr>
          <w:rFonts w:cs="Arial"/>
          <w:i/>
          <w:szCs w:val="22"/>
        </w:rPr>
        <w:t>Cycladicama</w:t>
      </w:r>
      <w:proofErr w:type="spellEnd"/>
      <w:r w:rsidR="0075085D" w:rsidRPr="00B576A5">
        <w:rPr>
          <w:rFonts w:cs="Arial"/>
          <w:i/>
          <w:szCs w:val="22"/>
        </w:rPr>
        <w:t xml:space="preserve"> </w:t>
      </w:r>
      <w:proofErr w:type="spellStart"/>
      <w:r w:rsidR="0075085D" w:rsidRPr="00B576A5">
        <w:rPr>
          <w:rFonts w:cs="Arial"/>
          <w:i/>
          <w:szCs w:val="22"/>
        </w:rPr>
        <w:t>lunaris</w:t>
      </w:r>
      <w:proofErr w:type="spellEnd"/>
      <w:r w:rsidR="0075085D">
        <w:rPr>
          <w:rFonts w:cs="Arial"/>
          <w:szCs w:val="22"/>
        </w:rPr>
        <w:t xml:space="preserve">, </w:t>
      </w:r>
      <w:r w:rsidR="0075085D" w:rsidRPr="00B576A5">
        <w:rPr>
          <w:rFonts w:cs="Arial"/>
          <w:i/>
          <w:szCs w:val="22"/>
        </w:rPr>
        <w:t xml:space="preserve">Lucifer </w:t>
      </w:r>
      <w:proofErr w:type="spellStart"/>
      <w:r w:rsidR="0075085D" w:rsidRPr="00B576A5">
        <w:rPr>
          <w:rFonts w:cs="Arial"/>
          <w:i/>
          <w:szCs w:val="22"/>
        </w:rPr>
        <w:t>hawaiensis</w:t>
      </w:r>
      <w:proofErr w:type="spellEnd"/>
      <w:r w:rsidR="0075085D">
        <w:rPr>
          <w:rFonts w:cs="Arial"/>
          <w:szCs w:val="22"/>
        </w:rPr>
        <w:t xml:space="preserve">, </w:t>
      </w:r>
      <w:proofErr w:type="spellStart"/>
      <w:r w:rsidR="0075085D" w:rsidRPr="00B576A5">
        <w:rPr>
          <w:rFonts w:cs="Arial"/>
          <w:i/>
          <w:szCs w:val="22"/>
        </w:rPr>
        <w:t>Endomyzostoma</w:t>
      </w:r>
      <w:proofErr w:type="spellEnd"/>
      <w:r w:rsidR="0075085D" w:rsidRPr="00B576A5">
        <w:rPr>
          <w:rFonts w:cs="Arial"/>
          <w:i/>
          <w:szCs w:val="22"/>
        </w:rPr>
        <w:t xml:space="preserve"> </w:t>
      </w:r>
      <w:proofErr w:type="spellStart"/>
      <w:r w:rsidR="0075085D" w:rsidRPr="00B576A5">
        <w:rPr>
          <w:rFonts w:cs="Arial"/>
          <w:i/>
          <w:szCs w:val="22"/>
        </w:rPr>
        <w:t>cysticolum</w:t>
      </w:r>
      <w:proofErr w:type="spellEnd"/>
      <w:r w:rsidR="0075085D">
        <w:rPr>
          <w:rFonts w:cs="Arial"/>
          <w:szCs w:val="22"/>
        </w:rPr>
        <w:t xml:space="preserve">, and </w:t>
      </w:r>
      <w:r w:rsidR="0075085D" w:rsidRPr="00B576A5">
        <w:rPr>
          <w:rFonts w:cs="Arial"/>
          <w:i/>
          <w:szCs w:val="22"/>
        </w:rPr>
        <w:t xml:space="preserve">Ceratocephale </w:t>
      </w:r>
      <w:proofErr w:type="spellStart"/>
      <w:r w:rsidR="0075085D" w:rsidRPr="00B576A5">
        <w:rPr>
          <w:rFonts w:cs="Arial"/>
          <w:i/>
          <w:szCs w:val="22"/>
        </w:rPr>
        <w:t>regularis</w:t>
      </w:r>
      <w:proofErr w:type="spellEnd"/>
      <w:r w:rsidR="0075085D">
        <w:rPr>
          <w:rFonts w:cs="Arial"/>
          <w:szCs w:val="22"/>
        </w:rPr>
        <w:t xml:space="preserve">. </w:t>
      </w:r>
      <w:proofErr w:type="gramStart"/>
      <w:r w:rsidR="0075085D">
        <w:rPr>
          <w:rFonts w:cs="Arial"/>
          <w:szCs w:val="22"/>
        </w:rPr>
        <w:t>Also</w:t>
      </w:r>
      <w:proofErr w:type="gramEnd"/>
      <w:r w:rsidR="0075085D">
        <w:rPr>
          <w:rFonts w:cs="Arial"/>
          <w:szCs w:val="22"/>
        </w:rPr>
        <w:t xml:space="preserve"> </w:t>
      </w:r>
      <w:r w:rsidR="004139AF">
        <w:rPr>
          <w:rFonts w:cs="Arial"/>
          <w:szCs w:val="22"/>
        </w:rPr>
        <w:t>nine</w:t>
      </w:r>
      <w:r w:rsidR="0075085D">
        <w:rPr>
          <w:rFonts w:cs="Arial"/>
          <w:szCs w:val="22"/>
        </w:rPr>
        <w:t xml:space="preserve"> species have uncertain taxonomic status- ‘</w:t>
      </w:r>
      <w:r w:rsidR="0075085D" w:rsidRPr="00B576A5">
        <w:rPr>
          <w:rFonts w:cs="Arial"/>
          <w:szCs w:val="22"/>
        </w:rPr>
        <w:t>taxon inquirendum</w:t>
      </w:r>
      <w:r w:rsidR="00166E66">
        <w:rPr>
          <w:rFonts w:cs="Arial"/>
          <w:szCs w:val="22"/>
        </w:rPr>
        <w:t>’</w:t>
      </w:r>
      <w:r w:rsidR="0075085D">
        <w:rPr>
          <w:rFonts w:cs="Arial"/>
          <w:szCs w:val="22"/>
        </w:rPr>
        <w:t xml:space="preserve"> recorded in WoRMS, e.g. if the description is based on only one or two specimens.</w:t>
      </w:r>
      <w:r w:rsidR="00A9317A">
        <w:rPr>
          <w:rFonts w:cs="Arial"/>
          <w:szCs w:val="22"/>
        </w:rPr>
        <w:t xml:space="preserve"> </w:t>
      </w:r>
      <w:r w:rsidR="00E17DED" w:rsidRPr="00312A49">
        <w:rPr>
          <w:rFonts w:cs="Arial"/>
          <w:szCs w:val="22"/>
        </w:rPr>
        <w:t>Several pelagic species were identified, 2</w:t>
      </w:r>
      <w:r w:rsidR="00735FCF">
        <w:rPr>
          <w:rFonts w:cs="Arial"/>
          <w:szCs w:val="22"/>
        </w:rPr>
        <w:t>94</w:t>
      </w:r>
      <w:r w:rsidR="00E17DED" w:rsidRPr="00312A49">
        <w:rPr>
          <w:rFonts w:cs="Arial"/>
          <w:szCs w:val="22"/>
        </w:rPr>
        <w:t xml:space="preserve"> in total</w:t>
      </w:r>
      <w:r w:rsidR="00CC0BA6">
        <w:rPr>
          <w:rFonts w:cs="Arial"/>
          <w:szCs w:val="22"/>
        </w:rPr>
        <w:t>, most</w:t>
      </w:r>
      <w:r w:rsidR="0075085D">
        <w:rPr>
          <w:rFonts w:cs="Arial"/>
          <w:szCs w:val="22"/>
        </w:rPr>
        <w:t>ly names recorded in</w:t>
      </w:r>
      <w:r w:rsidR="00CC0BA6">
        <w:rPr>
          <w:rFonts w:cs="Arial"/>
          <w:szCs w:val="22"/>
        </w:rPr>
        <w:t xml:space="preserve"> DeepData</w:t>
      </w:r>
      <w:r w:rsidR="00E17DED" w:rsidRPr="00312A49">
        <w:rPr>
          <w:rFonts w:cs="Arial"/>
          <w:szCs w:val="22"/>
        </w:rPr>
        <w:t xml:space="preserve"> (</w:t>
      </w:r>
      <w:hyperlink w:anchor="_The_CCZ_Checklist" w:history="1">
        <w:r w:rsidR="00E17DED" w:rsidRPr="00A51C60">
          <w:rPr>
            <w:rStyle w:val="Hyperlink"/>
            <w:rFonts w:cs="Arial"/>
            <w:szCs w:val="22"/>
          </w:rPr>
          <w:t>see section 2.2.4</w:t>
        </w:r>
      </w:hyperlink>
      <w:r w:rsidR="00E17DED" w:rsidRPr="00312A49">
        <w:rPr>
          <w:rFonts w:cs="Arial"/>
          <w:szCs w:val="22"/>
        </w:rPr>
        <w:t>)</w:t>
      </w:r>
      <w:r w:rsidR="0075085D">
        <w:rPr>
          <w:rFonts w:cs="Arial"/>
          <w:szCs w:val="22"/>
        </w:rPr>
        <w:t>.</w:t>
      </w:r>
      <w:r w:rsidR="00E17DED" w:rsidRPr="00312A49">
        <w:rPr>
          <w:rFonts w:cs="Arial"/>
          <w:szCs w:val="22"/>
        </w:rPr>
        <w:t xml:space="preserve"> </w:t>
      </w:r>
      <w:r w:rsidR="0075085D">
        <w:rPr>
          <w:rFonts w:cs="Arial"/>
          <w:szCs w:val="22"/>
        </w:rPr>
        <w:t>T</w:t>
      </w:r>
      <w:r w:rsidR="00E17DED" w:rsidRPr="00312A49">
        <w:rPr>
          <w:rFonts w:cs="Arial"/>
          <w:szCs w:val="22"/>
        </w:rPr>
        <w:t xml:space="preserve">hese names were not included in the </w:t>
      </w:r>
      <w:r w:rsidR="00E50643">
        <w:rPr>
          <w:rFonts w:cs="Arial"/>
          <w:szCs w:val="22"/>
        </w:rPr>
        <w:t xml:space="preserve">totals or </w:t>
      </w:r>
      <w:proofErr w:type="gramStart"/>
      <w:r w:rsidR="00E17DED" w:rsidRPr="00312A49">
        <w:rPr>
          <w:rFonts w:cs="Arial"/>
          <w:szCs w:val="22"/>
        </w:rPr>
        <w:t>analysis</w:t>
      </w:r>
      <w:proofErr w:type="gramEnd"/>
      <w:r w:rsidR="00E17DED" w:rsidRPr="00312A49">
        <w:rPr>
          <w:rFonts w:cs="Arial"/>
          <w:szCs w:val="22"/>
        </w:rPr>
        <w:t xml:space="preserve"> but </w:t>
      </w:r>
      <w:r w:rsidR="00E50643">
        <w:rPr>
          <w:rFonts w:cs="Arial"/>
          <w:szCs w:val="22"/>
        </w:rPr>
        <w:t>the records retained in the data</w:t>
      </w:r>
      <w:r w:rsidR="0075085D">
        <w:rPr>
          <w:rFonts w:cs="Arial"/>
          <w:szCs w:val="22"/>
        </w:rPr>
        <w:t>set</w:t>
      </w:r>
      <w:r w:rsidR="00E50643">
        <w:rPr>
          <w:rFonts w:cs="Arial"/>
          <w:szCs w:val="22"/>
        </w:rPr>
        <w:t xml:space="preserve"> as they</w:t>
      </w:r>
      <w:r w:rsidR="00E17DED" w:rsidRPr="00312A49">
        <w:rPr>
          <w:rFonts w:cs="Arial"/>
          <w:szCs w:val="22"/>
        </w:rPr>
        <w:t xml:space="preserve"> are </w:t>
      </w:r>
      <w:r w:rsidR="00E9106E">
        <w:rPr>
          <w:rFonts w:cs="Arial"/>
          <w:szCs w:val="22"/>
        </w:rPr>
        <w:t>valid</w:t>
      </w:r>
      <w:r w:rsidR="00E17DED" w:rsidRPr="00312A49">
        <w:rPr>
          <w:rFonts w:cs="Arial"/>
          <w:szCs w:val="22"/>
        </w:rPr>
        <w:t xml:space="preserve"> distributional records of pelagic taxa in the region</w:t>
      </w:r>
      <w:r w:rsidR="00E50643">
        <w:rPr>
          <w:rFonts w:cs="Arial"/>
          <w:szCs w:val="22"/>
        </w:rPr>
        <w:t xml:space="preserve"> (</w:t>
      </w:r>
      <w:hyperlink w:anchor="_Supplementary_Data_File_5" w:history="1">
        <w:r w:rsidR="00A51C60" w:rsidRPr="00F00046">
          <w:rPr>
            <w:rStyle w:val="Hyperlink"/>
            <w:rFonts w:cs="Arial"/>
            <w:szCs w:val="22"/>
          </w:rPr>
          <w:t>see SDF 6</w:t>
        </w:r>
      </w:hyperlink>
      <w:r w:rsidR="00E50643">
        <w:rPr>
          <w:rFonts w:cs="Arial"/>
          <w:szCs w:val="22"/>
        </w:rPr>
        <w:t>)</w:t>
      </w:r>
      <w:r w:rsidR="00E17DED" w:rsidRPr="00312A49">
        <w:rPr>
          <w:rFonts w:cs="Arial"/>
          <w:szCs w:val="22"/>
        </w:rPr>
        <w:t xml:space="preserve">. </w:t>
      </w:r>
    </w:p>
    <w:p w14:paraId="78EC4B50" w14:textId="77777777" w:rsidR="00B47EFD" w:rsidRPr="003D78E0" w:rsidRDefault="00B47EFD" w:rsidP="00067929">
      <w:pPr>
        <w:rPr>
          <w:rFonts w:cs="Arial"/>
          <w:szCs w:val="22"/>
        </w:rPr>
      </w:pPr>
    </w:p>
    <w:p w14:paraId="3E2BDE78" w14:textId="70A1ACEE" w:rsidR="0084484C" w:rsidRDefault="00DA69C5" w:rsidP="00DC00D8">
      <w:pPr>
        <w:rPr>
          <w:rFonts w:cs="Arial"/>
          <w:szCs w:val="22"/>
        </w:rPr>
      </w:pPr>
      <w:r w:rsidRPr="003D78E0">
        <w:rPr>
          <w:rFonts w:cs="Arial"/>
          <w:szCs w:val="22"/>
        </w:rPr>
        <w:t>This</w:t>
      </w:r>
      <w:r w:rsidR="00772917" w:rsidRPr="003D78E0">
        <w:rPr>
          <w:rFonts w:cs="Arial"/>
          <w:szCs w:val="22"/>
        </w:rPr>
        <w:t xml:space="preserve"> checklist </w:t>
      </w:r>
      <w:r w:rsidR="00930D96" w:rsidRPr="003D78E0">
        <w:rPr>
          <w:rFonts w:cs="Arial"/>
          <w:szCs w:val="22"/>
        </w:rPr>
        <w:t>contains</w:t>
      </w:r>
      <w:r w:rsidR="00067929" w:rsidRPr="003D78E0">
        <w:rPr>
          <w:rFonts w:cs="Arial"/>
          <w:szCs w:val="22"/>
        </w:rPr>
        <w:t xml:space="preserve"> </w:t>
      </w:r>
      <w:r w:rsidR="00B576A5">
        <w:rPr>
          <w:rFonts w:cs="Arial"/>
          <w:szCs w:val="22"/>
        </w:rPr>
        <w:t>6</w:t>
      </w:r>
      <w:r w:rsidR="003835C0">
        <w:rPr>
          <w:rFonts w:cs="Arial"/>
          <w:szCs w:val="22"/>
        </w:rPr>
        <w:t>42</w:t>
      </w:r>
      <w:r w:rsidR="00E72F0B" w:rsidRPr="003D78E0">
        <w:rPr>
          <w:rFonts w:cs="Arial"/>
          <w:szCs w:val="22"/>
        </w:rPr>
        <w:t xml:space="preserve"> benthic named species in total</w:t>
      </w:r>
      <w:r w:rsidR="00772917" w:rsidRPr="003D78E0">
        <w:rPr>
          <w:rFonts w:cs="Arial"/>
          <w:szCs w:val="22"/>
        </w:rPr>
        <w:t xml:space="preserve">. </w:t>
      </w:r>
      <w:r w:rsidR="00BB087B" w:rsidRPr="003D78E0">
        <w:rPr>
          <w:rFonts w:cs="Arial"/>
          <w:szCs w:val="22"/>
        </w:rPr>
        <w:t>Tot</w:t>
      </w:r>
      <w:r w:rsidR="00BB087B" w:rsidRPr="002B5F1E">
        <w:rPr>
          <w:rFonts w:cs="Arial"/>
          <w:szCs w:val="22"/>
        </w:rPr>
        <w:t>al species recorded without the qualifiers cf., aff., sp. inc., or incertae sedis</w:t>
      </w:r>
      <w:r w:rsidR="00A00397">
        <w:rPr>
          <w:rFonts w:cs="Arial"/>
          <w:szCs w:val="22"/>
        </w:rPr>
        <w:t xml:space="preserve"> (or identified solely from imagery)</w:t>
      </w:r>
      <w:r w:rsidR="00BB087B" w:rsidRPr="002B5F1E">
        <w:rPr>
          <w:rFonts w:cs="Arial"/>
          <w:szCs w:val="22"/>
        </w:rPr>
        <w:t xml:space="preserve"> numbered </w:t>
      </w:r>
      <w:r w:rsidR="006776FE">
        <w:rPr>
          <w:rFonts w:cs="Arial"/>
          <w:szCs w:val="22"/>
        </w:rPr>
        <w:t>4</w:t>
      </w:r>
      <w:r w:rsidR="008719D1">
        <w:rPr>
          <w:rFonts w:cs="Arial"/>
          <w:szCs w:val="22"/>
        </w:rPr>
        <w:t>62</w:t>
      </w:r>
      <w:r w:rsidR="00BB087B" w:rsidRPr="002B5F1E">
        <w:rPr>
          <w:rFonts w:cs="Arial"/>
          <w:szCs w:val="22"/>
        </w:rPr>
        <w:t xml:space="preserve"> overall </w:t>
      </w:r>
      <w:r w:rsidR="00BB087B" w:rsidRPr="009132E2">
        <w:rPr>
          <w:rFonts w:cs="Arial"/>
          <w:szCs w:val="22"/>
        </w:rPr>
        <w:t>(</w:t>
      </w:r>
      <w:hyperlink w:anchor="_Supplementary_Data_File_5" w:history="1">
        <w:r w:rsidR="00A51C60" w:rsidRPr="00F00046">
          <w:rPr>
            <w:rStyle w:val="Hyperlink"/>
            <w:rFonts w:cs="Arial"/>
            <w:szCs w:val="22"/>
          </w:rPr>
          <w:t>see SDF 6</w:t>
        </w:r>
      </w:hyperlink>
      <w:r w:rsidR="00781A11">
        <w:rPr>
          <w:rFonts w:cs="Arial"/>
          <w:szCs w:val="22"/>
        </w:rPr>
        <w:t xml:space="preserve">). </w:t>
      </w:r>
      <w:r w:rsidR="000A72FC">
        <w:rPr>
          <w:rFonts w:cs="Arial"/>
          <w:szCs w:val="22"/>
        </w:rPr>
        <w:t xml:space="preserve">Total species identified solely from imagery in the Checklist numbered </w:t>
      </w:r>
      <w:r w:rsidR="006776FE">
        <w:rPr>
          <w:rFonts w:cs="Arial"/>
          <w:szCs w:val="22"/>
        </w:rPr>
        <w:t>10</w:t>
      </w:r>
      <w:r w:rsidR="00C87585">
        <w:rPr>
          <w:rFonts w:cs="Arial"/>
          <w:szCs w:val="22"/>
        </w:rPr>
        <w:t>4</w:t>
      </w:r>
      <w:r w:rsidR="000A72FC">
        <w:rPr>
          <w:rFonts w:cs="Arial"/>
          <w:szCs w:val="22"/>
        </w:rPr>
        <w:t xml:space="preserve">, </w:t>
      </w:r>
      <w:r w:rsidR="00166E66">
        <w:rPr>
          <w:rFonts w:cs="Arial"/>
          <w:szCs w:val="22"/>
        </w:rPr>
        <w:t>all megafauna</w:t>
      </w:r>
      <w:r w:rsidR="00F335A4">
        <w:rPr>
          <w:rFonts w:cs="Arial"/>
          <w:szCs w:val="22"/>
        </w:rPr>
        <w:t>,</w:t>
      </w:r>
      <w:r w:rsidR="00166E66">
        <w:rPr>
          <w:rFonts w:cs="Arial"/>
          <w:szCs w:val="22"/>
        </w:rPr>
        <w:t xml:space="preserve"> </w:t>
      </w:r>
      <w:r w:rsidR="000C714F">
        <w:rPr>
          <w:rFonts w:cs="Arial"/>
          <w:szCs w:val="22"/>
        </w:rPr>
        <w:t>with</w:t>
      </w:r>
      <w:r w:rsidR="000A72FC">
        <w:rPr>
          <w:rFonts w:cs="Arial"/>
          <w:szCs w:val="22"/>
        </w:rPr>
        <w:t xml:space="preserve"> the majority from 2 publications by the same author (Tilot et al., 1992; 2018)</w:t>
      </w:r>
      <w:r w:rsidR="000C714F">
        <w:rPr>
          <w:rFonts w:cs="Arial"/>
          <w:szCs w:val="22"/>
        </w:rPr>
        <w:t xml:space="preserve">. </w:t>
      </w:r>
      <w:r w:rsidR="00F335A4">
        <w:rPr>
          <w:rFonts w:cs="Arial"/>
          <w:szCs w:val="22"/>
        </w:rPr>
        <w:t xml:space="preserve">Most of these 104 names were echinoderms (77), and </w:t>
      </w:r>
      <w:proofErr w:type="spellStart"/>
      <w:r w:rsidR="00F335A4">
        <w:rPr>
          <w:rFonts w:cs="Arial"/>
          <w:szCs w:val="22"/>
        </w:rPr>
        <w:t>resepresent</w:t>
      </w:r>
      <w:proofErr w:type="spellEnd"/>
      <w:r w:rsidR="00F335A4">
        <w:rPr>
          <w:rFonts w:cs="Arial"/>
          <w:szCs w:val="22"/>
        </w:rPr>
        <w:t xml:space="preserve"> 44% of total megafauna names recorded. This subset of names</w:t>
      </w:r>
      <w:r w:rsidR="00BB2C9A">
        <w:rPr>
          <w:rFonts w:cs="Arial"/>
          <w:szCs w:val="22"/>
        </w:rPr>
        <w:t xml:space="preserve"> be treated with a degree of uncertainty</w:t>
      </w:r>
      <w:r w:rsidR="00F335A4">
        <w:rPr>
          <w:rFonts w:cs="Arial"/>
          <w:szCs w:val="22"/>
        </w:rPr>
        <w:t xml:space="preserve"> however</w:t>
      </w:r>
      <w:r w:rsidR="00BB2C9A">
        <w:rPr>
          <w:rFonts w:cs="Arial"/>
          <w:szCs w:val="22"/>
        </w:rPr>
        <w:t>, even though they were not recorded with ‘incertae sedis’ or similar open nomenclature signs (</w:t>
      </w:r>
      <w:proofErr w:type="spellStart"/>
      <w:r w:rsidR="00BB2C9A">
        <w:rPr>
          <w:rFonts w:cs="Arial"/>
          <w:szCs w:val="22"/>
        </w:rPr>
        <w:t>Sigovini</w:t>
      </w:r>
      <w:proofErr w:type="spellEnd"/>
      <w:r w:rsidR="00BB2C9A">
        <w:rPr>
          <w:rFonts w:cs="Arial"/>
          <w:szCs w:val="22"/>
        </w:rPr>
        <w:t xml:space="preserve"> et al., 2016)</w:t>
      </w:r>
      <w:r w:rsidR="00F335A4">
        <w:rPr>
          <w:rFonts w:cs="Arial"/>
          <w:szCs w:val="22"/>
        </w:rPr>
        <w:t xml:space="preserve"> given the inherent uncertainty of identification solely from imagery</w:t>
      </w:r>
      <w:r w:rsidR="00BB2C9A">
        <w:rPr>
          <w:rFonts w:cs="Arial"/>
          <w:szCs w:val="22"/>
        </w:rPr>
        <w:t xml:space="preserve">. </w:t>
      </w:r>
      <w:r w:rsidR="00BB087B" w:rsidRPr="009132E2">
        <w:rPr>
          <w:rFonts w:cs="Arial"/>
          <w:szCs w:val="22"/>
        </w:rPr>
        <w:t xml:space="preserve">With </w:t>
      </w:r>
      <w:r w:rsidR="00E47C89" w:rsidRPr="009132E2">
        <w:rPr>
          <w:rFonts w:cs="Arial"/>
          <w:szCs w:val="22"/>
        </w:rPr>
        <w:t>1</w:t>
      </w:r>
      <w:r w:rsidR="0075085D">
        <w:rPr>
          <w:rFonts w:cs="Arial"/>
          <w:szCs w:val="22"/>
        </w:rPr>
        <w:t>74</w:t>
      </w:r>
      <w:r w:rsidR="00E47C89" w:rsidRPr="009132E2">
        <w:rPr>
          <w:rFonts w:cs="Arial"/>
          <w:szCs w:val="22"/>
        </w:rPr>
        <w:t xml:space="preserve"> </w:t>
      </w:r>
      <w:r w:rsidR="0040097F">
        <w:rPr>
          <w:rFonts w:cs="Arial"/>
          <w:szCs w:val="22"/>
        </w:rPr>
        <w:t xml:space="preserve">new </w:t>
      </w:r>
      <w:r w:rsidR="00BB087B" w:rsidRPr="009132E2">
        <w:rPr>
          <w:rFonts w:cs="Arial"/>
          <w:szCs w:val="22"/>
        </w:rPr>
        <w:t>species described from the CCZ</w:t>
      </w:r>
      <w:r w:rsidR="0040097F">
        <w:rPr>
          <w:rFonts w:cs="Arial"/>
          <w:szCs w:val="22"/>
        </w:rPr>
        <w:t xml:space="preserve"> since 2000</w:t>
      </w:r>
      <w:r w:rsidR="00BB087B" w:rsidRPr="009132E2">
        <w:rPr>
          <w:rFonts w:cs="Arial"/>
          <w:szCs w:val="22"/>
        </w:rPr>
        <w:t xml:space="preserve">, </w:t>
      </w:r>
      <w:r w:rsidR="00E17DED" w:rsidRPr="00C61F50">
        <w:rPr>
          <w:rFonts w:cs="Arial"/>
          <w:szCs w:val="22"/>
        </w:rPr>
        <w:t>2</w:t>
      </w:r>
      <w:r w:rsidR="00166E66">
        <w:rPr>
          <w:rFonts w:cs="Arial"/>
          <w:szCs w:val="22"/>
        </w:rPr>
        <w:t>7</w:t>
      </w:r>
      <w:r w:rsidR="00BB087B" w:rsidRPr="00C61F50">
        <w:rPr>
          <w:rFonts w:cs="Arial"/>
          <w:szCs w:val="22"/>
        </w:rPr>
        <w:t xml:space="preserve">% </w:t>
      </w:r>
      <w:r w:rsidR="00BB087B" w:rsidRPr="009132E2">
        <w:rPr>
          <w:rFonts w:cs="Arial"/>
          <w:szCs w:val="22"/>
        </w:rPr>
        <w:t xml:space="preserve">of the overall total of species names recorded from the region </w:t>
      </w:r>
      <w:r w:rsidR="00BB087B" w:rsidRPr="00C61F50">
        <w:rPr>
          <w:rFonts w:cs="Arial"/>
          <w:szCs w:val="22"/>
        </w:rPr>
        <w:t xml:space="preserve">were </w:t>
      </w:r>
      <w:r w:rsidR="00E47C89">
        <w:rPr>
          <w:rFonts w:cs="Arial"/>
          <w:szCs w:val="22"/>
        </w:rPr>
        <w:t>‘</w:t>
      </w:r>
      <w:r w:rsidR="00BB087B" w:rsidRPr="00C61F50">
        <w:rPr>
          <w:rFonts w:cs="Arial"/>
          <w:szCs w:val="22"/>
        </w:rPr>
        <w:t>new species</w:t>
      </w:r>
      <w:r w:rsidR="00E47C89">
        <w:rPr>
          <w:rFonts w:cs="Arial"/>
          <w:szCs w:val="22"/>
        </w:rPr>
        <w:t>’</w:t>
      </w:r>
      <w:r w:rsidR="00312A49" w:rsidRPr="00C61F50">
        <w:rPr>
          <w:rFonts w:cs="Arial"/>
          <w:szCs w:val="22"/>
        </w:rPr>
        <w:t xml:space="preserve"> (</w:t>
      </w:r>
      <w:proofErr w:type="gramStart"/>
      <w:r w:rsidR="00C61F50">
        <w:rPr>
          <w:rFonts w:cs="Arial"/>
          <w:szCs w:val="22"/>
        </w:rPr>
        <w:t>i.e.</w:t>
      </w:r>
      <w:proofErr w:type="gramEnd"/>
      <w:r w:rsidR="00C61F50">
        <w:rPr>
          <w:rFonts w:cs="Arial"/>
          <w:szCs w:val="22"/>
        </w:rPr>
        <w:t xml:space="preserve"> described since 2000).</w:t>
      </w:r>
      <w:r w:rsidR="00275870">
        <w:rPr>
          <w:rFonts w:cs="Arial"/>
          <w:szCs w:val="22"/>
        </w:rPr>
        <w:t xml:space="preserve"> </w:t>
      </w:r>
      <w:r w:rsidR="00275870" w:rsidRPr="00A201FD">
        <w:rPr>
          <w:rFonts w:cs="Arial"/>
          <w:szCs w:val="22"/>
        </w:rPr>
        <w:t>With</w:t>
      </w:r>
      <w:r w:rsidR="00275870" w:rsidRPr="00275870">
        <w:rPr>
          <w:rFonts w:cs="Arial"/>
          <w:szCs w:val="22"/>
        </w:rPr>
        <w:t xml:space="preserve"> 1</w:t>
      </w:r>
      <w:r w:rsidR="0075085D">
        <w:rPr>
          <w:rFonts w:cs="Arial"/>
          <w:szCs w:val="22"/>
        </w:rPr>
        <w:t>80</w:t>
      </w:r>
      <w:r w:rsidR="00275870" w:rsidRPr="00275870">
        <w:rPr>
          <w:rFonts w:cs="Arial"/>
          <w:szCs w:val="22"/>
        </w:rPr>
        <w:t xml:space="preserve"> species described from the CCZ in tota</w:t>
      </w:r>
      <w:r w:rsidR="00A428B3">
        <w:rPr>
          <w:rFonts w:cs="Arial"/>
          <w:szCs w:val="22"/>
        </w:rPr>
        <w:t>l</w:t>
      </w:r>
      <w:r w:rsidR="00500048">
        <w:rPr>
          <w:rFonts w:cs="Arial"/>
          <w:szCs w:val="22"/>
        </w:rPr>
        <w:t xml:space="preserve"> (Table 14)</w:t>
      </w:r>
      <w:r w:rsidR="00275870" w:rsidRPr="00275870">
        <w:rPr>
          <w:rFonts w:cs="Arial"/>
          <w:szCs w:val="22"/>
        </w:rPr>
        <w:t>, 2</w:t>
      </w:r>
      <w:r w:rsidR="00166E66">
        <w:rPr>
          <w:rFonts w:cs="Arial"/>
          <w:szCs w:val="22"/>
        </w:rPr>
        <w:t>8</w:t>
      </w:r>
      <w:r w:rsidR="00275870" w:rsidRPr="00275870">
        <w:rPr>
          <w:rFonts w:cs="Arial"/>
          <w:szCs w:val="22"/>
        </w:rPr>
        <w:t>% are CCZ descriptions.</w:t>
      </w:r>
      <w:r w:rsidR="00A51C60">
        <w:rPr>
          <w:rFonts w:cs="Arial"/>
          <w:szCs w:val="22"/>
        </w:rPr>
        <w:t xml:space="preserve"> </w:t>
      </w:r>
    </w:p>
    <w:p w14:paraId="3360B239" w14:textId="77777777" w:rsidR="0084484C" w:rsidRDefault="0084484C" w:rsidP="00DC00D8">
      <w:pPr>
        <w:rPr>
          <w:rFonts w:cs="Arial"/>
          <w:szCs w:val="22"/>
        </w:rPr>
      </w:pPr>
    </w:p>
    <w:p w14:paraId="1251D33A" w14:textId="5D0FD7DC" w:rsidR="004C0358" w:rsidRDefault="00DC00D8" w:rsidP="00DC00D8">
      <w:pPr>
        <w:rPr>
          <w:rFonts w:cs="Arial"/>
          <w:szCs w:val="22"/>
        </w:rPr>
      </w:pPr>
      <w:r>
        <w:rPr>
          <w:rFonts w:cs="Arial"/>
          <w:szCs w:val="22"/>
        </w:rPr>
        <w:t xml:space="preserve">Only </w:t>
      </w:r>
      <w:r w:rsidR="008719D1">
        <w:rPr>
          <w:rFonts w:cs="Arial"/>
          <w:szCs w:val="22"/>
        </w:rPr>
        <w:t>six</w:t>
      </w:r>
      <w:r>
        <w:rPr>
          <w:rFonts w:cs="Arial"/>
          <w:szCs w:val="22"/>
        </w:rPr>
        <w:t xml:space="preserve"> of the species </w:t>
      </w:r>
      <w:r w:rsidR="008719D1">
        <w:rPr>
          <w:rFonts w:cs="Arial"/>
          <w:szCs w:val="22"/>
        </w:rPr>
        <w:t xml:space="preserve">described from the CCZ </w:t>
      </w:r>
      <w:r>
        <w:rPr>
          <w:rFonts w:cs="Arial"/>
          <w:szCs w:val="22"/>
        </w:rPr>
        <w:t xml:space="preserve">have been recorded elsewhere </w:t>
      </w:r>
      <w:r w:rsidR="008A6F85">
        <w:rPr>
          <w:rFonts w:cs="Arial"/>
          <w:szCs w:val="22"/>
        </w:rPr>
        <w:t xml:space="preserve">(i.e. outside the CCZ) </w:t>
      </w:r>
      <w:r w:rsidR="00BB2C9A">
        <w:rPr>
          <w:rFonts w:cs="Arial"/>
          <w:szCs w:val="22"/>
        </w:rPr>
        <w:t>to date,</w:t>
      </w:r>
      <w:r w:rsidR="00A9317A">
        <w:rPr>
          <w:rFonts w:cs="Arial"/>
          <w:szCs w:val="22"/>
        </w:rPr>
        <w:t xml:space="preserve"> </w:t>
      </w:r>
      <w:r>
        <w:rPr>
          <w:rFonts w:cs="Arial"/>
          <w:szCs w:val="22"/>
        </w:rPr>
        <w:t>as recorded in OBIS (</w:t>
      </w:r>
      <w:r w:rsidRPr="00DC00D8">
        <w:rPr>
          <w:rFonts w:cs="Arial"/>
          <w:i/>
          <w:szCs w:val="22"/>
        </w:rPr>
        <w:t>Psychropotes dyscrita</w:t>
      </w:r>
      <w:r>
        <w:rPr>
          <w:rFonts w:cs="Arial"/>
          <w:i/>
          <w:szCs w:val="22"/>
        </w:rPr>
        <w:t xml:space="preserve"> </w:t>
      </w:r>
      <w:r w:rsidRPr="00DC00D8">
        <w:rPr>
          <w:rFonts w:cs="Arial"/>
          <w:szCs w:val="22"/>
        </w:rPr>
        <w:t>(Clark, 1920)</w:t>
      </w:r>
      <w:r>
        <w:rPr>
          <w:rFonts w:cs="Arial"/>
          <w:szCs w:val="22"/>
        </w:rPr>
        <w:t xml:space="preserve"> Gebruck et al., 2020; </w:t>
      </w:r>
      <w:r w:rsidRPr="00DC00D8">
        <w:rPr>
          <w:rFonts w:cs="Arial"/>
          <w:i/>
          <w:szCs w:val="22"/>
        </w:rPr>
        <w:t>Erebussau tenebricosus</w:t>
      </w:r>
      <w:r>
        <w:rPr>
          <w:rFonts w:cs="Arial"/>
          <w:i/>
          <w:szCs w:val="22"/>
        </w:rPr>
        <w:t xml:space="preserve"> </w:t>
      </w:r>
      <w:r w:rsidRPr="00DC00D8">
        <w:rPr>
          <w:rFonts w:cs="Arial"/>
          <w:szCs w:val="22"/>
        </w:rPr>
        <w:t>(Bussau, 1993) Bezerra, P</w:t>
      </w:r>
      <w:r>
        <w:rPr>
          <w:rFonts w:cs="Arial"/>
          <w:szCs w:val="22"/>
        </w:rPr>
        <w:t xml:space="preserve">ape, </w:t>
      </w:r>
      <w:proofErr w:type="spellStart"/>
      <w:r>
        <w:rPr>
          <w:rFonts w:cs="Arial"/>
          <w:szCs w:val="22"/>
        </w:rPr>
        <w:t>Hauquier</w:t>
      </w:r>
      <w:proofErr w:type="spellEnd"/>
      <w:r>
        <w:rPr>
          <w:rFonts w:cs="Arial"/>
          <w:szCs w:val="22"/>
        </w:rPr>
        <w:t xml:space="preserve"> &amp; Vanreusel, 2021; </w:t>
      </w:r>
      <w:proofErr w:type="spellStart"/>
      <w:r w:rsidRPr="00DC00D8">
        <w:rPr>
          <w:rFonts w:cs="Arial"/>
          <w:i/>
          <w:szCs w:val="22"/>
        </w:rPr>
        <w:t>Psychronaetes</w:t>
      </w:r>
      <w:proofErr w:type="spellEnd"/>
      <w:r w:rsidRPr="00DC00D8">
        <w:rPr>
          <w:rFonts w:cs="Arial"/>
          <w:i/>
          <w:szCs w:val="22"/>
        </w:rPr>
        <w:t xml:space="preserve"> </w:t>
      </w:r>
      <w:proofErr w:type="spellStart"/>
      <w:r w:rsidRPr="00DC00D8">
        <w:rPr>
          <w:rFonts w:cs="Arial"/>
          <w:i/>
          <w:szCs w:val="22"/>
        </w:rPr>
        <w:t>hanseni</w:t>
      </w:r>
      <w:proofErr w:type="spellEnd"/>
      <w:r>
        <w:rPr>
          <w:rFonts w:cs="Arial"/>
          <w:i/>
          <w:szCs w:val="22"/>
        </w:rPr>
        <w:t xml:space="preserve"> </w:t>
      </w:r>
      <w:r>
        <w:rPr>
          <w:rFonts w:cs="Arial"/>
          <w:szCs w:val="22"/>
        </w:rPr>
        <w:t xml:space="preserve">Pawson, 1983; </w:t>
      </w:r>
      <w:r w:rsidRPr="00DC00D8">
        <w:rPr>
          <w:rFonts w:cs="Arial"/>
          <w:i/>
          <w:szCs w:val="22"/>
        </w:rPr>
        <w:t>Axoniderma longipinna</w:t>
      </w:r>
      <w:r w:rsidR="00A9317A" w:rsidRPr="00DC00D8">
        <w:rPr>
          <w:rFonts w:cs="Arial"/>
          <w:szCs w:val="22"/>
        </w:rPr>
        <w:t xml:space="preserve"> </w:t>
      </w:r>
      <w:r w:rsidR="00A9317A">
        <w:rPr>
          <w:rFonts w:cs="Arial"/>
          <w:szCs w:val="22"/>
        </w:rPr>
        <w:t>(Ridley &amp; Dendy, 1886)</w:t>
      </w:r>
      <w:r>
        <w:rPr>
          <w:rFonts w:cs="Arial"/>
          <w:szCs w:val="22"/>
        </w:rPr>
        <w:t>)</w:t>
      </w:r>
      <w:r w:rsidR="008719D1">
        <w:rPr>
          <w:rFonts w:cs="Arial"/>
          <w:szCs w:val="22"/>
        </w:rPr>
        <w:t>; WoRMS (</w:t>
      </w:r>
      <w:proofErr w:type="spellStart"/>
      <w:r w:rsidR="008A6F85" w:rsidRPr="008A6F85">
        <w:rPr>
          <w:rFonts w:cs="Arial"/>
          <w:i/>
          <w:iCs/>
          <w:szCs w:val="22"/>
        </w:rPr>
        <w:t>Abyssarya</w:t>
      </w:r>
      <w:proofErr w:type="spellEnd"/>
      <w:r w:rsidR="008A6F85" w:rsidRPr="008A6F85">
        <w:rPr>
          <w:rFonts w:cs="Arial"/>
          <w:i/>
          <w:iCs/>
          <w:szCs w:val="22"/>
        </w:rPr>
        <w:t xml:space="preserve"> </w:t>
      </w:r>
      <w:proofErr w:type="spellStart"/>
      <w:r w:rsidR="008A6F85" w:rsidRPr="008A6F85">
        <w:rPr>
          <w:rFonts w:cs="Arial"/>
          <w:i/>
          <w:iCs/>
          <w:szCs w:val="22"/>
        </w:rPr>
        <w:t>acus</w:t>
      </w:r>
      <w:proofErr w:type="spellEnd"/>
      <w:r w:rsidR="008A6F85">
        <w:rPr>
          <w:rFonts w:cs="Arial"/>
          <w:szCs w:val="22"/>
        </w:rPr>
        <w:t xml:space="preserve"> (</w:t>
      </w:r>
      <w:r w:rsidR="008A6F85" w:rsidRPr="008A6F85">
        <w:rPr>
          <w:rFonts w:cs="Arial"/>
          <w:szCs w:val="22"/>
        </w:rPr>
        <w:t>Bonifácio &amp; Menot, 2018</w:t>
      </w:r>
      <w:r w:rsidR="008A6F85">
        <w:rPr>
          <w:rFonts w:cs="Arial"/>
          <w:szCs w:val="22"/>
        </w:rPr>
        <w:t>))</w:t>
      </w:r>
      <w:r>
        <w:rPr>
          <w:rFonts w:cs="Arial"/>
          <w:szCs w:val="22"/>
        </w:rPr>
        <w:t xml:space="preserve"> and the literature (</w:t>
      </w:r>
      <w:r w:rsidRPr="00DC00D8">
        <w:rPr>
          <w:rFonts w:cs="Arial"/>
          <w:i/>
          <w:szCs w:val="22"/>
        </w:rPr>
        <w:t>Hyocrinus foelli</w:t>
      </w:r>
      <w:r w:rsidR="00A9317A">
        <w:rPr>
          <w:rFonts w:cs="Arial"/>
          <w:i/>
          <w:szCs w:val="22"/>
        </w:rPr>
        <w:t xml:space="preserve"> </w:t>
      </w:r>
      <w:r w:rsidR="00A9317A" w:rsidRPr="00DC00D8">
        <w:rPr>
          <w:rFonts w:cs="Arial"/>
          <w:szCs w:val="22"/>
        </w:rPr>
        <w:t>Roux &amp; Pawson, 1999</w:t>
      </w:r>
      <w:r>
        <w:rPr>
          <w:rFonts w:cs="Arial"/>
          <w:szCs w:val="22"/>
        </w:rPr>
        <w:t xml:space="preserve">); although </w:t>
      </w:r>
      <w:r w:rsidR="008719D1">
        <w:rPr>
          <w:rFonts w:cs="Arial"/>
          <w:szCs w:val="22"/>
        </w:rPr>
        <w:t xml:space="preserve">as </w:t>
      </w:r>
      <w:r>
        <w:rPr>
          <w:rFonts w:cs="Arial"/>
          <w:szCs w:val="22"/>
        </w:rPr>
        <w:t>the first two listed are redescriptions this would be expected.</w:t>
      </w:r>
      <w:r w:rsidR="00A9317A">
        <w:rPr>
          <w:rFonts w:cs="Arial"/>
          <w:szCs w:val="22"/>
        </w:rPr>
        <w:t xml:space="preserve"> </w:t>
      </w:r>
      <w:r w:rsidR="00BB2C9A">
        <w:rPr>
          <w:rFonts w:cs="Arial"/>
          <w:szCs w:val="22"/>
        </w:rPr>
        <w:t>This has not been comp</w:t>
      </w:r>
      <w:r w:rsidR="00AA73F5">
        <w:rPr>
          <w:rFonts w:cs="Arial"/>
          <w:szCs w:val="22"/>
        </w:rPr>
        <w:t>r</w:t>
      </w:r>
      <w:r w:rsidR="00BB2C9A">
        <w:rPr>
          <w:rFonts w:cs="Arial"/>
          <w:szCs w:val="22"/>
        </w:rPr>
        <w:t>eh</w:t>
      </w:r>
      <w:r w:rsidR="00AA73F5">
        <w:rPr>
          <w:rFonts w:cs="Arial"/>
          <w:szCs w:val="22"/>
        </w:rPr>
        <w:t>ens</w:t>
      </w:r>
      <w:r w:rsidR="00BB2C9A">
        <w:rPr>
          <w:rFonts w:cs="Arial"/>
          <w:szCs w:val="22"/>
        </w:rPr>
        <w:t>ively assessed however and g</w:t>
      </w:r>
      <w:r w:rsidR="00A9317A">
        <w:rPr>
          <w:rFonts w:cs="Arial"/>
          <w:szCs w:val="22"/>
        </w:rPr>
        <w:t>iven that our review was limited to the CCZ, other records of the CCZ species may appear</w:t>
      </w:r>
      <w:r w:rsidR="00BB2C9A">
        <w:rPr>
          <w:rFonts w:cs="Arial"/>
          <w:szCs w:val="22"/>
        </w:rPr>
        <w:t xml:space="preserve"> in the wider literature</w:t>
      </w:r>
      <w:r w:rsidR="00A9317A">
        <w:rPr>
          <w:rFonts w:cs="Arial"/>
          <w:szCs w:val="22"/>
        </w:rPr>
        <w:t>.</w:t>
      </w:r>
    </w:p>
    <w:p w14:paraId="29075496" w14:textId="77777777" w:rsidR="00A9317A" w:rsidRDefault="00A9317A" w:rsidP="00067929">
      <w:pPr>
        <w:rPr>
          <w:rFonts w:cs="Arial"/>
          <w:szCs w:val="22"/>
        </w:rPr>
      </w:pPr>
    </w:p>
    <w:p w14:paraId="6B4EDEF3" w14:textId="7707331E" w:rsidR="00275870" w:rsidRDefault="00A51C60" w:rsidP="00067929">
      <w:pPr>
        <w:rPr>
          <w:rFonts w:cs="Arial"/>
          <w:szCs w:val="22"/>
        </w:rPr>
      </w:pPr>
      <w:r>
        <w:rPr>
          <w:rFonts w:cs="Arial"/>
          <w:szCs w:val="22"/>
        </w:rPr>
        <w:t>All species recorded from the CCZ as collated in the CCZ Checklist are also tabulated in Supplementary Table 1, including information on whether species have been described from the CCZ</w:t>
      </w:r>
      <w:r w:rsidR="00E47C89">
        <w:rPr>
          <w:rFonts w:cs="Arial"/>
          <w:szCs w:val="22"/>
        </w:rPr>
        <w:t>, faunal size category</w:t>
      </w:r>
      <w:r w:rsidR="00215DF8">
        <w:rPr>
          <w:rFonts w:cs="Arial"/>
          <w:szCs w:val="22"/>
        </w:rPr>
        <w:t>,</w:t>
      </w:r>
      <w:r w:rsidR="00E47C89">
        <w:rPr>
          <w:rFonts w:cs="Arial"/>
          <w:szCs w:val="22"/>
        </w:rPr>
        <w:t xml:space="preserve"> </w:t>
      </w:r>
      <w:r w:rsidR="00BB2C9A">
        <w:rPr>
          <w:rFonts w:cs="Arial"/>
          <w:szCs w:val="22"/>
        </w:rPr>
        <w:t>data source, i.e. literature and/or the database the name was recorded in, if</w:t>
      </w:r>
      <w:r w:rsidR="00DC00D8">
        <w:rPr>
          <w:rFonts w:cs="Arial"/>
          <w:szCs w:val="22"/>
        </w:rPr>
        <w:t xml:space="preserve"> names were recorded only with </w:t>
      </w:r>
      <w:r w:rsidR="00215DF8">
        <w:rPr>
          <w:rFonts w:cs="Arial"/>
          <w:szCs w:val="22"/>
        </w:rPr>
        <w:t xml:space="preserve">identification </w:t>
      </w:r>
      <w:r w:rsidR="00DC00D8">
        <w:rPr>
          <w:rFonts w:cs="Arial"/>
          <w:szCs w:val="22"/>
        </w:rPr>
        <w:t>qualifiers</w:t>
      </w:r>
      <w:r w:rsidR="00215DF8">
        <w:rPr>
          <w:rFonts w:cs="Arial"/>
          <w:szCs w:val="22"/>
        </w:rPr>
        <w:t>,</w:t>
      </w:r>
      <w:r w:rsidR="00BB2C9A">
        <w:rPr>
          <w:rFonts w:cs="Arial"/>
          <w:szCs w:val="22"/>
        </w:rPr>
        <w:t xml:space="preserve"> and whether </w:t>
      </w:r>
      <w:r w:rsidR="00215DF8">
        <w:rPr>
          <w:rFonts w:cs="Arial"/>
          <w:szCs w:val="22"/>
        </w:rPr>
        <w:t>identificatio</w:t>
      </w:r>
      <w:r w:rsidR="00BB2C9A">
        <w:rPr>
          <w:rFonts w:cs="Arial"/>
          <w:szCs w:val="22"/>
        </w:rPr>
        <w:t>ns were based solely on imagery</w:t>
      </w:r>
      <w:r>
        <w:rPr>
          <w:rFonts w:cs="Arial"/>
          <w:szCs w:val="22"/>
        </w:rPr>
        <w:t xml:space="preserve"> (</w:t>
      </w:r>
      <w:hyperlink w:anchor="_Supplementary_Tables_and" w:history="1">
        <w:r w:rsidRPr="00A51C60">
          <w:rPr>
            <w:rStyle w:val="Hyperlink"/>
            <w:rFonts w:cs="Arial"/>
            <w:szCs w:val="22"/>
          </w:rPr>
          <w:t>see S Table 1</w:t>
        </w:r>
      </w:hyperlink>
      <w:r w:rsidRPr="00312A49">
        <w:rPr>
          <w:rFonts w:cs="Arial"/>
          <w:szCs w:val="22"/>
        </w:rPr>
        <w:t>).</w:t>
      </w:r>
    </w:p>
    <w:p w14:paraId="66A52D06" w14:textId="77777777" w:rsidR="00B576A5" w:rsidRDefault="00B576A5" w:rsidP="00067929">
      <w:pPr>
        <w:rPr>
          <w:rFonts w:cs="Arial"/>
          <w:szCs w:val="22"/>
        </w:rPr>
      </w:pPr>
    </w:p>
    <w:p w14:paraId="18611348" w14:textId="048E1E41" w:rsidR="00EF4764" w:rsidRPr="005115C2" w:rsidRDefault="00EF4764" w:rsidP="00067929">
      <w:pPr>
        <w:rPr>
          <w:rFonts w:cs="Arial"/>
          <w:sz w:val="20"/>
          <w:szCs w:val="22"/>
        </w:rPr>
      </w:pPr>
      <w:bookmarkStart w:id="100" w:name="_Hlk105508186"/>
      <w:r w:rsidRPr="005115C2">
        <w:rPr>
          <w:rFonts w:cs="Arial"/>
          <w:sz w:val="20"/>
          <w:szCs w:val="22"/>
        </w:rPr>
        <w:t>Table</w:t>
      </w:r>
      <w:r w:rsidR="005115C2" w:rsidRPr="005115C2">
        <w:rPr>
          <w:rFonts w:cs="Arial"/>
          <w:sz w:val="20"/>
          <w:szCs w:val="22"/>
        </w:rPr>
        <w:t xml:space="preserve"> 14</w:t>
      </w:r>
      <w:r w:rsidRPr="005115C2">
        <w:rPr>
          <w:rFonts w:cs="Arial"/>
          <w:sz w:val="20"/>
          <w:szCs w:val="22"/>
        </w:rPr>
        <w:t xml:space="preserve">: Named species </w:t>
      </w:r>
      <w:r w:rsidR="005115C2" w:rsidRPr="005115C2">
        <w:rPr>
          <w:rFonts w:cs="Arial"/>
          <w:sz w:val="20"/>
          <w:szCs w:val="22"/>
        </w:rPr>
        <w:t>recorded in the CCZ</w:t>
      </w:r>
      <w:r w:rsidR="00912389" w:rsidRPr="005115C2">
        <w:rPr>
          <w:rFonts w:cs="Arial"/>
          <w:sz w:val="20"/>
          <w:szCs w:val="22"/>
        </w:rPr>
        <w:t xml:space="preserve"> </w:t>
      </w:r>
      <w:r w:rsidRPr="005115C2">
        <w:rPr>
          <w:rFonts w:cs="Arial"/>
          <w:sz w:val="20"/>
          <w:szCs w:val="22"/>
        </w:rPr>
        <w:t xml:space="preserve">and </w:t>
      </w:r>
      <w:commentRangeStart w:id="101"/>
      <w:r w:rsidR="00F335A4" w:rsidRPr="005115C2">
        <w:rPr>
          <w:rFonts w:cs="Arial"/>
          <w:sz w:val="20"/>
          <w:szCs w:val="22"/>
        </w:rPr>
        <w:t>species described from the CCZ by phylum</w:t>
      </w:r>
      <w:commentRangeEnd w:id="101"/>
      <w:r w:rsidR="00F335A4">
        <w:rPr>
          <w:rStyle w:val="CommentReference"/>
          <w:rFonts w:asciiTheme="minorHAnsi" w:hAnsiTheme="minorHAnsi"/>
        </w:rPr>
        <w:commentReference w:id="101"/>
      </w:r>
    </w:p>
    <w:tbl>
      <w:tblPr>
        <w:tblStyle w:val="PlainTable4"/>
        <w:tblW w:w="4820" w:type="dxa"/>
        <w:tblLayout w:type="fixed"/>
        <w:tblLook w:val="04A0" w:firstRow="1" w:lastRow="0" w:firstColumn="1" w:lastColumn="0" w:noHBand="0" w:noVBand="1"/>
      </w:tblPr>
      <w:tblGrid>
        <w:gridCol w:w="2552"/>
        <w:gridCol w:w="1134"/>
        <w:gridCol w:w="1134"/>
      </w:tblGrid>
      <w:tr w:rsidR="00EF4764" w:rsidRPr="00DE70EE" w14:paraId="6A595F24" w14:textId="77777777" w:rsidTr="00B57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tcBorders>
            <w:vAlign w:val="bottom"/>
          </w:tcPr>
          <w:p w14:paraId="46826E9E" w14:textId="77777777" w:rsidR="00EF4764" w:rsidRPr="004D0FF9" w:rsidRDefault="00EF4764" w:rsidP="00B576A5">
            <w:pPr>
              <w:rPr>
                <w:rFonts w:cs="Arial"/>
                <w:color w:val="000000"/>
                <w:sz w:val="18"/>
                <w:szCs w:val="18"/>
              </w:rPr>
            </w:pPr>
            <w:r w:rsidRPr="004D0FF9">
              <w:rPr>
                <w:rFonts w:cs="Arial"/>
                <w:color w:val="000000"/>
                <w:sz w:val="18"/>
                <w:szCs w:val="18"/>
              </w:rPr>
              <w:t>Phylum</w:t>
            </w:r>
          </w:p>
        </w:tc>
        <w:tc>
          <w:tcPr>
            <w:tcW w:w="1134" w:type="dxa"/>
            <w:tcBorders>
              <w:top w:val="single" w:sz="4" w:space="0" w:color="auto"/>
            </w:tcBorders>
            <w:vAlign w:val="bottom"/>
          </w:tcPr>
          <w:p w14:paraId="14DA7A3E" w14:textId="77777777" w:rsidR="00EF4764" w:rsidRPr="004D0FF9" w:rsidRDefault="00EF4764" w:rsidP="00B576A5">
            <w:pPr>
              <w:cnfStyle w:val="100000000000" w:firstRow="1" w:lastRow="0" w:firstColumn="0" w:lastColumn="0" w:oddVBand="0" w:evenVBand="0" w:oddHBand="0" w:evenHBand="0" w:firstRowFirstColumn="0" w:firstRowLastColumn="0" w:lastRowFirstColumn="0" w:lastRowLastColumn="0"/>
              <w:rPr>
                <w:rFonts w:cs="Arial"/>
                <w:color w:val="000000"/>
                <w:sz w:val="18"/>
                <w:szCs w:val="18"/>
              </w:rPr>
            </w:pPr>
            <w:r w:rsidRPr="004D0FF9">
              <w:rPr>
                <w:rFonts w:cs="Arial"/>
                <w:color w:val="000000"/>
                <w:sz w:val="18"/>
                <w:szCs w:val="18"/>
              </w:rPr>
              <w:t>Total spp.</w:t>
            </w:r>
          </w:p>
        </w:tc>
        <w:tc>
          <w:tcPr>
            <w:tcW w:w="1134" w:type="dxa"/>
            <w:tcBorders>
              <w:top w:val="single" w:sz="4" w:space="0" w:color="auto"/>
            </w:tcBorders>
            <w:vAlign w:val="bottom"/>
          </w:tcPr>
          <w:p w14:paraId="1C906402" w14:textId="77777777" w:rsidR="00EF4764" w:rsidRPr="004D0FF9" w:rsidRDefault="00EF4764" w:rsidP="00B576A5">
            <w:pPr>
              <w:cnfStyle w:val="100000000000" w:firstRow="1" w:lastRow="0" w:firstColumn="0" w:lastColumn="0" w:oddVBand="0" w:evenVBand="0" w:oddHBand="0" w:evenHBand="0" w:firstRowFirstColumn="0" w:firstRowLastColumn="0" w:lastRowFirstColumn="0" w:lastRowLastColumn="0"/>
              <w:rPr>
                <w:rFonts w:cs="Arial"/>
                <w:sz w:val="18"/>
                <w:szCs w:val="18"/>
              </w:rPr>
            </w:pPr>
            <w:r w:rsidRPr="004D0FF9">
              <w:rPr>
                <w:rFonts w:cs="Arial"/>
                <w:color w:val="000000"/>
                <w:sz w:val="18"/>
                <w:szCs w:val="18"/>
              </w:rPr>
              <w:t>CCZ spp.</w:t>
            </w:r>
          </w:p>
        </w:tc>
      </w:tr>
      <w:tr w:rsidR="008D35D4" w:rsidRPr="00DE70EE" w14:paraId="2C5DD886" w14:textId="77777777" w:rsidTr="00B57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tcBorders>
          </w:tcPr>
          <w:p w14:paraId="01A3CDAF" w14:textId="77777777" w:rsidR="008D35D4" w:rsidRPr="004D0FF9" w:rsidRDefault="008D35D4" w:rsidP="008D35D4">
            <w:pPr>
              <w:rPr>
                <w:rFonts w:cs="Arial"/>
                <w:b w:val="0"/>
                <w:color w:val="000000"/>
                <w:sz w:val="18"/>
                <w:szCs w:val="18"/>
              </w:rPr>
            </w:pPr>
            <w:r w:rsidRPr="004D0FF9">
              <w:rPr>
                <w:b w:val="0"/>
                <w:sz w:val="18"/>
                <w:szCs w:val="18"/>
              </w:rPr>
              <w:t>Annelida</w:t>
            </w:r>
          </w:p>
        </w:tc>
        <w:tc>
          <w:tcPr>
            <w:tcW w:w="1134" w:type="dxa"/>
            <w:tcBorders>
              <w:top w:val="single" w:sz="4" w:space="0" w:color="auto"/>
            </w:tcBorders>
          </w:tcPr>
          <w:p w14:paraId="041671BE" w14:textId="220B258B" w:rsidR="008D35D4" w:rsidRPr="008D35D4" w:rsidRDefault="008D35D4" w:rsidP="008D35D4">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8D35D4">
              <w:rPr>
                <w:sz w:val="18"/>
              </w:rPr>
              <w:t>129</w:t>
            </w:r>
          </w:p>
        </w:tc>
        <w:tc>
          <w:tcPr>
            <w:tcW w:w="1134" w:type="dxa"/>
            <w:tcBorders>
              <w:top w:val="single" w:sz="4" w:space="0" w:color="auto"/>
            </w:tcBorders>
          </w:tcPr>
          <w:p w14:paraId="6C163E38" w14:textId="77777777" w:rsidR="008D35D4" w:rsidRPr="004D0FF9" w:rsidRDefault="008D35D4" w:rsidP="008D35D4">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4D0FF9">
              <w:rPr>
                <w:sz w:val="18"/>
                <w:szCs w:val="18"/>
              </w:rPr>
              <w:t>50</w:t>
            </w:r>
          </w:p>
        </w:tc>
      </w:tr>
      <w:tr w:rsidR="008D35D4" w:rsidRPr="00DE70EE" w14:paraId="7BAEE68E" w14:textId="77777777" w:rsidTr="00B576A5">
        <w:tc>
          <w:tcPr>
            <w:cnfStyle w:val="001000000000" w:firstRow="0" w:lastRow="0" w:firstColumn="1" w:lastColumn="0" w:oddVBand="0" w:evenVBand="0" w:oddHBand="0" w:evenHBand="0" w:firstRowFirstColumn="0" w:firstRowLastColumn="0" w:lastRowFirstColumn="0" w:lastRowLastColumn="0"/>
            <w:tcW w:w="2552" w:type="dxa"/>
          </w:tcPr>
          <w:p w14:paraId="27484FBE" w14:textId="77777777" w:rsidR="008D35D4" w:rsidRPr="004D0FF9" w:rsidRDefault="008D35D4" w:rsidP="008D35D4">
            <w:pPr>
              <w:rPr>
                <w:rFonts w:cs="Arial"/>
                <w:b w:val="0"/>
                <w:color w:val="000000"/>
                <w:sz w:val="18"/>
                <w:szCs w:val="18"/>
              </w:rPr>
            </w:pPr>
            <w:r w:rsidRPr="004D0FF9">
              <w:rPr>
                <w:b w:val="0"/>
                <w:sz w:val="18"/>
                <w:szCs w:val="18"/>
              </w:rPr>
              <w:t>Arthropoda</w:t>
            </w:r>
          </w:p>
        </w:tc>
        <w:tc>
          <w:tcPr>
            <w:tcW w:w="1134" w:type="dxa"/>
          </w:tcPr>
          <w:p w14:paraId="1C27F54E" w14:textId="43D90B2F" w:rsidR="008D35D4" w:rsidRPr="008D35D4" w:rsidRDefault="008D35D4" w:rsidP="008D35D4">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8D35D4">
              <w:rPr>
                <w:sz w:val="18"/>
              </w:rPr>
              <w:t>1</w:t>
            </w:r>
            <w:r w:rsidR="004C07B1">
              <w:rPr>
                <w:sz w:val="18"/>
              </w:rPr>
              <w:t>47</w:t>
            </w:r>
          </w:p>
        </w:tc>
        <w:tc>
          <w:tcPr>
            <w:tcW w:w="1134" w:type="dxa"/>
          </w:tcPr>
          <w:p w14:paraId="43FA7D8A" w14:textId="77777777" w:rsidR="008D35D4" w:rsidRPr="004D0FF9" w:rsidRDefault="008D35D4" w:rsidP="008D35D4">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4D0FF9">
              <w:rPr>
                <w:sz w:val="18"/>
                <w:szCs w:val="18"/>
              </w:rPr>
              <w:t>58</w:t>
            </w:r>
          </w:p>
        </w:tc>
      </w:tr>
      <w:tr w:rsidR="008D35D4" w:rsidRPr="00DE70EE" w14:paraId="45AF9274" w14:textId="77777777" w:rsidTr="00B57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CFC41A" w14:textId="77777777" w:rsidR="008D35D4" w:rsidRPr="004D0FF9" w:rsidRDefault="008D35D4" w:rsidP="008D35D4">
            <w:pPr>
              <w:rPr>
                <w:rFonts w:cs="Arial"/>
                <w:b w:val="0"/>
                <w:color w:val="000000"/>
                <w:sz w:val="18"/>
                <w:szCs w:val="18"/>
              </w:rPr>
            </w:pPr>
            <w:r w:rsidRPr="004D0FF9">
              <w:rPr>
                <w:b w:val="0"/>
                <w:sz w:val="18"/>
                <w:szCs w:val="18"/>
              </w:rPr>
              <w:t>Brachiopoda</w:t>
            </w:r>
          </w:p>
        </w:tc>
        <w:tc>
          <w:tcPr>
            <w:tcW w:w="1134" w:type="dxa"/>
          </w:tcPr>
          <w:p w14:paraId="60A316A6" w14:textId="292A96CE" w:rsidR="008D35D4" w:rsidRPr="008D35D4" w:rsidRDefault="008D35D4" w:rsidP="008D35D4">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8D35D4">
              <w:rPr>
                <w:sz w:val="18"/>
              </w:rPr>
              <w:t>6</w:t>
            </w:r>
          </w:p>
        </w:tc>
        <w:tc>
          <w:tcPr>
            <w:tcW w:w="1134" w:type="dxa"/>
          </w:tcPr>
          <w:p w14:paraId="6BA8CC39" w14:textId="77777777" w:rsidR="008D35D4" w:rsidRPr="004D0FF9" w:rsidRDefault="008D35D4" w:rsidP="008D35D4">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4D0FF9">
              <w:rPr>
                <w:sz w:val="18"/>
                <w:szCs w:val="18"/>
              </w:rPr>
              <w:t>2</w:t>
            </w:r>
          </w:p>
        </w:tc>
      </w:tr>
      <w:tr w:rsidR="008D35D4" w:rsidRPr="00DE70EE" w14:paraId="4F9C0655" w14:textId="77777777" w:rsidTr="00B576A5">
        <w:tc>
          <w:tcPr>
            <w:cnfStyle w:val="001000000000" w:firstRow="0" w:lastRow="0" w:firstColumn="1" w:lastColumn="0" w:oddVBand="0" w:evenVBand="0" w:oddHBand="0" w:evenHBand="0" w:firstRowFirstColumn="0" w:firstRowLastColumn="0" w:lastRowFirstColumn="0" w:lastRowLastColumn="0"/>
            <w:tcW w:w="2552" w:type="dxa"/>
          </w:tcPr>
          <w:p w14:paraId="7B924DC5" w14:textId="77777777" w:rsidR="008D35D4" w:rsidRPr="004D0FF9" w:rsidRDefault="008D35D4" w:rsidP="008D35D4">
            <w:pPr>
              <w:rPr>
                <w:rFonts w:cs="Arial"/>
                <w:b w:val="0"/>
                <w:color w:val="000000"/>
                <w:sz w:val="18"/>
                <w:szCs w:val="18"/>
              </w:rPr>
            </w:pPr>
            <w:r w:rsidRPr="004D0FF9">
              <w:rPr>
                <w:b w:val="0"/>
                <w:sz w:val="18"/>
                <w:szCs w:val="18"/>
              </w:rPr>
              <w:t>Bryozoa</w:t>
            </w:r>
          </w:p>
        </w:tc>
        <w:tc>
          <w:tcPr>
            <w:tcW w:w="1134" w:type="dxa"/>
          </w:tcPr>
          <w:p w14:paraId="36BE7268" w14:textId="24B45A74" w:rsidR="008D35D4" w:rsidRPr="008D35D4" w:rsidRDefault="008D35D4" w:rsidP="008D35D4">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8D35D4">
              <w:rPr>
                <w:sz w:val="18"/>
              </w:rPr>
              <w:t>21</w:t>
            </w:r>
          </w:p>
        </w:tc>
        <w:tc>
          <w:tcPr>
            <w:tcW w:w="1134" w:type="dxa"/>
          </w:tcPr>
          <w:p w14:paraId="4337D2BA" w14:textId="77777777" w:rsidR="008D35D4" w:rsidRPr="004D0FF9" w:rsidRDefault="008D35D4" w:rsidP="008D35D4">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4D0FF9">
              <w:rPr>
                <w:sz w:val="18"/>
                <w:szCs w:val="18"/>
              </w:rPr>
              <w:t>18</w:t>
            </w:r>
          </w:p>
        </w:tc>
      </w:tr>
      <w:tr w:rsidR="008D35D4" w:rsidRPr="00DE70EE" w14:paraId="603325E2" w14:textId="77777777" w:rsidTr="00B57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FABBFC6" w14:textId="77777777" w:rsidR="008D35D4" w:rsidRPr="004D0FF9" w:rsidRDefault="008D35D4" w:rsidP="008D35D4">
            <w:pPr>
              <w:rPr>
                <w:rFonts w:cs="Arial"/>
                <w:b w:val="0"/>
                <w:color w:val="000000"/>
                <w:sz w:val="18"/>
                <w:szCs w:val="18"/>
              </w:rPr>
            </w:pPr>
            <w:r w:rsidRPr="004D0FF9">
              <w:rPr>
                <w:b w:val="0"/>
                <w:sz w:val="18"/>
                <w:szCs w:val="18"/>
              </w:rPr>
              <w:t>Chordata</w:t>
            </w:r>
          </w:p>
        </w:tc>
        <w:tc>
          <w:tcPr>
            <w:tcW w:w="1134" w:type="dxa"/>
          </w:tcPr>
          <w:p w14:paraId="6AE8E10C" w14:textId="0BC9783A" w:rsidR="008D35D4" w:rsidRPr="008D35D4" w:rsidRDefault="008D35D4" w:rsidP="008D35D4">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8D35D4">
              <w:rPr>
                <w:sz w:val="18"/>
              </w:rPr>
              <w:t>23</w:t>
            </w:r>
          </w:p>
        </w:tc>
        <w:tc>
          <w:tcPr>
            <w:tcW w:w="1134" w:type="dxa"/>
          </w:tcPr>
          <w:p w14:paraId="030E8C90" w14:textId="77777777" w:rsidR="008D35D4" w:rsidRPr="004D0FF9" w:rsidRDefault="008D35D4" w:rsidP="008D35D4">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8D35D4" w:rsidRPr="00DE70EE" w14:paraId="03C35762" w14:textId="77777777" w:rsidTr="00B576A5">
        <w:tc>
          <w:tcPr>
            <w:cnfStyle w:val="001000000000" w:firstRow="0" w:lastRow="0" w:firstColumn="1" w:lastColumn="0" w:oddVBand="0" w:evenVBand="0" w:oddHBand="0" w:evenHBand="0" w:firstRowFirstColumn="0" w:firstRowLastColumn="0" w:lastRowFirstColumn="0" w:lastRowLastColumn="0"/>
            <w:tcW w:w="2552" w:type="dxa"/>
          </w:tcPr>
          <w:p w14:paraId="25414A70" w14:textId="77777777" w:rsidR="008D35D4" w:rsidRPr="004D0FF9" w:rsidRDefault="008D35D4" w:rsidP="008D35D4">
            <w:pPr>
              <w:rPr>
                <w:rFonts w:cs="Arial"/>
                <w:b w:val="0"/>
                <w:color w:val="000000"/>
                <w:sz w:val="18"/>
                <w:szCs w:val="18"/>
              </w:rPr>
            </w:pPr>
            <w:r w:rsidRPr="004D0FF9">
              <w:rPr>
                <w:b w:val="0"/>
                <w:sz w:val="18"/>
                <w:szCs w:val="18"/>
              </w:rPr>
              <w:t>Cnidaria</w:t>
            </w:r>
          </w:p>
        </w:tc>
        <w:tc>
          <w:tcPr>
            <w:tcW w:w="1134" w:type="dxa"/>
          </w:tcPr>
          <w:p w14:paraId="54D1746A" w14:textId="2677CDAB" w:rsidR="008D35D4" w:rsidRPr="008D35D4" w:rsidRDefault="008D35D4" w:rsidP="008D35D4">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8D35D4">
              <w:rPr>
                <w:sz w:val="18"/>
              </w:rPr>
              <w:t>26</w:t>
            </w:r>
          </w:p>
        </w:tc>
        <w:tc>
          <w:tcPr>
            <w:tcW w:w="1134" w:type="dxa"/>
          </w:tcPr>
          <w:p w14:paraId="026BFC86" w14:textId="77777777" w:rsidR="008D35D4" w:rsidRPr="004D0FF9" w:rsidRDefault="008D35D4" w:rsidP="008D35D4">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4D0FF9">
              <w:rPr>
                <w:sz w:val="18"/>
                <w:szCs w:val="18"/>
              </w:rPr>
              <w:t>4</w:t>
            </w:r>
          </w:p>
        </w:tc>
      </w:tr>
      <w:tr w:rsidR="008D35D4" w:rsidRPr="00DE70EE" w14:paraId="70564356" w14:textId="77777777" w:rsidTr="00B57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7FBEEA4" w14:textId="77777777" w:rsidR="008D35D4" w:rsidRPr="004D0FF9" w:rsidRDefault="008D35D4" w:rsidP="008D35D4">
            <w:pPr>
              <w:rPr>
                <w:rFonts w:cs="Arial"/>
                <w:b w:val="0"/>
                <w:color w:val="000000"/>
                <w:sz w:val="18"/>
                <w:szCs w:val="18"/>
              </w:rPr>
            </w:pPr>
            <w:r w:rsidRPr="004D0FF9">
              <w:rPr>
                <w:b w:val="0"/>
                <w:sz w:val="18"/>
                <w:szCs w:val="18"/>
              </w:rPr>
              <w:t>Echinodermata</w:t>
            </w:r>
          </w:p>
        </w:tc>
        <w:tc>
          <w:tcPr>
            <w:tcW w:w="1134" w:type="dxa"/>
          </w:tcPr>
          <w:p w14:paraId="16FF0893" w14:textId="4756DB5E" w:rsidR="008D35D4" w:rsidRPr="008D35D4" w:rsidRDefault="008D35D4" w:rsidP="008D35D4">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8D35D4">
              <w:rPr>
                <w:sz w:val="18"/>
              </w:rPr>
              <w:t>140</w:t>
            </w:r>
          </w:p>
        </w:tc>
        <w:tc>
          <w:tcPr>
            <w:tcW w:w="1134" w:type="dxa"/>
          </w:tcPr>
          <w:p w14:paraId="50F8B576" w14:textId="77777777" w:rsidR="008D35D4" w:rsidRPr="004D0FF9" w:rsidRDefault="008D35D4" w:rsidP="008D35D4">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4D0FF9">
              <w:rPr>
                <w:sz w:val="18"/>
                <w:szCs w:val="18"/>
              </w:rPr>
              <w:t>5</w:t>
            </w:r>
          </w:p>
        </w:tc>
      </w:tr>
      <w:tr w:rsidR="008D35D4" w:rsidRPr="00DE70EE" w14:paraId="526D35FE" w14:textId="77777777" w:rsidTr="00B576A5">
        <w:tc>
          <w:tcPr>
            <w:cnfStyle w:val="001000000000" w:firstRow="0" w:lastRow="0" w:firstColumn="1" w:lastColumn="0" w:oddVBand="0" w:evenVBand="0" w:oddHBand="0" w:evenHBand="0" w:firstRowFirstColumn="0" w:firstRowLastColumn="0" w:lastRowFirstColumn="0" w:lastRowLastColumn="0"/>
            <w:tcW w:w="2552" w:type="dxa"/>
          </w:tcPr>
          <w:p w14:paraId="3862216B" w14:textId="77777777" w:rsidR="008D35D4" w:rsidRPr="004D0FF9" w:rsidRDefault="008D35D4" w:rsidP="008D35D4">
            <w:pPr>
              <w:rPr>
                <w:rFonts w:cs="Arial"/>
                <w:b w:val="0"/>
                <w:color w:val="000000"/>
                <w:sz w:val="18"/>
                <w:szCs w:val="18"/>
              </w:rPr>
            </w:pPr>
            <w:r w:rsidRPr="004D0FF9">
              <w:rPr>
                <w:b w:val="0"/>
                <w:sz w:val="18"/>
                <w:szCs w:val="18"/>
              </w:rPr>
              <w:t>Hemichordata</w:t>
            </w:r>
          </w:p>
        </w:tc>
        <w:tc>
          <w:tcPr>
            <w:tcW w:w="1134" w:type="dxa"/>
          </w:tcPr>
          <w:p w14:paraId="27A8E45C" w14:textId="7AE386C0" w:rsidR="008D35D4" w:rsidRPr="008D35D4" w:rsidRDefault="008D35D4" w:rsidP="008D35D4">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8D35D4">
              <w:rPr>
                <w:sz w:val="18"/>
              </w:rPr>
              <w:t>1</w:t>
            </w:r>
          </w:p>
        </w:tc>
        <w:tc>
          <w:tcPr>
            <w:tcW w:w="1134" w:type="dxa"/>
          </w:tcPr>
          <w:p w14:paraId="154D52C6" w14:textId="77777777" w:rsidR="008D35D4" w:rsidRPr="004D0FF9" w:rsidRDefault="008D35D4" w:rsidP="008D35D4">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p>
        </w:tc>
      </w:tr>
      <w:tr w:rsidR="008D35D4" w:rsidRPr="00DE70EE" w14:paraId="51A94A98" w14:textId="77777777" w:rsidTr="00B57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2BD36BA" w14:textId="77777777" w:rsidR="008D35D4" w:rsidRPr="004D0FF9" w:rsidRDefault="008D35D4" w:rsidP="008D35D4">
            <w:pPr>
              <w:rPr>
                <w:rFonts w:cs="Arial"/>
                <w:b w:val="0"/>
                <w:color w:val="000000"/>
                <w:sz w:val="18"/>
                <w:szCs w:val="18"/>
              </w:rPr>
            </w:pPr>
            <w:r w:rsidRPr="004D0FF9">
              <w:rPr>
                <w:b w:val="0"/>
                <w:sz w:val="18"/>
                <w:szCs w:val="18"/>
              </w:rPr>
              <w:t>Kinorhyncha</w:t>
            </w:r>
          </w:p>
        </w:tc>
        <w:tc>
          <w:tcPr>
            <w:tcW w:w="1134" w:type="dxa"/>
          </w:tcPr>
          <w:p w14:paraId="6FE95529" w14:textId="1ED1D682" w:rsidR="008D35D4" w:rsidRPr="008D35D4" w:rsidRDefault="008D35D4" w:rsidP="008D35D4">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8D35D4">
              <w:rPr>
                <w:sz w:val="18"/>
              </w:rPr>
              <w:t>9</w:t>
            </w:r>
          </w:p>
        </w:tc>
        <w:tc>
          <w:tcPr>
            <w:tcW w:w="1134" w:type="dxa"/>
          </w:tcPr>
          <w:p w14:paraId="6574ECB2" w14:textId="77777777" w:rsidR="008D35D4" w:rsidRPr="004D0FF9" w:rsidRDefault="008D35D4" w:rsidP="008D35D4">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4D0FF9">
              <w:rPr>
                <w:sz w:val="18"/>
                <w:szCs w:val="18"/>
              </w:rPr>
              <w:t>3</w:t>
            </w:r>
          </w:p>
        </w:tc>
      </w:tr>
      <w:tr w:rsidR="008D35D4" w:rsidRPr="00DE70EE" w14:paraId="59C05CDD" w14:textId="77777777" w:rsidTr="00B576A5">
        <w:tc>
          <w:tcPr>
            <w:cnfStyle w:val="001000000000" w:firstRow="0" w:lastRow="0" w:firstColumn="1" w:lastColumn="0" w:oddVBand="0" w:evenVBand="0" w:oddHBand="0" w:evenHBand="0" w:firstRowFirstColumn="0" w:firstRowLastColumn="0" w:lastRowFirstColumn="0" w:lastRowLastColumn="0"/>
            <w:tcW w:w="2552" w:type="dxa"/>
          </w:tcPr>
          <w:p w14:paraId="669F9291" w14:textId="77777777" w:rsidR="008D35D4" w:rsidRPr="004D0FF9" w:rsidRDefault="008D35D4" w:rsidP="008D35D4">
            <w:pPr>
              <w:rPr>
                <w:rFonts w:cs="Arial"/>
                <w:b w:val="0"/>
                <w:color w:val="000000"/>
                <w:sz w:val="18"/>
                <w:szCs w:val="18"/>
              </w:rPr>
            </w:pPr>
            <w:r w:rsidRPr="004D0FF9">
              <w:rPr>
                <w:b w:val="0"/>
                <w:sz w:val="18"/>
                <w:szCs w:val="18"/>
              </w:rPr>
              <w:t>Loricifera</w:t>
            </w:r>
          </w:p>
        </w:tc>
        <w:tc>
          <w:tcPr>
            <w:tcW w:w="1134" w:type="dxa"/>
          </w:tcPr>
          <w:p w14:paraId="12C6AD5B" w14:textId="073746DD" w:rsidR="008D35D4" w:rsidRPr="008D35D4" w:rsidRDefault="008D35D4" w:rsidP="008D35D4">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8D35D4">
              <w:rPr>
                <w:sz w:val="18"/>
              </w:rPr>
              <w:t>1</w:t>
            </w:r>
          </w:p>
        </w:tc>
        <w:tc>
          <w:tcPr>
            <w:tcW w:w="1134" w:type="dxa"/>
          </w:tcPr>
          <w:p w14:paraId="6AF52604" w14:textId="77777777" w:rsidR="008D35D4" w:rsidRPr="004D0FF9" w:rsidRDefault="008D35D4" w:rsidP="008D35D4">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4D0FF9">
              <w:rPr>
                <w:sz w:val="18"/>
                <w:szCs w:val="18"/>
              </w:rPr>
              <w:t>1</w:t>
            </w:r>
          </w:p>
        </w:tc>
      </w:tr>
      <w:tr w:rsidR="008D35D4" w:rsidRPr="00DE70EE" w14:paraId="21F0B200" w14:textId="77777777" w:rsidTr="00B57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3B77C67" w14:textId="77777777" w:rsidR="008D35D4" w:rsidRPr="004D0FF9" w:rsidRDefault="008D35D4" w:rsidP="008D35D4">
            <w:pPr>
              <w:rPr>
                <w:rFonts w:cs="Arial"/>
                <w:b w:val="0"/>
                <w:color w:val="000000"/>
                <w:sz w:val="18"/>
                <w:szCs w:val="18"/>
              </w:rPr>
            </w:pPr>
            <w:r w:rsidRPr="004D0FF9">
              <w:rPr>
                <w:b w:val="0"/>
                <w:sz w:val="18"/>
                <w:szCs w:val="18"/>
              </w:rPr>
              <w:t>Mollusca</w:t>
            </w:r>
          </w:p>
        </w:tc>
        <w:tc>
          <w:tcPr>
            <w:tcW w:w="1134" w:type="dxa"/>
          </w:tcPr>
          <w:p w14:paraId="712C4765" w14:textId="7C4D5D79" w:rsidR="008D35D4" w:rsidRPr="008D35D4" w:rsidRDefault="008D35D4" w:rsidP="008D35D4">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8D35D4">
              <w:rPr>
                <w:sz w:val="18"/>
              </w:rPr>
              <w:t>21</w:t>
            </w:r>
          </w:p>
        </w:tc>
        <w:tc>
          <w:tcPr>
            <w:tcW w:w="1134" w:type="dxa"/>
          </w:tcPr>
          <w:p w14:paraId="4ABBCE93" w14:textId="77777777" w:rsidR="008D35D4" w:rsidRPr="004D0FF9" w:rsidRDefault="008D35D4" w:rsidP="008D35D4">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4D0FF9">
              <w:rPr>
                <w:sz w:val="18"/>
                <w:szCs w:val="18"/>
              </w:rPr>
              <w:t>1</w:t>
            </w:r>
          </w:p>
        </w:tc>
      </w:tr>
      <w:tr w:rsidR="008D35D4" w:rsidRPr="00DE70EE" w14:paraId="3658F6A3" w14:textId="77777777" w:rsidTr="00B576A5">
        <w:tc>
          <w:tcPr>
            <w:cnfStyle w:val="001000000000" w:firstRow="0" w:lastRow="0" w:firstColumn="1" w:lastColumn="0" w:oddVBand="0" w:evenVBand="0" w:oddHBand="0" w:evenHBand="0" w:firstRowFirstColumn="0" w:firstRowLastColumn="0" w:lastRowFirstColumn="0" w:lastRowLastColumn="0"/>
            <w:tcW w:w="2552" w:type="dxa"/>
          </w:tcPr>
          <w:p w14:paraId="29E96040" w14:textId="77777777" w:rsidR="008D35D4" w:rsidRPr="004D0FF9" w:rsidRDefault="008D35D4" w:rsidP="008D35D4">
            <w:pPr>
              <w:rPr>
                <w:rFonts w:cs="Arial"/>
                <w:b w:val="0"/>
                <w:color w:val="000000"/>
                <w:sz w:val="18"/>
                <w:szCs w:val="18"/>
              </w:rPr>
            </w:pPr>
            <w:r w:rsidRPr="004D0FF9">
              <w:rPr>
                <w:b w:val="0"/>
                <w:sz w:val="18"/>
                <w:szCs w:val="18"/>
              </w:rPr>
              <w:lastRenderedPageBreak/>
              <w:t>Nematoda</w:t>
            </w:r>
          </w:p>
        </w:tc>
        <w:tc>
          <w:tcPr>
            <w:tcW w:w="1134" w:type="dxa"/>
          </w:tcPr>
          <w:p w14:paraId="791E3E34" w14:textId="2BF26B5F" w:rsidR="008D35D4" w:rsidRPr="008D35D4" w:rsidRDefault="008D35D4" w:rsidP="008D35D4">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8D35D4">
              <w:rPr>
                <w:sz w:val="18"/>
              </w:rPr>
              <w:t>77</w:t>
            </w:r>
          </w:p>
        </w:tc>
        <w:tc>
          <w:tcPr>
            <w:tcW w:w="1134" w:type="dxa"/>
          </w:tcPr>
          <w:p w14:paraId="1845519F" w14:textId="77777777" w:rsidR="008D35D4" w:rsidRPr="004D0FF9" w:rsidRDefault="008D35D4" w:rsidP="008D35D4">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4D0FF9">
              <w:rPr>
                <w:sz w:val="18"/>
                <w:szCs w:val="18"/>
              </w:rPr>
              <w:t>23</w:t>
            </w:r>
          </w:p>
        </w:tc>
      </w:tr>
      <w:tr w:rsidR="008D35D4" w:rsidRPr="00DE70EE" w14:paraId="7B732B4E" w14:textId="77777777" w:rsidTr="00B57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DFA95B2" w14:textId="77777777" w:rsidR="008D35D4" w:rsidRPr="004D0FF9" w:rsidRDefault="008D35D4" w:rsidP="008D35D4">
            <w:pPr>
              <w:rPr>
                <w:rFonts w:cs="Arial"/>
                <w:b w:val="0"/>
                <w:color w:val="000000"/>
                <w:sz w:val="18"/>
                <w:szCs w:val="18"/>
              </w:rPr>
            </w:pPr>
            <w:r w:rsidRPr="004D0FF9">
              <w:rPr>
                <w:b w:val="0"/>
                <w:sz w:val="18"/>
                <w:szCs w:val="18"/>
              </w:rPr>
              <w:t>Platyhelminthes</w:t>
            </w:r>
          </w:p>
        </w:tc>
        <w:tc>
          <w:tcPr>
            <w:tcW w:w="1134" w:type="dxa"/>
          </w:tcPr>
          <w:p w14:paraId="614D9645" w14:textId="4409A33A" w:rsidR="008D35D4" w:rsidRPr="008D35D4" w:rsidRDefault="008D35D4" w:rsidP="008D35D4">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8D35D4">
              <w:rPr>
                <w:sz w:val="18"/>
              </w:rPr>
              <w:t>1</w:t>
            </w:r>
          </w:p>
        </w:tc>
        <w:tc>
          <w:tcPr>
            <w:tcW w:w="1134" w:type="dxa"/>
          </w:tcPr>
          <w:p w14:paraId="788AAF47" w14:textId="77777777" w:rsidR="008D35D4" w:rsidRPr="004D0FF9" w:rsidRDefault="008D35D4" w:rsidP="008D35D4">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8D35D4" w:rsidRPr="00DE70EE" w14:paraId="73744A69" w14:textId="77777777" w:rsidTr="00B576A5">
        <w:tc>
          <w:tcPr>
            <w:cnfStyle w:val="001000000000" w:firstRow="0" w:lastRow="0" w:firstColumn="1" w:lastColumn="0" w:oddVBand="0" w:evenVBand="0" w:oddHBand="0" w:evenHBand="0" w:firstRowFirstColumn="0" w:firstRowLastColumn="0" w:lastRowFirstColumn="0" w:lastRowLastColumn="0"/>
            <w:tcW w:w="2552" w:type="dxa"/>
          </w:tcPr>
          <w:p w14:paraId="0C513A90" w14:textId="77777777" w:rsidR="008D35D4" w:rsidRPr="004D0FF9" w:rsidRDefault="008D35D4" w:rsidP="008D35D4">
            <w:pPr>
              <w:rPr>
                <w:rFonts w:cs="Arial"/>
                <w:b w:val="0"/>
                <w:color w:val="000000"/>
                <w:sz w:val="18"/>
                <w:szCs w:val="18"/>
              </w:rPr>
            </w:pPr>
            <w:r w:rsidRPr="004D0FF9">
              <w:rPr>
                <w:b w:val="0"/>
                <w:sz w:val="18"/>
                <w:szCs w:val="18"/>
              </w:rPr>
              <w:t>Porifera</w:t>
            </w:r>
          </w:p>
        </w:tc>
        <w:tc>
          <w:tcPr>
            <w:tcW w:w="1134" w:type="dxa"/>
          </w:tcPr>
          <w:p w14:paraId="23405718" w14:textId="4AC5B50C" w:rsidR="008D35D4" w:rsidRPr="008D35D4" w:rsidRDefault="008D35D4" w:rsidP="008D35D4">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8D35D4">
              <w:rPr>
                <w:sz w:val="18"/>
              </w:rPr>
              <w:t>39</w:t>
            </w:r>
          </w:p>
        </w:tc>
        <w:tc>
          <w:tcPr>
            <w:tcW w:w="1134" w:type="dxa"/>
          </w:tcPr>
          <w:p w14:paraId="7659F0B5" w14:textId="77777777" w:rsidR="008D35D4" w:rsidRPr="004D0FF9" w:rsidRDefault="008D35D4" w:rsidP="008D35D4">
            <w:pPr>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sidRPr="004D0FF9">
              <w:rPr>
                <w:sz w:val="18"/>
                <w:szCs w:val="18"/>
              </w:rPr>
              <w:t>14</w:t>
            </w:r>
          </w:p>
        </w:tc>
      </w:tr>
      <w:tr w:rsidR="008D35D4" w:rsidRPr="00DE70EE" w14:paraId="601EC58B" w14:textId="77777777" w:rsidTr="00B57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4A5B751" w14:textId="77777777" w:rsidR="008D35D4" w:rsidRPr="004D0FF9" w:rsidRDefault="008D35D4" w:rsidP="008D35D4">
            <w:pPr>
              <w:rPr>
                <w:rFonts w:cs="Arial"/>
                <w:b w:val="0"/>
                <w:color w:val="000000"/>
                <w:sz w:val="18"/>
                <w:szCs w:val="18"/>
              </w:rPr>
            </w:pPr>
            <w:r w:rsidRPr="004D0FF9">
              <w:rPr>
                <w:b w:val="0"/>
                <w:sz w:val="18"/>
                <w:szCs w:val="18"/>
              </w:rPr>
              <w:t>Tardigrada</w:t>
            </w:r>
          </w:p>
        </w:tc>
        <w:tc>
          <w:tcPr>
            <w:tcW w:w="1134" w:type="dxa"/>
          </w:tcPr>
          <w:p w14:paraId="74767604" w14:textId="557363D7" w:rsidR="008D35D4" w:rsidRPr="008D35D4" w:rsidRDefault="008D35D4" w:rsidP="008D35D4">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8D35D4">
              <w:rPr>
                <w:sz w:val="18"/>
              </w:rPr>
              <w:t>1</w:t>
            </w:r>
          </w:p>
        </w:tc>
        <w:tc>
          <w:tcPr>
            <w:tcW w:w="1134" w:type="dxa"/>
          </w:tcPr>
          <w:p w14:paraId="7F9A5E40" w14:textId="77777777" w:rsidR="008D35D4" w:rsidRPr="004D0FF9"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4D0FF9">
              <w:rPr>
                <w:sz w:val="18"/>
                <w:szCs w:val="18"/>
              </w:rPr>
              <w:t>1</w:t>
            </w:r>
          </w:p>
        </w:tc>
      </w:tr>
      <w:tr w:rsidR="008D35D4" w:rsidRPr="00304B50" w14:paraId="0F4DD275" w14:textId="77777777" w:rsidTr="00B576A5">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tcPr>
          <w:p w14:paraId="178D4EEC" w14:textId="77777777" w:rsidR="008D35D4" w:rsidRPr="004D0FF9" w:rsidRDefault="008D35D4" w:rsidP="008D35D4">
            <w:pPr>
              <w:rPr>
                <w:rFonts w:cs="Arial"/>
                <w:color w:val="000000"/>
                <w:sz w:val="18"/>
                <w:szCs w:val="18"/>
              </w:rPr>
            </w:pPr>
            <w:r w:rsidRPr="004D0FF9">
              <w:rPr>
                <w:rFonts w:cs="Arial"/>
                <w:color w:val="000000"/>
                <w:sz w:val="18"/>
                <w:szCs w:val="18"/>
              </w:rPr>
              <w:t>TOTAL</w:t>
            </w:r>
          </w:p>
        </w:tc>
        <w:tc>
          <w:tcPr>
            <w:tcW w:w="1134" w:type="dxa"/>
            <w:tcBorders>
              <w:bottom w:val="single" w:sz="4" w:space="0" w:color="auto"/>
            </w:tcBorders>
          </w:tcPr>
          <w:p w14:paraId="23197D04" w14:textId="788ED201" w:rsidR="008D35D4" w:rsidRPr="005115C2" w:rsidRDefault="008D35D4" w:rsidP="008D35D4">
            <w:pPr>
              <w:cnfStyle w:val="000000000000" w:firstRow="0" w:lastRow="0" w:firstColumn="0" w:lastColumn="0" w:oddVBand="0" w:evenVBand="0" w:oddHBand="0" w:evenHBand="0" w:firstRowFirstColumn="0" w:firstRowLastColumn="0" w:lastRowFirstColumn="0" w:lastRowLastColumn="0"/>
              <w:rPr>
                <w:rFonts w:cs="Arial"/>
                <w:b/>
                <w:color w:val="000000"/>
                <w:sz w:val="18"/>
                <w:szCs w:val="18"/>
              </w:rPr>
            </w:pPr>
            <w:r w:rsidRPr="005115C2">
              <w:rPr>
                <w:b/>
                <w:sz w:val="18"/>
              </w:rPr>
              <w:t>6</w:t>
            </w:r>
            <w:r w:rsidR="003835C0">
              <w:rPr>
                <w:b/>
                <w:sz w:val="18"/>
              </w:rPr>
              <w:t>42</w:t>
            </w:r>
          </w:p>
        </w:tc>
        <w:tc>
          <w:tcPr>
            <w:tcW w:w="1134" w:type="dxa"/>
            <w:tcBorders>
              <w:bottom w:val="single" w:sz="4" w:space="0" w:color="auto"/>
            </w:tcBorders>
          </w:tcPr>
          <w:p w14:paraId="23DDCEA8" w14:textId="77777777" w:rsidR="008D35D4" w:rsidRPr="005115C2" w:rsidRDefault="008D35D4" w:rsidP="008D35D4">
            <w:pPr>
              <w:cnfStyle w:val="000000000000" w:firstRow="0" w:lastRow="0" w:firstColumn="0" w:lastColumn="0" w:oddVBand="0" w:evenVBand="0" w:oddHBand="0" w:evenHBand="0" w:firstRowFirstColumn="0" w:firstRowLastColumn="0" w:lastRowFirstColumn="0" w:lastRowLastColumn="0"/>
              <w:rPr>
                <w:rFonts w:cs="Arial"/>
                <w:b/>
                <w:sz w:val="18"/>
                <w:szCs w:val="18"/>
              </w:rPr>
            </w:pPr>
            <w:r w:rsidRPr="005115C2">
              <w:rPr>
                <w:b/>
                <w:sz w:val="18"/>
                <w:szCs w:val="18"/>
              </w:rPr>
              <w:t>180</w:t>
            </w:r>
          </w:p>
        </w:tc>
      </w:tr>
      <w:bookmarkEnd w:id="100"/>
    </w:tbl>
    <w:p w14:paraId="1359B6C0" w14:textId="77777777" w:rsidR="00EF4764" w:rsidRDefault="00EF4764" w:rsidP="00067929">
      <w:pPr>
        <w:rPr>
          <w:rFonts w:cs="Arial"/>
          <w:szCs w:val="22"/>
        </w:rPr>
      </w:pPr>
    </w:p>
    <w:p w14:paraId="37347BFA" w14:textId="77777777" w:rsidR="00275870" w:rsidRPr="009132E2" w:rsidRDefault="00275870" w:rsidP="00067929">
      <w:pPr>
        <w:rPr>
          <w:rFonts w:cs="Arial"/>
          <w:szCs w:val="22"/>
        </w:rPr>
      </w:pPr>
    </w:p>
    <w:p w14:paraId="53A5EC1E" w14:textId="1D381711" w:rsidR="00A07D0C" w:rsidRDefault="00764D8E" w:rsidP="00874218">
      <w:pPr>
        <w:pStyle w:val="Heading3"/>
        <w:ind w:left="505" w:hanging="505"/>
      </w:pPr>
      <w:bookmarkStart w:id="102" w:name="_CCZ_Checklist_species"/>
      <w:bookmarkStart w:id="103" w:name="_Toc101879417"/>
      <w:bookmarkEnd w:id="102"/>
      <w:r>
        <w:t xml:space="preserve">CCZ </w:t>
      </w:r>
      <w:r w:rsidR="001D0630">
        <w:t>Checklist species names</w:t>
      </w:r>
      <w:r w:rsidR="007C6343" w:rsidRPr="00C13587">
        <w:t xml:space="preserve"> by </w:t>
      </w:r>
      <w:r w:rsidR="00665345">
        <w:t>p</w:t>
      </w:r>
      <w:r w:rsidR="00A07D0C" w:rsidRPr="00C13587">
        <w:t>hylum</w:t>
      </w:r>
      <w:r w:rsidR="00372D51">
        <w:t xml:space="preserve"> and </w:t>
      </w:r>
      <w:r w:rsidR="00372D51" w:rsidRPr="00C13587">
        <w:t>data</w:t>
      </w:r>
      <w:r w:rsidR="00372D51">
        <w:t xml:space="preserve"> source</w:t>
      </w:r>
      <w:bookmarkEnd w:id="103"/>
    </w:p>
    <w:p w14:paraId="5DEA8CBB" w14:textId="598C3B93" w:rsidR="00C13587" w:rsidRDefault="00C13587" w:rsidP="00874218">
      <w:pPr>
        <w:keepNext/>
      </w:pPr>
    </w:p>
    <w:p w14:paraId="73D6576F" w14:textId="02C6D43C" w:rsidR="0040097F" w:rsidRPr="0040097F" w:rsidRDefault="00665345" w:rsidP="00C13587">
      <w:pPr>
        <w:rPr>
          <w:szCs w:val="22"/>
        </w:rPr>
      </w:pPr>
      <w:r>
        <w:rPr>
          <w:szCs w:val="22"/>
        </w:rPr>
        <w:t xml:space="preserve">The most </w:t>
      </w:r>
      <w:r w:rsidR="005435EE">
        <w:rPr>
          <w:szCs w:val="22"/>
        </w:rPr>
        <w:t>speciose</w:t>
      </w:r>
      <w:r>
        <w:rPr>
          <w:szCs w:val="22"/>
        </w:rPr>
        <w:t xml:space="preserve"> phyla</w:t>
      </w:r>
      <w:r w:rsidR="0040097F" w:rsidRPr="0040097F">
        <w:rPr>
          <w:szCs w:val="22"/>
        </w:rPr>
        <w:t xml:space="preserve"> </w:t>
      </w:r>
      <w:r>
        <w:rPr>
          <w:szCs w:val="22"/>
        </w:rPr>
        <w:t xml:space="preserve">in terms of </w:t>
      </w:r>
      <w:r w:rsidR="00AE0E0A">
        <w:rPr>
          <w:szCs w:val="22"/>
        </w:rPr>
        <w:t>known/named diversity were</w:t>
      </w:r>
      <w:r w:rsidR="0040097F" w:rsidRPr="0040097F">
        <w:rPr>
          <w:szCs w:val="22"/>
        </w:rPr>
        <w:t xml:space="preserve"> Arthropoda, </w:t>
      </w:r>
      <w:r w:rsidR="009157FE">
        <w:rPr>
          <w:szCs w:val="22"/>
        </w:rPr>
        <w:t>with 1</w:t>
      </w:r>
      <w:r w:rsidR="004C07B1">
        <w:rPr>
          <w:szCs w:val="22"/>
        </w:rPr>
        <w:t>47</w:t>
      </w:r>
      <w:r w:rsidR="00371CD1" w:rsidRPr="0040097F">
        <w:rPr>
          <w:szCs w:val="22"/>
        </w:rPr>
        <w:t xml:space="preserve"> sp</w:t>
      </w:r>
      <w:r w:rsidR="00371CD1">
        <w:rPr>
          <w:szCs w:val="22"/>
        </w:rPr>
        <w:t>ecies</w:t>
      </w:r>
      <w:r w:rsidR="00C61F50">
        <w:rPr>
          <w:szCs w:val="22"/>
        </w:rPr>
        <w:t>, fol</w:t>
      </w:r>
      <w:r w:rsidR="00C61F50" w:rsidRPr="00D21056">
        <w:rPr>
          <w:szCs w:val="22"/>
        </w:rPr>
        <w:t xml:space="preserve">lowed by </w:t>
      </w:r>
      <w:r w:rsidR="009157FE">
        <w:rPr>
          <w:szCs w:val="22"/>
        </w:rPr>
        <w:t xml:space="preserve">Echinodermata, with 140 species, </w:t>
      </w:r>
      <w:r w:rsidR="00C61F50" w:rsidRPr="00D21056">
        <w:rPr>
          <w:szCs w:val="22"/>
        </w:rPr>
        <w:t xml:space="preserve">Annelida, </w:t>
      </w:r>
      <w:r w:rsidR="009157FE">
        <w:rPr>
          <w:szCs w:val="22"/>
        </w:rPr>
        <w:t xml:space="preserve">with </w:t>
      </w:r>
      <w:r w:rsidR="00C61F50" w:rsidRPr="00D21056">
        <w:rPr>
          <w:szCs w:val="22"/>
        </w:rPr>
        <w:t>12</w:t>
      </w:r>
      <w:r w:rsidR="009157FE">
        <w:rPr>
          <w:szCs w:val="22"/>
        </w:rPr>
        <w:t>9</w:t>
      </w:r>
      <w:r w:rsidR="0040097F" w:rsidRPr="00D21056">
        <w:rPr>
          <w:szCs w:val="22"/>
        </w:rPr>
        <w:t xml:space="preserve"> species </w:t>
      </w:r>
      <w:r w:rsidR="009157FE">
        <w:rPr>
          <w:szCs w:val="22"/>
        </w:rPr>
        <w:t xml:space="preserve">and </w:t>
      </w:r>
      <w:r w:rsidR="0040097F" w:rsidRPr="00D21056">
        <w:rPr>
          <w:szCs w:val="22"/>
        </w:rPr>
        <w:t>Nematoda</w:t>
      </w:r>
      <w:r w:rsidRPr="00D21056">
        <w:rPr>
          <w:szCs w:val="22"/>
        </w:rPr>
        <w:t xml:space="preserve">, </w:t>
      </w:r>
      <w:r w:rsidR="009157FE">
        <w:rPr>
          <w:szCs w:val="22"/>
        </w:rPr>
        <w:t xml:space="preserve">with </w:t>
      </w:r>
      <w:r w:rsidRPr="00D21056">
        <w:rPr>
          <w:szCs w:val="22"/>
        </w:rPr>
        <w:t>7</w:t>
      </w:r>
      <w:r w:rsidR="009157FE">
        <w:rPr>
          <w:szCs w:val="22"/>
        </w:rPr>
        <w:t>7</w:t>
      </w:r>
      <w:r w:rsidRPr="00D21056">
        <w:rPr>
          <w:szCs w:val="22"/>
        </w:rPr>
        <w:t xml:space="preserve"> species</w:t>
      </w:r>
      <w:r w:rsidR="0040097F" w:rsidRPr="00D21056">
        <w:rPr>
          <w:szCs w:val="22"/>
        </w:rPr>
        <w:t xml:space="preserve">. Relatively high totals were also evident in </w:t>
      </w:r>
      <w:r w:rsidR="00B75C5A" w:rsidRPr="00D21056">
        <w:rPr>
          <w:szCs w:val="22"/>
        </w:rPr>
        <w:t>Porifera</w:t>
      </w:r>
      <w:r w:rsidRPr="00D21056">
        <w:rPr>
          <w:szCs w:val="22"/>
        </w:rPr>
        <w:t xml:space="preserve">, </w:t>
      </w:r>
      <w:r w:rsidR="009157FE">
        <w:rPr>
          <w:szCs w:val="22"/>
        </w:rPr>
        <w:t xml:space="preserve">with </w:t>
      </w:r>
      <w:r w:rsidRPr="00D21056">
        <w:rPr>
          <w:szCs w:val="22"/>
        </w:rPr>
        <w:t>3</w:t>
      </w:r>
      <w:r w:rsidR="008D35D4">
        <w:rPr>
          <w:szCs w:val="22"/>
        </w:rPr>
        <w:t>9</w:t>
      </w:r>
      <w:r w:rsidR="003D0683" w:rsidRPr="00D21056">
        <w:rPr>
          <w:szCs w:val="22"/>
        </w:rPr>
        <w:t xml:space="preserve"> </w:t>
      </w:r>
      <w:r w:rsidR="009157FE">
        <w:rPr>
          <w:szCs w:val="22"/>
        </w:rPr>
        <w:t xml:space="preserve">species, Cnidaria, with 26 species, Chordata with 23 species and Mollusca and Bryozoa, both with 21 species </w:t>
      </w:r>
      <w:r w:rsidR="003D0683" w:rsidRPr="00D21056">
        <w:rPr>
          <w:szCs w:val="22"/>
        </w:rPr>
        <w:t>(</w:t>
      </w:r>
      <w:r w:rsidR="00D21056" w:rsidRPr="00D21056">
        <w:rPr>
          <w:szCs w:val="22"/>
        </w:rPr>
        <w:t>Table 1</w:t>
      </w:r>
      <w:r w:rsidR="005115C2">
        <w:rPr>
          <w:szCs w:val="22"/>
        </w:rPr>
        <w:t>4</w:t>
      </w:r>
      <w:r w:rsidR="00500048">
        <w:rPr>
          <w:szCs w:val="22"/>
        </w:rPr>
        <w:t xml:space="preserve"> &amp; 15</w:t>
      </w:r>
      <w:r w:rsidR="00F94DAE">
        <w:rPr>
          <w:szCs w:val="22"/>
        </w:rPr>
        <w:t>, Fig. 15</w:t>
      </w:r>
      <w:r w:rsidR="003D0683">
        <w:rPr>
          <w:szCs w:val="22"/>
        </w:rPr>
        <w:t>).</w:t>
      </w:r>
    </w:p>
    <w:p w14:paraId="58CB8603" w14:textId="5E21468E" w:rsidR="0040097F" w:rsidRDefault="0040097F" w:rsidP="00C13587"/>
    <w:p w14:paraId="3241724D" w14:textId="4DCEC344" w:rsidR="00F94DAE" w:rsidRPr="004230C7" w:rsidRDefault="003007C4" w:rsidP="00F94DAE">
      <w:pPr>
        <w:rPr>
          <w:rFonts w:cs="Arial"/>
          <w:szCs w:val="22"/>
        </w:rPr>
      </w:pPr>
      <w:r>
        <w:rPr>
          <w:rFonts w:cs="Arial"/>
          <w:noProof/>
          <w:sz w:val="20"/>
          <w:szCs w:val="20"/>
        </w:rPr>
        <w:drawing>
          <wp:inline distT="0" distB="0" distL="0" distR="0" wp14:anchorId="4C7E386B" wp14:editId="3145BA06">
            <wp:extent cx="5925820" cy="4922520"/>
            <wp:effectExtent l="0" t="0" r="0" b="0"/>
            <wp:docPr id="21" name="Picture 2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 hist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25820" cy="4922520"/>
                    </a:xfrm>
                    <a:prstGeom prst="rect">
                      <a:avLst/>
                    </a:prstGeom>
                  </pic:spPr>
                </pic:pic>
              </a:graphicData>
            </a:graphic>
          </wp:inline>
        </w:drawing>
      </w:r>
      <w:r w:rsidR="00F94DAE" w:rsidRPr="00CD5D7B">
        <w:rPr>
          <w:rFonts w:cs="Arial"/>
          <w:sz w:val="20"/>
          <w:szCs w:val="20"/>
        </w:rPr>
        <w:t>Fig. 15 Total number of species names in the CCZ Checklist by phylum, data from all available sources.</w:t>
      </w:r>
      <w:r>
        <w:rPr>
          <w:rFonts w:cs="Arial"/>
          <w:sz w:val="20"/>
          <w:szCs w:val="20"/>
        </w:rPr>
        <w:t xml:space="preserve"> It should be noted that </w:t>
      </w:r>
      <w:proofErr w:type="gramStart"/>
      <w:r>
        <w:rPr>
          <w:rFonts w:cs="Arial"/>
          <w:sz w:val="20"/>
          <w:szCs w:val="20"/>
        </w:rPr>
        <w:t>a large number of</w:t>
      </w:r>
      <w:proofErr w:type="gramEnd"/>
      <w:r>
        <w:rPr>
          <w:rFonts w:cs="Arial"/>
          <w:sz w:val="20"/>
          <w:szCs w:val="20"/>
        </w:rPr>
        <w:t xml:space="preserve"> the echinoderm species were identified from imagery only, 77 in total (excluded from the CCZ Checklist </w:t>
      </w:r>
      <w:proofErr w:type="spellStart"/>
      <w:r w:rsidRPr="003007C4">
        <w:rPr>
          <w:rFonts w:cs="Arial"/>
          <w:i/>
          <w:iCs/>
          <w:sz w:val="20"/>
          <w:szCs w:val="20"/>
        </w:rPr>
        <w:t>sensu</w:t>
      </w:r>
      <w:proofErr w:type="spellEnd"/>
      <w:r w:rsidRPr="003007C4">
        <w:rPr>
          <w:rFonts w:cs="Arial"/>
          <w:i/>
          <w:iCs/>
          <w:sz w:val="20"/>
          <w:szCs w:val="20"/>
        </w:rPr>
        <w:t xml:space="preserve"> </w:t>
      </w:r>
      <w:proofErr w:type="spellStart"/>
      <w:r w:rsidRPr="003007C4">
        <w:rPr>
          <w:rFonts w:cs="Arial"/>
          <w:i/>
          <w:iCs/>
          <w:sz w:val="20"/>
          <w:szCs w:val="20"/>
        </w:rPr>
        <w:t>stricto</w:t>
      </w:r>
      <w:proofErr w:type="spellEnd"/>
      <w:r>
        <w:rPr>
          <w:rFonts w:cs="Arial"/>
          <w:sz w:val="20"/>
          <w:szCs w:val="20"/>
        </w:rPr>
        <w:t>)</w:t>
      </w:r>
    </w:p>
    <w:p w14:paraId="3D9C8DB4" w14:textId="77777777" w:rsidR="00F94DAE" w:rsidRPr="00C13587" w:rsidRDefault="00F94DAE" w:rsidP="00C13587"/>
    <w:p w14:paraId="38F55AFC" w14:textId="20C8ADC8" w:rsidR="00907493" w:rsidRPr="009132E2" w:rsidRDefault="00A07D0C" w:rsidP="00275870">
      <w:pPr>
        <w:rPr>
          <w:rFonts w:cs="Arial"/>
          <w:szCs w:val="22"/>
        </w:rPr>
      </w:pPr>
      <w:r w:rsidRPr="00302D3F">
        <w:rPr>
          <w:rFonts w:cs="Arial"/>
          <w:color w:val="000000" w:themeColor="text1"/>
          <w:szCs w:val="22"/>
        </w:rPr>
        <w:t xml:space="preserve">Looking at totals of </w:t>
      </w:r>
      <w:r w:rsidR="003F1FC9" w:rsidRPr="00302D3F">
        <w:rPr>
          <w:rFonts w:cs="Arial"/>
          <w:color w:val="000000" w:themeColor="text1"/>
          <w:szCs w:val="22"/>
        </w:rPr>
        <w:t xml:space="preserve">known </w:t>
      </w:r>
      <w:r w:rsidRPr="00302D3F">
        <w:rPr>
          <w:rFonts w:cs="Arial"/>
          <w:color w:val="000000" w:themeColor="text1"/>
          <w:szCs w:val="22"/>
        </w:rPr>
        <w:t>species names by data source</w:t>
      </w:r>
      <w:r w:rsidR="00731D47">
        <w:rPr>
          <w:rFonts w:cs="Arial"/>
          <w:color w:val="000000" w:themeColor="text1"/>
          <w:szCs w:val="22"/>
        </w:rPr>
        <w:t xml:space="preserve"> where names </w:t>
      </w:r>
      <w:r w:rsidR="00372D51">
        <w:rPr>
          <w:rFonts w:cs="Arial"/>
          <w:color w:val="000000" w:themeColor="text1"/>
          <w:szCs w:val="22"/>
        </w:rPr>
        <w:t xml:space="preserve">were </w:t>
      </w:r>
      <w:r w:rsidR="00731D47">
        <w:rPr>
          <w:rFonts w:cs="Arial"/>
          <w:color w:val="000000" w:themeColor="text1"/>
          <w:szCs w:val="22"/>
        </w:rPr>
        <w:t>not recorded elsewhere</w:t>
      </w:r>
      <w:r w:rsidRPr="00302D3F">
        <w:rPr>
          <w:rFonts w:cs="Arial"/>
          <w:color w:val="000000" w:themeColor="text1"/>
          <w:szCs w:val="22"/>
        </w:rPr>
        <w:t xml:space="preserve">, the majority were from </w:t>
      </w:r>
      <w:r w:rsidR="00F2330A" w:rsidRPr="00302D3F">
        <w:rPr>
          <w:rFonts w:cs="Arial"/>
          <w:color w:val="000000" w:themeColor="text1"/>
          <w:szCs w:val="22"/>
        </w:rPr>
        <w:t xml:space="preserve">the </w:t>
      </w:r>
      <w:r w:rsidRPr="00302D3F">
        <w:rPr>
          <w:rFonts w:cs="Arial"/>
          <w:color w:val="000000" w:themeColor="text1"/>
          <w:szCs w:val="22"/>
        </w:rPr>
        <w:t>literature</w:t>
      </w:r>
      <w:r w:rsidR="003F1FC9" w:rsidRPr="00302D3F">
        <w:rPr>
          <w:rFonts w:cs="Arial"/>
          <w:color w:val="000000" w:themeColor="text1"/>
          <w:szCs w:val="22"/>
        </w:rPr>
        <w:t xml:space="preserve"> (</w:t>
      </w:r>
      <w:r w:rsidR="00372D51">
        <w:rPr>
          <w:rFonts w:cs="Arial"/>
          <w:color w:val="000000" w:themeColor="text1"/>
          <w:szCs w:val="22"/>
        </w:rPr>
        <w:t>307</w:t>
      </w:r>
      <w:r w:rsidR="003F1FC9" w:rsidRPr="00302D3F">
        <w:rPr>
          <w:rFonts w:cs="Arial"/>
          <w:color w:val="000000" w:themeColor="text1"/>
          <w:szCs w:val="22"/>
        </w:rPr>
        <w:t xml:space="preserve">), </w:t>
      </w:r>
      <w:r w:rsidR="00B317AE">
        <w:rPr>
          <w:rFonts w:cs="Arial"/>
          <w:color w:val="000000" w:themeColor="text1"/>
          <w:szCs w:val="22"/>
        </w:rPr>
        <w:t xml:space="preserve">but </w:t>
      </w:r>
      <w:r w:rsidR="005115C2">
        <w:rPr>
          <w:rFonts w:cs="Arial"/>
          <w:color w:val="000000" w:themeColor="text1"/>
          <w:szCs w:val="22"/>
        </w:rPr>
        <w:t xml:space="preserve">with </w:t>
      </w:r>
      <w:r w:rsidR="00B317AE">
        <w:rPr>
          <w:rFonts w:cs="Arial"/>
          <w:color w:val="000000" w:themeColor="text1"/>
          <w:szCs w:val="22"/>
        </w:rPr>
        <w:t>some names also</w:t>
      </w:r>
      <w:r w:rsidR="00D069B4">
        <w:rPr>
          <w:rFonts w:cs="Arial"/>
          <w:color w:val="000000" w:themeColor="text1"/>
          <w:szCs w:val="22"/>
        </w:rPr>
        <w:t xml:space="preserve"> from</w:t>
      </w:r>
      <w:r w:rsidR="00372D51">
        <w:rPr>
          <w:rFonts w:cs="Arial"/>
          <w:color w:val="000000" w:themeColor="text1"/>
          <w:szCs w:val="22"/>
        </w:rPr>
        <w:t xml:space="preserve"> DeepData</w:t>
      </w:r>
      <w:r w:rsidR="00B317AE">
        <w:rPr>
          <w:rFonts w:cs="Arial"/>
          <w:color w:val="000000" w:themeColor="text1"/>
          <w:szCs w:val="22"/>
        </w:rPr>
        <w:t xml:space="preserve">, 37; </w:t>
      </w:r>
      <w:r w:rsidR="00372D51">
        <w:rPr>
          <w:rFonts w:cs="Arial"/>
          <w:color w:val="000000" w:themeColor="text1"/>
          <w:szCs w:val="22"/>
        </w:rPr>
        <w:t xml:space="preserve">OBIS </w:t>
      </w:r>
      <w:r w:rsidR="00B317AE">
        <w:rPr>
          <w:rFonts w:cs="Arial"/>
          <w:color w:val="000000" w:themeColor="text1"/>
          <w:szCs w:val="22"/>
        </w:rPr>
        <w:t xml:space="preserve">18 </w:t>
      </w:r>
      <w:r w:rsidR="00372D51">
        <w:rPr>
          <w:rFonts w:cs="Arial"/>
          <w:color w:val="000000" w:themeColor="text1"/>
          <w:szCs w:val="22"/>
        </w:rPr>
        <w:t xml:space="preserve">and </w:t>
      </w:r>
      <w:r w:rsidR="00720DDE">
        <w:rPr>
          <w:rFonts w:cs="Arial"/>
          <w:color w:val="000000" w:themeColor="text1"/>
          <w:szCs w:val="22"/>
        </w:rPr>
        <w:t>GBI</w:t>
      </w:r>
      <w:r w:rsidR="00372D51">
        <w:rPr>
          <w:rFonts w:cs="Arial"/>
          <w:color w:val="000000" w:themeColor="text1"/>
          <w:szCs w:val="22"/>
        </w:rPr>
        <w:t>F, 15</w:t>
      </w:r>
      <w:r w:rsidR="005115C2">
        <w:rPr>
          <w:rFonts w:cs="Arial"/>
          <w:color w:val="000000" w:themeColor="text1"/>
          <w:szCs w:val="22"/>
        </w:rPr>
        <w:t>. T</w:t>
      </w:r>
      <w:r w:rsidR="00720DDE">
        <w:rPr>
          <w:rFonts w:cs="Arial"/>
          <w:color w:val="000000" w:themeColor="text1"/>
          <w:szCs w:val="22"/>
        </w:rPr>
        <w:t xml:space="preserve">he remainder </w:t>
      </w:r>
      <w:r w:rsidR="005115C2">
        <w:rPr>
          <w:rFonts w:cs="Arial"/>
          <w:color w:val="000000" w:themeColor="text1"/>
          <w:szCs w:val="22"/>
        </w:rPr>
        <w:t xml:space="preserve">of the names were </w:t>
      </w:r>
      <w:r w:rsidR="00720DDE">
        <w:rPr>
          <w:rFonts w:cs="Arial"/>
          <w:szCs w:val="22"/>
        </w:rPr>
        <w:t xml:space="preserve">from multiple data sources, </w:t>
      </w:r>
      <w:proofErr w:type="gramStart"/>
      <w:r w:rsidR="00720DDE">
        <w:rPr>
          <w:rFonts w:cs="Arial"/>
          <w:szCs w:val="22"/>
        </w:rPr>
        <w:t>e.g.</w:t>
      </w:r>
      <w:proofErr w:type="gramEnd"/>
      <w:r w:rsidR="00720DDE">
        <w:rPr>
          <w:rFonts w:cs="Arial"/>
          <w:szCs w:val="22"/>
        </w:rPr>
        <w:t xml:space="preserve"> names recorded in the literature and one or more databases</w:t>
      </w:r>
      <w:r w:rsidR="003F1FC9" w:rsidRPr="009132E2">
        <w:rPr>
          <w:rFonts w:cs="Arial"/>
          <w:szCs w:val="22"/>
        </w:rPr>
        <w:t>.</w:t>
      </w:r>
      <w:r w:rsidR="003F1FC9">
        <w:rPr>
          <w:rFonts w:cs="Arial"/>
          <w:szCs w:val="22"/>
        </w:rPr>
        <w:t xml:space="preserve"> </w:t>
      </w:r>
      <w:r w:rsidR="00275870">
        <w:rPr>
          <w:rFonts w:cs="Arial"/>
          <w:szCs w:val="22"/>
        </w:rPr>
        <w:t>Fo</w:t>
      </w:r>
      <w:r w:rsidR="00610B10">
        <w:rPr>
          <w:rFonts w:cs="Arial"/>
          <w:szCs w:val="22"/>
        </w:rPr>
        <w:t>r</w:t>
      </w:r>
      <w:r w:rsidR="00275870">
        <w:rPr>
          <w:rFonts w:cs="Arial"/>
          <w:szCs w:val="22"/>
        </w:rPr>
        <w:t xml:space="preserve"> species by p</w:t>
      </w:r>
      <w:r w:rsidR="00B47D43">
        <w:rPr>
          <w:rFonts w:cs="Arial"/>
          <w:szCs w:val="22"/>
        </w:rPr>
        <w:t xml:space="preserve">hylum, </w:t>
      </w:r>
      <w:proofErr w:type="gramStart"/>
      <w:r w:rsidR="00B47D43">
        <w:rPr>
          <w:rFonts w:cs="Arial"/>
          <w:szCs w:val="22"/>
        </w:rPr>
        <w:t xml:space="preserve">the majority </w:t>
      </w:r>
      <w:r w:rsidR="007618E8">
        <w:rPr>
          <w:rFonts w:cs="Arial"/>
          <w:szCs w:val="22"/>
        </w:rPr>
        <w:t>of</w:t>
      </w:r>
      <w:proofErr w:type="gramEnd"/>
      <w:r w:rsidR="007618E8">
        <w:rPr>
          <w:rFonts w:cs="Arial"/>
          <w:szCs w:val="22"/>
        </w:rPr>
        <w:t xml:space="preserve"> species names </w:t>
      </w:r>
      <w:r w:rsidR="00B47D43">
        <w:rPr>
          <w:rFonts w:cs="Arial"/>
          <w:szCs w:val="22"/>
        </w:rPr>
        <w:t xml:space="preserve">were </w:t>
      </w:r>
      <w:r w:rsidR="00275870">
        <w:rPr>
          <w:rFonts w:cs="Arial"/>
          <w:szCs w:val="22"/>
        </w:rPr>
        <w:t>from the literature</w:t>
      </w:r>
      <w:r w:rsidR="004F7044">
        <w:rPr>
          <w:rFonts w:cs="Arial"/>
          <w:szCs w:val="22"/>
        </w:rPr>
        <w:t>, particularly Echinodermata</w:t>
      </w:r>
      <w:r w:rsidR="00275870">
        <w:rPr>
          <w:rFonts w:cs="Arial"/>
          <w:szCs w:val="22"/>
        </w:rPr>
        <w:t xml:space="preserve"> </w:t>
      </w:r>
      <w:r w:rsidR="00F94DAE">
        <w:rPr>
          <w:rFonts w:cs="Arial"/>
          <w:szCs w:val="22"/>
        </w:rPr>
        <w:t xml:space="preserve">(Table </w:t>
      </w:r>
      <w:r w:rsidR="005115C2">
        <w:rPr>
          <w:rFonts w:cs="Arial"/>
          <w:szCs w:val="22"/>
        </w:rPr>
        <w:t>15</w:t>
      </w:r>
      <w:r w:rsidR="00F94DAE">
        <w:rPr>
          <w:rFonts w:cs="Arial"/>
          <w:szCs w:val="22"/>
        </w:rPr>
        <w:t>, Fig. 16)</w:t>
      </w:r>
      <w:r w:rsidR="00EA3E5A">
        <w:rPr>
          <w:rFonts w:cs="Arial"/>
          <w:szCs w:val="22"/>
        </w:rPr>
        <w:t xml:space="preserve">. </w:t>
      </w:r>
      <w:r w:rsidR="00F94DAE">
        <w:rPr>
          <w:rFonts w:cs="Arial"/>
          <w:szCs w:val="22"/>
        </w:rPr>
        <w:t xml:space="preserve">By phylum, OBIS and GBIF proportions by were relatively similar (apart </w:t>
      </w:r>
      <w:r w:rsidR="00F94DAE">
        <w:rPr>
          <w:rFonts w:cs="Arial"/>
          <w:szCs w:val="22"/>
        </w:rPr>
        <w:lastRenderedPageBreak/>
        <w:t xml:space="preserve">from </w:t>
      </w:r>
      <w:proofErr w:type="gramStart"/>
      <w:r w:rsidR="00F94DAE">
        <w:rPr>
          <w:rFonts w:cs="Arial"/>
          <w:szCs w:val="22"/>
        </w:rPr>
        <w:t>a large number of</w:t>
      </w:r>
      <w:proofErr w:type="gramEnd"/>
      <w:r w:rsidR="00F94DAE">
        <w:rPr>
          <w:rFonts w:cs="Arial"/>
          <w:szCs w:val="22"/>
        </w:rPr>
        <w:t xml:space="preserve"> nematode records in OBIS </w:t>
      </w:r>
      <w:r w:rsidR="004A486F">
        <w:rPr>
          <w:rFonts w:cs="Arial"/>
          <w:szCs w:val="22"/>
        </w:rPr>
        <w:t>but not GBIF,</w:t>
      </w:r>
      <w:r w:rsidR="00F94DAE">
        <w:rPr>
          <w:rFonts w:cs="Arial"/>
          <w:szCs w:val="22"/>
        </w:rPr>
        <w:t xml:space="preserve"> from IFREMER), </w:t>
      </w:r>
      <w:r w:rsidR="004A486F">
        <w:rPr>
          <w:rFonts w:cs="Arial"/>
          <w:szCs w:val="22"/>
        </w:rPr>
        <w:t xml:space="preserve">and </w:t>
      </w:r>
      <w:r w:rsidR="008E4FEF">
        <w:rPr>
          <w:rFonts w:cs="Arial"/>
          <w:szCs w:val="22"/>
        </w:rPr>
        <w:t xml:space="preserve">also </w:t>
      </w:r>
      <w:r w:rsidR="004A486F">
        <w:rPr>
          <w:rFonts w:cs="Arial"/>
          <w:szCs w:val="22"/>
        </w:rPr>
        <w:t xml:space="preserve">rather </w:t>
      </w:r>
      <w:r w:rsidR="008E4FEF">
        <w:rPr>
          <w:rFonts w:cs="Arial"/>
          <w:szCs w:val="22"/>
        </w:rPr>
        <w:t>similar to the literature- reflecting overlapping datasets</w:t>
      </w:r>
      <w:r w:rsidR="007618E8">
        <w:rPr>
          <w:rFonts w:cs="Arial"/>
          <w:szCs w:val="22"/>
        </w:rPr>
        <w:t>.</w:t>
      </w:r>
      <w:r w:rsidR="00F94DAE">
        <w:rPr>
          <w:rFonts w:cs="Arial"/>
          <w:szCs w:val="22"/>
        </w:rPr>
        <w:t xml:space="preserve"> </w:t>
      </w:r>
      <w:r w:rsidR="007618E8">
        <w:rPr>
          <w:rFonts w:cs="Arial"/>
          <w:szCs w:val="22"/>
        </w:rPr>
        <w:t>F</w:t>
      </w:r>
      <w:r w:rsidR="00F94DAE">
        <w:rPr>
          <w:rFonts w:cs="Arial"/>
          <w:szCs w:val="22"/>
        </w:rPr>
        <w:t xml:space="preserve">or echinoderms and sponges, both </w:t>
      </w:r>
      <w:r w:rsidR="007618E8">
        <w:rPr>
          <w:rFonts w:cs="Arial"/>
          <w:szCs w:val="22"/>
        </w:rPr>
        <w:t xml:space="preserve">OBIS and GBIF </w:t>
      </w:r>
      <w:r w:rsidR="00F94DAE">
        <w:rPr>
          <w:rFonts w:cs="Arial"/>
          <w:szCs w:val="22"/>
        </w:rPr>
        <w:t>had more species names present than DeepData</w:t>
      </w:r>
      <w:r w:rsidR="008E4FEF">
        <w:rPr>
          <w:rFonts w:cs="Arial"/>
          <w:szCs w:val="22"/>
        </w:rPr>
        <w:t xml:space="preserve"> (</w:t>
      </w:r>
      <w:r w:rsidR="00B317AE">
        <w:rPr>
          <w:rFonts w:cs="Arial"/>
          <w:szCs w:val="22"/>
        </w:rPr>
        <w:t xml:space="preserve">again </w:t>
      </w:r>
      <w:r w:rsidR="008E4FEF">
        <w:rPr>
          <w:rFonts w:cs="Arial"/>
          <w:szCs w:val="22"/>
        </w:rPr>
        <w:t>partly</w:t>
      </w:r>
      <w:r w:rsidR="004A486F">
        <w:rPr>
          <w:rFonts w:cs="Arial"/>
          <w:szCs w:val="22"/>
        </w:rPr>
        <w:t xml:space="preserve"> reflecting overlap</w:t>
      </w:r>
      <w:r w:rsidR="008E4FEF">
        <w:rPr>
          <w:rFonts w:cs="Arial"/>
          <w:szCs w:val="22"/>
        </w:rPr>
        <w:t xml:space="preserve"> with </w:t>
      </w:r>
      <w:r w:rsidR="004A486F">
        <w:rPr>
          <w:rFonts w:cs="Arial"/>
          <w:szCs w:val="22"/>
        </w:rPr>
        <w:t xml:space="preserve">the </w:t>
      </w:r>
      <w:r w:rsidR="008E4FEF">
        <w:rPr>
          <w:rFonts w:cs="Arial"/>
          <w:szCs w:val="22"/>
        </w:rPr>
        <w:t xml:space="preserve">literature where there is </w:t>
      </w:r>
      <w:r w:rsidR="00B317AE">
        <w:rPr>
          <w:rFonts w:cs="Arial"/>
          <w:szCs w:val="22"/>
        </w:rPr>
        <w:t xml:space="preserve">also </w:t>
      </w:r>
      <w:r w:rsidR="008E4FEF">
        <w:rPr>
          <w:rFonts w:cs="Arial"/>
          <w:szCs w:val="22"/>
        </w:rPr>
        <w:t>a higher degree of taxonomic resolution</w:t>
      </w:r>
      <w:r w:rsidR="005115C2">
        <w:rPr>
          <w:rFonts w:cs="Arial"/>
          <w:szCs w:val="22"/>
        </w:rPr>
        <w:t>)</w:t>
      </w:r>
      <w:r w:rsidR="00F94DAE">
        <w:rPr>
          <w:rFonts w:cs="Arial"/>
          <w:szCs w:val="22"/>
        </w:rPr>
        <w:t xml:space="preserve">; and both </w:t>
      </w:r>
      <w:r w:rsidR="004A486F">
        <w:rPr>
          <w:rFonts w:cs="Arial"/>
          <w:szCs w:val="22"/>
        </w:rPr>
        <w:t xml:space="preserve">also </w:t>
      </w:r>
      <w:r w:rsidR="00F94DAE">
        <w:rPr>
          <w:rFonts w:cs="Arial"/>
          <w:szCs w:val="22"/>
        </w:rPr>
        <w:t xml:space="preserve">had species records for bryozoans </w:t>
      </w:r>
      <w:r w:rsidR="00F94DAE" w:rsidRPr="00915DBD">
        <w:rPr>
          <w:rFonts w:cs="Arial"/>
          <w:szCs w:val="22"/>
        </w:rPr>
        <w:t>and kinorhynchs, unlike DeepData.</w:t>
      </w:r>
    </w:p>
    <w:p w14:paraId="6380C60C" w14:textId="77777777" w:rsidR="00EC39FA" w:rsidRDefault="00EC39FA" w:rsidP="00067929">
      <w:pPr>
        <w:rPr>
          <w:rFonts w:cs="Arial"/>
          <w:szCs w:val="22"/>
        </w:rPr>
      </w:pPr>
    </w:p>
    <w:p w14:paraId="7EB73A8A" w14:textId="1E87192C" w:rsidR="007C6343" w:rsidRPr="00D75857" w:rsidRDefault="00D75857" w:rsidP="00067929">
      <w:pPr>
        <w:rPr>
          <w:rFonts w:cs="Arial"/>
          <w:sz w:val="20"/>
          <w:szCs w:val="20"/>
        </w:rPr>
      </w:pPr>
      <w:r w:rsidRPr="00D75857">
        <w:rPr>
          <w:rFonts w:cs="Arial"/>
          <w:bCs/>
          <w:sz w:val="20"/>
          <w:szCs w:val="20"/>
        </w:rPr>
        <w:t>Table 1</w:t>
      </w:r>
      <w:r w:rsidR="005115C2">
        <w:rPr>
          <w:rFonts w:cs="Arial"/>
          <w:bCs/>
          <w:sz w:val="20"/>
          <w:szCs w:val="20"/>
        </w:rPr>
        <w:t>5</w:t>
      </w:r>
      <w:r w:rsidRPr="00D75857">
        <w:rPr>
          <w:rFonts w:cs="Arial"/>
          <w:bCs/>
          <w:sz w:val="20"/>
          <w:szCs w:val="20"/>
        </w:rPr>
        <w:t>.</w:t>
      </w:r>
      <w:r w:rsidR="007C6343" w:rsidRPr="00D75857">
        <w:rPr>
          <w:rFonts w:cs="Arial"/>
          <w:b/>
          <w:sz w:val="20"/>
          <w:szCs w:val="20"/>
        </w:rPr>
        <w:t xml:space="preserve"> </w:t>
      </w:r>
      <w:r w:rsidR="003D0683" w:rsidRPr="00D75857">
        <w:rPr>
          <w:rFonts w:cs="Arial"/>
          <w:sz w:val="20"/>
          <w:szCs w:val="20"/>
        </w:rPr>
        <w:t>Species names in checklist by phylum</w:t>
      </w:r>
      <w:r w:rsidR="008E0832" w:rsidRPr="00D75857">
        <w:rPr>
          <w:rFonts w:cs="Arial"/>
          <w:sz w:val="20"/>
          <w:szCs w:val="20"/>
        </w:rPr>
        <w:t xml:space="preserve"> and data source</w:t>
      </w:r>
      <w:r w:rsidR="00656D24">
        <w:rPr>
          <w:rFonts w:cs="Arial"/>
          <w:sz w:val="20"/>
          <w:szCs w:val="20"/>
        </w:rPr>
        <w:t xml:space="preserve"> (NB total given is overall total by phylum </w:t>
      </w:r>
      <w:proofErr w:type="gramStart"/>
      <w:r w:rsidR="00656D24">
        <w:rPr>
          <w:rFonts w:cs="Arial"/>
          <w:sz w:val="20"/>
          <w:szCs w:val="20"/>
        </w:rPr>
        <w:t>not total</w:t>
      </w:r>
      <w:proofErr w:type="gramEnd"/>
      <w:r w:rsidR="00656D24">
        <w:rPr>
          <w:rFonts w:cs="Arial"/>
          <w:sz w:val="20"/>
          <w:szCs w:val="20"/>
        </w:rPr>
        <w:t xml:space="preserve"> of columns, given overlap of names across sources).</w:t>
      </w:r>
    </w:p>
    <w:tbl>
      <w:tblPr>
        <w:tblStyle w:val="PlainTable4"/>
        <w:tblW w:w="0" w:type="auto"/>
        <w:tblLook w:val="04A0" w:firstRow="1" w:lastRow="0" w:firstColumn="1" w:lastColumn="0" w:noHBand="0" w:noVBand="1"/>
      </w:tblPr>
      <w:tblGrid>
        <w:gridCol w:w="1597"/>
        <w:gridCol w:w="1065"/>
        <w:gridCol w:w="1134"/>
        <w:gridCol w:w="850"/>
        <w:gridCol w:w="851"/>
        <w:gridCol w:w="850"/>
      </w:tblGrid>
      <w:tr w:rsidR="00DD148E" w:rsidRPr="00983944" w14:paraId="469E3C81" w14:textId="77777777" w:rsidTr="00DD14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Borders>
              <w:top w:val="single" w:sz="4" w:space="0" w:color="auto"/>
              <w:bottom w:val="single" w:sz="4" w:space="0" w:color="auto"/>
            </w:tcBorders>
          </w:tcPr>
          <w:p w14:paraId="4C2BE39B" w14:textId="400C0716" w:rsidR="00DD148E" w:rsidRPr="00C9116B" w:rsidRDefault="00DD148E" w:rsidP="00DD148E">
            <w:pPr>
              <w:rPr>
                <w:b w:val="0"/>
                <w:sz w:val="18"/>
                <w:szCs w:val="18"/>
              </w:rPr>
            </w:pPr>
            <w:r w:rsidRPr="00C9116B">
              <w:rPr>
                <w:sz w:val="18"/>
                <w:szCs w:val="18"/>
              </w:rPr>
              <w:t>Phylum</w:t>
            </w:r>
          </w:p>
        </w:tc>
        <w:tc>
          <w:tcPr>
            <w:tcW w:w="1065" w:type="dxa"/>
            <w:tcBorders>
              <w:top w:val="single" w:sz="4" w:space="0" w:color="auto"/>
              <w:bottom w:val="single" w:sz="4" w:space="0" w:color="auto"/>
            </w:tcBorders>
          </w:tcPr>
          <w:p w14:paraId="4AC79A5C" w14:textId="3B56A3CE" w:rsidR="00DD148E" w:rsidRPr="00C9116B" w:rsidRDefault="00DD148E" w:rsidP="00DD148E">
            <w:pPr>
              <w:cnfStyle w:val="100000000000" w:firstRow="1" w:lastRow="0" w:firstColumn="0" w:lastColumn="0" w:oddVBand="0" w:evenVBand="0" w:oddHBand="0" w:evenHBand="0" w:firstRowFirstColumn="0" w:firstRowLastColumn="0" w:lastRowFirstColumn="0" w:lastRowLastColumn="0"/>
              <w:rPr>
                <w:sz w:val="18"/>
                <w:szCs w:val="18"/>
              </w:rPr>
            </w:pPr>
            <w:r w:rsidRPr="00C9116B">
              <w:rPr>
                <w:sz w:val="18"/>
                <w:szCs w:val="18"/>
              </w:rPr>
              <w:t>Literature</w:t>
            </w:r>
          </w:p>
        </w:tc>
        <w:tc>
          <w:tcPr>
            <w:tcW w:w="1134" w:type="dxa"/>
            <w:tcBorders>
              <w:top w:val="single" w:sz="4" w:space="0" w:color="auto"/>
              <w:bottom w:val="single" w:sz="4" w:space="0" w:color="auto"/>
            </w:tcBorders>
          </w:tcPr>
          <w:p w14:paraId="1085B3E9" w14:textId="05D6F2AD" w:rsidR="00DD148E" w:rsidRPr="00C9116B" w:rsidRDefault="00DD148E" w:rsidP="00DD148E">
            <w:pPr>
              <w:cnfStyle w:val="100000000000" w:firstRow="1" w:lastRow="0" w:firstColumn="0" w:lastColumn="0" w:oddVBand="0" w:evenVBand="0" w:oddHBand="0" w:evenHBand="0" w:firstRowFirstColumn="0" w:firstRowLastColumn="0" w:lastRowFirstColumn="0" w:lastRowLastColumn="0"/>
              <w:rPr>
                <w:sz w:val="18"/>
                <w:szCs w:val="18"/>
              </w:rPr>
            </w:pPr>
            <w:r w:rsidRPr="00C9116B">
              <w:rPr>
                <w:sz w:val="18"/>
                <w:szCs w:val="18"/>
              </w:rPr>
              <w:t>DeepData</w:t>
            </w:r>
          </w:p>
        </w:tc>
        <w:tc>
          <w:tcPr>
            <w:tcW w:w="850" w:type="dxa"/>
            <w:tcBorders>
              <w:top w:val="single" w:sz="4" w:space="0" w:color="auto"/>
              <w:bottom w:val="single" w:sz="4" w:space="0" w:color="auto"/>
            </w:tcBorders>
          </w:tcPr>
          <w:p w14:paraId="32A61114" w14:textId="22288C59" w:rsidR="00DD148E" w:rsidRPr="00C9116B" w:rsidRDefault="00DD148E" w:rsidP="00DD148E">
            <w:pPr>
              <w:cnfStyle w:val="100000000000" w:firstRow="1" w:lastRow="0" w:firstColumn="0" w:lastColumn="0" w:oddVBand="0" w:evenVBand="0" w:oddHBand="0" w:evenHBand="0" w:firstRowFirstColumn="0" w:firstRowLastColumn="0" w:lastRowFirstColumn="0" w:lastRowLastColumn="0"/>
              <w:rPr>
                <w:sz w:val="18"/>
                <w:szCs w:val="18"/>
              </w:rPr>
            </w:pPr>
            <w:r w:rsidRPr="00C9116B">
              <w:rPr>
                <w:sz w:val="18"/>
                <w:szCs w:val="18"/>
              </w:rPr>
              <w:t>OBIS</w:t>
            </w:r>
          </w:p>
        </w:tc>
        <w:tc>
          <w:tcPr>
            <w:tcW w:w="851" w:type="dxa"/>
            <w:tcBorders>
              <w:top w:val="single" w:sz="4" w:space="0" w:color="auto"/>
              <w:bottom w:val="single" w:sz="4" w:space="0" w:color="auto"/>
            </w:tcBorders>
          </w:tcPr>
          <w:p w14:paraId="66798839" w14:textId="0A229A18" w:rsidR="00DD148E" w:rsidRPr="00C9116B" w:rsidRDefault="00DD148E" w:rsidP="00DD148E">
            <w:pPr>
              <w:cnfStyle w:val="100000000000" w:firstRow="1" w:lastRow="0" w:firstColumn="0" w:lastColumn="0" w:oddVBand="0" w:evenVBand="0" w:oddHBand="0" w:evenHBand="0" w:firstRowFirstColumn="0" w:firstRowLastColumn="0" w:lastRowFirstColumn="0" w:lastRowLastColumn="0"/>
              <w:rPr>
                <w:sz w:val="18"/>
                <w:szCs w:val="18"/>
              </w:rPr>
            </w:pPr>
            <w:r w:rsidRPr="00C9116B">
              <w:rPr>
                <w:sz w:val="18"/>
                <w:szCs w:val="18"/>
              </w:rPr>
              <w:t>GBIF</w:t>
            </w:r>
          </w:p>
        </w:tc>
        <w:tc>
          <w:tcPr>
            <w:tcW w:w="850" w:type="dxa"/>
            <w:tcBorders>
              <w:top w:val="single" w:sz="4" w:space="0" w:color="auto"/>
              <w:bottom w:val="single" w:sz="4" w:space="0" w:color="auto"/>
            </w:tcBorders>
          </w:tcPr>
          <w:p w14:paraId="5F6BD383" w14:textId="2A8B1824" w:rsidR="00DD148E" w:rsidRPr="00C9116B" w:rsidRDefault="00DD148E" w:rsidP="00DD148E">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TOTAL</w:t>
            </w:r>
          </w:p>
        </w:tc>
      </w:tr>
      <w:tr w:rsidR="008D35D4" w:rsidRPr="00983944" w14:paraId="1ED19049" w14:textId="77777777" w:rsidTr="00DD14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Borders>
              <w:top w:val="single" w:sz="4" w:space="0" w:color="auto"/>
            </w:tcBorders>
            <w:vAlign w:val="bottom"/>
          </w:tcPr>
          <w:p w14:paraId="3F83FAA1" w14:textId="021F296F" w:rsidR="008D35D4" w:rsidRPr="004A486F" w:rsidRDefault="008D35D4" w:rsidP="008D35D4">
            <w:pPr>
              <w:rPr>
                <w:rFonts w:cs="Arial"/>
                <w:b w:val="0"/>
                <w:bCs w:val="0"/>
                <w:sz w:val="18"/>
                <w:szCs w:val="18"/>
              </w:rPr>
            </w:pPr>
            <w:r w:rsidRPr="004A486F">
              <w:rPr>
                <w:rFonts w:cs="Arial"/>
                <w:b w:val="0"/>
                <w:color w:val="000000"/>
                <w:sz w:val="18"/>
                <w:szCs w:val="18"/>
              </w:rPr>
              <w:t>Annelida</w:t>
            </w:r>
          </w:p>
        </w:tc>
        <w:tc>
          <w:tcPr>
            <w:tcW w:w="1065" w:type="dxa"/>
            <w:tcBorders>
              <w:top w:val="single" w:sz="4" w:space="0" w:color="auto"/>
            </w:tcBorders>
            <w:vAlign w:val="bottom"/>
          </w:tcPr>
          <w:p w14:paraId="4532BD31" w14:textId="4E2004F7"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color w:val="000000"/>
                <w:sz w:val="18"/>
                <w:szCs w:val="18"/>
              </w:rPr>
              <w:t>123</w:t>
            </w:r>
          </w:p>
        </w:tc>
        <w:tc>
          <w:tcPr>
            <w:tcW w:w="1134" w:type="dxa"/>
            <w:tcBorders>
              <w:top w:val="single" w:sz="4" w:space="0" w:color="auto"/>
            </w:tcBorders>
            <w:vAlign w:val="bottom"/>
          </w:tcPr>
          <w:p w14:paraId="49065B85" w14:textId="170A01E8"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42</w:t>
            </w:r>
          </w:p>
        </w:tc>
        <w:tc>
          <w:tcPr>
            <w:tcW w:w="850" w:type="dxa"/>
            <w:tcBorders>
              <w:top w:val="single" w:sz="4" w:space="0" w:color="auto"/>
            </w:tcBorders>
            <w:vAlign w:val="bottom"/>
          </w:tcPr>
          <w:p w14:paraId="575AF298" w14:textId="43DCF7C8"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32</w:t>
            </w:r>
          </w:p>
        </w:tc>
        <w:tc>
          <w:tcPr>
            <w:tcW w:w="851" w:type="dxa"/>
            <w:tcBorders>
              <w:top w:val="single" w:sz="4" w:space="0" w:color="auto"/>
            </w:tcBorders>
            <w:vAlign w:val="bottom"/>
          </w:tcPr>
          <w:p w14:paraId="4690DE50" w14:textId="079F1F3A"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34</w:t>
            </w:r>
          </w:p>
        </w:tc>
        <w:tc>
          <w:tcPr>
            <w:tcW w:w="850" w:type="dxa"/>
            <w:tcBorders>
              <w:top w:val="single" w:sz="4" w:space="0" w:color="auto"/>
            </w:tcBorders>
          </w:tcPr>
          <w:p w14:paraId="3EAD70EA" w14:textId="44F63A0B" w:rsidR="008D35D4" w:rsidRPr="008D35D4" w:rsidRDefault="008D35D4" w:rsidP="008D35D4">
            <w:pPr>
              <w:cnfStyle w:val="000000100000" w:firstRow="0" w:lastRow="0" w:firstColumn="0" w:lastColumn="0" w:oddVBand="0" w:evenVBand="0" w:oddHBand="1" w:evenHBand="0" w:firstRowFirstColumn="0" w:firstRowLastColumn="0" w:lastRowFirstColumn="0" w:lastRowLastColumn="0"/>
              <w:rPr>
                <w:b/>
                <w:sz w:val="18"/>
                <w:szCs w:val="18"/>
              </w:rPr>
            </w:pPr>
            <w:r w:rsidRPr="008D35D4">
              <w:rPr>
                <w:b/>
                <w:sz w:val="18"/>
              </w:rPr>
              <w:t>129</w:t>
            </w:r>
          </w:p>
        </w:tc>
      </w:tr>
      <w:tr w:rsidR="008D35D4" w:rsidRPr="00983944" w14:paraId="4C00D418" w14:textId="77777777" w:rsidTr="00DD148E">
        <w:tc>
          <w:tcPr>
            <w:cnfStyle w:val="001000000000" w:firstRow="0" w:lastRow="0" w:firstColumn="1" w:lastColumn="0" w:oddVBand="0" w:evenVBand="0" w:oddHBand="0" w:evenHBand="0" w:firstRowFirstColumn="0" w:firstRowLastColumn="0" w:lastRowFirstColumn="0" w:lastRowLastColumn="0"/>
            <w:tcW w:w="1597" w:type="dxa"/>
            <w:vAlign w:val="bottom"/>
          </w:tcPr>
          <w:p w14:paraId="5DD6EE8B" w14:textId="374C239E" w:rsidR="008D35D4" w:rsidRPr="004A486F" w:rsidRDefault="008D35D4" w:rsidP="008D35D4">
            <w:pPr>
              <w:rPr>
                <w:rFonts w:cs="Arial"/>
                <w:b w:val="0"/>
                <w:bCs w:val="0"/>
                <w:sz w:val="18"/>
                <w:szCs w:val="18"/>
              </w:rPr>
            </w:pPr>
            <w:r w:rsidRPr="004A486F">
              <w:rPr>
                <w:rFonts w:cs="Arial"/>
                <w:b w:val="0"/>
                <w:color w:val="000000"/>
                <w:sz w:val="18"/>
                <w:szCs w:val="18"/>
              </w:rPr>
              <w:t>Arthropoda</w:t>
            </w:r>
          </w:p>
        </w:tc>
        <w:tc>
          <w:tcPr>
            <w:tcW w:w="1065" w:type="dxa"/>
            <w:vAlign w:val="bottom"/>
          </w:tcPr>
          <w:p w14:paraId="198A3D97" w14:textId="30946245"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D148E">
              <w:rPr>
                <w:rFonts w:cs="Arial"/>
                <w:color w:val="000000"/>
                <w:sz w:val="18"/>
                <w:szCs w:val="18"/>
              </w:rPr>
              <w:t>1</w:t>
            </w:r>
            <w:r w:rsidR="004F7044">
              <w:rPr>
                <w:rFonts w:cs="Arial"/>
                <w:color w:val="000000"/>
                <w:sz w:val="18"/>
                <w:szCs w:val="18"/>
              </w:rPr>
              <w:t>09</w:t>
            </w:r>
          </w:p>
        </w:tc>
        <w:tc>
          <w:tcPr>
            <w:tcW w:w="1134" w:type="dxa"/>
            <w:vAlign w:val="bottom"/>
          </w:tcPr>
          <w:p w14:paraId="67697D54" w14:textId="396CE0F3"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D148E">
              <w:rPr>
                <w:rFonts w:cs="Arial"/>
                <w:color w:val="000000"/>
                <w:sz w:val="18"/>
                <w:szCs w:val="18"/>
              </w:rPr>
              <w:t>41</w:t>
            </w:r>
          </w:p>
        </w:tc>
        <w:tc>
          <w:tcPr>
            <w:tcW w:w="850" w:type="dxa"/>
            <w:vAlign w:val="bottom"/>
          </w:tcPr>
          <w:p w14:paraId="54F9F78D" w14:textId="60F9C674"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D148E">
              <w:rPr>
                <w:rFonts w:cs="Arial"/>
                <w:color w:val="000000"/>
                <w:sz w:val="18"/>
                <w:szCs w:val="18"/>
              </w:rPr>
              <w:t>30</w:t>
            </w:r>
          </w:p>
        </w:tc>
        <w:tc>
          <w:tcPr>
            <w:tcW w:w="851" w:type="dxa"/>
            <w:vAlign w:val="bottom"/>
          </w:tcPr>
          <w:p w14:paraId="149AB59D" w14:textId="37FDCB10"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D148E">
              <w:rPr>
                <w:rFonts w:cs="Arial"/>
                <w:color w:val="000000"/>
                <w:sz w:val="18"/>
                <w:szCs w:val="18"/>
              </w:rPr>
              <w:t>17</w:t>
            </w:r>
          </w:p>
        </w:tc>
        <w:tc>
          <w:tcPr>
            <w:tcW w:w="850" w:type="dxa"/>
          </w:tcPr>
          <w:p w14:paraId="0E361643" w14:textId="4DBF9D09" w:rsidR="008D35D4" w:rsidRPr="008D35D4" w:rsidRDefault="008D35D4" w:rsidP="008D35D4">
            <w:pPr>
              <w:cnfStyle w:val="000000000000" w:firstRow="0" w:lastRow="0" w:firstColumn="0" w:lastColumn="0" w:oddVBand="0" w:evenVBand="0" w:oddHBand="0" w:evenHBand="0" w:firstRowFirstColumn="0" w:firstRowLastColumn="0" w:lastRowFirstColumn="0" w:lastRowLastColumn="0"/>
              <w:rPr>
                <w:b/>
                <w:sz w:val="18"/>
                <w:szCs w:val="18"/>
              </w:rPr>
            </w:pPr>
            <w:r w:rsidRPr="008D35D4">
              <w:rPr>
                <w:b/>
                <w:sz w:val="18"/>
              </w:rPr>
              <w:t>1</w:t>
            </w:r>
            <w:r w:rsidR="004C07B1">
              <w:rPr>
                <w:b/>
                <w:sz w:val="18"/>
              </w:rPr>
              <w:t>47</w:t>
            </w:r>
          </w:p>
        </w:tc>
      </w:tr>
      <w:tr w:rsidR="008D35D4" w:rsidRPr="00983944" w14:paraId="20D5EE2C" w14:textId="77777777" w:rsidTr="00DD14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vAlign w:val="bottom"/>
          </w:tcPr>
          <w:p w14:paraId="6ED4145F" w14:textId="7B5B734A" w:rsidR="008D35D4" w:rsidRPr="004A486F" w:rsidRDefault="008D35D4" w:rsidP="008D35D4">
            <w:pPr>
              <w:rPr>
                <w:rFonts w:cs="Arial"/>
                <w:b w:val="0"/>
                <w:bCs w:val="0"/>
                <w:sz w:val="18"/>
                <w:szCs w:val="18"/>
              </w:rPr>
            </w:pPr>
            <w:r w:rsidRPr="004A486F">
              <w:rPr>
                <w:rFonts w:cs="Arial"/>
                <w:b w:val="0"/>
                <w:color w:val="000000"/>
                <w:sz w:val="18"/>
                <w:szCs w:val="18"/>
              </w:rPr>
              <w:t>Brachiopoda</w:t>
            </w:r>
          </w:p>
        </w:tc>
        <w:tc>
          <w:tcPr>
            <w:tcW w:w="1065" w:type="dxa"/>
            <w:vAlign w:val="bottom"/>
          </w:tcPr>
          <w:p w14:paraId="591E6969" w14:textId="2E6DEC17"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6</w:t>
            </w:r>
          </w:p>
        </w:tc>
        <w:tc>
          <w:tcPr>
            <w:tcW w:w="1134" w:type="dxa"/>
            <w:vAlign w:val="bottom"/>
          </w:tcPr>
          <w:p w14:paraId="7EBEC65F" w14:textId="09064C88"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1</w:t>
            </w:r>
          </w:p>
        </w:tc>
        <w:tc>
          <w:tcPr>
            <w:tcW w:w="850" w:type="dxa"/>
            <w:vAlign w:val="bottom"/>
          </w:tcPr>
          <w:p w14:paraId="77CD138F" w14:textId="503B5422"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3</w:t>
            </w:r>
          </w:p>
        </w:tc>
        <w:tc>
          <w:tcPr>
            <w:tcW w:w="851" w:type="dxa"/>
            <w:vAlign w:val="bottom"/>
          </w:tcPr>
          <w:p w14:paraId="11744844" w14:textId="13F57244"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2</w:t>
            </w:r>
          </w:p>
        </w:tc>
        <w:tc>
          <w:tcPr>
            <w:tcW w:w="850" w:type="dxa"/>
          </w:tcPr>
          <w:p w14:paraId="35052129" w14:textId="4ABCCDB8" w:rsidR="008D35D4" w:rsidRPr="008D35D4" w:rsidRDefault="008D35D4" w:rsidP="008D35D4">
            <w:pPr>
              <w:cnfStyle w:val="000000100000" w:firstRow="0" w:lastRow="0" w:firstColumn="0" w:lastColumn="0" w:oddVBand="0" w:evenVBand="0" w:oddHBand="1" w:evenHBand="0" w:firstRowFirstColumn="0" w:firstRowLastColumn="0" w:lastRowFirstColumn="0" w:lastRowLastColumn="0"/>
              <w:rPr>
                <w:b/>
                <w:sz w:val="18"/>
                <w:szCs w:val="18"/>
              </w:rPr>
            </w:pPr>
            <w:r w:rsidRPr="008D35D4">
              <w:rPr>
                <w:b/>
                <w:sz w:val="18"/>
              </w:rPr>
              <w:t>6</w:t>
            </w:r>
          </w:p>
        </w:tc>
      </w:tr>
      <w:tr w:rsidR="008D35D4" w:rsidRPr="00983944" w14:paraId="7C1794BE" w14:textId="77777777" w:rsidTr="00DD148E">
        <w:tc>
          <w:tcPr>
            <w:cnfStyle w:val="001000000000" w:firstRow="0" w:lastRow="0" w:firstColumn="1" w:lastColumn="0" w:oddVBand="0" w:evenVBand="0" w:oddHBand="0" w:evenHBand="0" w:firstRowFirstColumn="0" w:firstRowLastColumn="0" w:lastRowFirstColumn="0" w:lastRowLastColumn="0"/>
            <w:tcW w:w="1597" w:type="dxa"/>
            <w:vAlign w:val="bottom"/>
          </w:tcPr>
          <w:p w14:paraId="4A1EE460" w14:textId="493F33D0" w:rsidR="008D35D4" w:rsidRPr="004A486F" w:rsidRDefault="008D35D4" w:rsidP="008D35D4">
            <w:pPr>
              <w:rPr>
                <w:rFonts w:cs="Arial"/>
                <w:b w:val="0"/>
                <w:bCs w:val="0"/>
                <w:sz w:val="18"/>
                <w:szCs w:val="18"/>
              </w:rPr>
            </w:pPr>
            <w:r w:rsidRPr="004A486F">
              <w:rPr>
                <w:rFonts w:cs="Arial"/>
                <w:b w:val="0"/>
                <w:color w:val="000000"/>
                <w:sz w:val="18"/>
                <w:szCs w:val="18"/>
              </w:rPr>
              <w:t>Bryozoa</w:t>
            </w:r>
          </w:p>
        </w:tc>
        <w:tc>
          <w:tcPr>
            <w:tcW w:w="1065" w:type="dxa"/>
            <w:vAlign w:val="bottom"/>
          </w:tcPr>
          <w:p w14:paraId="1E2C2147" w14:textId="38B13906"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D148E">
              <w:rPr>
                <w:rFonts w:cs="Arial"/>
                <w:color w:val="000000"/>
                <w:sz w:val="18"/>
                <w:szCs w:val="18"/>
              </w:rPr>
              <w:t>21</w:t>
            </w:r>
          </w:p>
        </w:tc>
        <w:tc>
          <w:tcPr>
            <w:tcW w:w="1134" w:type="dxa"/>
            <w:vAlign w:val="bottom"/>
          </w:tcPr>
          <w:p w14:paraId="1E055193" w14:textId="77777777"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850" w:type="dxa"/>
            <w:vAlign w:val="bottom"/>
          </w:tcPr>
          <w:p w14:paraId="4D173165" w14:textId="5BE0C5D0"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D148E">
              <w:rPr>
                <w:rFonts w:cs="Arial"/>
                <w:color w:val="000000"/>
                <w:sz w:val="18"/>
                <w:szCs w:val="18"/>
              </w:rPr>
              <w:t>4</w:t>
            </w:r>
          </w:p>
        </w:tc>
        <w:tc>
          <w:tcPr>
            <w:tcW w:w="851" w:type="dxa"/>
            <w:vAlign w:val="bottom"/>
          </w:tcPr>
          <w:p w14:paraId="0DCEC3FD" w14:textId="156A3793"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D148E">
              <w:rPr>
                <w:rFonts w:cs="Arial"/>
                <w:color w:val="000000"/>
                <w:sz w:val="18"/>
                <w:szCs w:val="18"/>
              </w:rPr>
              <w:t>4</w:t>
            </w:r>
          </w:p>
        </w:tc>
        <w:tc>
          <w:tcPr>
            <w:tcW w:w="850" w:type="dxa"/>
          </w:tcPr>
          <w:p w14:paraId="504181A6" w14:textId="7F6B459C" w:rsidR="008D35D4" w:rsidRPr="008D35D4" w:rsidRDefault="008D35D4" w:rsidP="008D35D4">
            <w:pPr>
              <w:cnfStyle w:val="000000000000" w:firstRow="0" w:lastRow="0" w:firstColumn="0" w:lastColumn="0" w:oddVBand="0" w:evenVBand="0" w:oddHBand="0" w:evenHBand="0" w:firstRowFirstColumn="0" w:firstRowLastColumn="0" w:lastRowFirstColumn="0" w:lastRowLastColumn="0"/>
              <w:rPr>
                <w:b/>
                <w:sz w:val="18"/>
                <w:szCs w:val="18"/>
              </w:rPr>
            </w:pPr>
            <w:r w:rsidRPr="008D35D4">
              <w:rPr>
                <w:b/>
                <w:sz w:val="18"/>
              </w:rPr>
              <w:t>21</w:t>
            </w:r>
          </w:p>
        </w:tc>
      </w:tr>
      <w:tr w:rsidR="008D35D4" w:rsidRPr="00983944" w14:paraId="7DDAE6B6" w14:textId="77777777" w:rsidTr="00DD14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vAlign w:val="bottom"/>
          </w:tcPr>
          <w:p w14:paraId="2FB23C41" w14:textId="64B58FE5" w:rsidR="008D35D4" w:rsidRPr="004A486F" w:rsidRDefault="008D35D4" w:rsidP="008D35D4">
            <w:pPr>
              <w:rPr>
                <w:rFonts w:cs="Arial"/>
                <w:b w:val="0"/>
                <w:bCs w:val="0"/>
                <w:sz w:val="18"/>
                <w:szCs w:val="18"/>
              </w:rPr>
            </w:pPr>
            <w:r w:rsidRPr="004A486F">
              <w:rPr>
                <w:rFonts w:cs="Arial"/>
                <w:b w:val="0"/>
                <w:color w:val="000000"/>
                <w:sz w:val="18"/>
                <w:szCs w:val="18"/>
              </w:rPr>
              <w:t>Chordata</w:t>
            </w:r>
          </w:p>
        </w:tc>
        <w:tc>
          <w:tcPr>
            <w:tcW w:w="1065" w:type="dxa"/>
            <w:vAlign w:val="bottom"/>
          </w:tcPr>
          <w:p w14:paraId="63BE4D92" w14:textId="245E431F"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17</w:t>
            </w:r>
          </w:p>
        </w:tc>
        <w:tc>
          <w:tcPr>
            <w:tcW w:w="1134" w:type="dxa"/>
            <w:vAlign w:val="bottom"/>
          </w:tcPr>
          <w:p w14:paraId="16B2D094" w14:textId="2A04C909"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9</w:t>
            </w:r>
          </w:p>
        </w:tc>
        <w:tc>
          <w:tcPr>
            <w:tcW w:w="850" w:type="dxa"/>
            <w:vAlign w:val="bottom"/>
          </w:tcPr>
          <w:p w14:paraId="64F87EE0" w14:textId="14A12621"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7</w:t>
            </w:r>
          </w:p>
        </w:tc>
        <w:tc>
          <w:tcPr>
            <w:tcW w:w="851" w:type="dxa"/>
            <w:vAlign w:val="bottom"/>
          </w:tcPr>
          <w:p w14:paraId="2C2851A9" w14:textId="05407AE3"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13</w:t>
            </w:r>
          </w:p>
        </w:tc>
        <w:tc>
          <w:tcPr>
            <w:tcW w:w="850" w:type="dxa"/>
          </w:tcPr>
          <w:p w14:paraId="21D184A8" w14:textId="16E64381" w:rsidR="008D35D4" w:rsidRPr="008D35D4" w:rsidRDefault="008D35D4" w:rsidP="008D35D4">
            <w:pPr>
              <w:cnfStyle w:val="000000100000" w:firstRow="0" w:lastRow="0" w:firstColumn="0" w:lastColumn="0" w:oddVBand="0" w:evenVBand="0" w:oddHBand="1" w:evenHBand="0" w:firstRowFirstColumn="0" w:firstRowLastColumn="0" w:lastRowFirstColumn="0" w:lastRowLastColumn="0"/>
              <w:rPr>
                <w:b/>
                <w:sz w:val="18"/>
                <w:szCs w:val="18"/>
              </w:rPr>
            </w:pPr>
            <w:r w:rsidRPr="008D35D4">
              <w:rPr>
                <w:b/>
                <w:sz w:val="18"/>
              </w:rPr>
              <w:t>23</w:t>
            </w:r>
          </w:p>
        </w:tc>
      </w:tr>
      <w:tr w:rsidR="008D35D4" w:rsidRPr="00983944" w14:paraId="4FBF214A" w14:textId="77777777" w:rsidTr="00DD148E">
        <w:tc>
          <w:tcPr>
            <w:cnfStyle w:val="001000000000" w:firstRow="0" w:lastRow="0" w:firstColumn="1" w:lastColumn="0" w:oddVBand="0" w:evenVBand="0" w:oddHBand="0" w:evenHBand="0" w:firstRowFirstColumn="0" w:firstRowLastColumn="0" w:lastRowFirstColumn="0" w:lastRowLastColumn="0"/>
            <w:tcW w:w="1597" w:type="dxa"/>
            <w:vAlign w:val="bottom"/>
          </w:tcPr>
          <w:p w14:paraId="51D1D179" w14:textId="28B2037C" w:rsidR="008D35D4" w:rsidRPr="004A486F" w:rsidRDefault="008D35D4" w:rsidP="008D35D4">
            <w:pPr>
              <w:rPr>
                <w:rFonts w:cs="Arial"/>
                <w:b w:val="0"/>
                <w:bCs w:val="0"/>
                <w:sz w:val="18"/>
                <w:szCs w:val="18"/>
              </w:rPr>
            </w:pPr>
            <w:r w:rsidRPr="004A486F">
              <w:rPr>
                <w:rFonts w:cs="Arial"/>
                <w:b w:val="0"/>
                <w:color w:val="000000"/>
                <w:sz w:val="18"/>
                <w:szCs w:val="18"/>
              </w:rPr>
              <w:t>Cnidaria</w:t>
            </w:r>
          </w:p>
        </w:tc>
        <w:tc>
          <w:tcPr>
            <w:tcW w:w="1065" w:type="dxa"/>
            <w:vAlign w:val="bottom"/>
          </w:tcPr>
          <w:p w14:paraId="795DE472" w14:textId="3AFABD62"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D148E">
              <w:rPr>
                <w:rFonts w:cs="Arial"/>
                <w:color w:val="000000"/>
                <w:sz w:val="18"/>
                <w:szCs w:val="18"/>
              </w:rPr>
              <w:t>24</w:t>
            </w:r>
          </w:p>
        </w:tc>
        <w:tc>
          <w:tcPr>
            <w:tcW w:w="1134" w:type="dxa"/>
            <w:vAlign w:val="bottom"/>
          </w:tcPr>
          <w:p w14:paraId="2211F349" w14:textId="76C84E28"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D148E">
              <w:rPr>
                <w:rFonts w:cs="Arial"/>
                <w:color w:val="000000"/>
                <w:sz w:val="18"/>
                <w:szCs w:val="18"/>
              </w:rPr>
              <w:t>9</w:t>
            </w:r>
          </w:p>
        </w:tc>
        <w:tc>
          <w:tcPr>
            <w:tcW w:w="850" w:type="dxa"/>
            <w:vAlign w:val="bottom"/>
          </w:tcPr>
          <w:p w14:paraId="25AEF364" w14:textId="164BA854"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D148E">
              <w:rPr>
                <w:rFonts w:cs="Arial"/>
                <w:color w:val="000000"/>
                <w:sz w:val="18"/>
                <w:szCs w:val="18"/>
              </w:rPr>
              <w:t>7</w:t>
            </w:r>
          </w:p>
        </w:tc>
        <w:tc>
          <w:tcPr>
            <w:tcW w:w="851" w:type="dxa"/>
            <w:vAlign w:val="bottom"/>
          </w:tcPr>
          <w:p w14:paraId="43BBFBD3" w14:textId="68795103"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D148E">
              <w:rPr>
                <w:rFonts w:cs="Arial"/>
                <w:color w:val="000000"/>
                <w:sz w:val="18"/>
                <w:szCs w:val="18"/>
              </w:rPr>
              <w:t>9</w:t>
            </w:r>
          </w:p>
        </w:tc>
        <w:tc>
          <w:tcPr>
            <w:tcW w:w="850" w:type="dxa"/>
          </w:tcPr>
          <w:p w14:paraId="1DB8A5D8" w14:textId="3172D8A5" w:rsidR="008D35D4" w:rsidRPr="008D35D4" w:rsidRDefault="008D35D4" w:rsidP="008D35D4">
            <w:pPr>
              <w:cnfStyle w:val="000000000000" w:firstRow="0" w:lastRow="0" w:firstColumn="0" w:lastColumn="0" w:oddVBand="0" w:evenVBand="0" w:oddHBand="0" w:evenHBand="0" w:firstRowFirstColumn="0" w:firstRowLastColumn="0" w:lastRowFirstColumn="0" w:lastRowLastColumn="0"/>
              <w:rPr>
                <w:b/>
                <w:sz w:val="18"/>
                <w:szCs w:val="18"/>
              </w:rPr>
            </w:pPr>
            <w:r w:rsidRPr="008D35D4">
              <w:rPr>
                <w:b/>
                <w:sz w:val="18"/>
              </w:rPr>
              <w:t>26</w:t>
            </w:r>
          </w:p>
        </w:tc>
      </w:tr>
      <w:tr w:rsidR="008D35D4" w:rsidRPr="00983944" w14:paraId="5E9259DA" w14:textId="77777777" w:rsidTr="00DD14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vAlign w:val="bottom"/>
          </w:tcPr>
          <w:p w14:paraId="726CFB35" w14:textId="7371020E" w:rsidR="008D35D4" w:rsidRPr="004A486F" w:rsidRDefault="008D35D4" w:rsidP="008D35D4">
            <w:pPr>
              <w:rPr>
                <w:rFonts w:cs="Arial"/>
                <w:b w:val="0"/>
                <w:bCs w:val="0"/>
                <w:sz w:val="18"/>
                <w:szCs w:val="18"/>
              </w:rPr>
            </w:pPr>
            <w:r w:rsidRPr="004A486F">
              <w:rPr>
                <w:rFonts w:cs="Arial"/>
                <w:b w:val="0"/>
                <w:color w:val="000000"/>
                <w:sz w:val="18"/>
                <w:szCs w:val="18"/>
              </w:rPr>
              <w:t>Echinodermata</w:t>
            </w:r>
          </w:p>
        </w:tc>
        <w:tc>
          <w:tcPr>
            <w:tcW w:w="1065" w:type="dxa"/>
            <w:vAlign w:val="bottom"/>
          </w:tcPr>
          <w:p w14:paraId="59EE0C99" w14:textId="3CD7D722"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132</w:t>
            </w:r>
          </w:p>
        </w:tc>
        <w:tc>
          <w:tcPr>
            <w:tcW w:w="1134" w:type="dxa"/>
            <w:vAlign w:val="bottom"/>
          </w:tcPr>
          <w:p w14:paraId="1C663C99" w14:textId="1F456A2E"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15</w:t>
            </w:r>
          </w:p>
        </w:tc>
        <w:tc>
          <w:tcPr>
            <w:tcW w:w="850" w:type="dxa"/>
            <w:vAlign w:val="bottom"/>
          </w:tcPr>
          <w:p w14:paraId="192F8C75" w14:textId="3C53974F"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35</w:t>
            </w:r>
          </w:p>
        </w:tc>
        <w:tc>
          <w:tcPr>
            <w:tcW w:w="851" w:type="dxa"/>
            <w:vAlign w:val="bottom"/>
          </w:tcPr>
          <w:p w14:paraId="502C13EF" w14:textId="5944EB17"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39</w:t>
            </w:r>
          </w:p>
        </w:tc>
        <w:tc>
          <w:tcPr>
            <w:tcW w:w="850" w:type="dxa"/>
          </w:tcPr>
          <w:p w14:paraId="460590D7" w14:textId="4EB73B4E" w:rsidR="008D35D4" w:rsidRPr="008D35D4" w:rsidRDefault="008D35D4" w:rsidP="008D35D4">
            <w:pPr>
              <w:cnfStyle w:val="000000100000" w:firstRow="0" w:lastRow="0" w:firstColumn="0" w:lastColumn="0" w:oddVBand="0" w:evenVBand="0" w:oddHBand="1" w:evenHBand="0" w:firstRowFirstColumn="0" w:firstRowLastColumn="0" w:lastRowFirstColumn="0" w:lastRowLastColumn="0"/>
              <w:rPr>
                <w:b/>
                <w:sz w:val="18"/>
                <w:szCs w:val="18"/>
              </w:rPr>
            </w:pPr>
            <w:r w:rsidRPr="008D35D4">
              <w:rPr>
                <w:b/>
                <w:sz w:val="18"/>
              </w:rPr>
              <w:t>140</w:t>
            </w:r>
          </w:p>
        </w:tc>
      </w:tr>
      <w:tr w:rsidR="008D35D4" w:rsidRPr="00983944" w14:paraId="588EF090" w14:textId="77777777" w:rsidTr="00DD148E">
        <w:tc>
          <w:tcPr>
            <w:cnfStyle w:val="001000000000" w:firstRow="0" w:lastRow="0" w:firstColumn="1" w:lastColumn="0" w:oddVBand="0" w:evenVBand="0" w:oddHBand="0" w:evenHBand="0" w:firstRowFirstColumn="0" w:firstRowLastColumn="0" w:lastRowFirstColumn="0" w:lastRowLastColumn="0"/>
            <w:tcW w:w="1597" w:type="dxa"/>
            <w:vAlign w:val="bottom"/>
          </w:tcPr>
          <w:p w14:paraId="2F8DE08E" w14:textId="2A02E1E8" w:rsidR="008D35D4" w:rsidRPr="004A486F" w:rsidRDefault="008D35D4" w:rsidP="008D35D4">
            <w:pPr>
              <w:rPr>
                <w:rFonts w:cs="Arial"/>
                <w:b w:val="0"/>
                <w:bCs w:val="0"/>
                <w:sz w:val="18"/>
                <w:szCs w:val="18"/>
              </w:rPr>
            </w:pPr>
            <w:r w:rsidRPr="004A486F">
              <w:rPr>
                <w:rFonts w:cs="Arial"/>
                <w:b w:val="0"/>
                <w:color w:val="000000"/>
                <w:sz w:val="18"/>
                <w:szCs w:val="18"/>
              </w:rPr>
              <w:t>Hemichordata</w:t>
            </w:r>
          </w:p>
        </w:tc>
        <w:tc>
          <w:tcPr>
            <w:tcW w:w="1065" w:type="dxa"/>
            <w:vAlign w:val="bottom"/>
          </w:tcPr>
          <w:p w14:paraId="70EC71B0" w14:textId="03DBF7DB"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D148E">
              <w:rPr>
                <w:rFonts w:cs="Arial"/>
                <w:color w:val="000000"/>
                <w:sz w:val="18"/>
                <w:szCs w:val="18"/>
              </w:rPr>
              <w:t>1</w:t>
            </w:r>
          </w:p>
        </w:tc>
        <w:tc>
          <w:tcPr>
            <w:tcW w:w="1134" w:type="dxa"/>
            <w:vAlign w:val="bottom"/>
          </w:tcPr>
          <w:p w14:paraId="39D25F6E" w14:textId="77777777"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850" w:type="dxa"/>
            <w:vAlign w:val="bottom"/>
          </w:tcPr>
          <w:p w14:paraId="56A3C76A" w14:textId="28C0516B"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851" w:type="dxa"/>
            <w:vAlign w:val="bottom"/>
          </w:tcPr>
          <w:p w14:paraId="64262025" w14:textId="75004CEF"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850" w:type="dxa"/>
          </w:tcPr>
          <w:p w14:paraId="25AC2833" w14:textId="30702A53" w:rsidR="008D35D4" w:rsidRPr="008D35D4" w:rsidRDefault="008D35D4" w:rsidP="008D35D4">
            <w:pPr>
              <w:cnfStyle w:val="000000000000" w:firstRow="0" w:lastRow="0" w:firstColumn="0" w:lastColumn="0" w:oddVBand="0" w:evenVBand="0" w:oddHBand="0" w:evenHBand="0" w:firstRowFirstColumn="0" w:firstRowLastColumn="0" w:lastRowFirstColumn="0" w:lastRowLastColumn="0"/>
              <w:rPr>
                <w:b/>
                <w:sz w:val="18"/>
                <w:szCs w:val="18"/>
              </w:rPr>
            </w:pPr>
            <w:r w:rsidRPr="008D35D4">
              <w:rPr>
                <w:b/>
                <w:sz w:val="18"/>
              </w:rPr>
              <w:t>1</w:t>
            </w:r>
          </w:p>
        </w:tc>
      </w:tr>
      <w:tr w:rsidR="008D35D4" w:rsidRPr="00983944" w14:paraId="3812D33C" w14:textId="77777777" w:rsidTr="00DD14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vAlign w:val="bottom"/>
          </w:tcPr>
          <w:p w14:paraId="7EAF9B73" w14:textId="048932E6" w:rsidR="008D35D4" w:rsidRPr="004A486F" w:rsidRDefault="008D35D4" w:rsidP="008D35D4">
            <w:pPr>
              <w:rPr>
                <w:rFonts w:cs="Arial"/>
                <w:b w:val="0"/>
                <w:bCs w:val="0"/>
                <w:sz w:val="18"/>
                <w:szCs w:val="18"/>
              </w:rPr>
            </w:pPr>
            <w:r w:rsidRPr="004A486F">
              <w:rPr>
                <w:rFonts w:cs="Arial"/>
                <w:b w:val="0"/>
                <w:color w:val="000000"/>
                <w:sz w:val="18"/>
                <w:szCs w:val="18"/>
              </w:rPr>
              <w:t>Kinorhyncha</w:t>
            </w:r>
          </w:p>
        </w:tc>
        <w:tc>
          <w:tcPr>
            <w:tcW w:w="1065" w:type="dxa"/>
            <w:vAlign w:val="bottom"/>
          </w:tcPr>
          <w:p w14:paraId="31EB947F" w14:textId="206EE586"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9</w:t>
            </w:r>
          </w:p>
        </w:tc>
        <w:tc>
          <w:tcPr>
            <w:tcW w:w="1134" w:type="dxa"/>
            <w:vAlign w:val="bottom"/>
          </w:tcPr>
          <w:p w14:paraId="35ACA095" w14:textId="59680D29"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850" w:type="dxa"/>
            <w:vAlign w:val="bottom"/>
          </w:tcPr>
          <w:p w14:paraId="3A9942CE" w14:textId="7BB22615"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3</w:t>
            </w:r>
          </w:p>
        </w:tc>
        <w:tc>
          <w:tcPr>
            <w:tcW w:w="851" w:type="dxa"/>
            <w:vAlign w:val="bottom"/>
          </w:tcPr>
          <w:p w14:paraId="24A4A80A" w14:textId="56366FF3"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1</w:t>
            </w:r>
          </w:p>
        </w:tc>
        <w:tc>
          <w:tcPr>
            <w:tcW w:w="850" w:type="dxa"/>
          </w:tcPr>
          <w:p w14:paraId="5BCF3AE2" w14:textId="5DCD692A" w:rsidR="008D35D4" w:rsidRPr="008D35D4" w:rsidRDefault="008D35D4" w:rsidP="008D35D4">
            <w:pPr>
              <w:cnfStyle w:val="000000100000" w:firstRow="0" w:lastRow="0" w:firstColumn="0" w:lastColumn="0" w:oddVBand="0" w:evenVBand="0" w:oddHBand="1" w:evenHBand="0" w:firstRowFirstColumn="0" w:firstRowLastColumn="0" w:lastRowFirstColumn="0" w:lastRowLastColumn="0"/>
              <w:rPr>
                <w:b/>
                <w:sz w:val="18"/>
                <w:szCs w:val="18"/>
              </w:rPr>
            </w:pPr>
            <w:r w:rsidRPr="008D35D4">
              <w:rPr>
                <w:b/>
                <w:sz w:val="18"/>
              </w:rPr>
              <w:t>9</w:t>
            </w:r>
          </w:p>
        </w:tc>
      </w:tr>
      <w:tr w:rsidR="008D35D4" w:rsidRPr="00983944" w14:paraId="5588CEE2" w14:textId="77777777" w:rsidTr="00DD148E">
        <w:tc>
          <w:tcPr>
            <w:cnfStyle w:val="001000000000" w:firstRow="0" w:lastRow="0" w:firstColumn="1" w:lastColumn="0" w:oddVBand="0" w:evenVBand="0" w:oddHBand="0" w:evenHBand="0" w:firstRowFirstColumn="0" w:firstRowLastColumn="0" w:lastRowFirstColumn="0" w:lastRowLastColumn="0"/>
            <w:tcW w:w="1597" w:type="dxa"/>
            <w:vAlign w:val="bottom"/>
          </w:tcPr>
          <w:p w14:paraId="77F24940" w14:textId="00209028" w:rsidR="008D35D4" w:rsidRPr="004A486F" w:rsidRDefault="008D35D4" w:rsidP="008D35D4">
            <w:pPr>
              <w:rPr>
                <w:rFonts w:cs="Arial"/>
                <w:b w:val="0"/>
                <w:bCs w:val="0"/>
                <w:sz w:val="18"/>
                <w:szCs w:val="18"/>
              </w:rPr>
            </w:pPr>
            <w:r w:rsidRPr="004A486F">
              <w:rPr>
                <w:rFonts w:cs="Arial"/>
                <w:b w:val="0"/>
                <w:color w:val="000000"/>
                <w:sz w:val="18"/>
                <w:szCs w:val="18"/>
              </w:rPr>
              <w:t>Loricifera</w:t>
            </w:r>
          </w:p>
        </w:tc>
        <w:tc>
          <w:tcPr>
            <w:tcW w:w="1065" w:type="dxa"/>
            <w:vAlign w:val="bottom"/>
          </w:tcPr>
          <w:p w14:paraId="24F101EE" w14:textId="4C6115AC"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D148E">
              <w:rPr>
                <w:rFonts w:cs="Arial"/>
                <w:color w:val="000000"/>
                <w:sz w:val="18"/>
                <w:szCs w:val="18"/>
              </w:rPr>
              <w:t>1</w:t>
            </w:r>
          </w:p>
        </w:tc>
        <w:tc>
          <w:tcPr>
            <w:tcW w:w="1134" w:type="dxa"/>
            <w:vAlign w:val="bottom"/>
          </w:tcPr>
          <w:p w14:paraId="4CE3CDAB" w14:textId="77777777"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850" w:type="dxa"/>
            <w:vAlign w:val="bottom"/>
          </w:tcPr>
          <w:p w14:paraId="5A55FA87" w14:textId="43894286"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851" w:type="dxa"/>
            <w:vAlign w:val="bottom"/>
          </w:tcPr>
          <w:p w14:paraId="2F78EBFA" w14:textId="03C9DCC2"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850" w:type="dxa"/>
          </w:tcPr>
          <w:p w14:paraId="4D01B4FB" w14:textId="6E96F880" w:rsidR="008D35D4" w:rsidRPr="008D35D4" w:rsidRDefault="008D35D4" w:rsidP="008D35D4">
            <w:pPr>
              <w:cnfStyle w:val="000000000000" w:firstRow="0" w:lastRow="0" w:firstColumn="0" w:lastColumn="0" w:oddVBand="0" w:evenVBand="0" w:oddHBand="0" w:evenHBand="0" w:firstRowFirstColumn="0" w:firstRowLastColumn="0" w:lastRowFirstColumn="0" w:lastRowLastColumn="0"/>
              <w:rPr>
                <w:b/>
                <w:sz w:val="18"/>
                <w:szCs w:val="18"/>
              </w:rPr>
            </w:pPr>
            <w:r w:rsidRPr="008D35D4">
              <w:rPr>
                <w:b/>
                <w:sz w:val="18"/>
              </w:rPr>
              <w:t>1</w:t>
            </w:r>
          </w:p>
        </w:tc>
      </w:tr>
      <w:tr w:rsidR="008D35D4" w:rsidRPr="00983944" w14:paraId="197668BA" w14:textId="77777777" w:rsidTr="00DD14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vAlign w:val="bottom"/>
          </w:tcPr>
          <w:p w14:paraId="7C759BCD" w14:textId="53125D77" w:rsidR="008D35D4" w:rsidRPr="004A486F" w:rsidRDefault="008D35D4" w:rsidP="008D35D4">
            <w:pPr>
              <w:rPr>
                <w:rFonts w:cs="Arial"/>
                <w:b w:val="0"/>
                <w:bCs w:val="0"/>
                <w:sz w:val="18"/>
                <w:szCs w:val="18"/>
              </w:rPr>
            </w:pPr>
            <w:r w:rsidRPr="004A486F">
              <w:rPr>
                <w:rFonts w:cs="Arial"/>
                <w:b w:val="0"/>
                <w:color w:val="000000"/>
                <w:sz w:val="18"/>
                <w:szCs w:val="18"/>
              </w:rPr>
              <w:t>Mollusca</w:t>
            </w:r>
          </w:p>
        </w:tc>
        <w:tc>
          <w:tcPr>
            <w:tcW w:w="1065" w:type="dxa"/>
            <w:vAlign w:val="bottom"/>
          </w:tcPr>
          <w:p w14:paraId="46E6F04C" w14:textId="2F349159"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14</w:t>
            </w:r>
          </w:p>
        </w:tc>
        <w:tc>
          <w:tcPr>
            <w:tcW w:w="1134" w:type="dxa"/>
            <w:vAlign w:val="bottom"/>
          </w:tcPr>
          <w:p w14:paraId="249D71F2" w14:textId="0EB8DBD4"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15</w:t>
            </w:r>
          </w:p>
        </w:tc>
        <w:tc>
          <w:tcPr>
            <w:tcW w:w="850" w:type="dxa"/>
            <w:vAlign w:val="bottom"/>
          </w:tcPr>
          <w:p w14:paraId="47291EB1" w14:textId="64D60BFC"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8</w:t>
            </w:r>
          </w:p>
        </w:tc>
        <w:tc>
          <w:tcPr>
            <w:tcW w:w="851" w:type="dxa"/>
            <w:vAlign w:val="bottom"/>
          </w:tcPr>
          <w:p w14:paraId="0F8B349C" w14:textId="0296B6B1"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9</w:t>
            </w:r>
          </w:p>
        </w:tc>
        <w:tc>
          <w:tcPr>
            <w:tcW w:w="850" w:type="dxa"/>
          </w:tcPr>
          <w:p w14:paraId="6A6E0303" w14:textId="0998CF41" w:rsidR="008D35D4" w:rsidRPr="008D35D4" w:rsidRDefault="008D35D4" w:rsidP="008D35D4">
            <w:pPr>
              <w:cnfStyle w:val="000000100000" w:firstRow="0" w:lastRow="0" w:firstColumn="0" w:lastColumn="0" w:oddVBand="0" w:evenVBand="0" w:oddHBand="1" w:evenHBand="0" w:firstRowFirstColumn="0" w:firstRowLastColumn="0" w:lastRowFirstColumn="0" w:lastRowLastColumn="0"/>
              <w:rPr>
                <w:b/>
                <w:sz w:val="18"/>
                <w:szCs w:val="18"/>
              </w:rPr>
            </w:pPr>
            <w:r w:rsidRPr="008D35D4">
              <w:rPr>
                <w:b/>
                <w:sz w:val="18"/>
              </w:rPr>
              <w:t>21</w:t>
            </w:r>
          </w:p>
        </w:tc>
      </w:tr>
      <w:tr w:rsidR="008D35D4" w:rsidRPr="00983944" w14:paraId="177FA08E" w14:textId="77777777" w:rsidTr="00DD148E">
        <w:tc>
          <w:tcPr>
            <w:cnfStyle w:val="001000000000" w:firstRow="0" w:lastRow="0" w:firstColumn="1" w:lastColumn="0" w:oddVBand="0" w:evenVBand="0" w:oddHBand="0" w:evenHBand="0" w:firstRowFirstColumn="0" w:firstRowLastColumn="0" w:lastRowFirstColumn="0" w:lastRowLastColumn="0"/>
            <w:tcW w:w="1597" w:type="dxa"/>
            <w:vAlign w:val="bottom"/>
          </w:tcPr>
          <w:p w14:paraId="6E9C6ADA" w14:textId="5EF29D3A" w:rsidR="008D35D4" w:rsidRPr="004A486F" w:rsidRDefault="008D35D4" w:rsidP="008D35D4">
            <w:pPr>
              <w:rPr>
                <w:rFonts w:cs="Arial"/>
                <w:b w:val="0"/>
                <w:bCs w:val="0"/>
                <w:sz w:val="18"/>
                <w:szCs w:val="18"/>
              </w:rPr>
            </w:pPr>
            <w:r w:rsidRPr="004A486F">
              <w:rPr>
                <w:rFonts w:cs="Arial"/>
                <w:b w:val="0"/>
                <w:color w:val="000000"/>
                <w:sz w:val="18"/>
                <w:szCs w:val="18"/>
              </w:rPr>
              <w:t>Nematoda</w:t>
            </w:r>
          </w:p>
        </w:tc>
        <w:tc>
          <w:tcPr>
            <w:tcW w:w="1065" w:type="dxa"/>
            <w:vAlign w:val="bottom"/>
          </w:tcPr>
          <w:p w14:paraId="01BC31BF" w14:textId="76127334"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D148E">
              <w:rPr>
                <w:rFonts w:cs="Arial"/>
                <w:color w:val="000000"/>
                <w:sz w:val="18"/>
                <w:szCs w:val="18"/>
              </w:rPr>
              <w:t>73</w:t>
            </w:r>
          </w:p>
        </w:tc>
        <w:tc>
          <w:tcPr>
            <w:tcW w:w="1134" w:type="dxa"/>
            <w:vAlign w:val="bottom"/>
          </w:tcPr>
          <w:p w14:paraId="2BCD2C4D" w14:textId="284BB2A8"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D148E">
              <w:rPr>
                <w:rFonts w:cs="Arial"/>
                <w:color w:val="000000"/>
                <w:sz w:val="18"/>
                <w:szCs w:val="18"/>
              </w:rPr>
              <w:t>57</w:t>
            </w:r>
          </w:p>
        </w:tc>
        <w:tc>
          <w:tcPr>
            <w:tcW w:w="850" w:type="dxa"/>
            <w:vAlign w:val="bottom"/>
          </w:tcPr>
          <w:p w14:paraId="79295D7D" w14:textId="6ECFA2CC"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D148E">
              <w:rPr>
                <w:rFonts w:cs="Arial"/>
                <w:color w:val="000000"/>
                <w:sz w:val="18"/>
                <w:szCs w:val="18"/>
              </w:rPr>
              <w:t>53</w:t>
            </w:r>
          </w:p>
        </w:tc>
        <w:tc>
          <w:tcPr>
            <w:tcW w:w="851" w:type="dxa"/>
            <w:vAlign w:val="bottom"/>
          </w:tcPr>
          <w:p w14:paraId="42F47B3F" w14:textId="178A353B"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D148E">
              <w:rPr>
                <w:rFonts w:cs="Arial"/>
                <w:color w:val="000000"/>
                <w:sz w:val="18"/>
                <w:szCs w:val="18"/>
              </w:rPr>
              <w:t>4</w:t>
            </w:r>
          </w:p>
        </w:tc>
        <w:tc>
          <w:tcPr>
            <w:tcW w:w="850" w:type="dxa"/>
          </w:tcPr>
          <w:p w14:paraId="3828FD06" w14:textId="11C7F829" w:rsidR="008D35D4" w:rsidRPr="008D35D4" w:rsidRDefault="008D35D4" w:rsidP="008D35D4">
            <w:pPr>
              <w:cnfStyle w:val="000000000000" w:firstRow="0" w:lastRow="0" w:firstColumn="0" w:lastColumn="0" w:oddVBand="0" w:evenVBand="0" w:oddHBand="0" w:evenHBand="0" w:firstRowFirstColumn="0" w:firstRowLastColumn="0" w:lastRowFirstColumn="0" w:lastRowLastColumn="0"/>
              <w:rPr>
                <w:b/>
                <w:sz w:val="18"/>
                <w:szCs w:val="18"/>
              </w:rPr>
            </w:pPr>
            <w:r w:rsidRPr="008D35D4">
              <w:rPr>
                <w:b/>
                <w:sz w:val="18"/>
              </w:rPr>
              <w:t>77</w:t>
            </w:r>
          </w:p>
        </w:tc>
      </w:tr>
      <w:tr w:rsidR="008D35D4" w:rsidRPr="00983944" w14:paraId="5A264181" w14:textId="77777777" w:rsidTr="00DD14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vAlign w:val="bottom"/>
          </w:tcPr>
          <w:p w14:paraId="163F251B" w14:textId="3676808C" w:rsidR="008D35D4" w:rsidRPr="004A486F" w:rsidRDefault="008D35D4" w:rsidP="008D35D4">
            <w:pPr>
              <w:rPr>
                <w:rFonts w:cs="Arial"/>
                <w:b w:val="0"/>
                <w:bCs w:val="0"/>
                <w:sz w:val="18"/>
                <w:szCs w:val="18"/>
              </w:rPr>
            </w:pPr>
            <w:r w:rsidRPr="004A486F">
              <w:rPr>
                <w:rFonts w:cs="Arial"/>
                <w:b w:val="0"/>
                <w:color w:val="000000"/>
                <w:sz w:val="18"/>
                <w:szCs w:val="18"/>
              </w:rPr>
              <w:t>Platyhelminthes</w:t>
            </w:r>
          </w:p>
        </w:tc>
        <w:tc>
          <w:tcPr>
            <w:tcW w:w="1065" w:type="dxa"/>
            <w:vAlign w:val="bottom"/>
          </w:tcPr>
          <w:p w14:paraId="0F7F3528" w14:textId="3A071920"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1</w:t>
            </w:r>
          </w:p>
        </w:tc>
        <w:tc>
          <w:tcPr>
            <w:tcW w:w="1134" w:type="dxa"/>
            <w:vAlign w:val="bottom"/>
          </w:tcPr>
          <w:p w14:paraId="1E2709CA" w14:textId="3D5BAC61"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850" w:type="dxa"/>
            <w:vAlign w:val="bottom"/>
          </w:tcPr>
          <w:p w14:paraId="5AAF3E15" w14:textId="00F0D138"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851" w:type="dxa"/>
            <w:vAlign w:val="bottom"/>
          </w:tcPr>
          <w:p w14:paraId="0FED9236" w14:textId="31970BDD"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850" w:type="dxa"/>
          </w:tcPr>
          <w:p w14:paraId="280EC848" w14:textId="5DAA17D8" w:rsidR="008D35D4" w:rsidRPr="008D35D4" w:rsidRDefault="008D35D4" w:rsidP="008D35D4">
            <w:pPr>
              <w:cnfStyle w:val="000000100000" w:firstRow="0" w:lastRow="0" w:firstColumn="0" w:lastColumn="0" w:oddVBand="0" w:evenVBand="0" w:oddHBand="1" w:evenHBand="0" w:firstRowFirstColumn="0" w:firstRowLastColumn="0" w:lastRowFirstColumn="0" w:lastRowLastColumn="0"/>
              <w:rPr>
                <w:b/>
                <w:sz w:val="18"/>
                <w:szCs w:val="18"/>
              </w:rPr>
            </w:pPr>
            <w:r w:rsidRPr="008D35D4">
              <w:rPr>
                <w:b/>
                <w:sz w:val="18"/>
              </w:rPr>
              <w:t>1</w:t>
            </w:r>
          </w:p>
        </w:tc>
      </w:tr>
      <w:tr w:rsidR="008D35D4" w:rsidRPr="00983944" w14:paraId="0F00DA09" w14:textId="77777777" w:rsidTr="00DD148E">
        <w:tc>
          <w:tcPr>
            <w:cnfStyle w:val="001000000000" w:firstRow="0" w:lastRow="0" w:firstColumn="1" w:lastColumn="0" w:oddVBand="0" w:evenVBand="0" w:oddHBand="0" w:evenHBand="0" w:firstRowFirstColumn="0" w:firstRowLastColumn="0" w:lastRowFirstColumn="0" w:lastRowLastColumn="0"/>
            <w:tcW w:w="1597" w:type="dxa"/>
            <w:vAlign w:val="bottom"/>
          </w:tcPr>
          <w:p w14:paraId="36E9D489" w14:textId="747F4CFA" w:rsidR="008D35D4" w:rsidRPr="004A486F" w:rsidRDefault="008D35D4" w:rsidP="008D35D4">
            <w:pPr>
              <w:rPr>
                <w:rFonts w:cs="Arial"/>
                <w:b w:val="0"/>
                <w:bCs w:val="0"/>
                <w:sz w:val="18"/>
                <w:szCs w:val="18"/>
              </w:rPr>
            </w:pPr>
            <w:r w:rsidRPr="004A486F">
              <w:rPr>
                <w:rFonts w:cs="Arial"/>
                <w:b w:val="0"/>
                <w:color w:val="000000"/>
                <w:sz w:val="18"/>
                <w:szCs w:val="18"/>
              </w:rPr>
              <w:t>Porifera</w:t>
            </w:r>
          </w:p>
        </w:tc>
        <w:tc>
          <w:tcPr>
            <w:tcW w:w="1065" w:type="dxa"/>
            <w:vAlign w:val="bottom"/>
          </w:tcPr>
          <w:p w14:paraId="438B51E7" w14:textId="601C49F2" w:rsidR="008D35D4" w:rsidRPr="00DD148E" w:rsidRDefault="004F704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color w:val="000000"/>
                <w:sz w:val="18"/>
                <w:szCs w:val="18"/>
              </w:rPr>
              <w:t>38</w:t>
            </w:r>
          </w:p>
        </w:tc>
        <w:tc>
          <w:tcPr>
            <w:tcW w:w="1134" w:type="dxa"/>
            <w:vAlign w:val="bottom"/>
          </w:tcPr>
          <w:p w14:paraId="52D1E55B" w14:textId="1641BBB0"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D148E">
              <w:rPr>
                <w:rFonts w:cs="Arial"/>
                <w:color w:val="000000"/>
                <w:sz w:val="18"/>
                <w:szCs w:val="18"/>
              </w:rPr>
              <w:t>3</w:t>
            </w:r>
          </w:p>
        </w:tc>
        <w:tc>
          <w:tcPr>
            <w:tcW w:w="850" w:type="dxa"/>
            <w:vAlign w:val="bottom"/>
          </w:tcPr>
          <w:p w14:paraId="5958B71D" w14:textId="72CA075B"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D148E">
              <w:rPr>
                <w:rFonts w:cs="Arial"/>
                <w:color w:val="000000"/>
                <w:sz w:val="18"/>
                <w:szCs w:val="18"/>
              </w:rPr>
              <w:t>14</w:t>
            </w:r>
          </w:p>
        </w:tc>
        <w:tc>
          <w:tcPr>
            <w:tcW w:w="851" w:type="dxa"/>
            <w:vAlign w:val="bottom"/>
          </w:tcPr>
          <w:p w14:paraId="3B75B252" w14:textId="4B8925A5"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DD148E">
              <w:rPr>
                <w:rFonts w:cs="Arial"/>
                <w:color w:val="000000"/>
                <w:sz w:val="18"/>
                <w:szCs w:val="18"/>
              </w:rPr>
              <w:t>18</w:t>
            </w:r>
          </w:p>
        </w:tc>
        <w:tc>
          <w:tcPr>
            <w:tcW w:w="850" w:type="dxa"/>
          </w:tcPr>
          <w:p w14:paraId="2D46C503" w14:textId="7B877F63" w:rsidR="008D35D4" w:rsidRPr="008D35D4" w:rsidRDefault="008D35D4" w:rsidP="008D35D4">
            <w:pPr>
              <w:cnfStyle w:val="000000000000" w:firstRow="0" w:lastRow="0" w:firstColumn="0" w:lastColumn="0" w:oddVBand="0" w:evenVBand="0" w:oddHBand="0" w:evenHBand="0" w:firstRowFirstColumn="0" w:firstRowLastColumn="0" w:lastRowFirstColumn="0" w:lastRowLastColumn="0"/>
              <w:rPr>
                <w:b/>
                <w:sz w:val="18"/>
                <w:szCs w:val="18"/>
              </w:rPr>
            </w:pPr>
            <w:r w:rsidRPr="008D35D4">
              <w:rPr>
                <w:b/>
                <w:sz w:val="18"/>
              </w:rPr>
              <w:t>39</w:t>
            </w:r>
          </w:p>
        </w:tc>
      </w:tr>
      <w:tr w:rsidR="008D35D4" w:rsidRPr="00983944" w14:paraId="305E68AC" w14:textId="77777777" w:rsidTr="00DD14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vAlign w:val="bottom"/>
          </w:tcPr>
          <w:p w14:paraId="13E322B2" w14:textId="5E82AC80" w:rsidR="008D35D4" w:rsidRPr="004A486F" w:rsidRDefault="008D35D4" w:rsidP="008D35D4">
            <w:pPr>
              <w:rPr>
                <w:rFonts w:cs="Arial"/>
                <w:b w:val="0"/>
                <w:bCs w:val="0"/>
                <w:sz w:val="18"/>
                <w:szCs w:val="18"/>
              </w:rPr>
            </w:pPr>
            <w:r w:rsidRPr="004A486F">
              <w:rPr>
                <w:rFonts w:cs="Arial"/>
                <w:b w:val="0"/>
                <w:color w:val="000000"/>
                <w:sz w:val="18"/>
                <w:szCs w:val="18"/>
              </w:rPr>
              <w:t>Tardigrada</w:t>
            </w:r>
          </w:p>
        </w:tc>
        <w:tc>
          <w:tcPr>
            <w:tcW w:w="1065" w:type="dxa"/>
            <w:vAlign w:val="bottom"/>
          </w:tcPr>
          <w:p w14:paraId="0BB6C59B" w14:textId="382B9328"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DD148E">
              <w:rPr>
                <w:rFonts w:cs="Arial"/>
                <w:color w:val="000000"/>
                <w:sz w:val="18"/>
                <w:szCs w:val="18"/>
              </w:rPr>
              <w:t>1</w:t>
            </w:r>
          </w:p>
        </w:tc>
        <w:tc>
          <w:tcPr>
            <w:tcW w:w="1134" w:type="dxa"/>
            <w:vAlign w:val="bottom"/>
          </w:tcPr>
          <w:p w14:paraId="7DC794F6" w14:textId="7AB94776"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850" w:type="dxa"/>
            <w:vAlign w:val="bottom"/>
          </w:tcPr>
          <w:p w14:paraId="6CAA9069" w14:textId="30F76338"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851" w:type="dxa"/>
            <w:vAlign w:val="bottom"/>
          </w:tcPr>
          <w:p w14:paraId="6672ED79" w14:textId="77777777" w:rsidR="008D35D4" w:rsidRPr="00DD148E" w:rsidRDefault="008D35D4" w:rsidP="008D35D4">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850" w:type="dxa"/>
          </w:tcPr>
          <w:p w14:paraId="620D395C" w14:textId="5DE00F5E" w:rsidR="008D35D4" w:rsidRPr="008D35D4" w:rsidRDefault="008D35D4" w:rsidP="008D35D4">
            <w:pPr>
              <w:cnfStyle w:val="000000100000" w:firstRow="0" w:lastRow="0" w:firstColumn="0" w:lastColumn="0" w:oddVBand="0" w:evenVBand="0" w:oddHBand="1" w:evenHBand="0" w:firstRowFirstColumn="0" w:firstRowLastColumn="0" w:lastRowFirstColumn="0" w:lastRowLastColumn="0"/>
              <w:rPr>
                <w:b/>
                <w:sz w:val="18"/>
                <w:szCs w:val="18"/>
              </w:rPr>
            </w:pPr>
            <w:r w:rsidRPr="008D35D4">
              <w:rPr>
                <w:b/>
                <w:sz w:val="18"/>
              </w:rPr>
              <w:t>1</w:t>
            </w:r>
          </w:p>
        </w:tc>
      </w:tr>
      <w:tr w:rsidR="008D35D4" w:rsidRPr="00983944" w14:paraId="4B4AD217" w14:textId="77777777" w:rsidTr="00DD148E">
        <w:trPr>
          <w:trHeight w:val="71"/>
        </w:trPr>
        <w:tc>
          <w:tcPr>
            <w:cnfStyle w:val="001000000000" w:firstRow="0" w:lastRow="0" w:firstColumn="1" w:lastColumn="0" w:oddVBand="0" w:evenVBand="0" w:oddHBand="0" w:evenHBand="0" w:firstRowFirstColumn="0" w:firstRowLastColumn="0" w:lastRowFirstColumn="0" w:lastRowLastColumn="0"/>
            <w:tcW w:w="1597" w:type="dxa"/>
            <w:tcBorders>
              <w:bottom w:val="single" w:sz="4" w:space="0" w:color="auto"/>
            </w:tcBorders>
            <w:vAlign w:val="bottom"/>
          </w:tcPr>
          <w:p w14:paraId="6898FABD" w14:textId="1BEF7467" w:rsidR="008D35D4" w:rsidRPr="00DD148E" w:rsidRDefault="008D35D4" w:rsidP="008D35D4">
            <w:pPr>
              <w:rPr>
                <w:rFonts w:cs="Arial"/>
                <w:bCs w:val="0"/>
                <w:sz w:val="18"/>
                <w:szCs w:val="18"/>
              </w:rPr>
            </w:pPr>
            <w:r w:rsidRPr="00DD148E">
              <w:rPr>
                <w:rFonts w:cs="Arial"/>
                <w:bCs w:val="0"/>
                <w:sz w:val="18"/>
                <w:szCs w:val="18"/>
              </w:rPr>
              <w:t>TOTAL</w:t>
            </w:r>
          </w:p>
        </w:tc>
        <w:tc>
          <w:tcPr>
            <w:tcW w:w="1065" w:type="dxa"/>
            <w:tcBorders>
              <w:bottom w:val="single" w:sz="4" w:space="0" w:color="auto"/>
            </w:tcBorders>
            <w:vAlign w:val="bottom"/>
          </w:tcPr>
          <w:p w14:paraId="4FD803AB" w14:textId="38BF8A00" w:rsidR="008D35D4" w:rsidRPr="00DD148E" w:rsidRDefault="004F7044" w:rsidP="008D35D4">
            <w:pPr>
              <w:cnfStyle w:val="000000000000" w:firstRow="0" w:lastRow="0" w:firstColumn="0" w:lastColumn="0" w:oddVBand="0" w:evenVBand="0" w:oddHBand="0" w:evenHBand="0" w:firstRowFirstColumn="0" w:firstRowLastColumn="0" w:lastRowFirstColumn="0" w:lastRowLastColumn="0"/>
              <w:rPr>
                <w:rFonts w:cs="Arial"/>
                <w:b/>
                <w:sz w:val="18"/>
                <w:szCs w:val="18"/>
              </w:rPr>
            </w:pPr>
            <w:r>
              <w:rPr>
                <w:rFonts w:cs="Arial"/>
                <w:b/>
                <w:color w:val="000000"/>
                <w:sz w:val="18"/>
                <w:szCs w:val="18"/>
              </w:rPr>
              <w:t>570</w:t>
            </w:r>
          </w:p>
        </w:tc>
        <w:tc>
          <w:tcPr>
            <w:tcW w:w="1134" w:type="dxa"/>
            <w:tcBorders>
              <w:bottom w:val="single" w:sz="4" w:space="0" w:color="auto"/>
            </w:tcBorders>
            <w:vAlign w:val="bottom"/>
          </w:tcPr>
          <w:p w14:paraId="3E00806A" w14:textId="48B43E41"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b/>
                <w:sz w:val="18"/>
                <w:szCs w:val="18"/>
              </w:rPr>
            </w:pPr>
            <w:r w:rsidRPr="00DD148E">
              <w:rPr>
                <w:rFonts w:cs="Arial"/>
                <w:b/>
                <w:color w:val="000000"/>
                <w:sz w:val="18"/>
                <w:szCs w:val="18"/>
              </w:rPr>
              <w:t>192</w:t>
            </w:r>
          </w:p>
        </w:tc>
        <w:tc>
          <w:tcPr>
            <w:tcW w:w="850" w:type="dxa"/>
            <w:tcBorders>
              <w:bottom w:val="single" w:sz="4" w:space="0" w:color="auto"/>
            </w:tcBorders>
            <w:vAlign w:val="bottom"/>
          </w:tcPr>
          <w:p w14:paraId="096036FB" w14:textId="45C527F1"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b/>
                <w:sz w:val="18"/>
                <w:szCs w:val="18"/>
              </w:rPr>
            </w:pPr>
            <w:r w:rsidRPr="00DD148E">
              <w:rPr>
                <w:rFonts w:cs="Arial"/>
                <w:b/>
                <w:color w:val="000000"/>
                <w:sz w:val="18"/>
                <w:szCs w:val="18"/>
              </w:rPr>
              <w:t>196</w:t>
            </w:r>
          </w:p>
        </w:tc>
        <w:tc>
          <w:tcPr>
            <w:tcW w:w="851" w:type="dxa"/>
            <w:tcBorders>
              <w:bottom w:val="single" w:sz="4" w:space="0" w:color="auto"/>
            </w:tcBorders>
            <w:vAlign w:val="bottom"/>
          </w:tcPr>
          <w:p w14:paraId="2D119D40" w14:textId="379A2AB5" w:rsidR="008D35D4" w:rsidRPr="00DD148E" w:rsidRDefault="008D35D4" w:rsidP="008D35D4">
            <w:pPr>
              <w:cnfStyle w:val="000000000000" w:firstRow="0" w:lastRow="0" w:firstColumn="0" w:lastColumn="0" w:oddVBand="0" w:evenVBand="0" w:oddHBand="0" w:evenHBand="0" w:firstRowFirstColumn="0" w:firstRowLastColumn="0" w:lastRowFirstColumn="0" w:lastRowLastColumn="0"/>
              <w:rPr>
                <w:rFonts w:cs="Arial"/>
                <w:b/>
                <w:sz w:val="18"/>
                <w:szCs w:val="18"/>
              </w:rPr>
            </w:pPr>
            <w:r w:rsidRPr="00DD148E">
              <w:rPr>
                <w:rFonts w:cs="Arial"/>
                <w:b/>
                <w:color w:val="000000"/>
                <w:sz w:val="18"/>
                <w:szCs w:val="18"/>
              </w:rPr>
              <w:t>150</w:t>
            </w:r>
          </w:p>
        </w:tc>
        <w:tc>
          <w:tcPr>
            <w:tcW w:w="850" w:type="dxa"/>
            <w:tcBorders>
              <w:bottom w:val="single" w:sz="4" w:space="0" w:color="auto"/>
            </w:tcBorders>
          </w:tcPr>
          <w:p w14:paraId="17CA69D5" w14:textId="4AF848C5" w:rsidR="008D35D4" w:rsidRPr="008D35D4" w:rsidRDefault="008D35D4" w:rsidP="008D35D4">
            <w:pPr>
              <w:cnfStyle w:val="000000000000" w:firstRow="0" w:lastRow="0" w:firstColumn="0" w:lastColumn="0" w:oddVBand="0" w:evenVBand="0" w:oddHBand="0" w:evenHBand="0" w:firstRowFirstColumn="0" w:firstRowLastColumn="0" w:lastRowFirstColumn="0" w:lastRowLastColumn="0"/>
              <w:rPr>
                <w:b/>
                <w:sz w:val="18"/>
                <w:szCs w:val="18"/>
              </w:rPr>
            </w:pPr>
            <w:r w:rsidRPr="008D35D4">
              <w:rPr>
                <w:b/>
                <w:sz w:val="18"/>
              </w:rPr>
              <w:t>6</w:t>
            </w:r>
            <w:r w:rsidR="003835C0">
              <w:rPr>
                <w:b/>
                <w:sz w:val="18"/>
              </w:rPr>
              <w:t>42</w:t>
            </w:r>
          </w:p>
        </w:tc>
      </w:tr>
    </w:tbl>
    <w:p w14:paraId="4385CD75" w14:textId="0402C6B0" w:rsidR="00817858" w:rsidRDefault="00817858" w:rsidP="00067929">
      <w:pPr>
        <w:rPr>
          <w:rFonts w:cs="Arial"/>
        </w:rPr>
      </w:pPr>
    </w:p>
    <w:p w14:paraId="35424CE9" w14:textId="46245ECF" w:rsidR="00647E7E" w:rsidRDefault="00647E7E" w:rsidP="008E0832">
      <w:pPr>
        <w:rPr>
          <w:rFonts w:cs="Arial"/>
          <w:sz w:val="20"/>
          <w:szCs w:val="20"/>
        </w:rPr>
      </w:pPr>
    </w:p>
    <w:p w14:paraId="4D1436F2" w14:textId="13B959C2" w:rsidR="008E0832" w:rsidRPr="00391835" w:rsidRDefault="003007C4" w:rsidP="008E0832">
      <w:pPr>
        <w:rPr>
          <w:rFonts w:cs="Arial"/>
          <w:szCs w:val="22"/>
        </w:rPr>
      </w:pPr>
      <w:r>
        <w:rPr>
          <w:rFonts w:cs="Arial"/>
          <w:noProof/>
          <w:sz w:val="20"/>
          <w:szCs w:val="20"/>
        </w:rPr>
        <w:lastRenderedPageBreak/>
        <w:drawing>
          <wp:inline distT="0" distB="0" distL="0" distR="0" wp14:anchorId="6F413356" wp14:editId="48B52E49">
            <wp:extent cx="5925820" cy="4922520"/>
            <wp:effectExtent l="0" t="0" r="0" b="0"/>
            <wp:docPr id="10" name="Picture 10" descr="A picture containing text, writ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writing implement, stationary, penc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25820" cy="4922520"/>
                    </a:xfrm>
                    <a:prstGeom prst="rect">
                      <a:avLst/>
                    </a:prstGeom>
                  </pic:spPr>
                </pic:pic>
              </a:graphicData>
            </a:graphic>
          </wp:inline>
        </w:drawing>
      </w:r>
      <w:r w:rsidR="008E0832" w:rsidRPr="006247C7">
        <w:rPr>
          <w:rFonts w:cs="Arial"/>
          <w:sz w:val="20"/>
          <w:szCs w:val="20"/>
        </w:rPr>
        <w:t xml:space="preserve">Fig </w:t>
      </w:r>
      <w:r w:rsidR="006247C7" w:rsidRPr="006247C7">
        <w:rPr>
          <w:rFonts w:cs="Arial"/>
          <w:sz w:val="20"/>
          <w:szCs w:val="20"/>
        </w:rPr>
        <w:t>16</w:t>
      </w:r>
      <w:r w:rsidR="008E0832" w:rsidRPr="006247C7">
        <w:rPr>
          <w:rFonts w:cs="Arial"/>
          <w:sz w:val="20"/>
          <w:szCs w:val="20"/>
        </w:rPr>
        <w:t>:</w:t>
      </w:r>
      <w:r w:rsidR="003D0683" w:rsidRPr="006247C7">
        <w:rPr>
          <w:rFonts w:cs="Arial"/>
          <w:sz w:val="20"/>
          <w:szCs w:val="20"/>
        </w:rPr>
        <w:t xml:space="preserve"> </w:t>
      </w:r>
      <w:r w:rsidR="006247C7" w:rsidRPr="006247C7">
        <w:rPr>
          <w:rFonts w:cs="Arial"/>
          <w:sz w:val="20"/>
          <w:szCs w:val="20"/>
        </w:rPr>
        <w:t>Total number of s</w:t>
      </w:r>
      <w:r w:rsidR="003D0683" w:rsidRPr="006247C7">
        <w:rPr>
          <w:rFonts w:cs="Arial"/>
          <w:sz w:val="20"/>
          <w:szCs w:val="20"/>
        </w:rPr>
        <w:t xml:space="preserve">pecies names in </w:t>
      </w:r>
      <w:r w:rsidR="004A486F">
        <w:rPr>
          <w:rFonts w:cs="Arial"/>
          <w:sz w:val="20"/>
          <w:szCs w:val="20"/>
        </w:rPr>
        <w:t xml:space="preserve">the </w:t>
      </w:r>
      <w:r w:rsidR="006247C7" w:rsidRPr="006247C7">
        <w:rPr>
          <w:rFonts w:cs="Arial"/>
          <w:sz w:val="20"/>
          <w:szCs w:val="20"/>
        </w:rPr>
        <w:t>CCZ Checklist</w:t>
      </w:r>
      <w:r w:rsidR="003D0683" w:rsidRPr="006247C7">
        <w:rPr>
          <w:rFonts w:cs="Arial"/>
          <w:sz w:val="20"/>
          <w:szCs w:val="20"/>
        </w:rPr>
        <w:t xml:space="preserve"> by phylum</w:t>
      </w:r>
      <w:r w:rsidR="008E0832" w:rsidRPr="006247C7">
        <w:rPr>
          <w:rFonts w:cs="Arial"/>
          <w:sz w:val="20"/>
          <w:szCs w:val="20"/>
        </w:rPr>
        <w:t xml:space="preserve"> and data source</w:t>
      </w:r>
      <w:r w:rsidR="006247C7" w:rsidRPr="006247C7">
        <w:rPr>
          <w:rFonts w:cs="Arial"/>
          <w:sz w:val="20"/>
          <w:szCs w:val="20"/>
        </w:rPr>
        <w:t>, data from all sources.</w:t>
      </w:r>
    </w:p>
    <w:p w14:paraId="699E784D" w14:textId="77777777" w:rsidR="00D04416" w:rsidRDefault="00D04416" w:rsidP="00067929">
      <w:pPr>
        <w:rPr>
          <w:rFonts w:cs="Arial"/>
          <w:szCs w:val="22"/>
        </w:rPr>
      </w:pPr>
    </w:p>
    <w:p w14:paraId="779CA8B5" w14:textId="2B2C1C25" w:rsidR="008E0832" w:rsidRPr="00ED173D" w:rsidRDefault="00D86E1B" w:rsidP="00067929">
      <w:pPr>
        <w:rPr>
          <w:rFonts w:cs="Arial"/>
          <w:szCs w:val="22"/>
        </w:rPr>
      </w:pPr>
      <w:r>
        <w:rPr>
          <w:rFonts w:cs="Arial"/>
          <w:szCs w:val="22"/>
        </w:rPr>
        <w:t>L</w:t>
      </w:r>
      <w:r w:rsidR="007A043D">
        <w:rPr>
          <w:rFonts w:cs="Arial"/>
          <w:szCs w:val="22"/>
        </w:rPr>
        <w:t>ooking at taxonomic resolution of names</w:t>
      </w:r>
      <w:r w:rsidR="00AE0E0A">
        <w:rPr>
          <w:rFonts w:cs="Arial"/>
          <w:szCs w:val="22"/>
        </w:rPr>
        <w:t xml:space="preserve"> as recorded, </w:t>
      </w:r>
      <w:proofErr w:type="gramStart"/>
      <w:r w:rsidR="00AE0E0A">
        <w:rPr>
          <w:rFonts w:cs="Arial"/>
          <w:szCs w:val="22"/>
        </w:rPr>
        <w:t>i.e.</w:t>
      </w:r>
      <w:proofErr w:type="gramEnd"/>
      <w:r w:rsidR="00AE0E0A">
        <w:rPr>
          <w:rFonts w:cs="Arial"/>
          <w:szCs w:val="22"/>
        </w:rPr>
        <w:t xml:space="preserve"> excluding</w:t>
      </w:r>
      <w:r w:rsidR="007A043D">
        <w:rPr>
          <w:rFonts w:cs="Arial"/>
          <w:szCs w:val="22"/>
        </w:rPr>
        <w:t xml:space="preserve"> inferred</w:t>
      </w:r>
      <w:r w:rsidR="00AE0E0A">
        <w:rPr>
          <w:rFonts w:cs="Arial"/>
          <w:szCs w:val="22"/>
        </w:rPr>
        <w:t xml:space="preserve"> higher classification (e.g. </w:t>
      </w:r>
      <w:r w:rsidR="007A043D">
        <w:rPr>
          <w:rFonts w:cs="Arial"/>
          <w:szCs w:val="22"/>
        </w:rPr>
        <w:t>genus n</w:t>
      </w:r>
      <w:r w:rsidR="007A043D" w:rsidRPr="00D21056">
        <w:rPr>
          <w:rFonts w:cs="Arial"/>
          <w:szCs w:val="22"/>
        </w:rPr>
        <w:t xml:space="preserve">ames </w:t>
      </w:r>
      <w:r w:rsidR="00AE0E0A" w:rsidRPr="00D21056">
        <w:rPr>
          <w:rFonts w:cs="Arial"/>
          <w:szCs w:val="22"/>
        </w:rPr>
        <w:t>inferred</w:t>
      </w:r>
      <w:r w:rsidR="007A043D" w:rsidRPr="00D21056">
        <w:rPr>
          <w:rFonts w:cs="Arial"/>
          <w:szCs w:val="22"/>
        </w:rPr>
        <w:t xml:space="preserve"> from a species record)</w:t>
      </w:r>
      <w:r w:rsidR="004B6E6A">
        <w:rPr>
          <w:rFonts w:cs="Arial"/>
          <w:szCs w:val="22"/>
        </w:rPr>
        <w:t>,</w:t>
      </w:r>
      <w:r w:rsidR="007A043D" w:rsidRPr="00D21056">
        <w:rPr>
          <w:rFonts w:cs="Arial"/>
          <w:szCs w:val="22"/>
        </w:rPr>
        <w:t xml:space="preserve"> </w:t>
      </w:r>
      <w:r w:rsidRPr="00D21056">
        <w:rPr>
          <w:rFonts w:cs="Arial"/>
          <w:szCs w:val="22"/>
        </w:rPr>
        <w:t>m</w:t>
      </w:r>
      <w:r w:rsidR="008E0832" w:rsidRPr="00D21056">
        <w:rPr>
          <w:rFonts w:cs="Arial"/>
          <w:szCs w:val="22"/>
        </w:rPr>
        <w:t>ost names were at genus</w:t>
      </w:r>
      <w:r w:rsidR="0052624D" w:rsidRPr="00D21056">
        <w:rPr>
          <w:rFonts w:cs="Arial"/>
          <w:szCs w:val="22"/>
        </w:rPr>
        <w:t xml:space="preserve"> or species</w:t>
      </w:r>
      <w:r w:rsidR="008E0832" w:rsidRPr="00D21056">
        <w:rPr>
          <w:rFonts w:cs="Arial"/>
          <w:szCs w:val="22"/>
        </w:rPr>
        <w:t xml:space="preserve"> level (</w:t>
      </w:r>
      <w:r w:rsidR="00D21056" w:rsidRPr="00D21056">
        <w:rPr>
          <w:rFonts w:cs="Arial"/>
          <w:szCs w:val="22"/>
        </w:rPr>
        <w:t>Table 1</w:t>
      </w:r>
      <w:r w:rsidR="00500048">
        <w:rPr>
          <w:rFonts w:cs="Arial"/>
          <w:szCs w:val="22"/>
        </w:rPr>
        <w:t>6</w:t>
      </w:r>
      <w:r w:rsidR="00ED1CD1" w:rsidRPr="00D21056">
        <w:rPr>
          <w:rFonts w:cs="Arial"/>
          <w:szCs w:val="22"/>
        </w:rPr>
        <w:t>)</w:t>
      </w:r>
      <w:r w:rsidR="0068420F">
        <w:rPr>
          <w:rFonts w:cs="Arial"/>
          <w:szCs w:val="22"/>
        </w:rPr>
        <w:t>, but this reflect</w:t>
      </w:r>
      <w:r w:rsidR="003E7ABF">
        <w:rPr>
          <w:rFonts w:cs="Arial"/>
          <w:szCs w:val="22"/>
        </w:rPr>
        <w:t>s</w:t>
      </w:r>
      <w:r w:rsidR="0068420F">
        <w:rPr>
          <w:rFonts w:cs="Arial"/>
          <w:szCs w:val="22"/>
        </w:rPr>
        <w:t xml:space="preserve"> the </w:t>
      </w:r>
      <w:r w:rsidR="00B317AE">
        <w:rPr>
          <w:rFonts w:cs="Arial"/>
          <w:szCs w:val="22"/>
        </w:rPr>
        <w:t xml:space="preserve">inherent </w:t>
      </w:r>
      <w:r w:rsidR="0068420F">
        <w:rPr>
          <w:rFonts w:cs="Arial"/>
          <w:szCs w:val="22"/>
        </w:rPr>
        <w:t xml:space="preserve">structure of taxonomic classification </w:t>
      </w:r>
      <w:r w:rsidR="00B317AE">
        <w:rPr>
          <w:rFonts w:cs="Arial"/>
          <w:szCs w:val="22"/>
        </w:rPr>
        <w:t xml:space="preserve">more than anything </w:t>
      </w:r>
      <w:r w:rsidR="0068420F">
        <w:rPr>
          <w:rFonts w:cs="Arial"/>
          <w:szCs w:val="22"/>
        </w:rPr>
        <w:t>with many more names at lower taxonomic levels</w:t>
      </w:r>
      <w:r w:rsidR="00ED1CD1">
        <w:rPr>
          <w:rFonts w:cs="Arial"/>
          <w:szCs w:val="22"/>
        </w:rPr>
        <w:t xml:space="preserve">. </w:t>
      </w:r>
      <w:r w:rsidR="001F19F4">
        <w:rPr>
          <w:rFonts w:cs="Arial"/>
          <w:szCs w:val="22"/>
        </w:rPr>
        <w:t>T</w:t>
      </w:r>
      <w:r w:rsidR="008E0832" w:rsidRPr="00311BDB">
        <w:rPr>
          <w:rFonts w:cs="Arial"/>
          <w:szCs w:val="22"/>
        </w:rPr>
        <w:t xml:space="preserve">axonomic resolution by </w:t>
      </w:r>
      <w:r w:rsidR="00391835">
        <w:rPr>
          <w:rFonts w:cs="Arial"/>
          <w:szCs w:val="22"/>
        </w:rPr>
        <w:t>p</w:t>
      </w:r>
      <w:r w:rsidR="00311BDB">
        <w:rPr>
          <w:rFonts w:cs="Arial"/>
          <w:szCs w:val="22"/>
        </w:rPr>
        <w:t>hylum</w:t>
      </w:r>
      <w:r w:rsidR="001F19F4">
        <w:rPr>
          <w:rFonts w:cs="Arial"/>
          <w:szCs w:val="22"/>
        </w:rPr>
        <w:t xml:space="preserve"> was relatively consistent</w:t>
      </w:r>
      <w:r w:rsidR="003E7ABF">
        <w:rPr>
          <w:rFonts w:cs="Arial"/>
          <w:szCs w:val="22"/>
        </w:rPr>
        <w:t xml:space="preserve"> (Fig. 17)</w:t>
      </w:r>
      <w:r w:rsidR="008E0832" w:rsidRPr="00391835">
        <w:rPr>
          <w:rFonts w:cs="Arial"/>
          <w:szCs w:val="22"/>
        </w:rPr>
        <w:t xml:space="preserve">, </w:t>
      </w:r>
      <w:r w:rsidR="00846626">
        <w:rPr>
          <w:rFonts w:cs="Arial"/>
          <w:szCs w:val="22"/>
        </w:rPr>
        <w:t xml:space="preserve">but trends were evident, for example </w:t>
      </w:r>
      <w:r w:rsidR="00311BDB" w:rsidRPr="00391835">
        <w:rPr>
          <w:rFonts w:cs="Arial"/>
          <w:szCs w:val="22"/>
        </w:rPr>
        <w:t>relatively more na</w:t>
      </w:r>
      <w:r w:rsidR="00D7615D" w:rsidRPr="00391835">
        <w:rPr>
          <w:rFonts w:cs="Arial"/>
          <w:szCs w:val="22"/>
        </w:rPr>
        <w:t xml:space="preserve">mes at genus level </w:t>
      </w:r>
      <w:r w:rsidR="003E7ABF">
        <w:rPr>
          <w:rFonts w:cs="Arial"/>
          <w:szCs w:val="22"/>
        </w:rPr>
        <w:t xml:space="preserve">were present </w:t>
      </w:r>
      <w:r w:rsidR="00D7615D" w:rsidRPr="00391835">
        <w:rPr>
          <w:rFonts w:cs="Arial"/>
          <w:szCs w:val="22"/>
        </w:rPr>
        <w:t xml:space="preserve">for </w:t>
      </w:r>
      <w:r w:rsidR="007A043D">
        <w:rPr>
          <w:rFonts w:cs="Arial"/>
          <w:szCs w:val="22"/>
        </w:rPr>
        <w:t xml:space="preserve">nematodes, which </w:t>
      </w:r>
      <w:r w:rsidR="00ED1CD1">
        <w:rPr>
          <w:rFonts w:cs="Arial"/>
          <w:szCs w:val="22"/>
        </w:rPr>
        <w:t xml:space="preserve">as above </w:t>
      </w:r>
      <w:r w:rsidR="007A043D">
        <w:rPr>
          <w:rFonts w:cs="Arial"/>
          <w:szCs w:val="22"/>
        </w:rPr>
        <w:t xml:space="preserve">are characteristically identified to genus level, being </w:t>
      </w:r>
      <w:r w:rsidR="001F19F4">
        <w:rPr>
          <w:rFonts w:cs="Arial"/>
          <w:szCs w:val="22"/>
        </w:rPr>
        <w:t>c</w:t>
      </w:r>
      <w:r w:rsidR="007A043D">
        <w:rPr>
          <w:rFonts w:cs="Arial"/>
          <w:szCs w:val="22"/>
        </w:rPr>
        <w:t>hallenging to resolve to species</w:t>
      </w:r>
      <w:r w:rsidR="001F19F4">
        <w:rPr>
          <w:rFonts w:cs="Arial"/>
          <w:szCs w:val="22"/>
        </w:rPr>
        <w:t xml:space="preserve"> (</w:t>
      </w:r>
      <w:r w:rsidR="0068420F">
        <w:rPr>
          <w:rFonts w:cs="Arial"/>
          <w:szCs w:val="22"/>
        </w:rPr>
        <w:t>Table 1</w:t>
      </w:r>
      <w:r w:rsidR="00500048">
        <w:rPr>
          <w:rFonts w:cs="Arial"/>
          <w:szCs w:val="22"/>
        </w:rPr>
        <w:t>6</w:t>
      </w:r>
      <w:r w:rsidR="0068420F">
        <w:rPr>
          <w:rFonts w:cs="Arial"/>
          <w:szCs w:val="22"/>
        </w:rPr>
        <w:t>; Fig. 17</w:t>
      </w:r>
      <w:r w:rsidR="001F19F4">
        <w:rPr>
          <w:rFonts w:cs="Arial"/>
          <w:szCs w:val="22"/>
        </w:rPr>
        <w:t>)</w:t>
      </w:r>
      <w:r w:rsidR="007A043D">
        <w:rPr>
          <w:rFonts w:cs="Arial"/>
          <w:szCs w:val="22"/>
        </w:rPr>
        <w:t>.</w:t>
      </w:r>
      <w:r w:rsidR="009113AB" w:rsidRPr="00391835">
        <w:rPr>
          <w:rFonts w:cs="Arial"/>
          <w:szCs w:val="22"/>
        </w:rPr>
        <w:t xml:space="preserve"> </w:t>
      </w:r>
    </w:p>
    <w:p w14:paraId="200724BC" w14:textId="77777777" w:rsidR="00B47D43" w:rsidRPr="0052624D" w:rsidRDefault="00B47D43" w:rsidP="00817858">
      <w:pPr>
        <w:rPr>
          <w:bCs/>
          <w:sz w:val="18"/>
          <w:szCs w:val="18"/>
        </w:rPr>
      </w:pPr>
    </w:p>
    <w:p w14:paraId="06DACC29" w14:textId="10FC2395" w:rsidR="009113AB" w:rsidRPr="00D75857" w:rsidRDefault="00D75857" w:rsidP="00817858">
      <w:pPr>
        <w:rPr>
          <w:bCs/>
          <w:sz w:val="20"/>
          <w:szCs w:val="20"/>
        </w:rPr>
      </w:pPr>
      <w:r w:rsidRPr="00D75857">
        <w:rPr>
          <w:bCs/>
          <w:sz w:val="20"/>
          <w:szCs w:val="20"/>
        </w:rPr>
        <w:t>Table 1</w:t>
      </w:r>
      <w:r w:rsidR="00500048">
        <w:rPr>
          <w:bCs/>
          <w:sz w:val="20"/>
          <w:szCs w:val="20"/>
        </w:rPr>
        <w:t>6</w:t>
      </w:r>
      <w:r w:rsidRPr="00D75857">
        <w:rPr>
          <w:bCs/>
          <w:sz w:val="20"/>
          <w:szCs w:val="20"/>
        </w:rPr>
        <w:t>.</w:t>
      </w:r>
      <w:r w:rsidR="009113AB" w:rsidRPr="00D75857">
        <w:rPr>
          <w:bCs/>
          <w:sz w:val="20"/>
          <w:szCs w:val="20"/>
        </w:rPr>
        <w:t xml:space="preserve"> </w:t>
      </w:r>
      <w:r w:rsidRPr="00D75857">
        <w:rPr>
          <w:rFonts w:cs="Arial"/>
          <w:sz w:val="20"/>
          <w:szCs w:val="20"/>
        </w:rPr>
        <w:t>T</w:t>
      </w:r>
      <w:r w:rsidR="009113AB" w:rsidRPr="00D75857">
        <w:rPr>
          <w:rFonts w:cs="Arial"/>
          <w:sz w:val="20"/>
          <w:szCs w:val="20"/>
        </w:rPr>
        <w:t>axonomic resolution by Phylum</w:t>
      </w:r>
      <w:r w:rsidR="00D069B4">
        <w:rPr>
          <w:rFonts w:cs="Arial"/>
          <w:sz w:val="20"/>
          <w:szCs w:val="20"/>
        </w:rPr>
        <w:t xml:space="preserve">. </w:t>
      </w:r>
      <w:r w:rsidR="00D069B4" w:rsidRPr="0052624D">
        <w:rPr>
          <w:bCs/>
          <w:sz w:val="18"/>
          <w:szCs w:val="18"/>
        </w:rPr>
        <w:t xml:space="preserve">* </w:t>
      </w:r>
      <w:r w:rsidR="0004086D">
        <w:rPr>
          <w:bCs/>
          <w:sz w:val="18"/>
          <w:szCs w:val="18"/>
        </w:rPr>
        <w:t>O</w:t>
      </w:r>
      <w:r w:rsidR="00D069B4" w:rsidRPr="0052624D">
        <w:rPr>
          <w:bCs/>
          <w:sz w:val="18"/>
          <w:szCs w:val="18"/>
        </w:rPr>
        <w:t>n</w:t>
      </w:r>
      <w:r w:rsidR="00D069B4">
        <w:rPr>
          <w:bCs/>
          <w:sz w:val="18"/>
          <w:szCs w:val="18"/>
        </w:rPr>
        <w:t>l</w:t>
      </w:r>
      <w:r w:rsidR="00D069B4" w:rsidRPr="0052624D">
        <w:rPr>
          <w:bCs/>
          <w:sz w:val="18"/>
          <w:szCs w:val="18"/>
        </w:rPr>
        <w:t xml:space="preserve">y name recorded was that of the phylum </w:t>
      </w:r>
      <w:r w:rsidR="00D069B4">
        <w:rPr>
          <w:bCs/>
          <w:sz w:val="18"/>
          <w:szCs w:val="18"/>
        </w:rPr>
        <w:t xml:space="preserve">name itself </w:t>
      </w:r>
      <w:r w:rsidR="00D069B4" w:rsidRPr="0052624D">
        <w:rPr>
          <w:bCs/>
          <w:sz w:val="18"/>
          <w:szCs w:val="18"/>
        </w:rPr>
        <w:t>(</w:t>
      </w:r>
      <w:r w:rsidR="00D069B4" w:rsidRPr="0052624D">
        <w:rPr>
          <w:sz w:val="18"/>
          <w:szCs w:val="18"/>
        </w:rPr>
        <w:t>Cephalorhyncha, Coelenterata, Gastrotricha, Gnathostomulida, Priapulida, Rotifera)</w:t>
      </w:r>
      <w:r w:rsidR="00D069B4">
        <w:rPr>
          <w:sz w:val="18"/>
          <w:szCs w:val="18"/>
        </w:rPr>
        <w:t xml:space="preserve">. Phylum* </w:t>
      </w:r>
      <w:r w:rsidR="00D069B4" w:rsidRPr="0052624D">
        <w:rPr>
          <w:bCs/>
          <w:sz w:val="18"/>
          <w:szCs w:val="18"/>
        </w:rPr>
        <w:t xml:space="preserve">Coelenterata – </w:t>
      </w:r>
      <w:r w:rsidR="00D069B4">
        <w:rPr>
          <w:bCs/>
          <w:sz w:val="18"/>
          <w:szCs w:val="18"/>
        </w:rPr>
        <w:t xml:space="preserve">this is an </w:t>
      </w:r>
      <w:r w:rsidR="00D069B4" w:rsidRPr="0052624D">
        <w:rPr>
          <w:bCs/>
          <w:sz w:val="18"/>
          <w:szCs w:val="18"/>
        </w:rPr>
        <w:t>unaccepted Phylum name (nomen nudum)</w:t>
      </w:r>
      <w:r w:rsidR="00D069B4">
        <w:rPr>
          <w:bCs/>
          <w:sz w:val="18"/>
          <w:szCs w:val="18"/>
        </w:rPr>
        <w:t>.</w:t>
      </w:r>
      <w:r w:rsidR="00DD67A7" w:rsidRPr="00D75857">
        <w:rPr>
          <w:rFonts w:cs="Arial"/>
          <w:sz w:val="20"/>
          <w:szCs w:val="20"/>
        </w:rPr>
        <w:t xml:space="preserve"> </w:t>
      </w:r>
      <w:r w:rsidR="0004086D">
        <w:rPr>
          <w:rFonts w:cs="Arial"/>
          <w:sz w:val="20"/>
          <w:szCs w:val="20"/>
        </w:rPr>
        <w:t xml:space="preserve">Other taxonomic rank included </w:t>
      </w:r>
      <w:proofErr w:type="spellStart"/>
      <w:r w:rsidR="008362C9">
        <w:rPr>
          <w:rFonts w:cs="Arial"/>
          <w:sz w:val="20"/>
          <w:szCs w:val="20"/>
        </w:rPr>
        <w:t>gigaclass</w:t>
      </w:r>
      <w:proofErr w:type="spellEnd"/>
      <w:r w:rsidR="008362C9">
        <w:rPr>
          <w:rFonts w:cs="Arial"/>
          <w:sz w:val="20"/>
          <w:szCs w:val="20"/>
        </w:rPr>
        <w:t xml:space="preserve">, </w:t>
      </w:r>
      <w:proofErr w:type="spellStart"/>
      <w:r w:rsidR="008362C9">
        <w:rPr>
          <w:rFonts w:cs="Arial"/>
          <w:sz w:val="20"/>
          <w:szCs w:val="20"/>
        </w:rPr>
        <w:t>infraflass</w:t>
      </w:r>
      <w:proofErr w:type="spellEnd"/>
      <w:r w:rsidR="008362C9">
        <w:rPr>
          <w:rFonts w:cs="Arial"/>
          <w:sz w:val="20"/>
          <w:szCs w:val="20"/>
        </w:rPr>
        <w:t xml:space="preserve">, infraorder, </w:t>
      </w:r>
      <w:proofErr w:type="spellStart"/>
      <w:r w:rsidR="008362C9">
        <w:rPr>
          <w:rFonts w:cs="Arial"/>
          <w:sz w:val="20"/>
          <w:szCs w:val="20"/>
        </w:rPr>
        <w:t>parvphylum</w:t>
      </w:r>
      <w:proofErr w:type="spellEnd"/>
      <w:r w:rsidR="008362C9">
        <w:rPr>
          <w:rFonts w:cs="Arial"/>
          <w:sz w:val="20"/>
          <w:szCs w:val="20"/>
        </w:rPr>
        <w:t xml:space="preserve">, tribe, </w:t>
      </w:r>
      <w:r w:rsidR="0004086D">
        <w:rPr>
          <w:rFonts w:cs="Arial"/>
          <w:sz w:val="20"/>
          <w:szCs w:val="20"/>
        </w:rPr>
        <w:t xml:space="preserve">super- order / family / </w:t>
      </w:r>
      <w:r w:rsidR="008362C9">
        <w:rPr>
          <w:rFonts w:cs="Arial"/>
          <w:sz w:val="20"/>
          <w:szCs w:val="20"/>
        </w:rPr>
        <w:t xml:space="preserve">class; </w:t>
      </w:r>
      <w:r w:rsidR="0004086D">
        <w:rPr>
          <w:rFonts w:cs="Arial"/>
          <w:sz w:val="20"/>
          <w:szCs w:val="20"/>
        </w:rPr>
        <w:t xml:space="preserve">sub- </w:t>
      </w:r>
      <w:r w:rsidR="008362C9">
        <w:rPr>
          <w:rFonts w:cs="Arial"/>
          <w:sz w:val="20"/>
          <w:szCs w:val="20"/>
        </w:rPr>
        <w:t>class / family / order / phylum. In total, 28 phyla were recorded (accepted names only)</w:t>
      </w:r>
    </w:p>
    <w:tbl>
      <w:tblPr>
        <w:tblStyle w:val="PlainTable4"/>
        <w:tblW w:w="0" w:type="auto"/>
        <w:tblLook w:val="04A0" w:firstRow="1" w:lastRow="0" w:firstColumn="1" w:lastColumn="0" w:noHBand="0" w:noVBand="1"/>
      </w:tblPr>
      <w:tblGrid>
        <w:gridCol w:w="1777"/>
        <w:gridCol w:w="808"/>
        <w:gridCol w:w="790"/>
        <w:gridCol w:w="915"/>
        <w:gridCol w:w="911"/>
        <w:gridCol w:w="1047"/>
        <w:gridCol w:w="885"/>
      </w:tblGrid>
      <w:tr w:rsidR="00752796" w:rsidRPr="0052624D" w14:paraId="1F3DEDA5" w14:textId="4CF3F8AF" w:rsidTr="00C402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dxa"/>
            <w:tcBorders>
              <w:top w:val="single" w:sz="4" w:space="0" w:color="auto"/>
              <w:bottom w:val="single" w:sz="4" w:space="0" w:color="auto"/>
            </w:tcBorders>
          </w:tcPr>
          <w:p w14:paraId="247ED73F" w14:textId="77777777" w:rsidR="00752796" w:rsidRPr="0052624D" w:rsidRDefault="00752796" w:rsidP="0053347A">
            <w:pPr>
              <w:rPr>
                <w:b w:val="0"/>
                <w:sz w:val="18"/>
                <w:szCs w:val="18"/>
              </w:rPr>
            </w:pPr>
            <w:r w:rsidRPr="0052624D">
              <w:rPr>
                <w:sz w:val="18"/>
                <w:szCs w:val="18"/>
              </w:rPr>
              <w:t>Phylum</w:t>
            </w:r>
          </w:p>
        </w:tc>
        <w:tc>
          <w:tcPr>
            <w:tcW w:w="808" w:type="dxa"/>
            <w:tcBorders>
              <w:top w:val="single" w:sz="4" w:space="0" w:color="auto"/>
              <w:bottom w:val="single" w:sz="4" w:space="0" w:color="auto"/>
            </w:tcBorders>
          </w:tcPr>
          <w:p w14:paraId="6D4BAB37" w14:textId="7C5495A1" w:rsidR="00752796" w:rsidRPr="0052624D" w:rsidRDefault="00752796" w:rsidP="0053347A">
            <w:pPr>
              <w:cnfStyle w:val="100000000000" w:firstRow="1" w:lastRow="0" w:firstColumn="0" w:lastColumn="0" w:oddVBand="0" w:evenVBand="0" w:oddHBand="0" w:evenHBand="0" w:firstRowFirstColumn="0" w:firstRowLastColumn="0" w:lastRowFirstColumn="0" w:lastRowLastColumn="0"/>
              <w:rPr>
                <w:sz w:val="18"/>
                <w:szCs w:val="18"/>
              </w:rPr>
            </w:pPr>
            <w:r w:rsidRPr="0052624D">
              <w:rPr>
                <w:sz w:val="18"/>
                <w:szCs w:val="18"/>
              </w:rPr>
              <w:t>Class</w:t>
            </w:r>
          </w:p>
        </w:tc>
        <w:tc>
          <w:tcPr>
            <w:tcW w:w="790" w:type="dxa"/>
            <w:tcBorders>
              <w:top w:val="single" w:sz="4" w:space="0" w:color="auto"/>
              <w:bottom w:val="single" w:sz="4" w:space="0" w:color="auto"/>
            </w:tcBorders>
          </w:tcPr>
          <w:p w14:paraId="0DB32A88" w14:textId="162D268F" w:rsidR="00752796" w:rsidRPr="0052624D" w:rsidRDefault="00752796" w:rsidP="0053347A">
            <w:pPr>
              <w:cnfStyle w:val="100000000000" w:firstRow="1" w:lastRow="0" w:firstColumn="0" w:lastColumn="0" w:oddVBand="0" w:evenVBand="0" w:oddHBand="0" w:evenHBand="0" w:firstRowFirstColumn="0" w:firstRowLastColumn="0" w:lastRowFirstColumn="0" w:lastRowLastColumn="0"/>
              <w:rPr>
                <w:sz w:val="18"/>
                <w:szCs w:val="18"/>
              </w:rPr>
            </w:pPr>
            <w:r w:rsidRPr="0052624D">
              <w:rPr>
                <w:sz w:val="18"/>
                <w:szCs w:val="18"/>
              </w:rPr>
              <w:t>Order</w:t>
            </w:r>
          </w:p>
        </w:tc>
        <w:tc>
          <w:tcPr>
            <w:tcW w:w="915" w:type="dxa"/>
            <w:tcBorders>
              <w:top w:val="single" w:sz="4" w:space="0" w:color="auto"/>
              <w:bottom w:val="single" w:sz="4" w:space="0" w:color="auto"/>
            </w:tcBorders>
          </w:tcPr>
          <w:p w14:paraId="2C16B75F" w14:textId="4EA72D36" w:rsidR="00752796" w:rsidRPr="0052624D" w:rsidRDefault="00752796" w:rsidP="0053347A">
            <w:pPr>
              <w:cnfStyle w:val="100000000000" w:firstRow="1" w:lastRow="0" w:firstColumn="0" w:lastColumn="0" w:oddVBand="0" w:evenVBand="0" w:oddHBand="0" w:evenHBand="0" w:firstRowFirstColumn="0" w:firstRowLastColumn="0" w:lastRowFirstColumn="0" w:lastRowLastColumn="0"/>
              <w:rPr>
                <w:sz w:val="18"/>
                <w:szCs w:val="18"/>
              </w:rPr>
            </w:pPr>
            <w:r w:rsidRPr="0052624D">
              <w:rPr>
                <w:sz w:val="18"/>
                <w:szCs w:val="18"/>
              </w:rPr>
              <w:t>Family</w:t>
            </w:r>
          </w:p>
        </w:tc>
        <w:tc>
          <w:tcPr>
            <w:tcW w:w="911" w:type="dxa"/>
            <w:tcBorders>
              <w:top w:val="single" w:sz="4" w:space="0" w:color="auto"/>
              <w:bottom w:val="single" w:sz="4" w:space="0" w:color="auto"/>
            </w:tcBorders>
          </w:tcPr>
          <w:p w14:paraId="6DE6C1EB" w14:textId="20CC17AB" w:rsidR="00752796" w:rsidRPr="0052624D" w:rsidRDefault="00752796" w:rsidP="0053347A">
            <w:pPr>
              <w:cnfStyle w:val="100000000000" w:firstRow="1" w:lastRow="0" w:firstColumn="0" w:lastColumn="0" w:oddVBand="0" w:evenVBand="0" w:oddHBand="0" w:evenHBand="0" w:firstRowFirstColumn="0" w:firstRowLastColumn="0" w:lastRowFirstColumn="0" w:lastRowLastColumn="0"/>
              <w:rPr>
                <w:sz w:val="18"/>
                <w:szCs w:val="18"/>
              </w:rPr>
            </w:pPr>
            <w:r w:rsidRPr="0052624D">
              <w:rPr>
                <w:sz w:val="18"/>
                <w:szCs w:val="18"/>
              </w:rPr>
              <w:t>Genus</w:t>
            </w:r>
          </w:p>
        </w:tc>
        <w:tc>
          <w:tcPr>
            <w:tcW w:w="1047" w:type="dxa"/>
            <w:tcBorders>
              <w:top w:val="single" w:sz="4" w:space="0" w:color="auto"/>
              <w:bottom w:val="single" w:sz="4" w:space="0" w:color="auto"/>
            </w:tcBorders>
          </w:tcPr>
          <w:p w14:paraId="758F8DC0" w14:textId="01988AEC" w:rsidR="00752796" w:rsidRPr="0052624D" w:rsidRDefault="00752796" w:rsidP="0053347A">
            <w:pPr>
              <w:cnfStyle w:val="100000000000" w:firstRow="1" w:lastRow="0" w:firstColumn="0" w:lastColumn="0" w:oddVBand="0" w:evenVBand="0" w:oddHBand="0" w:evenHBand="0" w:firstRowFirstColumn="0" w:firstRowLastColumn="0" w:lastRowFirstColumn="0" w:lastRowLastColumn="0"/>
              <w:rPr>
                <w:sz w:val="18"/>
                <w:szCs w:val="18"/>
              </w:rPr>
            </w:pPr>
            <w:r w:rsidRPr="0052624D">
              <w:rPr>
                <w:sz w:val="18"/>
                <w:szCs w:val="18"/>
              </w:rPr>
              <w:t>Species</w:t>
            </w:r>
          </w:p>
        </w:tc>
        <w:tc>
          <w:tcPr>
            <w:tcW w:w="885" w:type="dxa"/>
            <w:tcBorders>
              <w:top w:val="single" w:sz="4" w:space="0" w:color="auto"/>
              <w:bottom w:val="single" w:sz="4" w:space="0" w:color="auto"/>
            </w:tcBorders>
          </w:tcPr>
          <w:p w14:paraId="53B1B9F7" w14:textId="61C035B8" w:rsidR="00752796" w:rsidRPr="0052624D" w:rsidRDefault="00752796" w:rsidP="0053347A">
            <w:pPr>
              <w:cnfStyle w:val="100000000000" w:firstRow="1" w:lastRow="0" w:firstColumn="0" w:lastColumn="0" w:oddVBand="0" w:evenVBand="0" w:oddHBand="0" w:evenHBand="0" w:firstRowFirstColumn="0" w:firstRowLastColumn="0" w:lastRowFirstColumn="0" w:lastRowLastColumn="0"/>
              <w:rPr>
                <w:sz w:val="18"/>
                <w:szCs w:val="18"/>
              </w:rPr>
            </w:pPr>
            <w:r w:rsidRPr="0052624D">
              <w:rPr>
                <w:sz w:val="18"/>
                <w:szCs w:val="18"/>
              </w:rPr>
              <w:t>other</w:t>
            </w:r>
          </w:p>
        </w:tc>
      </w:tr>
      <w:tr w:rsidR="00C40237" w:rsidRPr="0052624D" w14:paraId="7E3387AE" w14:textId="58DFDAFF" w:rsidTr="00C402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dxa"/>
            <w:vAlign w:val="center"/>
          </w:tcPr>
          <w:p w14:paraId="603D830D" w14:textId="2C5F1F6C" w:rsidR="00C40237" w:rsidRPr="00C40237" w:rsidRDefault="00C40237" w:rsidP="00C40237">
            <w:pPr>
              <w:rPr>
                <w:b w:val="0"/>
                <w:sz w:val="18"/>
                <w:szCs w:val="18"/>
              </w:rPr>
            </w:pPr>
            <w:r w:rsidRPr="00C40237">
              <w:rPr>
                <w:rFonts w:cs="Arial"/>
                <w:b w:val="0"/>
                <w:bCs w:val="0"/>
                <w:color w:val="000000"/>
                <w:sz w:val="18"/>
                <w:szCs w:val="18"/>
              </w:rPr>
              <w:t>Annelida</w:t>
            </w:r>
          </w:p>
        </w:tc>
        <w:tc>
          <w:tcPr>
            <w:tcW w:w="808" w:type="dxa"/>
            <w:vAlign w:val="center"/>
          </w:tcPr>
          <w:p w14:paraId="1ECB2C18" w14:textId="747612BA"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3</w:t>
            </w:r>
          </w:p>
        </w:tc>
        <w:tc>
          <w:tcPr>
            <w:tcW w:w="790" w:type="dxa"/>
            <w:vAlign w:val="center"/>
          </w:tcPr>
          <w:p w14:paraId="65ED43B1" w14:textId="149A1CFD"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10</w:t>
            </w:r>
          </w:p>
        </w:tc>
        <w:tc>
          <w:tcPr>
            <w:tcW w:w="915" w:type="dxa"/>
            <w:vAlign w:val="center"/>
          </w:tcPr>
          <w:p w14:paraId="6BC4BEBA" w14:textId="5A080F26"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58</w:t>
            </w:r>
          </w:p>
        </w:tc>
        <w:tc>
          <w:tcPr>
            <w:tcW w:w="911" w:type="dxa"/>
            <w:vAlign w:val="center"/>
          </w:tcPr>
          <w:p w14:paraId="5DDEE00A" w14:textId="08CAB082"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171</w:t>
            </w:r>
          </w:p>
        </w:tc>
        <w:tc>
          <w:tcPr>
            <w:tcW w:w="1047" w:type="dxa"/>
            <w:vAlign w:val="center"/>
          </w:tcPr>
          <w:p w14:paraId="5CD54E8E" w14:textId="1A8F67BA"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129</w:t>
            </w:r>
          </w:p>
        </w:tc>
        <w:tc>
          <w:tcPr>
            <w:tcW w:w="885" w:type="dxa"/>
            <w:vAlign w:val="center"/>
          </w:tcPr>
          <w:p w14:paraId="586C22D8" w14:textId="141DE30E"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15</w:t>
            </w:r>
          </w:p>
        </w:tc>
      </w:tr>
      <w:tr w:rsidR="00C40237" w:rsidRPr="0052624D" w14:paraId="1626A0A8" w14:textId="422D7A97" w:rsidTr="00C40237">
        <w:tc>
          <w:tcPr>
            <w:cnfStyle w:val="001000000000" w:firstRow="0" w:lastRow="0" w:firstColumn="1" w:lastColumn="0" w:oddVBand="0" w:evenVBand="0" w:oddHBand="0" w:evenHBand="0" w:firstRowFirstColumn="0" w:firstRowLastColumn="0" w:lastRowFirstColumn="0" w:lastRowLastColumn="0"/>
            <w:tcW w:w="1777" w:type="dxa"/>
            <w:vAlign w:val="center"/>
          </w:tcPr>
          <w:p w14:paraId="3A8DCD82" w14:textId="5E45758A" w:rsidR="00C40237" w:rsidRPr="00C40237" w:rsidRDefault="00C40237" w:rsidP="00C40237">
            <w:pPr>
              <w:rPr>
                <w:b w:val="0"/>
                <w:bCs w:val="0"/>
                <w:sz w:val="18"/>
                <w:szCs w:val="18"/>
              </w:rPr>
            </w:pPr>
            <w:r w:rsidRPr="00C40237">
              <w:rPr>
                <w:rFonts w:cs="Arial"/>
                <w:b w:val="0"/>
                <w:bCs w:val="0"/>
                <w:color w:val="000000"/>
                <w:sz w:val="18"/>
                <w:szCs w:val="18"/>
              </w:rPr>
              <w:t>Arthropoda</w:t>
            </w:r>
          </w:p>
        </w:tc>
        <w:tc>
          <w:tcPr>
            <w:tcW w:w="808" w:type="dxa"/>
            <w:vAlign w:val="center"/>
          </w:tcPr>
          <w:p w14:paraId="5CF8CFF2" w14:textId="089E9B43"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5</w:t>
            </w:r>
          </w:p>
        </w:tc>
        <w:tc>
          <w:tcPr>
            <w:tcW w:w="790" w:type="dxa"/>
            <w:vAlign w:val="center"/>
          </w:tcPr>
          <w:p w14:paraId="7FBCAD9C" w14:textId="5259F7C8"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21</w:t>
            </w:r>
          </w:p>
        </w:tc>
        <w:tc>
          <w:tcPr>
            <w:tcW w:w="915" w:type="dxa"/>
            <w:vAlign w:val="center"/>
          </w:tcPr>
          <w:p w14:paraId="27B4C782" w14:textId="4DB19E9A"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1</w:t>
            </w:r>
            <w:r w:rsidR="0004086D">
              <w:rPr>
                <w:rFonts w:cs="Arial"/>
                <w:color w:val="000000"/>
                <w:sz w:val="18"/>
                <w:szCs w:val="18"/>
              </w:rPr>
              <w:t>45</w:t>
            </w:r>
          </w:p>
        </w:tc>
        <w:tc>
          <w:tcPr>
            <w:tcW w:w="911" w:type="dxa"/>
            <w:vAlign w:val="center"/>
          </w:tcPr>
          <w:p w14:paraId="71D1D2A4" w14:textId="6217C6CA"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3</w:t>
            </w:r>
            <w:r w:rsidR="0004086D">
              <w:rPr>
                <w:rFonts w:cs="Arial"/>
                <w:color w:val="000000"/>
                <w:sz w:val="18"/>
                <w:szCs w:val="18"/>
              </w:rPr>
              <w:t>30</w:t>
            </w:r>
          </w:p>
        </w:tc>
        <w:tc>
          <w:tcPr>
            <w:tcW w:w="1047" w:type="dxa"/>
            <w:vAlign w:val="center"/>
          </w:tcPr>
          <w:p w14:paraId="5E8E5A2F" w14:textId="320C99FD"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1</w:t>
            </w:r>
            <w:r w:rsidR="004C07B1">
              <w:rPr>
                <w:rFonts w:cs="Arial"/>
                <w:color w:val="000000"/>
                <w:sz w:val="18"/>
                <w:szCs w:val="18"/>
              </w:rPr>
              <w:t>47</w:t>
            </w:r>
          </w:p>
        </w:tc>
        <w:tc>
          <w:tcPr>
            <w:tcW w:w="885" w:type="dxa"/>
            <w:vAlign w:val="center"/>
          </w:tcPr>
          <w:p w14:paraId="53BC5101" w14:textId="634851D3"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21</w:t>
            </w:r>
          </w:p>
        </w:tc>
      </w:tr>
      <w:tr w:rsidR="00C40237" w:rsidRPr="0052624D" w14:paraId="5C7B07B4" w14:textId="46DCDDA4" w:rsidTr="00C402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dxa"/>
            <w:vAlign w:val="center"/>
          </w:tcPr>
          <w:p w14:paraId="62EE0FDE" w14:textId="5B91DA19" w:rsidR="00C40237" w:rsidRPr="00C40237" w:rsidRDefault="00C40237" w:rsidP="00C40237">
            <w:pPr>
              <w:rPr>
                <w:b w:val="0"/>
                <w:bCs w:val="0"/>
                <w:sz w:val="18"/>
                <w:szCs w:val="18"/>
              </w:rPr>
            </w:pPr>
            <w:r w:rsidRPr="00C40237">
              <w:rPr>
                <w:rFonts w:cs="Arial"/>
                <w:b w:val="0"/>
                <w:bCs w:val="0"/>
                <w:color w:val="000000"/>
                <w:sz w:val="18"/>
                <w:szCs w:val="18"/>
              </w:rPr>
              <w:t>Brachiopoda</w:t>
            </w:r>
          </w:p>
        </w:tc>
        <w:tc>
          <w:tcPr>
            <w:tcW w:w="808" w:type="dxa"/>
            <w:vAlign w:val="center"/>
          </w:tcPr>
          <w:p w14:paraId="6A00B0D0" w14:textId="22823749"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3</w:t>
            </w:r>
          </w:p>
        </w:tc>
        <w:tc>
          <w:tcPr>
            <w:tcW w:w="790" w:type="dxa"/>
            <w:vAlign w:val="center"/>
          </w:tcPr>
          <w:p w14:paraId="04ECF5DF" w14:textId="788FAA15"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3</w:t>
            </w:r>
          </w:p>
        </w:tc>
        <w:tc>
          <w:tcPr>
            <w:tcW w:w="915" w:type="dxa"/>
            <w:vAlign w:val="center"/>
          </w:tcPr>
          <w:p w14:paraId="5E1C8B4C" w14:textId="62F0DE0E"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5</w:t>
            </w:r>
          </w:p>
        </w:tc>
        <w:tc>
          <w:tcPr>
            <w:tcW w:w="911" w:type="dxa"/>
            <w:vAlign w:val="center"/>
          </w:tcPr>
          <w:p w14:paraId="7DD8A581" w14:textId="4F770C46"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7</w:t>
            </w:r>
          </w:p>
        </w:tc>
        <w:tc>
          <w:tcPr>
            <w:tcW w:w="1047" w:type="dxa"/>
            <w:vAlign w:val="center"/>
          </w:tcPr>
          <w:p w14:paraId="7273B887" w14:textId="26C484BF"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6</w:t>
            </w:r>
          </w:p>
        </w:tc>
        <w:tc>
          <w:tcPr>
            <w:tcW w:w="885" w:type="dxa"/>
            <w:vAlign w:val="center"/>
          </w:tcPr>
          <w:p w14:paraId="1408A376" w14:textId="5C2567C1"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 </w:t>
            </w:r>
          </w:p>
        </w:tc>
      </w:tr>
      <w:tr w:rsidR="00C40237" w:rsidRPr="0052624D" w14:paraId="1B781F83" w14:textId="1D44C3B9" w:rsidTr="00C40237">
        <w:tc>
          <w:tcPr>
            <w:cnfStyle w:val="001000000000" w:firstRow="0" w:lastRow="0" w:firstColumn="1" w:lastColumn="0" w:oddVBand="0" w:evenVBand="0" w:oddHBand="0" w:evenHBand="0" w:firstRowFirstColumn="0" w:firstRowLastColumn="0" w:lastRowFirstColumn="0" w:lastRowLastColumn="0"/>
            <w:tcW w:w="1777" w:type="dxa"/>
            <w:vAlign w:val="center"/>
          </w:tcPr>
          <w:p w14:paraId="76E37D8C" w14:textId="7F0CEF64" w:rsidR="00C40237" w:rsidRPr="00C40237" w:rsidRDefault="00C40237" w:rsidP="00C40237">
            <w:pPr>
              <w:rPr>
                <w:b w:val="0"/>
                <w:bCs w:val="0"/>
                <w:sz w:val="18"/>
                <w:szCs w:val="18"/>
              </w:rPr>
            </w:pPr>
            <w:r w:rsidRPr="00C40237">
              <w:rPr>
                <w:rFonts w:cs="Arial"/>
                <w:b w:val="0"/>
                <w:bCs w:val="0"/>
                <w:color w:val="000000"/>
                <w:sz w:val="18"/>
                <w:szCs w:val="18"/>
              </w:rPr>
              <w:t>Bryozoa</w:t>
            </w:r>
          </w:p>
        </w:tc>
        <w:tc>
          <w:tcPr>
            <w:tcW w:w="808" w:type="dxa"/>
            <w:vAlign w:val="center"/>
          </w:tcPr>
          <w:p w14:paraId="14A4C4CB" w14:textId="3A376730"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2</w:t>
            </w:r>
          </w:p>
        </w:tc>
        <w:tc>
          <w:tcPr>
            <w:tcW w:w="790" w:type="dxa"/>
            <w:vAlign w:val="center"/>
          </w:tcPr>
          <w:p w14:paraId="6C8CB83A" w14:textId="60B77186"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4</w:t>
            </w:r>
          </w:p>
        </w:tc>
        <w:tc>
          <w:tcPr>
            <w:tcW w:w="915" w:type="dxa"/>
            <w:vAlign w:val="center"/>
          </w:tcPr>
          <w:p w14:paraId="38EE0ED8" w14:textId="090D95E7"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26</w:t>
            </w:r>
          </w:p>
        </w:tc>
        <w:tc>
          <w:tcPr>
            <w:tcW w:w="911" w:type="dxa"/>
            <w:vAlign w:val="center"/>
          </w:tcPr>
          <w:p w14:paraId="1F8A5E29" w14:textId="4FD7D489"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31</w:t>
            </w:r>
          </w:p>
        </w:tc>
        <w:tc>
          <w:tcPr>
            <w:tcW w:w="1047" w:type="dxa"/>
            <w:vAlign w:val="center"/>
          </w:tcPr>
          <w:p w14:paraId="0EE8FE80" w14:textId="1DA12EFC"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21</w:t>
            </w:r>
          </w:p>
        </w:tc>
        <w:tc>
          <w:tcPr>
            <w:tcW w:w="885" w:type="dxa"/>
            <w:vAlign w:val="center"/>
          </w:tcPr>
          <w:p w14:paraId="2F8999BF" w14:textId="1255E567"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2</w:t>
            </w:r>
          </w:p>
        </w:tc>
      </w:tr>
      <w:tr w:rsidR="00C40237" w:rsidRPr="0052624D" w14:paraId="6A440D39" w14:textId="38CED456" w:rsidTr="00C402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dxa"/>
            <w:vAlign w:val="center"/>
          </w:tcPr>
          <w:p w14:paraId="0EC3FF0F" w14:textId="4B5A10D9" w:rsidR="00C40237" w:rsidRPr="00C40237" w:rsidRDefault="00C40237" w:rsidP="00C40237">
            <w:pPr>
              <w:rPr>
                <w:b w:val="0"/>
                <w:sz w:val="18"/>
                <w:szCs w:val="18"/>
              </w:rPr>
            </w:pPr>
            <w:r w:rsidRPr="00C40237">
              <w:rPr>
                <w:rFonts w:cs="Arial"/>
                <w:b w:val="0"/>
                <w:bCs w:val="0"/>
                <w:color w:val="000000"/>
                <w:sz w:val="18"/>
                <w:szCs w:val="18"/>
              </w:rPr>
              <w:t>Cephalorhyncha</w:t>
            </w:r>
          </w:p>
        </w:tc>
        <w:tc>
          <w:tcPr>
            <w:tcW w:w="808" w:type="dxa"/>
            <w:vAlign w:val="center"/>
          </w:tcPr>
          <w:p w14:paraId="76D2FEB8" w14:textId="59452694"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 </w:t>
            </w:r>
          </w:p>
        </w:tc>
        <w:tc>
          <w:tcPr>
            <w:tcW w:w="790" w:type="dxa"/>
            <w:vAlign w:val="center"/>
          </w:tcPr>
          <w:p w14:paraId="0F2BC46C" w14:textId="4CE5DC1F"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 </w:t>
            </w:r>
          </w:p>
        </w:tc>
        <w:tc>
          <w:tcPr>
            <w:tcW w:w="915" w:type="dxa"/>
            <w:vAlign w:val="center"/>
          </w:tcPr>
          <w:p w14:paraId="171D727A" w14:textId="293A81BB"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 </w:t>
            </w:r>
          </w:p>
        </w:tc>
        <w:tc>
          <w:tcPr>
            <w:tcW w:w="911" w:type="dxa"/>
            <w:vAlign w:val="center"/>
          </w:tcPr>
          <w:p w14:paraId="4EFE1B48" w14:textId="448FAF10"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 </w:t>
            </w:r>
          </w:p>
        </w:tc>
        <w:tc>
          <w:tcPr>
            <w:tcW w:w="1047" w:type="dxa"/>
            <w:vAlign w:val="center"/>
          </w:tcPr>
          <w:p w14:paraId="34B04B43" w14:textId="573BC144"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 </w:t>
            </w:r>
          </w:p>
        </w:tc>
        <w:tc>
          <w:tcPr>
            <w:tcW w:w="885" w:type="dxa"/>
            <w:vAlign w:val="center"/>
          </w:tcPr>
          <w:p w14:paraId="2E9C7574" w14:textId="7C1B465C"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w:t>
            </w:r>
          </w:p>
        </w:tc>
      </w:tr>
      <w:tr w:rsidR="00C40237" w:rsidRPr="0052624D" w14:paraId="64C3771A" w14:textId="3D8B5DDF" w:rsidTr="00C40237">
        <w:tc>
          <w:tcPr>
            <w:cnfStyle w:val="001000000000" w:firstRow="0" w:lastRow="0" w:firstColumn="1" w:lastColumn="0" w:oddVBand="0" w:evenVBand="0" w:oddHBand="0" w:evenHBand="0" w:firstRowFirstColumn="0" w:firstRowLastColumn="0" w:lastRowFirstColumn="0" w:lastRowLastColumn="0"/>
            <w:tcW w:w="1777" w:type="dxa"/>
            <w:vAlign w:val="center"/>
          </w:tcPr>
          <w:p w14:paraId="6A5DA21B" w14:textId="38894C6E" w:rsidR="00C40237" w:rsidRPr="00C40237" w:rsidRDefault="00C40237" w:rsidP="00C40237">
            <w:pPr>
              <w:rPr>
                <w:b w:val="0"/>
                <w:bCs w:val="0"/>
                <w:sz w:val="18"/>
                <w:szCs w:val="18"/>
              </w:rPr>
            </w:pPr>
            <w:r w:rsidRPr="00C40237">
              <w:rPr>
                <w:rFonts w:cs="Arial"/>
                <w:b w:val="0"/>
                <w:bCs w:val="0"/>
                <w:color w:val="000000"/>
                <w:sz w:val="18"/>
                <w:szCs w:val="18"/>
              </w:rPr>
              <w:t>Chaetognatha</w:t>
            </w:r>
          </w:p>
        </w:tc>
        <w:tc>
          <w:tcPr>
            <w:tcW w:w="808" w:type="dxa"/>
            <w:vAlign w:val="center"/>
          </w:tcPr>
          <w:p w14:paraId="127FAB17" w14:textId="0645FB52"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1</w:t>
            </w:r>
          </w:p>
        </w:tc>
        <w:tc>
          <w:tcPr>
            <w:tcW w:w="790" w:type="dxa"/>
            <w:vAlign w:val="center"/>
          </w:tcPr>
          <w:p w14:paraId="32012446" w14:textId="45C726B8"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1</w:t>
            </w:r>
          </w:p>
        </w:tc>
        <w:tc>
          <w:tcPr>
            <w:tcW w:w="915" w:type="dxa"/>
            <w:vAlign w:val="center"/>
          </w:tcPr>
          <w:p w14:paraId="00924DCD" w14:textId="38C31045"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c>
          <w:tcPr>
            <w:tcW w:w="911" w:type="dxa"/>
            <w:vAlign w:val="center"/>
          </w:tcPr>
          <w:p w14:paraId="37D544AC" w14:textId="0C99CFAD" w:rsidR="00C40237" w:rsidRPr="0052624D" w:rsidRDefault="0004086D"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1</w:t>
            </w:r>
          </w:p>
        </w:tc>
        <w:tc>
          <w:tcPr>
            <w:tcW w:w="1047" w:type="dxa"/>
            <w:vAlign w:val="center"/>
          </w:tcPr>
          <w:p w14:paraId="751FEC91" w14:textId="27EA88E2"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c>
          <w:tcPr>
            <w:tcW w:w="885" w:type="dxa"/>
            <w:vAlign w:val="center"/>
          </w:tcPr>
          <w:p w14:paraId="573745B8" w14:textId="77777777"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r>
      <w:tr w:rsidR="00C40237" w:rsidRPr="0052624D" w14:paraId="07D809E8" w14:textId="71CD3A01" w:rsidTr="00C402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dxa"/>
            <w:vAlign w:val="center"/>
          </w:tcPr>
          <w:p w14:paraId="39BD072C" w14:textId="5D67CEAC" w:rsidR="00C40237" w:rsidRPr="00C40237" w:rsidRDefault="00C40237" w:rsidP="00C40237">
            <w:pPr>
              <w:rPr>
                <w:b w:val="0"/>
                <w:bCs w:val="0"/>
                <w:sz w:val="18"/>
                <w:szCs w:val="18"/>
              </w:rPr>
            </w:pPr>
            <w:r w:rsidRPr="00C40237">
              <w:rPr>
                <w:rFonts w:cs="Arial"/>
                <w:b w:val="0"/>
                <w:bCs w:val="0"/>
                <w:color w:val="000000"/>
                <w:sz w:val="18"/>
                <w:szCs w:val="18"/>
              </w:rPr>
              <w:t>Chordata</w:t>
            </w:r>
          </w:p>
        </w:tc>
        <w:tc>
          <w:tcPr>
            <w:tcW w:w="808" w:type="dxa"/>
            <w:vAlign w:val="center"/>
          </w:tcPr>
          <w:p w14:paraId="34F2AF4C" w14:textId="630FF670"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4</w:t>
            </w:r>
          </w:p>
        </w:tc>
        <w:tc>
          <w:tcPr>
            <w:tcW w:w="790" w:type="dxa"/>
            <w:vAlign w:val="center"/>
          </w:tcPr>
          <w:p w14:paraId="6011C671" w14:textId="78A363D8"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18</w:t>
            </w:r>
          </w:p>
        </w:tc>
        <w:tc>
          <w:tcPr>
            <w:tcW w:w="915" w:type="dxa"/>
            <w:vAlign w:val="center"/>
          </w:tcPr>
          <w:p w14:paraId="55A48389" w14:textId="1A7D36E9" w:rsidR="00C40237" w:rsidRPr="0052624D" w:rsidRDefault="0004086D"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22</w:t>
            </w:r>
          </w:p>
        </w:tc>
        <w:tc>
          <w:tcPr>
            <w:tcW w:w="911" w:type="dxa"/>
            <w:vAlign w:val="center"/>
          </w:tcPr>
          <w:p w14:paraId="3AEC35CA" w14:textId="63C19C05" w:rsidR="00C40237" w:rsidRPr="0052624D" w:rsidRDefault="0004086D"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34</w:t>
            </w:r>
          </w:p>
        </w:tc>
        <w:tc>
          <w:tcPr>
            <w:tcW w:w="1047" w:type="dxa"/>
            <w:vAlign w:val="center"/>
          </w:tcPr>
          <w:p w14:paraId="70C31A62" w14:textId="00F38626"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23</w:t>
            </w:r>
          </w:p>
        </w:tc>
        <w:tc>
          <w:tcPr>
            <w:tcW w:w="885" w:type="dxa"/>
            <w:vAlign w:val="center"/>
          </w:tcPr>
          <w:p w14:paraId="3C45B378" w14:textId="2DFACD6F"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4</w:t>
            </w:r>
          </w:p>
        </w:tc>
      </w:tr>
      <w:tr w:rsidR="00C40237" w:rsidRPr="0052624D" w14:paraId="2BB56B2B" w14:textId="0334CA73" w:rsidTr="00C40237">
        <w:tc>
          <w:tcPr>
            <w:cnfStyle w:val="001000000000" w:firstRow="0" w:lastRow="0" w:firstColumn="1" w:lastColumn="0" w:oddVBand="0" w:evenVBand="0" w:oddHBand="0" w:evenHBand="0" w:firstRowFirstColumn="0" w:firstRowLastColumn="0" w:lastRowFirstColumn="0" w:lastRowLastColumn="0"/>
            <w:tcW w:w="1777" w:type="dxa"/>
            <w:vAlign w:val="bottom"/>
          </w:tcPr>
          <w:p w14:paraId="0600B6C4" w14:textId="0C036788" w:rsidR="00C40237" w:rsidRPr="00C40237" w:rsidRDefault="00C40237" w:rsidP="00C40237">
            <w:pPr>
              <w:rPr>
                <w:b w:val="0"/>
                <w:bCs w:val="0"/>
                <w:sz w:val="18"/>
                <w:szCs w:val="18"/>
              </w:rPr>
            </w:pPr>
            <w:proofErr w:type="spellStart"/>
            <w:r w:rsidRPr="00C40237">
              <w:rPr>
                <w:rFonts w:cs="Arial"/>
                <w:b w:val="0"/>
                <w:color w:val="000000"/>
                <w:sz w:val="18"/>
                <w:szCs w:val="18"/>
              </w:rPr>
              <w:t>Ciliophora</w:t>
            </w:r>
            <w:proofErr w:type="spellEnd"/>
          </w:p>
        </w:tc>
        <w:tc>
          <w:tcPr>
            <w:tcW w:w="808" w:type="dxa"/>
            <w:vAlign w:val="center"/>
          </w:tcPr>
          <w:p w14:paraId="5A70C0AE" w14:textId="79A7866F"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c>
          <w:tcPr>
            <w:tcW w:w="790" w:type="dxa"/>
            <w:vAlign w:val="center"/>
          </w:tcPr>
          <w:p w14:paraId="2D145DFA" w14:textId="2ADD5776"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c>
          <w:tcPr>
            <w:tcW w:w="915" w:type="dxa"/>
            <w:vAlign w:val="center"/>
          </w:tcPr>
          <w:p w14:paraId="5A685BFF" w14:textId="087100CB"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c>
          <w:tcPr>
            <w:tcW w:w="911" w:type="dxa"/>
            <w:vAlign w:val="center"/>
          </w:tcPr>
          <w:p w14:paraId="1007925E" w14:textId="6EE475F0"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1</w:t>
            </w:r>
          </w:p>
        </w:tc>
        <w:tc>
          <w:tcPr>
            <w:tcW w:w="1047" w:type="dxa"/>
            <w:vAlign w:val="center"/>
          </w:tcPr>
          <w:p w14:paraId="4080E3F1" w14:textId="4D8D57B8"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c>
          <w:tcPr>
            <w:tcW w:w="885" w:type="dxa"/>
            <w:vAlign w:val="center"/>
          </w:tcPr>
          <w:p w14:paraId="5FC9493C" w14:textId="227C6EEF"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 </w:t>
            </w:r>
          </w:p>
        </w:tc>
      </w:tr>
      <w:tr w:rsidR="00C40237" w:rsidRPr="0052624D" w14:paraId="59E5EA0F" w14:textId="1897ECB7" w:rsidTr="00C402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dxa"/>
            <w:vAlign w:val="center"/>
          </w:tcPr>
          <w:p w14:paraId="647CF7A9" w14:textId="342157A9" w:rsidR="00C40237" w:rsidRPr="00C40237" w:rsidRDefault="00C40237" w:rsidP="00C40237">
            <w:pPr>
              <w:rPr>
                <w:b w:val="0"/>
                <w:sz w:val="18"/>
                <w:szCs w:val="18"/>
              </w:rPr>
            </w:pPr>
            <w:r w:rsidRPr="00C40237">
              <w:rPr>
                <w:rFonts w:cs="Arial"/>
                <w:b w:val="0"/>
                <w:bCs w:val="0"/>
                <w:color w:val="000000"/>
                <w:sz w:val="18"/>
                <w:szCs w:val="18"/>
              </w:rPr>
              <w:t>Cnidaria</w:t>
            </w:r>
          </w:p>
        </w:tc>
        <w:tc>
          <w:tcPr>
            <w:tcW w:w="808" w:type="dxa"/>
            <w:vAlign w:val="bottom"/>
          </w:tcPr>
          <w:p w14:paraId="438750C7" w14:textId="77777777"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p>
        </w:tc>
        <w:tc>
          <w:tcPr>
            <w:tcW w:w="790" w:type="dxa"/>
            <w:vAlign w:val="bottom"/>
          </w:tcPr>
          <w:p w14:paraId="434F8CF3" w14:textId="7E2CBDBD"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16</w:t>
            </w:r>
          </w:p>
        </w:tc>
        <w:tc>
          <w:tcPr>
            <w:tcW w:w="915" w:type="dxa"/>
            <w:vAlign w:val="bottom"/>
          </w:tcPr>
          <w:p w14:paraId="7F97410E" w14:textId="128AA644" w:rsidR="00C40237" w:rsidRPr="0052624D" w:rsidRDefault="0004086D"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39</w:t>
            </w:r>
          </w:p>
        </w:tc>
        <w:tc>
          <w:tcPr>
            <w:tcW w:w="911" w:type="dxa"/>
            <w:vAlign w:val="bottom"/>
          </w:tcPr>
          <w:p w14:paraId="09E1623F" w14:textId="56FD9C86" w:rsidR="00C40237" w:rsidRPr="0052624D" w:rsidRDefault="0004086D"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52</w:t>
            </w:r>
          </w:p>
        </w:tc>
        <w:tc>
          <w:tcPr>
            <w:tcW w:w="1047" w:type="dxa"/>
            <w:vAlign w:val="bottom"/>
          </w:tcPr>
          <w:p w14:paraId="18D26128" w14:textId="5539E820"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26</w:t>
            </w:r>
          </w:p>
        </w:tc>
        <w:tc>
          <w:tcPr>
            <w:tcW w:w="885" w:type="dxa"/>
            <w:vAlign w:val="center"/>
          </w:tcPr>
          <w:p w14:paraId="77666574" w14:textId="53516E0E"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3</w:t>
            </w:r>
          </w:p>
        </w:tc>
      </w:tr>
      <w:tr w:rsidR="00C40237" w:rsidRPr="0052624D" w14:paraId="10597D7A" w14:textId="7B364869" w:rsidTr="00C40237">
        <w:tc>
          <w:tcPr>
            <w:cnfStyle w:val="001000000000" w:firstRow="0" w:lastRow="0" w:firstColumn="1" w:lastColumn="0" w:oddVBand="0" w:evenVBand="0" w:oddHBand="0" w:evenHBand="0" w:firstRowFirstColumn="0" w:firstRowLastColumn="0" w:lastRowFirstColumn="0" w:lastRowLastColumn="0"/>
            <w:tcW w:w="1777" w:type="dxa"/>
            <w:vAlign w:val="center"/>
          </w:tcPr>
          <w:p w14:paraId="69DD298F" w14:textId="43A112E8" w:rsidR="00C40237" w:rsidRPr="00C40237" w:rsidRDefault="00C40237" w:rsidP="00C40237">
            <w:pPr>
              <w:rPr>
                <w:b w:val="0"/>
                <w:bCs w:val="0"/>
                <w:sz w:val="18"/>
                <w:szCs w:val="18"/>
              </w:rPr>
            </w:pPr>
            <w:r w:rsidRPr="00C40237">
              <w:rPr>
                <w:rFonts w:cs="Arial"/>
                <w:b w:val="0"/>
                <w:bCs w:val="0"/>
                <w:color w:val="000000"/>
                <w:sz w:val="18"/>
                <w:szCs w:val="18"/>
              </w:rPr>
              <w:t>Coelenterata*</w:t>
            </w:r>
          </w:p>
        </w:tc>
        <w:tc>
          <w:tcPr>
            <w:tcW w:w="808" w:type="dxa"/>
            <w:vAlign w:val="center"/>
          </w:tcPr>
          <w:p w14:paraId="69FDDACE" w14:textId="7E650100"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 </w:t>
            </w:r>
          </w:p>
        </w:tc>
        <w:tc>
          <w:tcPr>
            <w:tcW w:w="790" w:type="dxa"/>
            <w:vAlign w:val="center"/>
          </w:tcPr>
          <w:p w14:paraId="51FD11C3" w14:textId="69293909"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 </w:t>
            </w:r>
          </w:p>
        </w:tc>
        <w:tc>
          <w:tcPr>
            <w:tcW w:w="915" w:type="dxa"/>
            <w:vAlign w:val="center"/>
          </w:tcPr>
          <w:p w14:paraId="03D2949A" w14:textId="13DF1918"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 </w:t>
            </w:r>
          </w:p>
        </w:tc>
        <w:tc>
          <w:tcPr>
            <w:tcW w:w="911" w:type="dxa"/>
            <w:vAlign w:val="center"/>
          </w:tcPr>
          <w:p w14:paraId="022C77AF" w14:textId="5448F16B"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 </w:t>
            </w:r>
          </w:p>
        </w:tc>
        <w:tc>
          <w:tcPr>
            <w:tcW w:w="1047" w:type="dxa"/>
            <w:vAlign w:val="center"/>
          </w:tcPr>
          <w:p w14:paraId="0D910AD6" w14:textId="15A65C4F"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 </w:t>
            </w:r>
          </w:p>
        </w:tc>
        <w:tc>
          <w:tcPr>
            <w:tcW w:w="885" w:type="dxa"/>
            <w:vAlign w:val="center"/>
          </w:tcPr>
          <w:p w14:paraId="27A38B60" w14:textId="2A2FF487"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w:t>
            </w:r>
          </w:p>
        </w:tc>
      </w:tr>
      <w:tr w:rsidR="00C40237" w:rsidRPr="0052624D" w14:paraId="6572F802" w14:textId="4304E763" w:rsidTr="00C402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dxa"/>
            <w:vAlign w:val="center"/>
          </w:tcPr>
          <w:p w14:paraId="542F5A9B" w14:textId="70C1F59C" w:rsidR="00C40237" w:rsidRPr="00C40237" w:rsidRDefault="00C40237" w:rsidP="00C40237">
            <w:pPr>
              <w:rPr>
                <w:b w:val="0"/>
                <w:bCs w:val="0"/>
                <w:sz w:val="18"/>
                <w:szCs w:val="18"/>
              </w:rPr>
            </w:pPr>
            <w:r w:rsidRPr="00C40237">
              <w:rPr>
                <w:rFonts w:cs="Arial"/>
                <w:b w:val="0"/>
                <w:bCs w:val="0"/>
                <w:color w:val="000000"/>
                <w:sz w:val="18"/>
                <w:szCs w:val="18"/>
              </w:rPr>
              <w:lastRenderedPageBreak/>
              <w:t>Ctenophora</w:t>
            </w:r>
          </w:p>
        </w:tc>
        <w:tc>
          <w:tcPr>
            <w:tcW w:w="808" w:type="dxa"/>
            <w:vAlign w:val="center"/>
          </w:tcPr>
          <w:p w14:paraId="4523E0C3" w14:textId="5FD5E277"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w:t>
            </w:r>
          </w:p>
        </w:tc>
        <w:tc>
          <w:tcPr>
            <w:tcW w:w="790" w:type="dxa"/>
            <w:vAlign w:val="center"/>
          </w:tcPr>
          <w:p w14:paraId="1B5AF365" w14:textId="4CABF306"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2</w:t>
            </w:r>
          </w:p>
        </w:tc>
        <w:tc>
          <w:tcPr>
            <w:tcW w:w="915" w:type="dxa"/>
            <w:vAlign w:val="center"/>
          </w:tcPr>
          <w:p w14:paraId="28F02F0A" w14:textId="6B7A5F81" w:rsidR="00C40237" w:rsidRPr="0052624D" w:rsidRDefault="0004086D"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w:t>
            </w:r>
          </w:p>
        </w:tc>
        <w:tc>
          <w:tcPr>
            <w:tcW w:w="911" w:type="dxa"/>
            <w:vAlign w:val="center"/>
          </w:tcPr>
          <w:p w14:paraId="1078D429" w14:textId="1C0476B2"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p>
        </w:tc>
        <w:tc>
          <w:tcPr>
            <w:tcW w:w="1047" w:type="dxa"/>
            <w:vAlign w:val="center"/>
          </w:tcPr>
          <w:p w14:paraId="07410BEB" w14:textId="4AF4158F"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p>
        </w:tc>
        <w:tc>
          <w:tcPr>
            <w:tcW w:w="885" w:type="dxa"/>
            <w:vAlign w:val="center"/>
          </w:tcPr>
          <w:p w14:paraId="10BFCFDF" w14:textId="10EBDAA1"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p>
        </w:tc>
      </w:tr>
      <w:tr w:rsidR="00C40237" w:rsidRPr="0052624D" w14:paraId="6210CF18" w14:textId="2681A38B" w:rsidTr="00C40237">
        <w:tc>
          <w:tcPr>
            <w:cnfStyle w:val="001000000000" w:firstRow="0" w:lastRow="0" w:firstColumn="1" w:lastColumn="0" w:oddVBand="0" w:evenVBand="0" w:oddHBand="0" w:evenHBand="0" w:firstRowFirstColumn="0" w:firstRowLastColumn="0" w:lastRowFirstColumn="0" w:lastRowLastColumn="0"/>
            <w:tcW w:w="1777" w:type="dxa"/>
            <w:vAlign w:val="bottom"/>
          </w:tcPr>
          <w:p w14:paraId="0B7EC1A0" w14:textId="00A54825" w:rsidR="00C40237" w:rsidRPr="00C40237" w:rsidRDefault="00C40237" w:rsidP="00C40237">
            <w:pPr>
              <w:rPr>
                <w:b w:val="0"/>
                <w:sz w:val="18"/>
                <w:szCs w:val="18"/>
              </w:rPr>
            </w:pPr>
            <w:proofErr w:type="spellStart"/>
            <w:r w:rsidRPr="00C40237">
              <w:rPr>
                <w:rFonts w:cs="Arial"/>
                <w:b w:val="0"/>
                <w:color w:val="000000"/>
                <w:sz w:val="18"/>
                <w:szCs w:val="18"/>
              </w:rPr>
              <w:t>Dicyemida</w:t>
            </w:r>
            <w:proofErr w:type="spellEnd"/>
          </w:p>
        </w:tc>
        <w:tc>
          <w:tcPr>
            <w:tcW w:w="808" w:type="dxa"/>
            <w:vAlign w:val="center"/>
          </w:tcPr>
          <w:p w14:paraId="05520EA9" w14:textId="77777777"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c>
          <w:tcPr>
            <w:tcW w:w="790" w:type="dxa"/>
            <w:vAlign w:val="center"/>
          </w:tcPr>
          <w:p w14:paraId="380926B0" w14:textId="77777777"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c>
          <w:tcPr>
            <w:tcW w:w="915" w:type="dxa"/>
            <w:vAlign w:val="center"/>
          </w:tcPr>
          <w:p w14:paraId="521DF7BE" w14:textId="5FCD6139"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c>
          <w:tcPr>
            <w:tcW w:w="911" w:type="dxa"/>
            <w:vAlign w:val="center"/>
          </w:tcPr>
          <w:p w14:paraId="62B60AA4" w14:textId="6517A0DF"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c>
          <w:tcPr>
            <w:tcW w:w="1047" w:type="dxa"/>
            <w:vAlign w:val="center"/>
          </w:tcPr>
          <w:p w14:paraId="7CC30E84" w14:textId="77777777"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c>
          <w:tcPr>
            <w:tcW w:w="885" w:type="dxa"/>
            <w:vAlign w:val="center"/>
          </w:tcPr>
          <w:p w14:paraId="082849EC" w14:textId="56837628"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w:t>
            </w:r>
          </w:p>
        </w:tc>
      </w:tr>
      <w:tr w:rsidR="00C40237" w:rsidRPr="0052624D" w14:paraId="139A88AD" w14:textId="0369B001" w:rsidTr="00C402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dxa"/>
            <w:vAlign w:val="center"/>
          </w:tcPr>
          <w:p w14:paraId="06A14311" w14:textId="46A33AC8" w:rsidR="00C40237" w:rsidRPr="00C40237" w:rsidRDefault="00C40237" w:rsidP="00C40237">
            <w:pPr>
              <w:rPr>
                <w:b w:val="0"/>
                <w:sz w:val="18"/>
                <w:szCs w:val="18"/>
              </w:rPr>
            </w:pPr>
            <w:r w:rsidRPr="00C40237">
              <w:rPr>
                <w:rFonts w:cs="Arial"/>
                <w:b w:val="0"/>
                <w:bCs w:val="0"/>
                <w:color w:val="000000"/>
                <w:sz w:val="18"/>
                <w:szCs w:val="18"/>
              </w:rPr>
              <w:t>Echinodermata</w:t>
            </w:r>
          </w:p>
        </w:tc>
        <w:tc>
          <w:tcPr>
            <w:tcW w:w="808" w:type="dxa"/>
            <w:vAlign w:val="center"/>
          </w:tcPr>
          <w:p w14:paraId="1DD16CF2" w14:textId="7F12E2B2"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6</w:t>
            </w:r>
          </w:p>
        </w:tc>
        <w:tc>
          <w:tcPr>
            <w:tcW w:w="790" w:type="dxa"/>
            <w:vAlign w:val="center"/>
          </w:tcPr>
          <w:p w14:paraId="05EE67D4" w14:textId="128FB0EA"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25</w:t>
            </w:r>
          </w:p>
        </w:tc>
        <w:tc>
          <w:tcPr>
            <w:tcW w:w="915" w:type="dxa"/>
            <w:vAlign w:val="center"/>
          </w:tcPr>
          <w:p w14:paraId="1646ACFD" w14:textId="2D82CA5D"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45</w:t>
            </w:r>
          </w:p>
        </w:tc>
        <w:tc>
          <w:tcPr>
            <w:tcW w:w="911" w:type="dxa"/>
            <w:vAlign w:val="center"/>
          </w:tcPr>
          <w:p w14:paraId="0C99B7DC" w14:textId="6D88964E"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71</w:t>
            </w:r>
          </w:p>
        </w:tc>
        <w:tc>
          <w:tcPr>
            <w:tcW w:w="1047" w:type="dxa"/>
            <w:vAlign w:val="center"/>
          </w:tcPr>
          <w:p w14:paraId="714F8B29" w14:textId="2BFB1D3B"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140</w:t>
            </w:r>
          </w:p>
        </w:tc>
        <w:tc>
          <w:tcPr>
            <w:tcW w:w="885" w:type="dxa"/>
            <w:vAlign w:val="center"/>
          </w:tcPr>
          <w:p w14:paraId="3810A463" w14:textId="38D46C7C"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3</w:t>
            </w:r>
          </w:p>
        </w:tc>
      </w:tr>
      <w:tr w:rsidR="00C40237" w:rsidRPr="0052624D" w14:paraId="58DA398F" w14:textId="5E157676" w:rsidTr="00C40237">
        <w:tc>
          <w:tcPr>
            <w:cnfStyle w:val="001000000000" w:firstRow="0" w:lastRow="0" w:firstColumn="1" w:lastColumn="0" w:oddVBand="0" w:evenVBand="0" w:oddHBand="0" w:evenHBand="0" w:firstRowFirstColumn="0" w:firstRowLastColumn="0" w:lastRowFirstColumn="0" w:lastRowLastColumn="0"/>
            <w:tcW w:w="1777" w:type="dxa"/>
            <w:vAlign w:val="center"/>
          </w:tcPr>
          <w:p w14:paraId="4C732B86" w14:textId="233C7D20" w:rsidR="00C40237" w:rsidRPr="00C40237" w:rsidRDefault="00C40237" w:rsidP="00C40237">
            <w:pPr>
              <w:rPr>
                <w:b w:val="0"/>
                <w:sz w:val="18"/>
                <w:szCs w:val="18"/>
              </w:rPr>
            </w:pPr>
            <w:r w:rsidRPr="00C40237">
              <w:rPr>
                <w:rFonts w:cs="Arial"/>
                <w:b w:val="0"/>
                <w:bCs w:val="0"/>
                <w:color w:val="000000"/>
                <w:sz w:val="18"/>
                <w:szCs w:val="18"/>
              </w:rPr>
              <w:t>Entoprocta</w:t>
            </w:r>
          </w:p>
        </w:tc>
        <w:tc>
          <w:tcPr>
            <w:tcW w:w="808" w:type="dxa"/>
            <w:vAlign w:val="center"/>
          </w:tcPr>
          <w:p w14:paraId="79D3AD4A" w14:textId="77777777"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c>
          <w:tcPr>
            <w:tcW w:w="790" w:type="dxa"/>
            <w:vAlign w:val="center"/>
          </w:tcPr>
          <w:p w14:paraId="48ABEA8A" w14:textId="77777777"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c>
          <w:tcPr>
            <w:tcW w:w="915" w:type="dxa"/>
            <w:vAlign w:val="center"/>
          </w:tcPr>
          <w:p w14:paraId="06519750" w14:textId="6299035F"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1</w:t>
            </w:r>
          </w:p>
        </w:tc>
        <w:tc>
          <w:tcPr>
            <w:tcW w:w="911" w:type="dxa"/>
            <w:vAlign w:val="center"/>
          </w:tcPr>
          <w:p w14:paraId="0326901D" w14:textId="77777777"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c>
          <w:tcPr>
            <w:tcW w:w="1047" w:type="dxa"/>
            <w:vAlign w:val="center"/>
          </w:tcPr>
          <w:p w14:paraId="797356EA" w14:textId="77777777"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c>
          <w:tcPr>
            <w:tcW w:w="885" w:type="dxa"/>
            <w:vAlign w:val="center"/>
          </w:tcPr>
          <w:p w14:paraId="3B41DD08" w14:textId="2323500B"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r>
      <w:tr w:rsidR="00C40237" w:rsidRPr="0052624D" w14:paraId="4A92BD42" w14:textId="42F60AEB" w:rsidTr="00C402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dxa"/>
            <w:vAlign w:val="center"/>
          </w:tcPr>
          <w:p w14:paraId="2A7A142A" w14:textId="6E6E1DEA" w:rsidR="00C40237" w:rsidRPr="00C40237" w:rsidRDefault="00C40237" w:rsidP="00C40237">
            <w:pPr>
              <w:rPr>
                <w:b w:val="0"/>
                <w:sz w:val="18"/>
                <w:szCs w:val="18"/>
              </w:rPr>
            </w:pPr>
            <w:r w:rsidRPr="00C40237">
              <w:rPr>
                <w:rFonts w:cs="Arial"/>
                <w:b w:val="0"/>
                <w:bCs w:val="0"/>
                <w:color w:val="000000"/>
                <w:sz w:val="18"/>
                <w:szCs w:val="18"/>
              </w:rPr>
              <w:t>Gastrotricha</w:t>
            </w:r>
          </w:p>
        </w:tc>
        <w:tc>
          <w:tcPr>
            <w:tcW w:w="808" w:type="dxa"/>
            <w:vAlign w:val="center"/>
          </w:tcPr>
          <w:p w14:paraId="5CE41C0A" w14:textId="3C710F18"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 </w:t>
            </w:r>
          </w:p>
        </w:tc>
        <w:tc>
          <w:tcPr>
            <w:tcW w:w="790" w:type="dxa"/>
            <w:vAlign w:val="center"/>
          </w:tcPr>
          <w:p w14:paraId="1590BE9F" w14:textId="585CEAE0"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w:t>
            </w:r>
          </w:p>
        </w:tc>
        <w:tc>
          <w:tcPr>
            <w:tcW w:w="915" w:type="dxa"/>
            <w:vAlign w:val="center"/>
          </w:tcPr>
          <w:p w14:paraId="006AC3F1" w14:textId="7277BB63"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w:t>
            </w:r>
          </w:p>
        </w:tc>
        <w:tc>
          <w:tcPr>
            <w:tcW w:w="911" w:type="dxa"/>
            <w:vAlign w:val="center"/>
          </w:tcPr>
          <w:p w14:paraId="2C31651B" w14:textId="5C83FCB7"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w:t>
            </w:r>
          </w:p>
        </w:tc>
        <w:tc>
          <w:tcPr>
            <w:tcW w:w="1047" w:type="dxa"/>
            <w:vAlign w:val="center"/>
          </w:tcPr>
          <w:p w14:paraId="2C2CB7C5" w14:textId="4E82ECB2"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 </w:t>
            </w:r>
          </w:p>
        </w:tc>
        <w:tc>
          <w:tcPr>
            <w:tcW w:w="885" w:type="dxa"/>
            <w:vAlign w:val="center"/>
          </w:tcPr>
          <w:p w14:paraId="1094BEEC" w14:textId="0FBF37F1"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 </w:t>
            </w:r>
          </w:p>
        </w:tc>
      </w:tr>
      <w:tr w:rsidR="00C40237" w:rsidRPr="0052624D" w14:paraId="46B13311" w14:textId="4EC8D775" w:rsidTr="00C40237">
        <w:tc>
          <w:tcPr>
            <w:cnfStyle w:val="001000000000" w:firstRow="0" w:lastRow="0" w:firstColumn="1" w:lastColumn="0" w:oddVBand="0" w:evenVBand="0" w:oddHBand="0" w:evenHBand="0" w:firstRowFirstColumn="0" w:firstRowLastColumn="0" w:lastRowFirstColumn="0" w:lastRowLastColumn="0"/>
            <w:tcW w:w="1777" w:type="dxa"/>
            <w:vAlign w:val="center"/>
          </w:tcPr>
          <w:p w14:paraId="7A736BC2" w14:textId="4D8FAE93" w:rsidR="00C40237" w:rsidRPr="00C40237" w:rsidRDefault="00C40237" w:rsidP="00C40237">
            <w:pPr>
              <w:rPr>
                <w:b w:val="0"/>
                <w:bCs w:val="0"/>
                <w:sz w:val="18"/>
                <w:szCs w:val="18"/>
              </w:rPr>
            </w:pPr>
            <w:r w:rsidRPr="00C40237">
              <w:rPr>
                <w:rFonts w:cs="Arial"/>
                <w:b w:val="0"/>
                <w:bCs w:val="0"/>
                <w:color w:val="000000"/>
                <w:sz w:val="18"/>
                <w:szCs w:val="18"/>
              </w:rPr>
              <w:t>Gnathostomulida</w:t>
            </w:r>
          </w:p>
        </w:tc>
        <w:tc>
          <w:tcPr>
            <w:tcW w:w="808" w:type="dxa"/>
            <w:vAlign w:val="center"/>
          </w:tcPr>
          <w:p w14:paraId="4DC9D3B0" w14:textId="1C292388"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c>
          <w:tcPr>
            <w:tcW w:w="790" w:type="dxa"/>
            <w:vAlign w:val="center"/>
          </w:tcPr>
          <w:p w14:paraId="749A3D6D" w14:textId="77777777"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c>
          <w:tcPr>
            <w:tcW w:w="915" w:type="dxa"/>
            <w:vAlign w:val="center"/>
          </w:tcPr>
          <w:p w14:paraId="5A8EE943" w14:textId="77777777"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c>
          <w:tcPr>
            <w:tcW w:w="911" w:type="dxa"/>
            <w:vAlign w:val="center"/>
          </w:tcPr>
          <w:p w14:paraId="77837FA7" w14:textId="7144E1FC"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c>
          <w:tcPr>
            <w:tcW w:w="1047" w:type="dxa"/>
            <w:vAlign w:val="center"/>
          </w:tcPr>
          <w:p w14:paraId="666EE0C1" w14:textId="7A9E689E"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c>
          <w:tcPr>
            <w:tcW w:w="885" w:type="dxa"/>
            <w:vAlign w:val="center"/>
          </w:tcPr>
          <w:p w14:paraId="35A47E57" w14:textId="2A208124"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w:t>
            </w:r>
          </w:p>
        </w:tc>
      </w:tr>
      <w:tr w:rsidR="00C40237" w:rsidRPr="0052624D" w14:paraId="3DACB07A" w14:textId="0537D255" w:rsidTr="00C402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dxa"/>
            <w:vAlign w:val="center"/>
          </w:tcPr>
          <w:p w14:paraId="1700DCAF" w14:textId="766827D1" w:rsidR="00C40237" w:rsidRPr="00C40237" w:rsidRDefault="00C40237" w:rsidP="00C40237">
            <w:pPr>
              <w:rPr>
                <w:b w:val="0"/>
                <w:bCs w:val="0"/>
                <w:sz w:val="18"/>
                <w:szCs w:val="18"/>
              </w:rPr>
            </w:pPr>
            <w:r w:rsidRPr="00C40237">
              <w:rPr>
                <w:rFonts w:cs="Arial"/>
                <w:b w:val="0"/>
                <w:bCs w:val="0"/>
                <w:color w:val="000000"/>
                <w:sz w:val="18"/>
                <w:szCs w:val="18"/>
              </w:rPr>
              <w:t>Hemichordata</w:t>
            </w:r>
          </w:p>
        </w:tc>
        <w:tc>
          <w:tcPr>
            <w:tcW w:w="808" w:type="dxa"/>
            <w:vAlign w:val="center"/>
          </w:tcPr>
          <w:p w14:paraId="4BA26987" w14:textId="14CC80BA"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w:t>
            </w:r>
          </w:p>
        </w:tc>
        <w:tc>
          <w:tcPr>
            <w:tcW w:w="790" w:type="dxa"/>
            <w:vAlign w:val="center"/>
          </w:tcPr>
          <w:p w14:paraId="3E4F5353" w14:textId="04732688"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 </w:t>
            </w:r>
          </w:p>
        </w:tc>
        <w:tc>
          <w:tcPr>
            <w:tcW w:w="915" w:type="dxa"/>
            <w:vAlign w:val="center"/>
          </w:tcPr>
          <w:p w14:paraId="4DC250E6" w14:textId="5099E368"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w:t>
            </w:r>
          </w:p>
        </w:tc>
        <w:tc>
          <w:tcPr>
            <w:tcW w:w="911" w:type="dxa"/>
            <w:vAlign w:val="center"/>
          </w:tcPr>
          <w:p w14:paraId="488825E6" w14:textId="6FB36F8D"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 </w:t>
            </w:r>
          </w:p>
        </w:tc>
        <w:tc>
          <w:tcPr>
            <w:tcW w:w="1047" w:type="dxa"/>
            <w:vAlign w:val="center"/>
          </w:tcPr>
          <w:p w14:paraId="16906CDA" w14:textId="03E55ADE"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w:t>
            </w:r>
          </w:p>
        </w:tc>
        <w:tc>
          <w:tcPr>
            <w:tcW w:w="885" w:type="dxa"/>
            <w:vAlign w:val="center"/>
          </w:tcPr>
          <w:p w14:paraId="5CA948FB" w14:textId="10DBAC73"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 </w:t>
            </w:r>
          </w:p>
        </w:tc>
      </w:tr>
      <w:tr w:rsidR="00C40237" w:rsidRPr="0052624D" w14:paraId="40CE997F" w14:textId="35A55471" w:rsidTr="00C40237">
        <w:tc>
          <w:tcPr>
            <w:cnfStyle w:val="001000000000" w:firstRow="0" w:lastRow="0" w:firstColumn="1" w:lastColumn="0" w:oddVBand="0" w:evenVBand="0" w:oddHBand="0" w:evenHBand="0" w:firstRowFirstColumn="0" w:firstRowLastColumn="0" w:lastRowFirstColumn="0" w:lastRowLastColumn="0"/>
            <w:tcW w:w="1777" w:type="dxa"/>
            <w:vAlign w:val="center"/>
          </w:tcPr>
          <w:p w14:paraId="24FB0486" w14:textId="274D929C" w:rsidR="00C40237" w:rsidRPr="00C40237" w:rsidRDefault="00C40237" w:rsidP="00C40237">
            <w:pPr>
              <w:rPr>
                <w:b w:val="0"/>
                <w:bCs w:val="0"/>
                <w:sz w:val="18"/>
                <w:szCs w:val="18"/>
              </w:rPr>
            </w:pPr>
            <w:r w:rsidRPr="00C40237">
              <w:rPr>
                <w:rFonts w:cs="Arial"/>
                <w:b w:val="0"/>
                <w:bCs w:val="0"/>
                <w:color w:val="000000"/>
                <w:sz w:val="18"/>
                <w:szCs w:val="18"/>
              </w:rPr>
              <w:t>Kinorhyncha</w:t>
            </w:r>
          </w:p>
        </w:tc>
        <w:tc>
          <w:tcPr>
            <w:tcW w:w="808" w:type="dxa"/>
            <w:vAlign w:val="center"/>
          </w:tcPr>
          <w:p w14:paraId="7DF29EC4" w14:textId="66972742"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2</w:t>
            </w:r>
          </w:p>
        </w:tc>
        <w:tc>
          <w:tcPr>
            <w:tcW w:w="790" w:type="dxa"/>
            <w:vAlign w:val="center"/>
          </w:tcPr>
          <w:p w14:paraId="1C54C2A1" w14:textId="15A3EA29"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3</w:t>
            </w:r>
          </w:p>
        </w:tc>
        <w:tc>
          <w:tcPr>
            <w:tcW w:w="915" w:type="dxa"/>
            <w:vAlign w:val="center"/>
          </w:tcPr>
          <w:p w14:paraId="338BB605" w14:textId="581B9648"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4</w:t>
            </w:r>
          </w:p>
        </w:tc>
        <w:tc>
          <w:tcPr>
            <w:tcW w:w="911" w:type="dxa"/>
            <w:vAlign w:val="center"/>
          </w:tcPr>
          <w:p w14:paraId="1046A85C" w14:textId="6B703926"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8</w:t>
            </w:r>
          </w:p>
        </w:tc>
        <w:tc>
          <w:tcPr>
            <w:tcW w:w="1047" w:type="dxa"/>
            <w:vAlign w:val="center"/>
          </w:tcPr>
          <w:p w14:paraId="2EE5CBF7" w14:textId="72D490B6"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9</w:t>
            </w:r>
          </w:p>
        </w:tc>
        <w:tc>
          <w:tcPr>
            <w:tcW w:w="885" w:type="dxa"/>
            <w:vAlign w:val="center"/>
          </w:tcPr>
          <w:p w14:paraId="6F7A36B2" w14:textId="5FC09D70"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r>
      <w:tr w:rsidR="00C40237" w:rsidRPr="0052624D" w14:paraId="257E61C4" w14:textId="36EBC1E3" w:rsidTr="00C402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dxa"/>
            <w:vAlign w:val="center"/>
          </w:tcPr>
          <w:p w14:paraId="50E38403" w14:textId="605A289C" w:rsidR="00C40237" w:rsidRPr="00C40237" w:rsidRDefault="00C40237" w:rsidP="00C40237">
            <w:pPr>
              <w:rPr>
                <w:b w:val="0"/>
                <w:bCs w:val="0"/>
                <w:sz w:val="18"/>
                <w:szCs w:val="18"/>
              </w:rPr>
            </w:pPr>
            <w:r w:rsidRPr="00C40237">
              <w:rPr>
                <w:rFonts w:cs="Arial"/>
                <w:b w:val="0"/>
                <w:bCs w:val="0"/>
                <w:color w:val="000000"/>
                <w:sz w:val="18"/>
                <w:szCs w:val="18"/>
              </w:rPr>
              <w:t>Loricifera</w:t>
            </w:r>
          </w:p>
        </w:tc>
        <w:tc>
          <w:tcPr>
            <w:tcW w:w="808" w:type="dxa"/>
            <w:vAlign w:val="center"/>
          </w:tcPr>
          <w:p w14:paraId="2554F443" w14:textId="689851D8"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 </w:t>
            </w:r>
          </w:p>
        </w:tc>
        <w:tc>
          <w:tcPr>
            <w:tcW w:w="790" w:type="dxa"/>
            <w:vAlign w:val="center"/>
          </w:tcPr>
          <w:p w14:paraId="03877669" w14:textId="347C8AE3"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w:t>
            </w:r>
          </w:p>
        </w:tc>
        <w:tc>
          <w:tcPr>
            <w:tcW w:w="915" w:type="dxa"/>
            <w:vAlign w:val="center"/>
          </w:tcPr>
          <w:p w14:paraId="5B07C346" w14:textId="0D7E44DB"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w:t>
            </w:r>
          </w:p>
        </w:tc>
        <w:tc>
          <w:tcPr>
            <w:tcW w:w="911" w:type="dxa"/>
            <w:vAlign w:val="center"/>
          </w:tcPr>
          <w:p w14:paraId="2F0DF6D1" w14:textId="577E45AC" w:rsidR="00C40237" w:rsidRPr="0052624D" w:rsidRDefault="0004086D"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3</w:t>
            </w:r>
          </w:p>
        </w:tc>
        <w:tc>
          <w:tcPr>
            <w:tcW w:w="1047" w:type="dxa"/>
            <w:vAlign w:val="center"/>
          </w:tcPr>
          <w:p w14:paraId="61A58223" w14:textId="2384C547"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w:t>
            </w:r>
          </w:p>
        </w:tc>
        <w:tc>
          <w:tcPr>
            <w:tcW w:w="885" w:type="dxa"/>
            <w:vAlign w:val="center"/>
          </w:tcPr>
          <w:p w14:paraId="624ECDE1" w14:textId="4DCC697F"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 </w:t>
            </w:r>
          </w:p>
        </w:tc>
      </w:tr>
      <w:tr w:rsidR="00C40237" w:rsidRPr="0052624D" w14:paraId="39F79E89" w14:textId="18019B2C" w:rsidTr="00C40237">
        <w:tc>
          <w:tcPr>
            <w:cnfStyle w:val="001000000000" w:firstRow="0" w:lastRow="0" w:firstColumn="1" w:lastColumn="0" w:oddVBand="0" w:evenVBand="0" w:oddHBand="0" w:evenHBand="0" w:firstRowFirstColumn="0" w:firstRowLastColumn="0" w:lastRowFirstColumn="0" w:lastRowLastColumn="0"/>
            <w:tcW w:w="1777" w:type="dxa"/>
            <w:vAlign w:val="center"/>
          </w:tcPr>
          <w:p w14:paraId="7C796900" w14:textId="0708384E" w:rsidR="00C40237" w:rsidRPr="00C40237" w:rsidRDefault="00C40237" w:rsidP="00C40237">
            <w:pPr>
              <w:rPr>
                <w:b w:val="0"/>
                <w:sz w:val="18"/>
                <w:szCs w:val="18"/>
              </w:rPr>
            </w:pPr>
            <w:r w:rsidRPr="00C40237">
              <w:rPr>
                <w:rFonts w:cs="Arial"/>
                <w:b w:val="0"/>
                <w:bCs w:val="0"/>
                <w:color w:val="000000"/>
                <w:sz w:val="18"/>
                <w:szCs w:val="18"/>
              </w:rPr>
              <w:t>Mollusca</w:t>
            </w:r>
          </w:p>
        </w:tc>
        <w:tc>
          <w:tcPr>
            <w:tcW w:w="808" w:type="dxa"/>
            <w:vAlign w:val="center"/>
          </w:tcPr>
          <w:p w14:paraId="66CFFB09" w14:textId="735A4BA4"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10</w:t>
            </w:r>
          </w:p>
        </w:tc>
        <w:tc>
          <w:tcPr>
            <w:tcW w:w="790" w:type="dxa"/>
            <w:vAlign w:val="center"/>
          </w:tcPr>
          <w:p w14:paraId="7B6A4117" w14:textId="6A14CFA2"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29</w:t>
            </w:r>
          </w:p>
        </w:tc>
        <w:tc>
          <w:tcPr>
            <w:tcW w:w="915" w:type="dxa"/>
            <w:vAlign w:val="center"/>
          </w:tcPr>
          <w:p w14:paraId="1A2EE2E1" w14:textId="597B66B3" w:rsidR="00C40237" w:rsidRPr="0052624D" w:rsidRDefault="0004086D"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48</w:t>
            </w:r>
          </w:p>
        </w:tc>
        <w:tc>
          <w:tcPr>
            <w:tcW w:w="911" w:type="dxa"/>
            <w:vAlign w:val="center"/>
          </w:tcPr>
          <w:p w14:paraId="53A7A751" w14:textId="0D08F893" w:rsidR="00C40237" w:rsidRPr="0052624D" w:rsidRDefault="0004086D"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51</w:t>
            </w:r>
          </w:p>
        </w:tc>
        <w:tc>
          <w:tcPr>
            <w:tcW w:w="1047" w:type="dxa"/>
            <w:vAlign w:val="center"/>
          </w:tcPr>
          <w:p w14:paraId="12B1618A" w14:textId="0F37D576"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21</w:t>
            </w:r>
          </w:p>
        </w:tc>
        <w:tc>
          <w:tcPr>
            <w:tcW w:w="885" w:type="dxa"/>
            <w:vAlign w:val="center"/>
          </w:tcPr>
          <w:p w14:paraId="38EA91FA" w14:textId="6C04DA32"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4</w:t>
            </w:r>
          </w:p>
        </w:tc>
      </w:tr>
      <w:tr w:rsidR="00C40237" w:rsidRPr="0052624D" w14:paraId="4F2CB8B0" w14:textId="7BFFF205" w:rsidTr="00C402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dxa"/>
            <w:vAlign w:val="center"/>
          </w:tcPr>
          <w:p w14:paraId="6B89B879" w14:textId="02560DB3" w:rsidR="00C40237" w:rsidRPr="00C40237" w:rsidRDefault="00C40237" w:rsidP="00C40237">
            <w:pPr>
              <w:rPr>
                <w:b w:val="0"/>
                <w:bCs w:val="0"/>
                <w:sz w:val="18"/>
                <w:szCs w:val="18"/>
              </w:rPr>
            </w:pPr>
            <w:r w:rsidRPr="00C40237">
              <w:rPr>
                <w:rFonts w:cs="Arial"/>
                <w:b w:val="0"/>
                <w:bCs w:val="0"/>
                <w:color w:val="000000"/>
                <w:sz w:val="18"/>
                <w:szCs w:val="18"/>
              </w:rPr>
              <w:t>Nematoda</w:t>
            </w:r>
          </w:p>
        </w:tc>
        <w:tc>
          <w:tcPr>
            <w:tcW w:w="808" w:type="dxa"/>
            <w:vAlign w:val="center"/>
          </w:tcPr>
          <w:p w14:paraId="1785E567" w14:textId="65B732FA"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3</w:t>
            </w:r>
          </w:p>
        </w:tc>
        <w:tc>
          <w:tcPr>
            <w:tcW w:w="790" w:type="dxa"/>
            <w:vAlign w:val="center"/>
          </w:tcPr>
          <w:p w14:paraId="372FC12E" w14:textId="402B8B25"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9</w:t>
            </w:r>
          </w:p>
        </w:tc>
        <w:tc>
          <w:tcPr>
            <w:tcW w:w="915" w:type="dxa"/>
            <w:vAlign w:val="center"/>
          </w:tcPr>
          <w:p w14:paraId="2AF00476" w14:textId="6720A082"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58</w:t>
            </w:r>
          </w:p>
        </w:tc>
        <w:tc>
          <w:tcPr>
            <w:tcW w:w="911" w:type="dxa"/>
            <w:vAlign w:val="center"/>
          </w:tcPr>
          <w:p w14:paraId="37698195" w14:textId="360686DA"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305</w:t>
            </w:r>
          </w:p>
        </w:tc>
        <w:tc>
          <w:tcPr>
            <w:tcW w:w="1047" w:type="dxa"/>
            <w:vAlign w:val="center"/>
          </w:tcPr>
          <w:p w14:paraId="7334E471" w14:textId="6F5D74BA"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77</w:t>
            </w:r>
          </w:p>
        </w:tc>
        <w:tc>
          <w:tcPr>
            <w:tcW w:w="885" w:type="dxa"/>
            <w:vAlign w:val="center"/>
          </w:tcPr>
          <w:p w14:paraId="7E050AE7" w14:textId="137B24FB" w:rsidR="00C40237" w:rsidRPr="0052624D" w:rsidRDefault="008362C9"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3</w:t>
            </w:r>
          </w:p>
        </w:tc>
      </w:tr>
      <w:tr w:rsidR="00C40237" w:rsidRPr="0052624D" w14:paraId="4710F625" w14:textId="56A1B0CA" w:rsidTr="00C40237">
        <w:tc>
          <w:tcPr>
            <w:cnfStyle w:val="001000000000" w:firstRow="0" w:lastRow="0" w:firstColumn="1" w:lastColumn="0" w:oddVBand="0" w:evenVBand="0" w:oddHBand="0" w:evenHBand="0" w:firstRowFirstColumn="0" w:firstRowLastColumn="0" w:lastRowFirstColumn="0" w:lastRowLastColumn="0"/>
            <w:tcW w:w="1777" w:type="dxa"/>
            <w:vAlign w:val="center"/>
          </w:tcPr>
          <w:p w14:paraId="01B618AD" w14:textId="47626260" w:rsidR="00C40237" w:rsidRPr="00C40237" w:rsidRDefault="00C40237" w:rsidP="00C40237">
            <w:pPr>
              <w:rPr>
                <w:b w:val="0"/>
                <w:bCs w:val="0"/>
                <w:sz w:val="18"/>
                <w:szCs w:val="18"/>
              </w:rPr>
            </w:pPr>
            <w:r w:rsidRPr="00C40237">
              <w:rPr>
                <w:rFonts w:cs="Arial"/>
                <w:b w:val="0"/>
                <w:bCs w:val="0"/>
                <w:color w:val="000000"/>
                <w:sz w:val="18"/>
                <w:szCs w:val="18"/>
              </w:rPr>
              <w:t>Nemertea</w:t>
            </w:r>
          </w:p>
        </w:tc>
        <w:tc>
          <w:tcPr>
            <w:tcW w:w="808" w:type="dxa"/>
            <w:vAlign w:val="bottom"/>
          </w:tcPr>
          <w:p w14:paraId="52963C78" w14:textId="4B37C008"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2</w:t>
            </w:r>
          </w:p>
        </w:tc>
        <w:tc>
          <w:tcPr>
            <w:tcW w:w="790" w:type="dxa"/>
            <w:vAlign w:val="bottom"/>
          </w:tcPr>
          <w:p w14:paraId="75A59492" w14:textId="7DC7FF17"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2</w:t>
            </w:r>
          </w:p>
        </w:tc>
        <w:tc>
          <w:tcPr>
            <w:tcW w:w="915" w:type="dxa"/>
            <w:vAlign w:val="bottom"/>
          </w:tcPr>
          <w:p w14:paraId="605E19E0" w14:textId="07CB494F"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2</w:t>
            </w:r>
          </w:p>
        </w:tc>
        <w:tc>
          <w:tcPr>
            <w:tcW w:w="911" w:type="dxa"/>
            <w:vAlign w:val="bottom"/>
          </w:tcPr>
          <w:p w14:paraId="52E8F2B7" w14:textId="416B497C"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2</w:t>
            </w:r>
          </w:p>
        </w:tc>
        <w:tc>
          <w:tcPr>
            <w:tcW w:w="1047" w:type="dxa"/>
            <w:vAlign w:val="center"/>
          </w:tcPr>
          <w:p w14:paraId="60AF7B10" w14:textId="4BEF01AC"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c>
          <w:tcPr>
            <w:tcW w:w="885" w:type="dxa"/>
            <w:vAlign w:val="center"/>
          </w:tcPr>
          <w:p w14:paraId="2CD55AD6" w14:textId="2B200558"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r>
      <w:tr w:rsidR="00C40237" w:rsidRPr="0052624D" w14:paraId="1499D0FE" w14:textId="16CF11C4" w:rsidTr="00C402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dxa"/>
            <w:vAlign w:val="bottom"/>
          </w:tcPr>
          <w:p w14:paraId="04429ECA" w14:textId="0753FC59" w:rsidR="00C40237" w:rsidRPr="00C40237" w:rsidRDefault="00C40237" w:rsidP="00C40237">
            <w:pPr>
              <w:rPr>
                <w:b w:val="0"/>
                <w:sz w:val="18"/>
                <w:szCs w:val="18"/>
              </w:rPr>
            </w:pPr>
            <w:r w:rsidRPr="00C40237">
              <w:rPr>
                <w:rFonts w:cs="Arial"/>
                <w:b w:val="0"/>
                <w:i/>
                <w:iCs/>
                <w:color w:val="000000"/>
                <w:sz w:val="18"/>
                <w:szCs w:val="18"/>
              </w:rPr>
              <w:t>Placozoa</w:t>
            </w:r>
          </w:p>
        </w:tc>
        <w:tc>
          <w:tcPr>
            <w:tcW w:w="808" w:type="dxa"/>
            <w:vAlign w:val="bottom"/>
          </w:tcPr>
          <w:p w14:paraId="44869468" w14:textId="77777777"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p>
        </w:tc>
        <w:tc>
          <w:tcPr>
            <w:tcW w:w="790" w:type="dxa"/>
            <w:vAlign w:val="bottom"/>
          </w:tcPr>
          <w:p w14:paraId="79F83B26" w14:textId="77777777"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p>
        </w:tc>
        <w:tc>
          <w:tcPr>
            <w:tcW w:w="915" w:type="dxa"/>
            <w:vAlign w:val="bottom"/>
          </w:tcPr>
          <w:p w14:paraId="43020F66" w14:textId="3C048BEB"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p>
        </w:tc>
        <w:tc>
          <w:tcPr>
            <w:tcW w:w="911" w:type="dxa"/>
            <w:vAlign w:val="bottom"/>
          </w:tcPr>
          <w:p w14:paraId="411599CA" w14:textId="77777777"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p>
        </w:tc>
        <w:tc>
          <w:tcPr>
            <w:tcW w:w="1047" w:type="dxa"/>
            <w:vAlign w:val="bottom"/>
          </w:tcPr>
          <w:p w14:paraId="74B9BD23" w14:textId="77777777"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p>
        </w:tc>
        <w:tc>
          <w:tcPr>
            <w:tcW w:w="885" w:type="dxa"/>
            <w:vAlign w:val="center"/>
          </w:tcPr>
          <w:p w14:paraId="7F3B721A" w14:textId="4C2A65D5"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w:t>
            </w:r>
          </w:p>
        </w:tc>
      </w:tr>
      <w:tr w:rsidR="00C40237" w:rsidRPr="0052624D" w14:paraId="63699127" w14:textId="3178CE26" w:rsidTr="00C40237">
        <w:tc>
          <w:tcPr>
            <w:cnfStyle w:val="001000000000" w:firstRow="0" w:lastRow="0" w:firstColumn="1" w:lastColumn="0" w:oddVBand="0" w:evenVBand="0" w:oddHBand="0" w:evenHBand="0" w:firstRowFirstColumn="0" w:firstRowLastColumn="0" w:lastRowFirstColumn="0" w:lastRowLastColumn="0"/>
            <w:tcW w:w="1777" w:type="dxa"/>
            <w:vAlign w:val="center"/>
          </w:tcPr>
          <w:p w14:paraId="6BF35BB0" w14:textId="16C9D8FD" w:rsidR="00C40237" w:rsidRPr="00C40237" w:rsidRDefault="00C40237" w:rsidP="00C40237">
            <w:pPr>
              <w:rPr>
                <w:b w:val="0"/>
                <w:sz w:val="18"/>
                <w:szCs w:val="18"/>
              </w:rPr>
            </w:pPr>
            <w:r w:rsidRPr="00C40237">
              <w:rPr>
                <w:rFonts w:cs="Arial"/>
                <w:b w:val="0"/>
                <w:bCs w:val="0"/>
                <w:color w:val="000000"/>
                <w:sz w:val="18"/>
                <w:szCs w:val="18"/>
              </w:rPr>
              <w:t>Platyhelminthes</w:t>
            </w:r>
          </w:p>
        </w:tc>
        <w:tc>
          <w:tcPr>
            <w:tcW w:w="808" w:type="dxa"/>
            <w:vAlign w:val="center"/>
          </w:tcPr>
          <w:p w14:paraId="221DE709" w14:textId="589629FD"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 </w:t>
            </w:r>
          </w:p>
        </w:tc>
        <w:tc>
          <w:tcPr>
            <w:tcW w:w="790" w:type="dxa"/>
            <w:vAlign w:val="center"/>
          </w:tcPr>
          <w:p w14:paraId="703513EA" w14:textId="13D5C513"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2</w:t>
            </w:r>
          </w:p>
        </w:tc>
        <w:tc>
          <w:tcPr>
            <w:tcW w:w="915" w:type="dxa"/>
            <w:vAlign w:val="center"/>
          </w:tcPr>
          <w:p w14:paraId="3F49FB6F" w14:textId="0AF62E8A"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2</w:t>
            </w:r>
          </w:p>
        </w:tc>
        <w:tc>
          <w:tcPr>
            <w:tcW w:w="911" w:type="dxa"/>
            <w:vAlign w:val="center"/>
          </w:tcPr>
          <w:p w14:paraId="143F9BE2" w14:textId="2164264C"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2</w:t>
            </w:r>
          </w:p>
        </w:tc>
        <w:tc>
          <w:tcPr>
            <w:tcW w:w="1047" w:type="dxa"/>
            <w:vAlign w:val="center"/>
          </w:tcPr>
          <w:p w14:paraId="674BD64F" w14:textId="1A1DF400"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1</w:t>
            </w:r>
          </w:p>
        </w:tc>
        <w:tc>
          <w:tcPr>
            <w:tcW w:w="885" w:type="dxa"/>
            <w:vAlign w:val="center"/>
          </w:tcPr>
          <w:p w14:paraId="4AEC3028" w14:textId="7B94F963"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1</w:t>
            </w:r>
          </w:p>
        </w:tc>
      </w:tr>
      <w:tr w:rsidR="00C40237" w:rsidRPr="0052624D" w14:paraId="5C6356CE" w14:textId="6937C259" w:rsidTr="00C402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dxa"/>
            <w:vAlign w:val="center"/>
          </w:tcPr>
          <w:p w14:paraId="70BFC168" w14:textId="5EAF9A2A" w:rsidR="00C40237" w:rsidRPr="00C40237" w:rsidRDefault="00C40237" w:rsidP="00C40237">
            <w:pPr>
              <w:rPr>
                <w:b w:val="0"/>
                <w:bCs w:val="0"/>
                <w:sz w:val="18"/>
                <w:szCs w:val="18"/>
              </w:rPr>
            </w:pPr>
            <w:r w:rsidRPr="00C40237">
              <w:rPr>
                <w:rFonts w:cs="Arial"/>
                <w:b w:val="0"/>
                <w:bCs w:val="0"/>
                <w:color w:val="000000"/>
                <w:sz w:val="18"/>
                <w:szCs w:val="18"/>
              </w:rPr>
              <w:t>Porifera</w:t>
            </w:r>
          </w:p>
        </w:tc>
        <w:tc>
          <w:tcPr>
            <w:tcW w:w="808" w:type="dxa"/>
            <w:vAlign w:val="center"/>
          </w:tcPr>
          <w:p w14:paraId="10D0BE3F" w14:textId="11BA14A1"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3</w:t>
            </w:r>
          </w:p>
        </w:tc>
        <w:tc>
          <w:tcPr>
            <w:tcW w:w="790" w:type="dxa"/>
            <w:vAlign w:val="center"/>
          </w:tcPr>
          <w:p w14:paraId="2CFCF23E" w14:textId="2AB61006"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8</w:t>
            </w:r>
          </w:p>
        </w:tc>
        <w:tc>
          <w:tcPr>
            <w:tcW w:w="915" w:type="dxa"/>
            <w:vAlign w:val="center"/>
          </w:tcPr>
          <w:p w14:paraId="2BBCA687" w14:textId="599FE065"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17</w:t>
            </w:r>
          </w:p>
        </w:tc>
        <w:tc>
          <w:tcPr>
            <w:tcW w:w="911" w:type="dxa"/>
            <w:vAlign w:val="center"/>
          </w:tcPr>
          <w:p w14:paraId="16ED7199" w14:textId="2669133D"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34</w:t>
            </w:r>
          </w:p>
        </w:tc>
        <w:tc>
          <w:tcPr>
            <w:tcW w:w="1047" w:type="dxa"/>
            <w:vAlign w:val="center"/>
          </w:tcPr>
          <w:p w14:paraId="4568B137" w14:textId="35E2319E" w:rsidR="00C40237" w:rsidRPr="0052624D" w:rsidRDefault="008D35D4"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39</w:t>
            </w:r>
          </w:p>
        </w:tc>
        <w:tc>
          <w:tcPr>
            <w:tcW w:w="885" w:type="dxa"/>
            <w:vAlign w:val="center"/>
          </w:tcPr>
          <w:p w14:paraId="3E21EA7D" w14:textId="0247C3D3"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4</w:t>
            </w:r>
          </w:p>
        </w:tc>
      </w:tr>
      <w:tr w:rsidR="00C40237" w:rsidRPr="0052624D" w14:paraId="66CCCA24" w14:textId="5DD1CA79" w:rsidTr="00C40237">
        <w:trPr>
          <w:trHeight w:val="71"/>
        </w:trPr>
        <w:tc>
          <w:tcPr>
            <w:cnfStyle w:val="001000000000" w:firstRow="0" w:lastRow="0" w:firstColumn="1" w:lastColumn="0" w:oddVBand="0" w:evenVBand="0" w:oddHBand="0" w:evenHBand="0" w:firstRowFirstColumn="0" w:firstRowLastColumn="0" w:lastRowFirstColumn="0" w:lastRowLastColumn="0"/>
            <w:tcW w:w="1777" w:type="dxa"/>
            <w:vAlign w:val="center"/>
          </w:tcPr>
          <w:p w14:paraId="6A061625" w14:textId="4E1D05E4" w:rsidR="00C40237" w:rsidRPr="00C40237" w:rsidRDefault="00C40237" w:rsidP="00C40237">
            <w:pPr>
              <w:rPr>
                <w:b w:val="0"/>
                <w:bCs w:val="0"/>
                <w:sz w:val="18"/>
                <w:szCs w:val="18"/>
              </w:rPr>
            </w:pPr>
            <w:r w:rsidRPr="00C40237">
              <w:rPr>
                <w:rFonts w:cs="Arial"/>
                <w:b w:val="0"/>
                <w:bCs w:val="0"/>
                <w:color w:val="000000"/>
                <w:sz w:val="18"/>
                <w:szCs w:val="18"/>
              </w:rPr>
              <w:t>Priapulida</w:t>
            </w:r>
          </w:p>
        </w:tc>
        <w:tc>
          <w:tcPr>
            <w:tcW w:w="808" w:type="dxa"/>
            <w:vAlign w:val="center"/>
          </w:tcPr>
          <w:p w14:paraId="5007882B" w14:textId="4A77D07F"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 </w:t>
            </w:r>
          </w:p>
        </w:tc>
        <w:tc>
          <w:tcPr>
            <w:tcW w:w="790" w:type="dxa"/>
            <w:vAlign w:val="center"/>
          </w:tcPr>
          <w:p w14:paraId="560A8DC6" w14:textId="71867BB7"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1</w:t>
            </w:r>
          </w:p>
        </w:tc>
        <w:tc>
          <w:tcPr>
            <w:tcW w:w="915" w:type="dxa"/>
            <w:vAlign w:val="center"/>
          </w:tcPr>
          <w:p w14:paraId="55DA5527" w14:textId="4F4504AE"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1</w:t>
            </w:r>
          </w:p>
        </w:tc>
        <w:tc>
          <w:tcPr>
            <w:tcW w:w="911" w:type="dxa"/>
            <w:vAlign w:val="center"/>
          </w:tcPr>
          <w:p w14:paraId="5FA6E5C1" w14:textId="25D161F3"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 </w:t>
            </w:r>
          </w:p>
        </w:tc>
        <w:tc>
          <w:tcPr>
            <w:tcW w:w="1047" w:type="dxa"/>
            <w:vAlign w:val="center"/>
          </w:tcPr>
          <w:p w14:paraId="5339ADC9" w14:textId="70E04FC4"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 </w:t>
            </w:r>
          </w:p>
        </w:tc>
        <w:tc>
          <w:tcPr>
            <w:tcW w:w="885" w:type="dxa"/>
            <w:vAlign w:val="center"/>
          </w:tcPr>
          <w:p w14:paraId="0D38ADA0" w14:textId="68610B5C"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 </w:t>
            </w:r>
          </w:p>
        </w:tc>
      </w:tr>
      <w:tr w:rsidR="00C40237" w:rsidRPr="0052624D" w14:paraId="57D1F03D" w14:textId="545980CF" w:rsidTr="00C40237">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777" w:type="dxa"/>
            <w:vAlign w:val="center"/>
          </w:tcPr>
          <w:p w14:paraId="6709D259" w14:textId="3A62C6AE" w:rsidR="00C40237" w:rsidRPr="00C40237" w:rsidRDefault="00C40237" w:rsidP="00C40237">
            <w:pPr>
              <w:rPr>
                <w:b w:val="0"/>
                <w:sz w:val="18"/>
                <w:szCs w:val="18"/>
              </w:rPr>
            </w:pPr>
            <w:r w:rsidRPr="00C40237">
              <w:rPr>
                <w:rFonts w:cs="Arial"/>
                <w:b w:val="0"/>
                <w:bCs w:val="0"/>
                <w:color w:val="000000"/>
                <w:sz w:val="18"/>
                <w:szCs w:val="18"/>
              </w:rPr>
              <w:t>Rotifera</w:t>
            </w:r>
          </w:p>
        </w:tc>
        <w:tc>
          <w:tcPr>
            <w:tcW w:w="808" w:type="dxa"/>
            <w:vAlign w:val="center"/>
          </w:tcPr>
          <w:p w14:paraId="2FC3AA20" w14:textId="77777777"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p>
        </w:tc>
        <w:tc>
          <w:tcPr>
            <w:tcW w:w="790" w:type="dxa"/>
            <w:vAlign w:val="center"/>
          </w:tcPr>
          <w:p w14:paraId="006261A0" w14:textId="77777777"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p>
        </w:tc>
        <w:tc>
          <w:tcPr>
            <w:tcW w:w="915" w:type="dxa"/>
            <w:vAlign w:val="center"/>
          </w:tcPr>
          <w:p w14:paraId="5947DBFD" w14:textId="77777777"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p>
        </w:tc>
        <w:tc>
          <w:tcPr>
            <w:tcW w:w="911" w:type="dxa"/>
            <w:vAlign w:val="center"/>
          </w:tcPr>
          <w:p w14:paraId="34CF60D7" w14:textId="7A6CCE75"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p>
        </w:tc>
        <w:tc>
          <w:tcPr>
            <w:tcW w:w="1047" w:type="dxa"/>
            <w:vAlign w:val="center"/>
          </w:tcPr>
          <w:p w14:paraId="12C2D77F" w14:textId="77777777"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p>
        </w:tc>
        <w:tc>
          <w:tcPr>
            <w:tcW w:w="885" w:type="dxa"/>
            <w:vAlign w:val="center"/>
          </w:tcPr>
          <w:p w14:paraId="359FB0A5" w14:textId="3B39691F"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w:t>
            </w:r>
          </w:p>
        </w:tc>
      </w:tr>
      <w:tr w:rsidR="00C40237" w:rsidRPr="0052624D" w14:paraId="5C5EEF96" w14:textId="77777777" w:rsidTr="00C40237">
        <w:trPr>
          <w:trHeight w:val="71"/>
        </w:trPr>
        <w:tc>
          <w:tcPr>
            <w:cnfStyle w:val="001000000000" w:firstRow="0" w:lastRow="0" w:firstColumn="1" w:lastColumn="0" w:oddVBand="0" w:evenVBand="0" w:oddHBand="0" w:evenHBand="0" w:firstRowFirstColumn="0" w:firstRowLastColumn="0" w:lastRowFirstColumn="0" w:lastRowLastColumn="0"/>
            <w:tcW w:w="1777" w:type="dxa"/>
            <w:vAlign w:val="center"/>
          </w:tcPr>
          <w:p w14:paraId="29FA488D" w14:textId="2482A59A" w:rsidR="00C40237" w:rsidRPr="00C40237" w:rsidRDefault="00C40237" w:rsidP="00C40237">
            <w:pPr>
              <w:rPr>
                <w:b w:val="0"/>
                <w:sz w:val="18"/>
                <w:szCs w:val="18"/>
              </w:rPr>
            </w:pPr>
            <w:r w:rsidRPr="00C40237">
              <w:rPr>
                <w:rFonts w:cs="Arial"/>
                <w:b w:val="0"/>
                <w:bCs w:val="0"/>
                <w:color w:val="000000"/>
                <w:sz w:val="18"/>
                <w:szCs w:val="18"/>
              </w:rPr>
              <w:t>Tardigrada</w:t>
            </w:r>
          </w:p>
        </w:tc>
        <w:tc>
          <w:tcPr>
            <w:tcW w:w="808" w:type="dxa"/>
            <w:vAlign w:val="center"/>
          </w:tcPr>
          <w:p w14:paraId="01BE0CF6" w14:textId="77777777"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c>
          <w:tcPr>
            <w:tcW w:w="790" w:type="dxa"/>
            <w:vAlign w:val="center"/>
          </w:tcPr>
          <w:p w14:paraId="7303F4A2" w14:textId="4317C888"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1</w:t>
            </w:r>
          </w:p>
        </w:tc>
        <w:tc>
          <w:tcPr>
            <w:tcW w:w="915" w:type="dxa"/>
            <w:vAlign w:val="center"/>
          </w:tcPr>
          <w:p w14:paraId="79CCDEB1" w14:textId="0274DD1B"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1</w:t>
            </w:r>
          </w:p>
        </w:tc>
        <w:tc>
          <w:tcPr>
            <w:tcW w:w="911" w:type="dxa"/>
            <w:vAlign w:val="center"/>
          </w:tcPr>
          <w:p w14:paraId="4388162D" w14:textId="5853042A"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1</w:t>
            </w:r>
          </w:p>
        </w:tc>
        <w:tc>
          <w:tcPr>
            <w:tcW w:w="1047" w:type="dxa"/>
            <w:vAlign w:val="center"/>
          </w:tcPr>
          <w:p w14:paraId="56C78926" w14:textId="03D39150"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color w:val="000000"/>
                <w:sz w:val="18"/>
                <w:szCs w:val="18"/>
              </w:rPr>
              <w:t>1</w:t>
            </w:r>
          </w:p>
        </w:tc>
        <w:tc>
          <w:tcPr>
            <w:tcW w:w="885" w:type="dxa"/>
            <w:vAlign w:val="center"/>
          </w:tcPr>
          <w:p w14:paraId="3FE5579D" w14:textId="77777777"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p>
        </w:tc>
      </w:tr>
      <w:tr w:rsidR="00C40237" w:rsidRPr="0052624D" w14:paraId="1C35C93D" w14:textId="77777777" w:rsidTr="00C40237">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777" w:type="dxa"/>
            <w:vAlign w:val="center"/>
          </w:tcPr>
          <w:p w14:paraId="411A2742" w14:textId="667A4A34" w:rsidR="00C40237" w:rsidRPr="00C40237" w:rsidRDefault="00C40237" w:rsidP="00C40237">
            <w:pPr>
              <w:rPr>
                <w:b w:val="0"/>
                <w:sz w:val="18"/>
                <w:szCs w:val="18"/>
              </w:rPr>
            </w:pPr>
            <w:r w:rsidRPr="00C40237">
              <w:rPr>
                <w:rFonts w:cs="Arial"/>
                <w:b w:val="0"/>
                <w:bCs w:val="0"/>
                <w:color w:val="000000"/>
                <w:sz w:val="18"/>
                <w:szCs w:val="18"/>
              </w:rPr>
              <w:t>Xenacoelomorpha</w:t>
            </w:r>
          </w:p>
        </w:tc>
        <w:tc>
          <w:tcPr>
            <w:tcW w:w="808" w:type="dxa"/>
            <w:vAlign w:val="center"/>
          </w:tcPr>
          <w:p w14:paraId="2360D9AF" w14:textId="7C7DAA2B"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 </w:t>
            </w:r>
          </w:p>
        </w:tc>
        <w:tc>
          <w:tcPr>
            <w:tcW w:w="790" w:type="dxa"/>
            <w:vAlign w:val="center"/>
          </w:tcPr>
          <w:p w14:paraId="558BC5B8" w14:textId="7BF6286E"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 </w:t>
            </w:r>
          </w:p>
        </w:tc>
        <w:tc>
          <w:tcPr>
            <w:tcW w:w="915" w:type="dxa"/>
            <w:vAlign w:val="center"/>
          </w:tcPr>
          <w:p w14:paraId="6E2D180E" w14:textId="2D7A0B0F"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 </w:t>
            </w:r>
          </w:p>
        </w:tc>
        <w:tc>
          <w:tcPr>
            <w:tcW w:w="911" w:type="dxa"/>
            <w:vAlign w:val="center"/>
          </w:tcPr>
          <w:p w14:paraId="5300C6B9" w14:textId="3E07051B"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1</w:t>
            </w:r>
          </w:p>
        </w:tc>
        <w:tc>
          <w:tcPr>
            <w:tcW w:w="1047" w:type="dxa"/>
            <w:vAlign w:val="center"/>
          </w:tcPr>
          <w:p w14:paraId="5FD487F0" w14:textId="2E5BC1AA"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 </w:t>
            </w:r>
          </w:p>
        </w:tc>
        <w:tc>
          <w:tcPr>
            <w:tcW w:w="885" w:type="dxa"/>
            <w:vAlign w:val="center"/>
          </w:tcPr>
          <w:p w14:paraId="776FEF21" w14:textId="11215CF8" w:rsidR="00C40237" w:rsidRPr="0052624D" w:rsidRDefault="00C40237" w:rsidP="00C40237">
            <w:pPr>
              <w:cnfStyle w:val="000000100000" w:firstRow="0" w:lastRow="0" w:firstColumn="0" w:lastColumn="0" w:oddVBand="0" w:evenVBand="0" w:oddHBand="1" w:evenHBand="0" w:firstRowFirstColumn="0" w:firstRowLastColumn="0" w:lastRowFirstColumn="0" w:lastRowLastColumn="0"/>
              <w:rPr>
                <w:sz w:val="18"/>
                <w:szCs w:val="18"/>
              </w:rPr>
            </w:pPr>
            <w:r>
              <w:rPr>
                <w:rFonts w:cs="Arial"/>
                <w:color w:val="000000"/>
                <w:sz w:val="18"/>
                <w:szCs w:val="18"/>
              </w:rPr>
              <w:t> </w:t>
            </w:r>
          </w:p>
        </w:tc>
      </w:tr>
      <w:tr w:rsidR="00C40237" w:rsidRPr="0052624D" w14:paraId="75EE463E" w14:textId="77777777" w:rsidTr="00C40237">
        <w:trPr>
          <w:trHeight w:val="71"/>
        </w:trPr>
        <w:tc>
          <w:tcPr>
            <w:cnfStyle w:val="001000000000" w:firstRow="0" w:lastRow="0" w:firstColumn="1" w:lastColumn="0" w:oddVBand="0" w:evenVBand="0" w:oddHBand="0" w:evenHBand="0" w:firstRowFirstColumn="0" w:firstRowLastColumn="0" w:lastRowFirstColumn="0" w:lastRowLastColumn="0"/>
            <w:tcW w:w="1777" w:type="dxa"/>
            <w:tcBorders>
              <w:bottom w:val="single" w:sz="4" w:space="0" w:color="auto"/>
            </w:tcBorders>
            <w:vAlign w:val="center"/>
          </w:tcPr>
          <w:p w14:paraId="5675F390" w14:textId="7F1E7DCE" w:rsidR="00C40237" w:rsidRPr="00C40237" w:rsidRDefault="0004086D" w:rsidP="00C40237">
            <w:pPr>
              <w:rPr>
                <w:sz w:val="18"/>
                <w:szCs w:val="18"/>
              </w:rPr>
            </w:pPr>
            <w:r>
              <w:rPr>
                <w:rFonts w:cs="Arial"/>
                <w:bCs w:val="0"/>
                <w:color w:val="000000"/>
                <w:sz w:val="18"/>
                <w:szCs w:val="18"/>
              </w:rPr>
              <w:t>28</w:t>
            </w:r>
          </w:p>
        </w:tc>
        <w:tc>
          <w:tcPr>
            <w:tcW w:w="808" w:type="dxa"/>
            <w:tcBorders>
              <w:bottom w:val="single" w:sz="4" w:space="0" w:color="auto"/>
            </w:tcBorders>
            <w:vAlign w:val="center"/>
          </w:tcPr>
          <w:p w14:paraId="060DC351" w14:textId="7F9E3720"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b/>
                <w:bCs/>
                <w:color w:val="000000"/>
                <w:sz w:val="18"/>
                <w:szCs w:val="18"/>
              </w:rPr>
              <w:t>4</w:t>
            </w:r>
            <w:r w:rsidR="0004086D">
              <w:rPr>
                <w:rFonts w:cs="Arial"/>
                <w:b/>
                <w:bCs/>
                <w:color w:val="000000"/>
                <w:sz w:val="18"/>
                <w:szCs w:val="18"/>
              </w:rPr>
              <w:t>9</w:t>
            </w:r>
          </w:p>
        </w:tc>
        <w:tc>
          <w:tcPr>
            <w:tcW w:w="790" w:type="dxa"/>
            <w:tcBorders>
              <w:bottom w:val="single" w:sz="4" w:space="0" w:color="auto"/>
            </w:tcBorders>
            <w:vAlign w:val="center"/>
          </w:tcPr>
          <w:p w14:paraId="590AB265" w14:textId="65CCE176"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b/>
                <w:bCs/>
                <w:color w:val="000000"/>
                <w:sz w:val="18"/>
                <w:szCs w:val="18"/>
              </w:rPr>
              <w:t>157</w:t>
            </w:r>
          </w:p>
        </w:tc>
        <w:tc>
          <w:tcPr>
            <w:tcW w:w="915" w:type="dxa"/>
            <w:tcBorders>
              <w:bottom w:val="single" w:sz="4" w:space="0" w:color="auto"/>
            </w:tcBorders>
            <w:vAlign w:val="center"/>
          </w:tcPr>
          <w:p w14:paraId="0A6AC0D5" w14:textId="08A97F54" w:rsidR="00C40237" w:rsidRPr="0052624D" w:rsidRDefault="0004086D"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b/>
                <w:bCs/>
                <w:color w:val="000000"/>
                <w:sz w:val="18"/>
                <w:szCs w:val="18"/>
              </w:rPr>
              <w:t>479</w:t>
            </w:r>
          </w:p>
        </w:tc>
        <w:tc>
          <w:tcPr>
            <w:tcW w:w="911" w:type="dxa"/>
            <w:tcBorders>
              <w:bottom w:val="single" w:sz="4" w:space="0" w:color="auto"/>
            </w:tcBorders>
            <w:vAlign w:val="center"/>
          </w:tcPr>
          <w:p w14:paraId="3C7473AF" w14:textId="2485A972"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b/>
                <w:bCs/>
                <w:color w:val="000000"/>
                <w:sz w:val="18"/>
                <w:szCs w:val="18"/>
              </w:rPr>
              <w:t>11</w:t>
            </w:r>
            <w:r w:rsidR="0004086D">
              <w:rPr>
                <w:rFonts w:cs="Arial"/>
                <w:b/>
                <w:bCs/>
                <w:color w:val="000000"/>
                <w:sz w:val="18"/>
                <w:szCs w:val="18"/>
              </w:rPr>
              <w:t>06</w:t>
            </w:r>
          </w:p>
        </w:tc>
        <w:tc>
          <w:tcPr>
            <w:tcW w:w="1047" w:type="dxa"/>
            <w:tcBorders>
              <w:bottom w:val="single" w:sz="4" w:space="0" w:color="auto"/>
            </w:tcBorders>
            <w:vAlign w:val="center"/>
          </w:tcPr>
          <w:p w14:paraId="5A86E547" w14:textId="44713A6A"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b/>
                <w:bCs/>
                <w:color w:val="000000"/>
                <w:sz w:val="18"/>
                <w:szCs w:val="18"/>
              </w:rPr>
              <w:t>6</w:t>
            </w:r>
            <w:r w:rsidR="003835C0">
              <w:rPr>
                <w:rFonts w:cs="Arial"/>
                <w:b/>
                <w:bCs/>
                <w:color w:val="000000"/>
                <w:sz w:val="18"/>
                <w:szCs w:val="18"/>
              </w:rPr>
              <w:t>42</w:t>
            </w:r>
          </w:p>
        </w:tc>
        <w:tc>
          <w:tcPr>
            <w:tcW w:w="885" w:type="dxa"/>
            <w:tcBorders>
              <w:bottom w:val="single" w:sz="4" w:space="0" w:color="auto"/>
            </w:tcBorders>
            <w:vAlign w:val="center"/>
          </w:tcPr>
          <w:p w14:paraId="0416B36E" w14:textId="0EE2A71B" w:rsidR="00C40237" w:rsidRPr="0052624D" w:rsidRDefault="00C40237" w:rsidP="00C40237">
            <w:pPr>
              <w:cnfStyle w:val="000000000000" w:firstRow="0" w:lastRow="0" w:firstColumn="0" w:lastColumn="0" w:oddVBand="0" w:evenVBand="0" w:oddHBand="0" w:evenHBand="0" w:firstRowFirstColumn="0" w:firstRowLastColumn="0" w:lastRowFirstColumn="0" w:lastRowLastColumn="0"/>
              <w:rPr>
                <w:sz w:val="18"/>
                <w:szCs w:val="18"/>
              </w:rPr>
            </w:pPr>
            <w:r>
              <w:rPr>
                <w:rFonts w:cs="Arial"/>
                <w:b/>
                <w:bCs/>
                <w:color w:val="000000"/>
                <w:sz w:val="18"/>
                <w:szCs w:val="18"/>
              </w:rPr>
              <w:t>61</w:t>
            </w:r>
          </w:p>
        </w:tc>
      </w:tr>
    </w:tbl>
    <w:p w14:paraId="751592A1" w14:textId="12E1F9A0" w:rsidR="00287626" w:rsidRPr="0052624D" w:rsidRDefault="00287626" w:rsidP="00817858">
      <w:pPr>
        <w:rPr>
          <w:bCs/>
          <w:sz w:val="18"/>
          <w:szCs w:val="18"/>
        </w:rPr>
      </w:pPr>
    </w:p>
    <w:p w14:paraId="5680B238" w14:textId="77777777" w:rsidR="00391835" w:rsidRDefault="00391835" w:rsidP="00817858">
      <w:pPr>
        <w:rPr>
          <w:b/>
          <w:bCs/>
          <w:sz w:val="18"/>
          <w:szCs w:val="18"/>
        </w:rPr>
      </w:pPr>
    </w:p>
    <w:p w14:paraId="48B59ADE" w14:textId="66E12274" w:rsidR="00DD67A7" w:rsidRDefault="00DD67A7" w:rsidP="00817858">
      <w:pPr>
        <w:rPr>
          <w:rFonts w:cs="Arial"/>
        </w:rPr>
      </w:pPr>
    </w:p>
    <w:p w14:paraId="73956B47" w14:textId="66269F38" w:rsidR="00AE0E0A" w:rsidRPr="006247C7" w:rsidRDefault="00796C61" w:rsidP="00817858">
      <w:pPr>
        <w:rPr>
          <w:rFonts w:cs="Arial"/>
          <w:sz w:val="20"/>
          <w:szCs w:val="20"/>
        </w:rPr>
      </w:pPr>
      <w:r>
        <w:rPr>
          <w:rFonts w:cs="Arial"/>
          <w:noProof/>
          <w:sz w:val="20"/>
          <w:szCs w:val="20"/>
        </w:rPr>
        <w:drawing>
          <wp:inline distT="0" distB="0" distL="0" distR="0" wp14:anchorId="10486C98" wp14:editId="72B718DB">
            <wp:extent cx="5925820" cy="4922520"/>
            <wp:effectExtent l="0" t="0" r="0" b="0"/>
            <wp:docPr id="23" name="Picture 23"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 waterfall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25820" cy="4922520"/>
                    </a:xfrm>
                    <a:prstGeom prst="rect">
                      <a:avLst/>
                    </a:prstGeom>
                  </pic:spPr>
                </pic:pic>
              </a:graphicData>
            </a:graphic>
          </wp:inline>
        </w:drawing>
      </w:r>
      <w:r w:rsidR="00F14A16" w:rsidRPr="006247C7">
        <w:rPr>
          <w:rFonts w:cs="Arial"/>
          <w:sz w:val="20"/>
          <w:szCs w:val="20"/>
        </w:rPr>
        <w:t>Fig</w:t>
      </w:r>
      <w:r w:rsidR="006247C7" w:rsidRPr="006247C7">
        <w:rPr>
          <w:rFonts w:cs="Arial"/>
          <w:sz w:val="20"/>
          <w:szCs w:val="20"/>
        </w:rPr>
        <w:t xml:space="preserve">. 17 Total </w:t>
      </w:r>
      <w:r w:rsidR="003E7ABF" w:rsidRPr="006247C7">
        <w:rPr>
          <w:rFonts w:cs="Arial"/>
          <w:sz w:val="20"/>
          <w:szCs w:val="20"/>
        </w:rPr>
        <w:t>s</w:t>
      </w:r>
      <w:r w:rsidR="003E7ABF">
        <w:rPr>
          <w:rFonts w:cs="Arial"/>
          <w:sz w:val="20"/>
          <w:szCs w:val="20"/>
        </w:rPr>
        <w:t>cientific</w:t>
      </w:r>
      <w:r w:rsidR="003E7ABF" w:rsidRPr="006247C7">
        <w:rPr>
          <w:rFonts w:cs="Arial"/>
          <w:sz w:val="20"/>
          <w:szCs w:val="20"/>
        </w:rPr>
        <w:t xml:space="preserve"> </w:t>
      </w:r>
      <w:r w:rsidR="006247C7" w:rsidRPr="006247C7">
        <w:rPr>
          <w:rFonts w:cs="Arial"/>
          <w:sz w:val="20"/>
          <w:szCs w:val="20"/>
        </w:rPr>
        <w:t>n</w:t>
      </w:r>
      <w:r w:rsidR="00F14A16" w:rsidRPr="006247C7">
        <w:rPr>
          <w:rFonts w:cs="Arial"/>
          <w:sz w:val="20"/>
          <w:szCs w:val="20"/>
        </w:rPr>
        <w:t xml:space="preserve">ames in </w:t>
      </w:r>
      <w:r w:rsidR="006247C7" w:rsidRPr="006247C7">
        <w:rPr>
          <w:rFonts w:cs="Arial"/>
          <w:sz w:val="20"/>
          <w:szCs w:val="20"/>
        </w:rPr>
        <w:t>CCZ C</w:t>
      </w:r>
      <w:r w:rsidR="00F14A16" w:rsidRPr="006247C7">
        <w:rPr>
          <w:rFonts w:cs="Arial"/>
          <w:sz w:val="20"/>
          <w:szCs w:val="20"/>
        </w:rPr>
        <w:t>hecklist by taxonomic rank</w:t>
      </w:r>
      <w:r w:rsidR="003E7ABF">
        <w:rPr>
          <w:rFonts w:cs="Arial"/>
          <w:sz w:val="20"/>
          <w:szCs w:val="20"/>
        </w:rPr>
        <w:t>, organised by phylum</w:t>
      </w:r>
      <w:r w:rsidR="006247C7" w:rsidRPr="006247C7">
        <w:rPr>
          <w:rFonts w:cs="Arial"/>
          <w:sz w:val="20"/>
          <w:szCs w:val="20"/>
        </w:rPr>
        <w:t xml:space="preserve">, data from all sources. </w:t>
      </w:r>
      <w:r w:rsidR="001F45E4">
        <w:rPr>
          <w:rFonts w:cs="Arial"/>
          <w:sz w:val="20"/>
          <w:szCs w:val="20"/>
        </w:rPr>
        <w:t>Other taxonomic ranks- subgenus etc not shown.</w:t>
      </w:r>
    </w:p>
    <w:p w14:paraId="0F358A56" w14:textId="77777777" w:rsidR="00AE0E0A" w:rsidRDefault="00AE0E0A" w:rsidP="00817858">
      <w:pPr>
        <w:rPr>
          <w:rFonts w:cs="Arial"/>
        </w:rPr>
      </w:pPr>
    </w:p>
    <w:p w14:paraId="6B7DBB59" w14:textId="1C1E9392" w:rsidR="00311BDB" w:rsidRDefault="00311BDB" w:rsidP="00311BDB">
      <w:pPr>
        <w:pStyle w:val="Heading3"/>
      </w:pPr>
      <w:bookmarkStart w:id="104" w:name="_Toc101879418"/>
      <w:r>
        <w:t>Species names by size class</w:t>
      </w:r>
      <w:bookmarkEnd w:id="104"/>
    </w:p>
    <w:p w14:paraId="5C0FF884" w14:textId="79B3DDE4" w:rsidR="00C13587" w:rsidRDefault="00C13587" w:rsidP="00C13587"/>
    <w:p w14:paraId="37A3F050" w14:textId="46DAD2EB" w:rsidR="00DD67A7" w:rsidRPr="009113AB" w:rsidRDefault="00C13587" w:rsidP="00DD67A7">
      <w:pPr>
        <w:rPr>
          <w:bCs/>
          <w:szCs w:val="22"/>
        </w:rPr>
      </w:pPr>
      <w:bookmarkStart w:id="105" w:name="_Hlk104883296"/>
      <w:r w:rsidRPr="00C13587">
        <w:rPr>
          <w:szCs w:val="22"/>
        </w:rPr>
        <w:lastRenderedPageBreak/>
        <w:t xml:space="preserve">By size class, </w:t>
      </w:r>
      <w:r w:rsidR="00B317AE">
        <w:rPr>
          <w:szCs w:val="22"/>
        </w:rPr>
        <w:t>296</w:t>
      </w:r>
      <w:r w:rsidR="00507D27">
        <w:rPr>
          <w:szCs w:val="22"/>
        </w:rPr>
        <w:t xml:space="preserve"> species names were m</w:t>
      </w:r>
      <w:r w:rsidR="007A043D">
        <w:rPr>
          <w:szCs w:val="22"/>
        </w:rPr>
        <w:t xml:space="preserve">acrofauna, </w:t>
      </w:r>
      <w:r w:rsidR="001F45E4">
        <w:rPr>
          <w:szCs w:val="22"/>
        </w:rPr>
        <w:t>24</w:t>
      </w:r>
      <w:r w:rsidR="00B317AE">
        <w:rPr>
          <w:szCs w:val="22"/>
        </w:rPr>
        <w:t>2</w:t>
      </w:r>
      <w:r w:rsidR="007A043D">
        <w:rPr>
          <w:szCs w:val="22"/>
        </w:rPr>
        <w:t xml:space="preserve"> megafauna, and </w:t>
      </w:r>
      <w:r w:rsidR="00B317AE">
        <w:rPr>
          <w:szCs w:val="22"/>
        </w:rPr>
        <w:t>115</w:t>
      </w:r>
      <w:r w:rsidR="00507D27">
        <w:rPr>
          <w:szCs w:val="22"/>
        </w:rPr>
        <w:t xml:space="preserve"> meiofauna. By Phylum, most </w:t>
      </w:r>
      <w:r w:rsidR="009113AB">
        <w:rPr>
          <w:szCs w:val="22"/>
        </w:rPr>
        <w:t xml:space="preserve">macrofauna </w:t>
      </w:r>
      <w:r w:rsidR="00507D27">
        <w:rPr>
          <w:szCs w:val="22"/>
        </w:rPr>
        <w:t xml:space="preserve">species names were </w:t>
      </w:r>
      <w:r w:rsidR="00F52864">
        <w:rPr>
          <w:szCs w:val="22"/>
        </w:rPr>
        <w:t>a</w:t>
      </w:r>
      <w:r w:rsidR="00507D27">
        <w:rPr>
          <w:szCs w:val="22"/>
        </w:rPr>
        <w:t>rthropod</w:t>
      </w:r>
      <w:r w:rsidR="00F52864">
        <w:rPr>
          <w:szCs w:val="22"/>
        </w:rPr>
        <w:t>s</w:t>
      </w:r>
      <w:r w:rsidR="001F45E4">
        <w:rPr>
          <w:szCs w:val="22"/>
        </w:rPr>
        <w:t xml:space="preserve"> (1</w:t>
      </w:r>
      <w:r w:rsidR="00B317AE">
        <w:rPr>
          <w:szCs w:val="22"/>
        </w:rPr>
        <w:t>34</w:t>
      </w:r>
      <w:r w:rsidR="001F45E4">
        <w:rPr>
          <w:szCs w:val="22"/>
        </w:rPr>
        <w:t>)</w:t>
      </w:r>
      <w:r w:rsidR="00507D27">
        <w:rPr>
          <w:szCs w:val="22"/>
        </w:rPr>
        <w:t xml:space="preserve">, with significant numbers of </w:t>
      </w:r>
      <w:r w:rsidR="00F52864">
        <w:rPr>
          <w:szCs w:val="22"/>
        </w:rPr>
        <w:t>annelids</w:t>
      </w:r>
      <w:r w:rsidR="00507D27">
        <w:rPr>
          <w:szCs w:val="22"/>
        </w:rPr>
        <w:t xml:space="preserve"> </w:t>
      </w:r>
      <w:r w:rsidR="00F52864">
        <w:rPr>
          <w:szCs w:val="22"/>
        </w:rPr>
        <w:t>also</w:t>
      </w:r>
      <w:r w:rsidR="00B317AE">
        <w:rPr>
          <w:szCs w:val="22"/>
        </w:rPr>
        <w:t xml:space="preserve"> (127</w:t>
      </w:r>
      <w:r w:rsidR="001F45E4">
        <w:rPr>
          <w:szCs w:val="22"/>
        </w:rPr>
        <w:t>)</w:t>
      </w:r>
      <w:r w:rsidR="00F52864">
        <w:rPr>
          <w:szCs w:val="22"/>
        </w:rPr>
        <w:t>. For megafauna, most were e</w:t>
      </w:r>
      <w:r w:rsidR="00507D27">
        <w:rPr>
          <w:szCs w:val="22"/>
        </w:rPr>
        <w:t>chinoderm</w:t>
      </w:r>
      <w:r w:rsidR="00F52864">
        <w:rPr>
          <w:szCs w:val="22"/>
        </w:rPr>
        <w:t>s</w:t>
      </w:r>
      <w:r w:rsidR="001F45E4">
        <w:rPr>
          <w:szCs w:val="22"/>
        </w:rPr>
        <w:t xml:space="preserve"> (138)</w:t>
      </w:r>
      <w:r w:rsidR="00507D27">
        <w:rPr>
          <w:szCs w:val="22"/>
        </w:rPr>
        <w:t xml:space="preserve">, with </w:t>
      </w:r>
      <w:r w:rsidR="003B7526">
        <w:rPr>
          <w:szCs w:val="22"/>
        </w:rPr>
        <w:t xml:space="preserve">relatively sizeable </w:t>
      </w:r>
      <w:r w:rsidR="00507D27">
        <w:rPr>
          <w:szCs w:val="22"/>
        </w:rPr>
        <w:t xml:space="preserve">numbers of </w:t>
      </w:r>
      <w:r w:rsidR="00F52864">
        <w:rPr>
          <w:szCs w:val="22"/>
        </w:rPr>
        <w:t xml:space="preserve">sponges, </w:t>
      </w:r>
      <w:proofErr w:type="gramStart"/>
      <w:r w:rsidR="00F52864">
        <w:rPr>
          <w:szCs w:val="22"/>
        </w:rPr>
        <w:t>c</w:t>
      </w:r>
      <w:r w:rsidR="00507D27">
        <w:rPr>
          <w:szCs w:val="22"/>
        </w:rPr>
        <w:t>hordat</w:t>
      </w:r>
      <w:r w:rsidR="00F52864">
        <w:rPr>
          <w:szCs w:val="22"/>
        </w:rPr>
        <w:t>es</w:t>
      </w:r>
      <w:proofErr w:type="gramEnd"/>
      <w:r w:rsidR="00F52864">
        <w:rPr>
          <w:szCs w:val="22"/>
        </w:rPr>
        <w:t xml:space="preserve"> </w:t>
      </w:r>
      <w:r w:rsidR="00507D27">
        <w:rPr>
          <w:szCs w:val="22"/>
        </w:rPr>
        <w:t xml:space="preserve">and </w:t>
      </w:r>
      <w:r w:rsidR="00F52864">
        <w:rPr>
          <w:szCs w:val="22"/>
        </w:rPr>
        <w:t>c</w:t>
      </w:r>
      <w:r w:rsidR="003B7526">
        <w:rPr>
          <w:szCs w:val="22"/>
        </w:rPr>
        <w:t>nidaria</w:t>
      </w:r>
      <w:r w:rsidR="00F52864">
        <w:rPr>
          <w:szCs w:val="22"/>
        </w:rPr>
        <w:t>ns</w:t>
      </w:r>
      <w:r w:rsidR="00507D27">
        <w:rPr>
          <w:szCs w:val="22"/>
        </w:rPr>
        <w:t xml:space="preserve">; and meiofauna, </w:t>
      </w:r>
      <w:r w:rsidR="003B7526">
        <w:rPr>
          <w:szCs w:val="22"/>
        </w:rPr>
        <w:t xml:space="preserve">most species names recorded were </w:t>
      </w:r>
      <w:r w:rsidR="00464F58">
        <w:rPr>
          <w:szCs w:val="22"/>
        </w:rPr>
        <w:t>nematodes</w:t>
      </w:r>
      <w:r w:rsidR="00507D27">
        <w:rPr>
          <w:szCs w:val="22"/>
        </w:rPr>
        <w:t xml:space="preserve"> (</w:t>
      </w:r>
      <w:r w:rsidR="001F45E4">
        <w:rPr>
          <w:szCs w:val="22"/>
        </w:rPr>
        <w:t>77</w:t>
      </w:r>
      <w:r w:rsidR="00A67067">
        <w:rPr>
          <w:szCs w:val="22"/>
        </w:rPr>
        <w:t xml:space="preserve">; </w:t>
      </w:r>
      <w:r w:rsidR="00507D27">
        <w:rPr>
          <w:szCs w:val="22"/>
        </w:rPr>
        <w:t xml:space="preserve">Fig </w:t>
      </w:r>
      <w:r w:rsidR="0068420F">
        <w:rPr>
          <w:szCs w:val="22"/>
        </w:rPr>
        <w:t>18</w:t>
      </w:r>
      <w:r w:rsidR="007E0AEE">
        <w:rPr>
          <w:szCs w:val="22"/>
        </w:rPr>
        <w:t xml:space="preserve">; Table </w:t>
      </w:r>
      <w:r w:rsidR="004755EA" w:rsidRPr="00796C61">
        <w:rPr>
          <w:szCs w:val="22"/>
        </w:rPr>
        <w:t>17</w:t>
      </w:r>
      <w:r w:rsidR="00507D27" w:rsidRPr="00796C61">
        <w:rPr>
          <w:szCs w:val="22"/>
        </w:rPr>
        <w:t>)</w:t>
      </w:r>
      <w:r w:rsidR="003B7526">
        <w:rPr>
          <w:szCs w:val="22"/>
        </w:rPr>
        <w:t xml:space="preserve">. </w:t>
      </w:r>
    </w:p>
    <w:bookmarkEnd w:id="105"/>
    <w:p w14:paraId="3B3D6637" w14:textId="035B004D" w:rsidR="00C13587" w:rsidRPr="00507D27" w:rsidRDefault="00C13587" w:rsidP="00C13587">
      <w:pPr>
        <w:rPr>
          <w:szCs w:val="22"/>
        </w:rPr>
      </w:pPr>
    </w:p>
    <w:p w14:paraId="23E18484" w14:textId="77777777" w:rsidR="00311BDB" w:rsidRDefault="00311BDB" w:rsidP="00067929">
      <w:pPr>
        <w:rPr>
          <w:rFonts w:cs="Arial"/>
        </w:rPr>
      </w:pPr>
    </w:p>
    <w:p w14:paraId="2C4E52DD" w14:textId="203AC4A8" w:rsidR="00817858" w:rsidRDefault="00817858" w:rsidP="00067929">
      <w:pPr>
        <w:rPr>
          <w:rFonts w:cs="Arial"/>
        </w:rPr>
      </w:pPr>
    </w:p>
    <w:p w14:paraId="13EE15FB" w14:textId="6BBAE600" w:rsidR="007543C5" w:rsidRDefault="002E0281" w:rsidP="00067929">
      <w:pPr>
        <w:rPr>
          <w:rFonts w:cs="Arial"/>
        </w:rPr>
      </w:pPr>
      <w:r>
        <w:rPr>
          <w:rFonts w:cs="Arial"/>
          <w:noProof/>
          <w:sz w:val="20"/>
          <w:szCs w:val="21"/>
        </w:rPr>
        <w:drawing>
          <wp:inline distT="0" distB="0" distL="0" distR="0" wp14:anchorId="68671166" wp14:editId="7C16710D">
            <wp:extent cx="5925820" cy="4922520"/>
            <wp:effectExtent l="0" t="0" r="0" b="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25820" cy="4922520"/>
                    </a:xfrm>
                    <a:prstGeom prst="rect">
                      <a:avLst/>
                    </a:prstGeom>
                  </pic:spPr>
                </pic:pic>
              </a:graphicData>
            </a:graphic>
          </wp:inline>
        </w:drawing>
      </w:r>
      <w:r w:rsidR="00B46BB7" w:rsidRPr="006247C7">
        <w:rPr>
          <w:rFonts w:cs="Arial"/>
          <w:sz w:val="20"/>
          <w:szCs w:val="21"/>
        </w:rPr>
        <w:t>Fig</w:t>
      </w:r>
      <w:r w:rsidR="006247C7" w:rsidRPr="006247C7">
        <w:rPr>
          <w:rFonts w:cs="Arial"/>
          <w:sz w:val="20"/>
          <w:szCs w:val="21"/>
        </w:rPr>
        <w:t>. 18</w:t>
      </w:r>
      <w:r w:rsidR="00B46BB7" w:rsidRPr="006247C7">
        <w:rPr>
          <w:rFonts w:cs="Arial"/>
          <w:sz w:val="20"/>
          <w:szCs w:val="21"/>
        </w:rPr>
        <w:t xml:space="preserve"> </w:t>
      </w:r>
      <w:r w:rsidR="006247C7" w:rsidRPr="006247C7">
        <w:rPr>
          <w:rFonts w:cs="Arial"/>
          <w:sz w:val="20"/>
          <w:szCs w:val="21"/>
        </w:rPr>
        <w:t>Total species names in CCZ C</w:t>
      </w:r>
      <w:r w:rsidR="00EE2948" w:rsidRPr="006247C7">
        <w:rPr>
          <w:rFonts w:cs="Arial"/>
          <w:sz w:val="20"/>
          <w:szCs w:val="21"/>
        </w:rPr>
        <w:t>hecklist</w:t>
      </w:r>
      <w:r w:rsidR="006247C7" w:rsidRPr="006247C7">
        <w:rPr>
          <w:rFonts w:cs="Arial"/>
          <w:sz w:val="20"/>
          <w:szCs w:val="21"/>
        </w:rPr>
        <w:t xml:space="preserve"> </w:t>
      </w:r>
      <w:r w:rsidR="00B46BB7" w:rsidRPr="006247C7">
        <w:rPr>
          <w:rFonts w:cs="Arial"/>
          <w:sz w:val="20"/>
          <w:szCs w:val="21"/>
        </w:rPr>
        <w:t>by size class and phylum</w:t>
      </w:r>
      <w:r w:rsidR="006247C7" w:rsidRPr="006247C7">
        <w:rPr>
          <w:rFonts w:cs="Arial"/>
          <w:sz w:val="20"/>
          <w:szCs w:val="21"/>
        </w:rPr>
        <w:t>, data from all sources.</w:t>
      </w:r>
    </w:p>
    <w:p w14:paraId="53D7F7D7" w14:textId="5D876B26" w:rsidR="0068420F" w:rsidRDefault="0068420F" w:rsidP="00067929">
      <w:pPr>
        <w:rPr>
          <w:rFonts w:cs="Arial"/>
        </w:rPr>
      </w:pPr>
    </w:p>
    <w:p w14:paraId="6F1D553F" w14:textId="2BEF8FA5" w:rsidR="00DC6EC2" w:rsidRPr="00500048" w:rsidRDefault="00500048" w:rsidP="00067929">
      <w:pPr>
        <w:rPr>
          <w:rFonts w:cs="Arial"/>
          <w:sz w:val="20"/>
        </w:rPr>
      </w:pPr>
      <w:r w:rsidRPr="00500048">
        <w:rPr>
          <w:rFonts w:cs="Arial"/>
          <w:sz w:val="20"/>
        </w:rPr>
        <w:t>Table 17</w:t>
      </w:r>
      <w:r w:rsidR="00DC6EC2" w:rsidRPr="00500048">
        <w:rPr>
          <w:rFonts w:cs="Arial"/>
          <w:sz w:val="20"/>
        </w:rPr>
        <w:t>: Total species names in CCZ checklist by size class and phylum</w:t>
      </w:r>
      <w:r w:rsidR="007E0AEE" w:rsidRPr="00500048">
        <w:rPr>
          <w:rFonts w:cs="Arial"/>
          <w:sz w:val="20"/>
        </w:rPr>
        <w:t>; data from all sources</w:t>
      </w:r>
    </w:p>
    <w:tbl>
      <w:tblPr>
        <w:tblStyle w:val="PlainTable4"/>
        <w:tblW w:w="0" w:type="auto"/>
        <w:tblLook w:val="04A0" w:firstRow="1" w:lastRow="0" w:firstColumn="1" w:lastColumn="0" w:noHBand="0" w:noVBand="1"/>
      </w:tblPr>
      <w:tblGrid>
        <w:gridCol w:w="1597"/>
        <w:gridCol w:w="1065"/>
        <w:gridCol w:w="1134"/>
        <w:gridCol w:w="850"/>
        <w:gridCol w:w="851"/>
      </w:tblGrid>
      <w:tr w:rsidR="002068B9" w:rsidRPr="00983944" w14:paraId="2EEDD6D5" w14:textId="77777777" w:rsidTr="007E0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Borders>
              <w:top w:val="single" w:sz="4" w:space="0" w:color="auto"/>
              <w:bottom w:val="single" w:sz="4" w:space="0" w:color="auto"/>
            </w:tcBorders>
          </w:tcPr>
          <w:p w14:paraId="1117BE72" w14:textId="77777777" w:rsidR="002068B9" w:rsidRPr="00C9116B" w:rsidRDefault="002068B9" w:rsidP="002068B9">
            <w:pPr>
              <w:rPr>
                <w:b w:val="0"/>
                <w:sz w:val="18"/>
                <w:szCs w:val="18"/>
              </w:rPr>
            </w:pPr>
            <w:r w:rsidRPr="00C9116B">
              <w:rPr>
                <w:sz w:val="18"/>
                <w:szCs w:val="18"/>
              </w:rPr>
              <w:t>Phylum</w:t>
            </w:r>
          </w:p>
        </w:tc>
        <w:tc>
          <w:tcPr>
            <w:tcW w:w="1065" w:type="dxa"/>
            <w:tcBorders>
              <w:top w:val="single" w:sz="4" w:space="0" w:color="auto"/>
              <w:bottom w:val="single" w:sz="4" w:space="0" w:color="auto"/>
            </w:tcBorders>
          </w:tcPr>
          <w:p w14:paraId="56F1CE4A" w14:textId="21031E68" w:rsidR="002068B9" w:rsidRPr="002068B9" w:rsidRDefault="007E0AEE" w:rsidP="002068B9">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w:t>
            </w:r>
            <w:r w:rsidR="002068B9" w:rsidRPr="002068B9">
              <w:rPr>
                <w:sz w:val="18"/>
                <w:szCs w:val="18"/>
              </w:rPr>
              <w:t>acro</w:t>
            </w:r>
          </w:p>
        </w:tc>
        <w:tc>
          <w:tcPr>
            <w:tcW w:w="1134" w:type="dxa"/>
            <w:tcBorders>
              <w:top w:val="single" w:sz="4" w:space="0" w:color="auto"/>
              <w:bottom w:val="single" w:sz="4" w:space="0" w:color="auto"/>
            </w:tcBorders>
          </w:tcPr>
          <w:p w14:paraId="1583D38A" w14:textId="3605B55C" w:rsidR="002068B9" w:rsidRPr="002068B9" w:rsidRDefault="007E0AEE" w:rsidP="002068B9">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w:t>
            </w:r>
            <w:r w:rsidR="002068B9" w:rsidRPr="002068B9">
              <w:rPr>
                <w:sz w:val="18"/>
                <w:szCs w:val="18"/>
              </w:rPr>
              <w:t>ega</w:t>
            </w:r>
          </w:p>
        </w:tc>
        <w:tc>
          <w:tcPr>
            <w:tcW w:w="850" w:type="dxa"/>
            <w:tcBorders>
              <w:top w:val="single" w:sz="4" w:space="0" w:color="auto"/>
              <w:bottom w:val="single" w:sz="4" w:space="0" w:color="auto"/>
            </w:tcBorders>
          </w:tcPr>
          <w:p w14:paraId="7D5702C3" w14:textId="2E463A66" w:rsidR="002068B9" w:rsidRPr="002068B9" w:rsidRDefault="007E0AEE" w:rsidP="002068B9">
            <w:pPr>
              <w:cnfStyle w:val="100000000000" w:firstRow="1" w:lastRow="0" w:firstColumn="0" w:lastColumn="0" w:oddVBand="0" w:evenVBand="0" w:oddHBand="0" w:evenHBand="0" w:firstRowFirstColumn="0" w:firstRowLastColumn="0" w:lastRowFirstColumn="0" w:lastRowLastColumn="0"/>
              <w:rPr>
                <w:sz w:val="18"/>
                <w:szCs w:val="18"/>
              </w:rPr>
            </w:pPr>
            <w:proofErr w:type="spellStart"/>
            <w:r>
              <w:rPr>
                <w:sz w:val="18"/>
                <w:szCs w:val="18"/>
              </w:rPr>
              <w:t>M</w:t>
            </w:r>
            <w:r w:rsidR="002068B9" w:rsidRPr="002068B9">
              <w:rPr>
                <w:sz w:val="18"/>
                <w:szCs w:val="18"/>
              </w:rPr>
              <w:t>eio</w:t>
            </w:r>
            <w:proofErr w:type="spellEnd"/>
          </w:p>
        </w:tc>
        <w:tc>
          <w:tcPr>
            <w:tcW w:w="851" w:type="dxa"/>
            <w:tcBorders>
              <w:top w:val="single" w:sz="4" w:space="0" w:color="auto"/>
              <w:bottom w:val="single" w:sz="4" w:space="0" w:color="auto"/>
            </w:tcBorders>
          </w:tcPr>
          <w:p w14:paraId="0E11E46F" w14:textId="4E674906" w:rsidR="002068B9" w:rsidRPr="002068B9" w:rsidRDefault="002068B9" w:rsidP="002068B9">
            <w:pPr>
              <w:cnfStyle w:val="100000000000" w:firstRow="1" w:lastRow="0" w:firstColumn="0" w:lastColumn="0" w:oddVBand="0" w:evenVBand="0" w:oddHBand="0" w:evenHBand="0" w:firstRowFirstColumn="0" w:firstRowLastColumn="0" w:lastRowFirstColumn="0" w:lastRowLastColumn="0"/>
              <w:rPr>
                <w:sz w:val="18"/>
                <w:szCs w:val="18"/>
              </w:rPr>
            </w:pPr>
            <w:r w:rsidRPr="002068B9">
              <w:rPr>
                <w:sz w:val="18"/>
                <w:szCs w:val="18"/>
              </w:rPr>
              <w:t>TOTAL</w:t>
            </w:r>
          </w:p>
        </w:tc>
      </w:tr>
      <w:tr w:rsidR="002068B9" w:rsidRPr="00983944" w14:paraId="117CC858" w14:textId="77777777" w:rsidTr="003834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tcBorders>
            <w:vAlign w:val="bottom"/>
          </w:tcPr>
          <w:p w14:paraId="75577B46" w14:textId="77777777" w:rsidR="002068B9" w:rsidRPr="004A486F" w:rsidRDefault="002068B9" w:rsidP="002068B9">
            <w:pPr>
              <w:rPr>
                <w:rFonts w:cs="Arial"/>
                <w:b w:val="0"/>
                <w:bCs w:val="0"/>
                <w:sz w:val="18"/>
                <w:szCs w:val="18"/>
              </w:rPr>
            </w:pPr>
            <w:r w:rsidRPr="004A486F">
              <w:rPr>
                <w:rFonts w:cs="Arial"/>
                <w:b w:val="0"/>
                <w:color w:val="000000"/>
                <w:sz w:val="18"/>
                <w:szCs w:val="18"/>
              </w:rPr>
              <w:t>Annelida</w:t>
            </w:r>
          </w:p>
        </w:tc>
        <w:tc>
          <w:tcPr>
            <w:tcW w:w="0" w:type="dxa"/>
            <w:tcBorders>
              <w:top w:val="single" w:sz="4" w:space="0" w:color="auto"/>
            </w:tcBorders>
          </w:tcPr>
          <w:p w14:paraId="38211ABA" w14:textId="3F6FEF2A"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2068B9">
              <w:rPr>
                <w:sz w:val="18"/>
                <w:szCs w:val="18"/>
              </w:rPr>
              <w:t>127</w:t>
            </w:r>
          </w:p>
        </w:tc>
        <w:tc>
          <w:tcPr>
            <w:tcW w:w="0" w:type="dxa"/>
            <w:tcBorders>
              <w:top w:val="single" w:sz="4" w:space="0" w:color="auto"/>
            </w:tcBorders>
          </w:tcPr>
          <w:p w14:paraId="690B136E" w14:textId="090FC8D5"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2068B9">
              <w:rPr>
                <w:sz w:val="18"/>
                <w:szCs w:val="18"/>
              </w:rPr>
              <w:t>2</w:t>
            </w:r>
          </w:p>
        </w:tc>
        <w:tc>
          <w:tcPr>
            <w:tcW w:w="0" w:type="dxa"/>
            <w:tcBorders>
              <w:top w:val="single" w:sz="4" w:space="0" w:color="auto"/>
            </w:tcBorders>
          </w:tcPr>
          <w:p w14:paraId="68F55633" w14:textId="3D98389E"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0" w:type="dxa"/>
            <w:tcBorders>
              <w:top w:val="single" w:sz="4" w:space="0" w:color="auto"/>
            </w:tcBorders>
          </w:tcPr>
          <w:p w14:paraId="26F8CA4E" w14:textId="6AD64698"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b/>
                <w:sz w:val="18"/>
                <w:szCs w:val="18"/>
              </w:rPr>
            </w:pPr>
            <w:r w:rsidRPr="002068B9">
              <w:rPr>
                <w:b/>
                <w:sz w:val="18"/>
                <w:szCs w:val="18"/>
              </w:rPr>
              <w:t>129</w:t>
            </w:r>
          </w:p>
        </w:tc>
      </w:tr>
      <w:tr w:rsidR="002068B9" w:rsidRPr="00983944" w14:paraId="4647865F" w14:textId="77777777" w:rsidTr="0038345B">
        <w:tc>
          <w:tcPr>
            <w:cnfStyle w:val="001000000000" w:firstRow="0" w:lastRow="0" w:firstColumn="1" w:lastColumn="0" w:oddVBand="0" w:evenVBand="0" w:oddHBand="0" w:evenHBand="0" w:firstRowFirstColumn="0" w:firstRowLastColumn="0" w:lastRowFirstColumn="0" w:lastRowLastColumn="0"/>
            <w:tcW w:w="0" w:type="dxa"/>
            <w:vAlign w:val="bottom"/>
          </w:tcPr>
          <w:p w14:paraId="7B1E9F26" w14:textId="77777777" w:rsidR="002068B9" w:rsidRPr="004A486F" w:rsidRDefault="002068B9" w:rsidP="002068B9">
            <w:pPr>
              <w:rPr>
                <w:rFonts w:cs="Arial"/>
                <w:b w:val="0"/>
                <w:bCs w:val="0"/>
                <w:sz w:val="18"/>
                <w:szCs w:val="18"/>
              </w:rPr>
            </w:pPr>
            <w:r w:rsidRPr="004A486F">
              <w:rPr>
                <w:rFonts w:cs="Arial"/>
                <w:b w:val="0"/>
                <w:color w:val="000000"/>
                <w:sz w:val="18"/>
                <w:szCs w:val="18"/>
              </w:rPr>
              <w:t>Arthropoda</w:t>
            </w:r>
          </w:p>
        </w:tc>
        <w:tc>
          <w:tcPr>
            <w:tcW w:w="0" w:type="dxa"/>
          </w:tcPr>
          <w:p w14:paraId="60CC6412" w14:textId="3F587945"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2068B9">
              <w:rPr>
                <w:sz w:val="18"/>
                <w:szCs w:val="18"/>
              </w:rPr>
              <w:t>134</w:t>
            </w:r>
          </w:p>
        </w:tc>
        <w:tc>
          <w:tcPr>
            <w:tcW w:w="0" w:type="dxa"/>
          </w:tcPr>
          <w:p w14:paraId="1C27FCB4" w14:textId="36C1DB63"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2068B9">
              <w:rPr>
                <w:sz w:val="18"/>
                <w:szCs w:val="18"/>
              </w:rPr>
              <w:t>14</w:t>
            </w:r>
          </w:p>
        </w:tc>
        <w:tc>
          <w:tcPr>
            <w:tcW w:w="0" w:type="dxa"/>
          </w:tcPr>
          <w:p w14:paraId="45164A06" w14:textId="11DEB919"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2068B9">
              <w:rPr>
                <w:sz w:val="18"/>
                <w:szCs w:val="18"/>
              </w:rPr>
              <w:t>10</w:t>
            </w:r>
          </w:p>
        </w:tc>
        <w:tc>
          <w:tcPr>
            <w:tcW w:w="0" w:type="dxa"/>
          </w:tcPr>
          <w:p w14:paraId="0322B0B5" w14:textId="18075FF9"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b/>
                <w:sz w:val="18"/>
                <w:szCs w:val="18"/>
              </w:rPr>
            </w:pPr>
            <w:r w:rsidRPr="002068B9">
              <w:rPr>
                <w:b/>
                <w:sz w:val="18"/>
                <w:szCs w:val="18"/>
              </w:rPr>
              <w:t>1</w:t>
            </w:r>
            <w:r w:rsidR="004C07B1">
              <w:rPr>
                <w:b/>
                <w:sz w:val="18"/>
                <w:szCs w:val="18"/>
              </w:rPr>
              <w:t>47</w:t>
            </w:r>
          </w:p>
        </w:tc>
      </w:tr>
      <w:tr w:rsidR="002068B9" w:rsidRPr="00983944" w14:paraId="6EA8B5EB" w14:textId="77777777" w:rsidTr="003834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vAlign w:val="bottom"/>
          </w:tcPr>
          <w:p w14:paraId="40FACC71" w14:textId="77777777" w:rsidR="002068B9" w:rsidRPr="004A486F" w:rsidRDefault="002068B9" w:rsidP="002068B9">
            <w:pPr>
              <w:rPr>
                <w:rFonts w:cs="Arial"/>
                <w:b w:val="0"/>
                <w:bCs w:val="0"/>
                <w:sz w:val="18"/>
                <w:szCs w:val="18"/>
              </w:rPr>
            </w:pPr>
            <w:r w:rsidRPr="004A486F">
              <w:rPr>
                <w:rFonts w:cs="Arial"/>
                <w:b w:val="0"/>
                <w:color w:val="000000"/>
                <w:sz w:val="18"/>
                <w:szCs w:val="18"/>
              </w:rPr>
              <w:t>Brachiopoda</w:t>
            </w:r>
          </w:p>
        </w:tc>
        <w:tc>
          <w:tcPr>
            <w:tcW w:w="0" w:type="dxa"/>
          </w:tcPr>
          <w:p w14:paraId="7081F466" w14:textId="10FE2797"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2068B9">
              <w:rPr>
                <w:sz w:val="18"/>
                <w:szCs w:val="18"/>
              </w:rPr>
              <w:t>6</w:t>
            </w:r>
          </w:p>
        </w:tc>
        <w:tc>
          <w:tcPr>
            <w:tcW w:w="0" w:type="dxa"/>
          </w:tcPr>
          <w:p w14:paraId="4489D5BB" w14:textId="0141876D"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0" w:type="dxa"/>
          </w:tcPr>
          <w:p w14:paraId="76D93754" w14:textId="49F52395"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0" w:type="dxa"/>
          </w:tcPr>
          <w:p w14:paraId="062C8DE7" w14:textId="5B30019F"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b/>
                <w:sz w:val="18"/>
                <w:szCs w:val="18"/>
              </w:rPr>
            </w:pPr>
            <w:r w:rsidRPr="002068B9">
              <w:rPr>
                <w:b/>
                <w:sz w:val="18"/>
                <w:szCs w:val="18"/>
              </w:rPr>
              <w:t>6</w:t>
            </w:r>
          </w:p>
        </w:tc>
      </w:tr>
      <w:tr w:rsidR="002068B9" w:rsidRPr="00983944" w14:paraId="4A873AC9" w14:textId="77777777" w:rsidTr="0038345B">
        <w:tc>
          <w:tcPr>
            <w:cnfStyle w:val="001000000000" w:firstRow="0" w:lastRow="0" w:firstColumn="1" w:lastColumn="0" w:oddVBand="0" w:evenVBand="0" w:oddHBand="0" w:evenHBand="0" w:firstRowFirstColumn="0" w:firstRowLastColumn="0" w:lastRowFirstColumn="0" w:lastRowLastColumn="0"/>
            <w:tcW w:w="0" w:type="dxa"/>
            <w:vAlign w:val="bottom"/>
          </w:tcPr>
          <w:p w14:paraId="5957DA00" w14:textId="77777777" w:rsidR="002068B9" w:rsidRPr="004A486F" w:rsidRDefault="002068B9" w:rsidP="002068B9">
            <w:pPr>
              <w:rPr>
                <w:rFonts w:cs="Arial"/>
                <w:b w:val="0"/>
                <w:bCs w:val="0"/>
                <w:sz w:val="18"/>
                <w:szCs w:val="18"/>
              </w:rPr>
            </w:pPr>
            <w:r w:rsidRPr="004A486F">
              <w:rPr>
                <w:rFonts w:cs="Arial"/>
                <w:b w:val="0"/>
                <w:color w:val="000000"/>
                <w:sz w:val="18"/>
                <w:szCs w:val="18"/>
              </w:rPr>
              <w:t>Bryozoa</w:t>
            </w:r>
          </w:p>
        </w:tc>
        <w:tc>
          <w:tcPr>
            <w:tcW w:w="0" w:type="dxa"/>
          </w:tcPr>
          <w:p w14:paraId="1A5325EB" w14:textId="3480C5DD"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2068B9">
              <w:rPr>
                <w:sz w:val="18"/>
                <w:szCs w:val="18"/>
              </w:rPr>
              <w:t>21</w:t>
            </w:r>
          </w:p>
        </w:tc>
        <w:tc>
          <w:tcPr>
            <w:tcW w:w="0" w:type="dxa"/>
          </w:tcPr>
          <w:p w14:paraId="02E25BC7" w14:textId="77777777"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dxa"/>
          </w:tcPr>
          <w:p w14:paraId="40E785A2" w14:textId="4B338740"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dxa"/>
          </w:tcPr>
          <w:p w14:paraId="0CFE755E" w14:textId="17877FBC"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b/>
                <w:sz w:val="18"/>
                <w:szCs w:val="18"/>
              </w:rPr>
            </w:pPr>
            <w:r w:rsidRPr="002068B9">
              <w:rPr>
                <w:b/>
                <w:sz w:val="18"/>
                <w:szCs w:val="18"/>
              </w:rPr>
              <w:t>21</w:t>
            </w:r>
          </w:p>
        </w:tc>
      </w:tr>
      <w:tr w:rsidR="002068B9" w:rsidRPr="00983944" w14:paraId="454A47BC" w14:textId="77777777" w:rsidTr="003834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vAlign w:val="bottom"/>
          </w:tcPr>
          <w:p w14:paraId="40E7126D" w14:textId="77777777" w:rsidR="002068B9" w:rsidRPr="004A486F" w:rsidRDefault="002068B9" w:rsidP="002068B9">
            <w:pPr>
              <w:rPr>
                <w:rFonts w:cs="Arial"/>
                <w:b w:val="0"/>
                <w:bCs w:val="0"/>
                <w:sz w:val="18"/>
                <w:szCs w:val="18"/>
              </w:rPr>
            </w:pPr>
            <w:r w:rsidRPr="004A486F">
              <w:rPr>
                <w:rFonts w:cs="Arial"/>
                <w:b w:val="0"/>
                <w:color w:val="000000"/>
                <w:sz w:val="18"/>
                <w:szCs w:val="18"/>
              </w:rPr>
              <w:t>Chordata</w:t>
            </w:r>
          </w:p>
        </w:tc>
        <w:tc>
          <w:tcPr>
            <w:tcW w:w="0" w:type="dxa"/>
          </w:tcPr>
          <w:p w14:paraId="7BBABE87" w14:textId="443C1428"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0" w:type="dxa"/>
          </w:tcPr>
          <w:p w14:paraId="462C4691" w14:textId="1688DEF9"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2068B9">
              <w:rPr>
                <w:sz w:val="18"/>
                <w:szCs w:val="18"/>
              </w:rPr>
              <w:t>23</w:t>
            </w:r>
          </w:p>
        </w:tc>
        <w:tc>
          <w:tcPr>
            <w:tcW w:w="0" w:type="dxa"/>
          </w:tcPr>
          <w:p w14:paraId="2B9BF687" w14:textId="1BDEA883"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0" w:type="dxa"/>
          </w:tcPr>
          <w:p w14:paraId="194D6852" w14:textId="6034909A"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b/>
                <w:sz w:val="18"/>
                <w:szCs w:val="18"/>
              </w:rPr>
            </w:pPr>
            <w:r w:rsidRPr="002068B9">
              <w:rPr>
                <w:b/>
                <w:sz w:val="18"/>
                <w:szCs w:val="18"/>
              </w:rPr>
              <w:t>23</w:t>
            </w:r>
          </w:p>
        </w:tc>
      </w:tr>
      <w:tr w:rsidR="002068B9" w:rsidRPr="00983944" w14:paraId="304BFDFF" w14:textId="77777777" w:rsidTr="0038345B">
        <w:tc>
          <w:tcPr>
            <w:cnfStyle w:val="001000000000" w:firstRow="0" w:lastRow="0" w:firstColumn="1" w:lastColumn="0" w:oddVBand="0" w:evenVBand="0" w:oddHBand="0" w:evenHBand="0" w:firstRowFirstColumn="0" w:firstRowLastColumn="0" w:lastRowFirstColumn="0" w:lastRowLastColumn="0"/>
            <w:tcW w:w="0" w:type="dxa"/>
            <w:vAlign w:val="bottom"/>
          </w:tcPr>
          <w:p w14:paraId="4DAEDD6C" w14:textId="77777777" w:rsidR="002068B9" w:rsidRPr="004A486F" w:rsidRDefault="002068B9" w:rsidP="002068B9">
            <w:pPr>
              <w:rPr>
                <w:rFonts w:cs="Arial"/>
                <w:b w:val="0"/>
                <w:bCs w:val="0"/>
                <w:sz w:val="18"/>
                <w:szCs w:val="18"/>
              </w:rPr>
            </w:pPr>
            <w:r w:rsidRPr="004A486F">
              <w:rPr>
                <w:rFonts w:cs="Arial"/>
                <w:b w:val="0"/>
                <w:color w:val="000000"/>
                <w:sz w:val="18"/>
                <w:szCs w:val="18"/>
              </w:rPr>
              <w:t>Cnidaria</w:t>
            </w:r>
          </w:p>
        </w:tc>
        <w:tc>
          <w:tcPr>
            <w:tcW w:w="0" w:type="dxa"/>
          </w:tcPr>
          <w:p w14:paraId="4871682D" w14:textId="16EC37D0"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2068B9">
              <w:rPr>
                <w:sz w:val="18"/>
                <w:szCs w:val="18"/>
              </w:rPr>
              <w:t>1</w:t>
            </w:r>
          </w:p>
        </w:tc>
        <w:tc>
          <w:tcPr>
            <w:tcW w:w="0" w:type="dxa"/>
          </w:tcPr>
          <w:p w14:paraId="41B66E6C" w14:textId="69448DA6"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2068B9">
              <w:rPr>
                <w:sz w:val="18"/>
                <w:szCs w:val="18"/>
              </w:rPr>
              <w:t>25</w:t>
            </w:r>
          </w:p>
        </w:tc>
        <w:tc>
          <w:tcPr>
            <w:tcW w:w="0" w:type="dxa"/>
          </w:tcPr>
          <w:p w14:paraId="0EB70A8A" w14:textId="05FB09A0"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dxa"/>
          </w:tcPr>
          <w:p w14:paraId="1F1C19CA" w14:textId="297EDD20"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b/>
                <w:sz w:val="18"/>
                <w:szCs w:val="18"/>
              </w:rPr>
            </w:pPr>
            <w:r w:rsidRPr="002068B9">
              <w:rPr>
                <w:b/>
                <w:sz w:val="18"/>
                <w:szCs w:val="18"/>
              </w:rPr>
              <w:t>26</w:t>
            </w:r>
          </w:p>
        </w:tc>
      </w:tr>
      <w:tr w:rsidR="002068B9" w:rsidRPr="00983944" w14:paraId="19DC743D" w14:textId="77777777" w:rsidTr="003834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vAlign w:val="bottom"/>
          </w:tcPr>
          <w:p w14:paraId="6E5BE9AA" w14:textId="77777777" w:rsidR="002068B9" w:rsidRPr="004A486F" w:rsidRDefault="002068B9" w:rsidP="002068B9">
            <w:pPr>
              <w:rPr>
                <w:rFonts w:cs="Arial"/>
                <w:b w:val="0"/>
                <w:bCs w:val="0"/>
                <w:sz w:val="18"/>
                <w:szCs w:val="18"/>
              </w:rPr>
            </w:pPr>
            <w:r w:rsidRPr="004A486F">
              <w:rPr>
                <w:rFonts w:cs="Arial"/>
                <w:b w:val="0"/>
                <w:color w:val="000000"/>
                <w:sz w:val="18"/>
                <w:szCs w:val="18"/>
              </w:rPr>
              <w:t>Echinodermata</w:t>
            </w:r>
          </w:p>
        </w:tc>
        <w:tc>
          <w:tcPr>
            <w:tcW w:w="0" w:type="dxa"/>
          </w:tcPr>
          <w:p w14:paraId="57200A47" w14:textId="2DA5159B"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2068B9">
              <w:rPr>
                <w:sz w:val="18"/>
                <w:szCs w:val="18"/>
              </w:rPr>
              <w:t>2</w:t>
            </w:r>
          </w:p>
        </w:tc>
        <w:tc>
          <w:tcPr>
            <w:tcW w:w="0" w:type="dxa"/>
          </w:tcPr>
          <w:p w14:paraId="033738D0" w14:textId="316D1C33"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2068B9">
              <w:rPr>
                <w:sz w:val="18"/>
                <w:szCs w:val="18"/>
              </w:rPr>
              <w:t>138</w:t>
            </w:r>
          </w:p>
        </w:tc>
        <w:tc>
          <w:tcPr>
            <w:tcW w:w="0" w:type="dxa"/>
          </w:tcPr>
          <w:p w14:paraId="788B3011" w14:textId="41DFA7AB"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0" w:type="dxa"/>
          </w:tcPr>
          <w:p w14:paraId="0EBFF856" w14:textId="1F73D29E"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b/>
                <w:sz w:val="18"/>
                <w:szCs w:val="18"/>
              </w:rPr>
            </w:pPr>
            <w:r w:rsidRPr="002068B9">
              <w:rPr>
                <w:b/>
                <w:sz w:val="18"/>
                <w:szCs w:val="18"/>
              </w:rPr>
              <w:t>140</w:t>
            </w:r>
          </w:p>
        </w:tc>
      </w:tr>
      <w:tr w:rsidR="002068B9" w:rsidRPr="00983944" w14:paraId="36D51A9C" w14:textId="77777777" w:rsidTr="0038345B">
        <w:tc>
          <w:tcPr>
            <w:cnfStyle w:val="001000000000" w:firstRow="0" w:lastRow="0" w:firstColumn="1" w:lastColumn="0" w:oddVBand="0" w:evenVBand="0" w:oddHBand="0" w:evenHBand="0" w:firstRowFirstColumn="0" w:firstRowLastColumn="0" w:lastRowFirstColumn="0" w:lastRowLastColumn="0"/>
            <w:tcW w:w="0" w:type="dxa"/>
            <w:vAlign w:val="bottom"/>
          </w:tcPr>
          <w:p w14:paraId="39640321" w14:textId="77777777" w:rsidR="002068B9" w:rsidRPr="004A486F" w:rsidRDefault="002068B9" w:rsidP="002068B9">
            <w:pPr>
              <w:rPr>
                <w:rFonts w:cs="Arial"/>
                <w:b w:val="0"/>
                <w:bCs w:val="0"/>
                <w:sz w:val="18"/>
                <w:szCs w:val="18"/>
              </w:rPr>
            </w:pPr>
            <w:r w:rsidRPr="004A486F">
              <w:rPr>
                <w:rFonts w:cs="Arial"/>
                <w:b w:val="0"/>
                <w:color w:val="000000"/>
                <w:sz w:val="18"/>
                <w:szCs w:val="18"/>
              </w:rPr>
              <w:t>Hemichordata</w:t>
            </w:r>
          </w:p>
        </w:tc>
        <w:tc>
          <w:tcPr>
            <w:tcW w:w="0" w:type="dxa"/>
          </w:tcPr>
          <w:p w14:paraId="4CD8E0F4" w14:textId="3963B823"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dxa"/>
          </w:tcPr>
          <w:p w14:paraId="373AD3EC" w14:textId="419BEE28"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2068B9">
              <w:rPr>
                <w:sz w:val="18"/>
                <w:szCs w:val="18"/>
              </w:rPr>
              <w:t>1</w:t>
            </w:r>
          </w:p>
        </w:tc>
        <w:tc>
          <w:tcPr>
            <w:tcW w:w="0" w:type="dxa"/>
          </w:tcPr>
          <w:p w14:paraId="66E0D20F" w14:textId="77777777"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dxa"/>
          </w:tcPr>
          <w:p w14:paraId="59E774AC" w14:textId="160C4D66"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b/>
                <w:sz w:val="18"/>
                <w:szCs w:val="18"/>
              </w:rPr>
            </w:pPr>
            <w:r w:rsidRPr="002068B9">
              <w:rPr>
                <w:b/>
                <w:sz w:val="18"/>
                <w:szCs w:val="18"/>
              </w:rPr>
              <w:t>1</w:t>
            </w:r>
          </w:p>
        </w:tc>
      </w:tr>
      <w:tr w:rsidR="002068B9" w:rsidRPr="00983944" w14:paraId="2BED0E1B" w14:textId="77777777" w:rsidTr="003834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vAlign w:val="bottom"/>
          </w:tcPr>
          <w:p w14:paraId="286AAB17" w14:textId="77777777" w:rsidR="002068B9" w:rsidRPr="004A486F" w:rsidRDefault="002068B9" w:rsidP="002068B9">
            <w:pPr>
              <w:rPr>
                <w:rFonts w:cs="Arial"/>
                <w:b w:val="0"/>
                <w:bCs w:val="0"/>
                <w:sz w:val="18"/>
                <w:szCs w:val="18"/>
              </w:rPr>
            </w:pPr>
            <w:r w:rsidRPr="004A486F">
              <w:rPr>
                <w:rFonts w:cs="Arial"/>
                <w:b w:val="0"/>
                <w:color w:val="000000"/>
                <w:sz w:val="18"/>
                <w:szCs w:val="18"/>
              </w:rPr>
              <w:t>Kinorhyncha</w:t>
            </w:r>
          </w:p>
        </w:tc>
        <w:tc>
          <w:tcPr>
            <w:tcW w:w="0" w:type="dxa"/>
          </w:tcPr>
          <w:p w14:paraId="1F3251B9" w14:textId="710205DD"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0" w:type="dxa"/>
          </w:tcPr>
          <w:p w14:paraId="6875DACE" w14:textId="77777777"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0" w:type="dxa"/>
          </w:tcPr>
          <w:p w14:paraId="0C57FE4F" w14:textId="4311E8D2"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2068B9">
              <w:rPr>
                <w:sz w:val="18"/>
                <w:szCs w:val="18"/>
              </w:rPr>
              <w:t>9</w:t>
            </w:r>
          </w:p>
        </w:tc>
        <w:tc>
          <w:tcPr>
            <w:tcW w:w="0" w:type="dxa"/>
          </w:tcPr>
          <w:p w14:paraId="26C3DEA3" w14:textId="06B1C10B"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b/>
                <w:sz w:val="18"/>
                <w:szCs w:val="18"/>
              </w:rPr>
            </w:pPr>
            <w:r w:rsidRPr="002068B9">
              <w:rPr>
                <w:b/>
                <w:sz w:val="18"/>
                <w:szCs w:val="18"/>
              </w:rPr>
              <w:t>9</w:t>
            </w:r>
          </w:p>
        </w:tc>
      </w:tr>
      <w:tr w:rsidR="002068B9" w:rsidRPr="00983944" w14:paraId="00B9DA68" w14:textId="77777777" w:rsidTr="0038345B">
        <w:tc>
          <w:tcPr>
            <w:cnfStyle w:val="001000000000" w:firstRow="0" w:lastRow="0" w:firstColumn="1" w:lastColumn="0" w:oddVBand="0" w:evenVBand="0" w:oddHBand="0" w:evenHBand="0" w:firstRowFirstColumn="0" w:firstRowLastColumn="0" w:lastRowFirstColumn="0" w:lastRowLastColumn="0"/>
            <w:tcW w:w="0" w:type="dxa"/>
            <w:vAlign w:val="bottom"/>
          </w:tcPr>
          <w:p w14:paraId="4042EB9D" w14:textId="77777777" w:rsidR="002068B9" w:rsidRPr="004A486F" w:rsidRDefault="002068B9" w:rsidP="002068B9">
            <w:pPr>
              <w:rPr>
                <w:rFonts w:cs="Arial"/>
                <w:b w:val="0"/>
                <w:bCs w:val="0"/>
                <w:sz w:val="18"/>
                <w:szCs w:val="18"/>
              </w:rPr>
            </w:pPr>
            <w:r w:rsidRPr="004A486F">
              <w:rPr>
                <w:rFonts w:cs="Arial"/>
                <w:b w:val="0"/>
                <w:color w:val="000000"/>
                <w:sz w:val="18"/>
                <w:szCs w:val="18"/>
              </w:rPr>
              <w:t>Loricifera</w:t>
            </w:r>
          </w:p>
        </w:tc>
        <w:tc>
          <w:tcPr>
            <w:tcW w:w="0" w:type="dxa"/>
          </w:tcPr>
          <w:p w14:paraId="6255BCA7" w14:textId="6C478767"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dxa"/>
          </w:tcPr>
          <w:p w14:paraId="0E332B9C" w14:textId="77777777"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dxa"/>
          </w:tcPr>
          <w:p w14:paraId="5C1CCA73" w14:textId="0F227468"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2068B9">
              <w:rPr>
                <w:sz w:val="18"/>
                <w:szCs w:val="18"/>
              </w:rPr>
              <w:t>1</w:t>
            </w:r>
          </w:p>
        </w:tc>
        <w:tc>
          <w:tcPr>
            <w:tcW w:w="0" w:type="dxa"/>
          </w:tcPr>
          <w:p w14:paraId="578F8241" w14:textId="37D8622B"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b/>
                <w:sz w:val="18"/>
                <w:szCs w:val="18"/>
              </w:rPr>
            </w:pPr>
            <w:r w:rsidRPr="002068B9">
              <w:rPr>
                <w:b/>
                <w:sz w:val="18"/>
                <w:szCs w:val="18"/>
              </w:rPr>
              <w:t>1</w:t>
            </w:r>
          </w:p>
        </w:tc>
      </w:tr>
      <w:tr w:rsidR="002068B9" w:rsidRPr="00983944" w14:paraId="0DC95E88" w14:textId="77777777" w:rsidTr="003834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vAlign w:val="bottom"/>
          </w:tcPr>
          <w:p w14:paraId="74FC7E7A" w14:textId="77777777" w:rsidR="002068B9" w:rsidRPr="004A486F" w:rsidRDefault="002068B9" w:rsidP="002068B9">
            <w:pPr>
              <w:rPr>
                <w:rFonts w:cs="Arial"/>
                <w:b w:val="0"/>
                <w:bCs w:val="0"/>
                <w:sz w:val="18"/>
                <w:szCs w:val="18"/>
              </w:rPr>
            </w:pPr>
            <w:r w:rsidRPr="004A486F">
              <w:rPr>
                <w:rFonts w:cs="Arial"/>
                <w:b w:val="0"/>
                <w:color w:val="000000"/>
                <w:sz w:val="18"/>
                <w:szCs w:val="18"/>
              </w:rPr>
              <w:t>Mollusca</w:t>
            </w:r>
          </w:p>
        </w:tc>
        <w:tc>
          <w:tcPr>
            <w:tcW w:w="0" w:type="dxa"/>
          </w:tcPr>
          <w:p w14:paraId="158CFF17" w14:textId="04F4D7E1"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2068B9">
              <w:rPr>
                <w:sz w:val="18"/>
                <w:szCs w:val="18"/>
              </w:rPr>
              <w:t>19</w:t>
            </w:r>
          </w:p>
        </w:tc>
        <w:tc>
          <w:tcPr>
            <w:tcW w:w="0" w:type="dxa"/>
          </w:tcPr>
          <w:p w14:paraId="5D22E29B" w14:textId="703EA3F6"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2068B9">
              <w:rPr>
                <w:sz w:val="18"/>
                <w:szCs w:val="18"/>
              </w:rPr>
              <w:t>2</w:t>
            </w:r>
          </w:p>
        </w:tc>
        <w:tc>
          <w:tcPr>
            <w:tcW w:w="0" w:type="dxa"/>
          </w:tcPr>
          <w:p w14:paraId="1E5C3891" w14:textId="2E25013D"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0" w:type="dxa"/>
          </w:tcPr>
          <w:p w14:paraId="52F2C780" w14:textId="011BA597"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b/>
                <w:sz w:val="18"/>
                <w:szCs w:val="18"/>
              </w:rPr>
            </w:pPr>
            <w:r w:rsidRPr="002068B9">
              <w:rPr>
                <w:b/>
                <w:sz w:val="18"/>
                <w:szCs w:val="18"/>
              </w:rPr>
              <w:t>21</w:t>
            </w:r>
          </w:p>
        </w:tc>
      </w:tr>
      <w:tr w:rsidR="002068B9" w:rsidRPr="00983944" w14:paraId="2599DD81" w14:textId="77777777" w:rsidTr="0038345B">
        <w:tc>
          <w:tcPr>
            <w:cnfStyle w:val="001000000000" w:firstRow="0" w:lastRow="0" w:firstColumn="1" w:lastColumn="0" w:oddVBand="0" w:evenVBand="0" w:oddHBand="0" w:evenHBand="0" w:firstRowFirstColumn="0" w:firstRowLastColumn="0" w:lastRowFirstColumn="0" w:lastRowLastColumn="0"/>
            <w:tcW w:w="0" w:type="dxa"/>
            <w:vAlign w:val="bottom"/>
          </w:tcPr>
          <w:p w14:paraId="013C3604" w14:textId="77777777" w:rsidR="002068B9" w:rsidRPr="004A486F" w:rsidRDefault="002068B9" w:rsidP="002068B9">
            <w:pPr>
              <w:rPr>
                <w:rFonts w:cs="Arial"/>
                <w:b w:val="0"/>
                <w:bCs w:val="0"/>
                <w:sz w:val="18"/>
                <w:szCs w:val="18"/>
              </w:rPr>
            </w:pPr>
            <w:r w:rsidRPr="004A486F">
              <w:rPr>
                <w:rFonts w:cs="Arial"/>
                <w:b w:val="0"/>
                <w:color w:val="000000"/>
                <w:sz w:val="18"/>
                <w:szCs w:val="18"/>
              </w:rPr>
              <w:t>Nematoda</w:t>
            </w:r>
          </w:p>
        </w:tc>
        <w:tc>
          <w:tcPr>
            <w:tcW w:w="0" w:type="dxa"/>
          </w:tcPr>
          <w:p w14:paraId="7DF0EA2D" w14:textId="1CAC4808"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dxa"/>
          </w:tcPr>
          <w:p w14:paraId="1E54BF6E" w14:textId="18541AE6"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dxa"/>
          </w:tcPr>
          <w:p w14:paraId="3440A060" w14:textId="486567C1" w:rsidR="002068B9" w:rsidRPr="002068B9" w:rsidRDefault="007E0AEE" w:rsidP="002068B9">
            <w:pPr>
              <w:cnfStyle w:val="000000000000" w:firstRow="0" w:lastRow="0" w:firstColumn="0" w:lastColumn="0" w:oddVBand="0" w:evenVBand="0" w:oddHBand="0" w:evenHBand="0" w:firstRowFirstColumn="0" w:firstRowLastColumn="0" w:lastRowFirstColumn="0" w:lastRowLastColumn="0"/>
              <w:rPr>
                <w:rFonts w:cs="Arial"/>
                <w:sz w:val="18"/>
                <w:szCs w:val="18"/>
              </w:rPr>
            </w:pPr>
            <w:r>
              <w:rPr>
                <w:sz w:val="18"/>
                <w:szCs w:val="18"/>
              </w:rPr>
              <w:t>77</w:t>
            </w:r>
          </w:p>
        </w:tc>
        <w:tc>
          <w:tcPr>
            <w:tcW w:w="0" w:type="dxa"/>
          </w:tcPr>
          <w:p w14:paraId="2E554C4E" w14:textId="092D8064"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b/>
                <w:sz w:val="18"/>
                <w:szCs w:val="18"/>
              </w:rPr>
            </w:pPr>
            <w:r w:rsidRPr="002068B9">
              <w:rPr>
                <w:b/>
                <w:sz w:val="18"/>
                <w:szCs w:val="18"/>
              </w:rPr>
              <w:t>77</w:t>
            </w:r>
          </w:p>
        </w:tc>
      </w:tr>
      <w:tr w:rsidR="002068B9" w:rsidRPr="00983944" w14:paraId="707B29D8" w14:textId="77777777" w:rsidTr="003834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vAlign w:val="bottom"/>
          </w:tcPr>
          <w:p w14:paraId="1AD366C5" w14:textId="77777777" w:rsidR="002068B9" w:rsidRPr="004A486F" w:rsidRDefault="002068B9" w:rsidP="002068B9">
            <w:pPr>
              <w:rPr>
                <w:rFonts w:cs="Arial"/>
                <w:b w:val="0"/>
                <w:bCs w:val="0"/>
                <w:sz w:val="18"/>
                <w:szCs w:val="18"/>
              </w:rPr>
            </w:pPr>
            <w:r w:rsidRPr="004A486F">
              <w:rPr>
                <w:rFonts w:cs="Arial"/>
                <w:b w:val="0"/>
                <w:color w:val="000000"/>
                <w:sz w:val="18"/>
                <w:szCs w:val="18"/>
              </w:rPr>
              <w:t>Platyhelminthes</w:t>
            </w:r>
          </w:p>
        </w:tc>
        <w:tc>
          <w:tcPr>
            <w:tcW w:w="0" w:type="dxa"/>
          </w:tcPr>
          <w:p w14:paraId="3B1A634A" w14:textId="5E22AFD9"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2068B9">
              <w:rPr>
                <w:sz w:val="18"/>
                <w:szCs w:val="18"/>
              </w:rPr>
              <w:t>1</w:t>
            </w:r>
          </w:p>
        </w:tc>
        <w:tc>
          <w:tcPr>
            <w:tcW w:w="0" w:type="dxa"/>
          </w:tcPr>
          <w:p w14:paraId="7E5FF1E9" w14:textId="77777777"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0" w:type="dxa"/>
          </w:tcPr>
          <w:p w14:paraId="41D0644A" w14:textId="77777777"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0" w:type="dxa"/>
          </w:tcPr>
          <w:p w14:paraId="72A45368" w14:textId="73C10AFE"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b/>
                <w:sz w:val="18"/>
                <w:szCs w:val="18"/>
              </w:rPr>
            </w:pPr>
            <w:r w:rsidRPr="002068B9">
              <w:rPr>
                <w:b/>
                <w:sz w:val="18"/>
                <w:szCs w:val="18"/>
              </w:rPr>
              <w:t>1</w:t>
            </w:r>
          </w:p>
        </w:tc>
      </w:tr>
      <w:tr w:rsidR="002068B9" w:rsidRPr="00983944" w14:paraId="7C0927EB" w14:textId="77777777" w:rsidTr="0038345B">
        <w:tc>
          <w:tcPr>
            <w:cnfStyle w:val="001000000000" w:firstRow="0" w:lastRow="0" w:firstColumn="1" w:lastColumn="0" w:oddVBand="0" w:evenVBand="0" w:oddHBand="0" w:evenHBand="0" w:firstRowFirstColumn="0" w:firstRowLastColumn="0" w:lastRowFirstColumn="0" w:lastRowLastColumn="0"/>
            <w:tcW w:w="0" w:type="dxa"/>
            <w:vAlign w:val="bottom"/>
          </w:tcPr>
          <w:p w14:paraId="400142B3" w14:textId="77777777" w:rsidR="002068B9" w:rsidRPr="004A486F" w:rsidRDefault="002068B9" w:rsidP="002068B9">
            <w:pPr>
              <w:rPr>
                <w:rFonts w:cs="Arial"/>
                <w:b w:val="0"/>
                <w:bCs w:val="0"/>
                <w:sz w:val="18"/>
                <w:szCs w:val="18"/>
              </w:rPr>
            </w:pPr>
            <w:r w:rsidRPr="004A486F">
              <w:rPr>
                <w:rFonts w:cs="Arial"/>
                <w:b w:val="0"/>
                <w:color w:val="000000"/>
                <w:sz w:val="18"/>
                <w:szCs w:val="18"/>
              </w:rPr>
              <w:t>Porifera</w:t>
            </w:r>
          </w:p>
        </w:tc>
        <w:tc>
          <w:tcPr>
            <w:tcW w:w="0" w:type="dxa"/>
          </w:tcPr>
          <w:p w14:paraId="0B6890FE" w14:textId="6F0A17F6"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2068B9">
              <w:rPr>
                <w:sz w:val="18"/>
                <w:szCs w:val="18"/>
              </w:rPr>
              <w:t>3</w:t>
            </w:r>
          </w:p>
        </w:tc>
        <w:tc>
          <w:tcPr>
            <w:tcW w:w="0" w:type="dxa"/>
          </w:tcPr>
          <w:p w14:paraId="458F0A15" w14:textId="2DF22AFE"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2068B9">
              <w:rPr>
                <w:sz w:val="18"/>
                <w:szCs w:val="18"/>
              </w:rPr>
              <w:t>36</w:t>
            </w:r>
          </w:p>
        </w:tc>
        <w:tc>
          <w:tcPr>
            <w:tcW w:w="0" w:type="dxa"/>
          </w:tcPr>
          <w:p w14:paraId="1B82AF1C" w14:textId="3E68176F"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dxa"/>
          </w:tcPr>
          <w:p w14:paraId="7F8472BA" w14:textId="54E96ED2"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b/>
                <w:sz w:val="18"/>
                <w:szCs w:val="18"/>
              </w:rPr>
            </w:pPr>
            <w:r w:rsidRPr="002068B9">
              <w:rPr>
                <w:b/>
                <w:sz w:val="18"/>
                <w:szCs w:val="18"/>
              </w:rPr>
              <w:t>39</w:t>
            </w:r>
          </w:p>
        </w:tc>
      </w:tr>
      <w:tr w:rsidR="002068B9" w:rsidRPr="00983944" w14:paraId="0619E6EA" w14:textId="77777777" w:rsidTr="003834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vAlign w:val="bottom"/>
          </w:tcPr>
          <w:p w14:paraId="064D66B3" w14:textId="77777777" w:rsidR="002068B9" w:rsidRPr="004A486F" w:rsidRDefault="002068B9" w:rsidP="002068B9">
            <w:pPr>
              <w:rPr>
                <w:rFonts w:cs="Arial"/>
                <w:b w:val="0"/>
                <w:bCs w:val="0"/>
                <w:sz w:val="18"/>
                <w:szCs w:val="18"/>
              </w:rPr>
            </w:pPr>
            <w:r w:rsidRPr="004A486F">
              <w:rPr>
                <w:rFonts w:cs="Arial"/>
                <w:b w:val="0"/>
                <w:color w:val="000000"/>
                <w:sz w:val="18"/>
                <w:szCs w:val="18"/>
              </w:rPr>
              <w:t>Tardigrada</w:t>
            </w:r>
          </w:p>
        </w:tc>
        <w:tc>
          <w:tcPr>
            <w:tcW w:w="0" w:type="dxa"/>
          </w:tcPr>
          <w:p w14:paraId="62698C1C" w14:textId="1A4D4835"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0" w:type="dxa"/>
          </w:tcPr>
          <w:p w14:paraId="0630F906" w14:textId="77777777"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0" w:type="dxa"/>
          </w:tcPr>
          <w:p w14:paraId="1FCE0F68" w14:textId="21D7CB88"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2068B9">
              <w:rPr>
                <w:sz w:val="18"/>
                <w:szCs w:val="18"/>
              </w:rPr>
              <w:t>1</w:t>
            </w:r>
          </w:p>
        </w:tc>
        <w:tc>
          <w:tcPr>
            <w:tcW w:w="0" w:type="dxa"/>
          </w:tcPr>
          <w:p w14:paraId="3F31D369" w14:textId="6EA7F5AC" w:rsidR="002068B9" w:rsidRPr="002068B9" w:rsidRDefault="002068B9" w:rsidP="002068B9">
            <w:pPr>
              <w:cnfStyle w:val="000000100000" w:firstRow="0" w:lastRow="0" w:firstColumn="0" w:lastColumn="0" w:oddVBand="0" w:evenVBand="0" w:oddHBand="1" w:evenHBand="0" w:firstRowFirstColumn="0" w:firstRowLastColumn="0" w:lastRowFirstColumn="0" w:lastRowLastColumn="0"/>
              <w:rPr>
                <w:rFonts w:cs="Arial"/>
                <w:b/>
                <w:sz w:val="18"/>
                <w:szCs w:val="18"/>
              </w:rPr>
            </w:pPr>
            <w:r w:rsidRPr="002068B9">
              <w:rPr>
                <w:b/>
                <w:sz w:val="18"/>
                <w:szCs w:val="18"/>
              </w:rPr>
              <w:t>1</w:t>
            </w:r>
          </w:p>
        </w:tc>
      </w:tr>
      <w:tr w:rsidR="002068B9" w:rsidRPr="00983944" w14:paraId="49FBC01D" w14:textId="77777777" w:rsidTr="0038345B">
        <w:trPr>
          <w:trHeight w:val="71"/>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tcBorders>
            <w:vAlign w:val="bottom"/>
          </w:tcPr>
          <w:p w14:paraId="2ABC47B2" w14:textId="77777777" w:rsidR="002068B9" w:rsidRPr="00DD148E" w:rsidRDefault="002068B9" w:rsidP="002068B9">
            <w:pPr>
              <w:rPr>
                <w:rFonts w:cs="Arial"/>
                <w:bCs w:val="0"/>
                <w:sz w:val="18"/>
                <w:szCs w:val="18"/>
              </w:rPr>
            </w:pPr>
            <w:r w:rsidRPr="00DD148E">
              <w:rPr>
                <w:rFonts w:cs="Arial"/>
                <w:bCs w:val="0"/>
                <w:sz w:val="18"/>
                <w:szCs w:val="18"/>
              </w:rPr>
              <w:lastRenderedPageBreak/>
              <w:t>TOTAL</w:t>
            </w:r>
          </w:p>
        </w:tc>
        <w:tc>
          <w:tcPr>
            <w:tcW w:w="0" w:type="dxa"/>
            <w:tcBorders>
              <w:bottom w:val="single" w:sz="4" w:space="0" w:color="auto"/>
            </w:tcBorders>
          </w:tcPr>
          <w:p w14:paraId="14174358" w14:textId="64B25015"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b/>
                <w:sz w:val="18"/>
                <w:szCs w:val="18"/>
              </w:rPr>
            </w:pPr>
            <w:r w:rsidRPr="002068B9">
              <w:rPr>
                <w:b/>
                <w:sz w:val="18"/>
                <w:szCs w:val="18"/>
              </w:rPr>
              <w:t>314</w:t>
            </w:r>
          </w:p>
        </w:tc>
        <w:tc>
          <w:tcPr>
            <w:tcW w:w="0" w:type="dxa"/>
            <w:tcBorders>
              <w:bottom w:val="single" w:sz="4" w:space="0" w:color="auto"/>
            </w:tcBorders>
          </w:tcPr>
          <w:p w14:paraId="5B7F4BFA" w14:textId="367A0D84"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b/>
                <w:sz w:val="18"/>
                <w:szCs w:val="18"/>
              </w:rPr>
            </w:pPr>
            <w:r w:rsidRPr="002068B9">
              <w:rPr>
                <w:b/>
                <w:sz w:val="18"/>
                <w:szCs w:val="18"/>
              </w:rPr>
              <w:t>241</w:t>
            </w:r>
          </w:p>
        </w:tc>
        <w:tc>
          <w:tcPr>
            <w:tcW w:w="0" w:type="dxa"/>
            <w:tcBorders>
              <w:bottom w:val="single" w:sz="4" w:space="0" w:color="auto"/>
            </w:tcBorders>
          </w:tcPr>
          <w:p w14:paraId="3D929AD3" w14:textId="5EF7B658"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b/>
                <w:sz w:val="18"/>
                <w:szCs w:val="18"/>
              </w:rPr>
            </w:pPr>
            <w:r w:rsidRPr="002068B9">
              <w:rPr>
                <w:b/>
                <w:sz w:val="18"/>
                <w:szCs w:val="18"/>
              </w:rPr>
              <w:t>98</w:t>
            </w:r>
          </w:p>
        </w:tc>
        <w:tc>
          <w:tcPr>
            <w:tcW w:w="0" w:type="dxa"/>
            <w:tcBorders>
              <w:bottom w:val="single" w:sz="4" w:space="0" w:color="auto"/>
            </w:tcBorders>
          </w:tcPr>
          <w:p w14:paraId="3C4A64CC" w14:textId="6DF99A7D" w:rsidR="002068B9" w:rsidRPr="002068B9" w:rsidRDefault="002068B9" w:rsidP="002068B9">
            <w:pPr>
              <w:cnfStyle w:val="000000000000" w:firstRow="0" w:lastRow="0" w:firstColumn="0" w:lastColumn="0" w:oddVBand="0" w:evenVBand="0" w:oddHBand="0" w:evenHBand="0" w:firstRowFirstColumn="0" w:firstRowLastColumn="0" w:lastRowFirstColumn="0" w:lastRowLastColumn="0"/>
              <w:rPr>
                <w:rFonts w:cs="Arial"/>
                <w:b/>
                <w:sz w:val="18"/>
                <w:szCs w:val="18"/>
              </w:rPr>
            </w:pPr>
            <w:r w:rsidRPr="002068B9">
              <w:rPr>
                <w:b/>
                <w:sz w:val="18"/>
                <w:szCs w:val="18"/>
              </w:rPr>
              <w:t>6</w:t>
            </w:r>
            <w:r w:rsidR="003835C0">
              <w:rPr>
                <w:b/>
                <w:sz w:val="18"/>
                <w:szCs w:val="18"/>
              </w:rPr>
              <w:t>42</w:t>
            </w:r>
          </w:p>
        </w:tc>
      </w:tr>
    </w:tbl>
    <w:p w14:paraId="73511C2F" w14:textId="77777777" w:rsidR="00DC6EC2" w:rsidRDefault="00DC6EC2" w:rsidP="00067929">
      <w:pPr>
        <w:rPr>
          <w:rFonts w:cs="Arial"/>
        </w:rPr>
      </w:pPr>
    </w:p>
    <w:p w14:paraId="38850122" w14:textId="73117CCD" w:rsidR="00B1205B" w:rsidRDefault="00B1205B" w:rsidP="00C13587">
      <w:pPr>
        <w:pStyle w:val="Heading3"/>
      </w:pPr>
      <w:bookmarkStart w:id="106" w:name="_Toc101879419"/>
      <w:r>
        <w:t>Coverage and gaps in taxonomic work/descriptions</w:t>
      </w:r>
      <w:r w:rsidR="0004321E">
        <w:t xml:space="preserve"> based on the CCZ Checklist</w:t>
      </w:r>
      <w:bookmarkEnd w:id="106"/>
    </w:p>
    <w:p w14:paraId="01C4A2DD" w14:textId="77777777" w:rsidR="00E7297B" w:rsidRPr="009132E2" w:rsidRDefault="00E7297B" w:rsidP="00067929">
      <w:pPr>
        <w:rPr>
          <w:rFonts w:cs="Arial"/>
          <w:szCs w:val="22"/>
        </w:rPr>
      </w:pPr>
    </w:p>
    <w:p w14:paraId="3AB7BD3D" w14:textId="09D436E7" w:rsidR="00777ED7" w:rsidRPr="00D21056" w:rsidRDefault="00394FAA" w:rsidP="00B72BBE">
      <w:pPr>
        <w:rPr>
          <w:rFonts w:cs="Arial"/>
          <w:szCs w:val="22"/>
        </w:rPr>
      </w:pPr>
      <w:r w:rsidRPr="00394FAA">
        <w:rPr>
          <w:rFonts w:cs="Arial"/>
          <w:szCs w:val="22"/>
        </w:rPr>
        <w:t xml:space="preserve">To </w:t>
      </w:r>
      <w:r w:rsidR="00BC31F1">
        <w:rPr>
          <w:rFonts w:cs="Arial"/>
          <w:szCs w:val="22"/>
        </w:rPr>
        <w:t>examine</w:t>
      </w:r>
      <w:r w:rsidRPr="00394FAA">
        <w:rPr>
          <w:rFonts w:cs="Arial"/>
          <w:szCs w:val="22"/>
        </w:rPr>
        <w:t xml:space="preserve"> coverage and gaps in taxonomic work and descriptions</w:t>
      </w:r>
      <w:r w:rsidR="00495DF3">
        <w:rPr>
          <w:rFonts w:cs="Arial"/>
          <w:szCs w:val="22"/>
        </w:rPr>
        <w:t>,</w:t>
      </w:r>
      <w:r w:rsidR="0004321E">
        <w:rPr>
          <w:rFonts w:cs="Arial"/>
          <w:szCs w:val="22"/>
        </w:rPr>
        <w:t xml:space="preserve"> we compared the numbers of species in </w:t>
      </w:r>
      <w:r w:rsidR="0095291F">
        <w:rPr>
          <w:rFonts w:cs="Arial"/>
          <w:szCs w:val="22"/>
        </w:rPr>
        <w:t>our</w:t>
      </w:r>
      <w:r w:rsidR="0004321E">
        <w:rPr>
          <w:rFonts w:cs="Arial"/>
          <w:szCs w:val="22"/>
        </w:rPr>
        <w:t xml:space="preserve"> CCZ Checklist with the numbers of species described </w:t>
      </w:r>
      <w:r w:rsidR="00800DB3">
        <w:rPr>
          <w:rFonts w:cs="Arial"/>
          <w:szCs w:val="22"/>
        </w:rPr>
        <w:t xml:space="preserve">from the CCZ </w:t>
      </w:r>
      <w:r w:rsidR="0004321E">
        <w:rPr>
          <w:rFonts w:cs="Arial"/>
          <w:szCs w:val="22"/>
        </w:rPr>
        <w:t>based on the literature search. This gives an indication of the relative efforts put into describing ne</w:t>
      </w:r>
      <w:r w:rsidR="00495DF3">
        <w:rPr>
          <w:rFonts w:cs="Arial"/>
          <w:szCs w:val="22"/>
        </w:rPr>
        <w:t>w species from the CCZ, by p</w:t>
      </w:r>
      <w:r w:rsidR="003D0683">
        <w:rPr>
          <w:rFonts w:cs="Arial"/>
          <w:szCs w:val="22"/>
        </w:rPr>
        <w:t>hylum. A large number of p</w:t>
      </w:r>
      <w:r w:rsidR="0004321E">
        <w:rPr>
          <w:rFonts w:cs="Arial"/>
          <w:szCs w:val="22"/>
        </w:rPr>
        <w:t xml:space="preserve">hyla are rather rare, </w:t>
      </w:r>
      <w:proofErr w:type="gramStart"/>
      <w:r w:rsidR="005435EE">
        <w:rPr>
          <w:rFonts w:cs="Arial"/>
          <w:szCs w:val="22"/>
        </w:rPr>
        <w:t>e.g.</w:t>
      </w:r>
      <w:proofErr w:type="gramEnd"/>
      <w:r w:rsidR="0004321E">
        <w:rPr>
          <w:rFonts w:cs="Arial"/>
          <w:szCs w:val="22"/>
        </w:rPr>
        <w:t xml:space="preserve"> </w:t>
      </w:r>
      <w:r w:rsidR="00805BF5">
        <w:rPr>
          <w:rFonts w:cs="Arial"/>
          <w:szCs w:val="22"/>
        </w:rPr>
        <w:t>Loricifera, Platyhelminthes, Hemichordata and</w:t>
      </w:r>
      <w:r w:rsidR="00F52864" w:rsidRPr="00BC31F1">
        <w:rPr>
          <w:rFonts w:cs="Arial"/>
          <w:szCs w:val="22"/>
        </w:rPr>
        <w:t xml:space="preserve"> Tardigrada</w:t>
      </w:r>
      <w:r w:rsidR="00F52864">
        <w:rPr>
          <w:rFonts w:cs="Arial"/>
          <w:szCs w:val="22"/>
        </w:rPr>
        <w:t xml:space="preserve"> </w:t>
      </w:r>
      <w:r w:rsidR="0004321E">
        <w:rPr>
          <w:rFonts w:cs="Arial"/>
          <w:szCs w:val="22"/>
        </w:rPr>
        <w:t xml:space="preserve">have </w:t>
      </w:r>
      <w:r w:rsidR="00F52864">
        <w:rPr>
          <w:rFonts w:cs="Arial"/>
          <w:szCs w:val="22"/>
        </w:rPr>
        <w:t>only one</w:t>
      </w:r>
      <w:r w:rsidR="0004321E">
        <w:rPr>
          <w:rFonts w:cs="Arial"/>
          <w:szCs w:val="22"/>
        </w:rPr>
        <w:t xml:space="preserve"> species recorded in</w:t>
      </w:r>
      <w:r w:rsidR="00F52864">
        <w:rPr>
          <w:rFonts w:cs="Arial"/>
          <w:szCs w:val="22"/>
        </w:rPr>
        <w:t xml:space="preserve"> DeepData or the CCZ Checklist; and </w:t>
      </w:r>
      <w:r w:rsidR="00800DB3">
        <w:rPr>
          <w:rFonts w:cs="Arial"/>
          <w:szCs w:val="22"/>
        </w:rPr>
        <w:t xml:space="preserve">for </w:t>
      </w:r>
      <w:r w:rsidR="00805BF5">
        <w:rPr>
          <w:rFonts w:cs="Arial"/>
          <w:szCs w:val="22"/>
        </w:rPr>
        <w:t>some phyla</w:t>
      </w:r>
      <w:r w:rsidR="00F52864">
        <w:rPr>
          <w:rFonts w:cs="Arial"/>
          <w:szCs w:val="22"/>
        </w:rPr>
        <w:t xml:space="preserve">, </w:t>
      </w:r>
      <w:r w:rsidR="00F52864" w:rsidRPr="00D21056">
        <w:rPr>
          <w:rFonts w:cs="Arial"/>
          <w:szCs w:val="22"/>
        </w:rPr>
        <w:t xml:space="preserve">no species names </w:t>
      </w:r>
      <w:r w:rsidR="00800DB3">
        <w:rPr>
          <w:rFonts w:cs="Arial"/>
          <w:szCs w:val="22"/>
        </w:rPr>
        <w:t xml:space="preserve">are </w:t>
      </w:r>
      <w:r w:rsidR="00F52864" w:rsidRPr="00D21056">
        <w:rPr>
          <w:rFonts w:cs="Arial"/>
          <w:szCs w:val="22"/>
        </w:rPr>
        <w:t>present (</w:t>
      </w:r>
      <w:r w:rsidR="00805BF5">
        <w:rPr>
          <w:rFonts w:cs="Arial"/>
          <w:szCs w:val="22"/>
        </w:rPr>
        <w:t xml:space="preserve">Cephalorhyncha, Chaetognatha, </w:t>
      </w:r>
      <w:proofErr w:type="spellStart"/>
      <w:r w:rsidR="00805BF5" w:rsidRPr="00805BF5">
        <w:rPr>
          <w:rFonts w:cs="Arial"/>
          <w:szCs w:val="22"/>
        </w:rPr>
        <w:t>Ciliophora</w:t>
      </w:r>
      <w:proofErr w:type="spellEnd"/>
      <w:r w:rsidR="00805BF5">
        <w:rPr>
          <w:rFonts w:cs="Arial"/>
          <w:szCs w:val="22"/>
        </w:rPr>
        <w:t xml:space="preserve">, </w:t>
      </w:r>
      <w:r w:rsidR="00805BF5" w:rsidRPr="00805BF5">
        <w:rPr>
          <w:rFonts w:cs="Arial"/>
          <w:szCs w:val="22"/>
        </w:rPr>
        <w:t>Coelenterata</w:t>
      </w:r>
      <w:r w:rsidR="00805BF5">
        <w:rPr>
          <w:rFonts w:cs="Arial"/>
          <w:szCs w:val="22"/>
        </w:rPr>
        <w:t xml:space="preserve">, Ctenophora, </w:t>
      </w:r>
      <w:proofErr w:type="spellStart"/>
      <w:r w:rsidR="00805BF5" w:rsidRPr="00805BF5">
        <w:rPr>
          <w:rFonts w:cs="Arial"/>
          <w:szCs w:val="22"/>
        </w:rPr>
        <w:t>Dicyemida</w:t>
      </w:r>
      <w:proofErr w:type="spellEnd"/>
      <w:r w:rsidR="00805BF5">
        <w:rPr>
          <w:rFonts w:cs="Arial"/>
          <w:szCs w:val="22"/>
        </w:rPr>
        <w:t xml:space="preserve">, Entoprocta, Gastroricha, </w:t>
      </w:r>
      <w:r w:rsidR="00805BF5" w:rsidRPr="009113AB">
        <w:rPr>
          <w:rFonts w:cs="Arial"/>
          <w:szCs w:val="22"/>
        </w:rPr>
        <w:t>Gnathostomulida</w:t>
      </w:r>
      <w:r w:rsidR="00805BF5">
        <w:rPr>
          <w:rFonts w:cs="Arial"/>
          <w:szCs w:val="22"/>
        </w:rPr>
        <w:t xml:space="preserve">, Nemertea, </w:t>
      </w:r>
      <w:proofErr w:type="spellStart"/>
      <w:r w:rsidR="00805BF5">
        <w:rPr>
          <w:rFonts w:cs="Arial"/>
          <w:szCs w:val="22"/>
        </w:rPr>
        <w:t>Placoza</w:t>
      </w:r>
      <w:proofErr w:type="spellEnd"/>
      <w:r w:rsidR="00805BF5">
        <w:rPr>
          <w:rFonts w:cs="Arial"/>
          <w:szCs w:val="22"/>
        </w:rPr>
        <w:t xml:space="preserve">, Priapulida, Rotifera, </w:t>
      </w:r>
      <w:r w:rsidR="00805BF5" w:rsidRPr="00805BF5">
        <w:rPr>
          <w:rFonts w:cs="Arial"/>
          <w:szCs w:val="22"/>
        </w:rPr>
        <w:t>Xenacoelomorpha</w:t>
      </w:r>
      <w:r w:rsidR="00805BF5">
        <w:rPr>
          <w:rFonts w:cs="Arial"/>
          <w:szCs w:val="22"/>
        </w:rPr>
        <w:t xml:space="preserve">; </w:t>
      </w:r>
      <w:r w:rsidR="00D21056" w:rsidRPr="00D21056">
        <w:rPr>
          <w:rFonts w:cs="Arial"/>
          <w:szCs w:val="22"/>
        </w:rPr>
        <w:t>Table 1</w:t>
      </w:r>
      <w:r w:rsidR="003B4475">
        <w:rPr>
          <w:rFonts w:cs="Arial"/>
          <w:szCs w:val="22"/>
        </w:rPr>
        <w:t>7 &amp; 18</w:t>
      </w:r>
      <w:r w:rsidR="00777ED7" w:rsidRPr="00D21056">
        <w:rPr>
          <w:rFonts w:cs="Arial"/>
          <w:szCs w:val="22"/>
        </w:rPr>
        <w:t>)</w:t>
      </w:r>
      <w:r w:rsidR="00FE0EE6" w:rsidRPr="00D21056">
        <w:rPr>
          <w:rFonts w:cs="Arial"/>
          <w:szCs w:val="22"/>
        </w:rPr>
        <w:t>.</w:t>
      </w:r>
      <w:r w:rsidR="00777ED7" w:rsidRPr="00D21056">
        <w:rPr>
          <w:rFonts w:cs="Arial"/>
          <w:szCs w:val="22"/>
        </w:rPr>
        <w:t xml:space="preserve"> </w:t>
      </w:r>
    </w:p>
    <w:p w14:paraId="1D4A76CA" w14:textId="6693E75B" w:rsidR="00777ED7" w:rsidRDefault="00777ED7" w:rsidP="00B72BBE">
      <w:pPr>
        <w:rPr>
          <w:rFonts w:cs="Arial"/>
          <w:color w:val="FF0000"/>
          <w:szCs w:val="22"/>
        </w:rPr>
      </w:pPr>
    </w:p>
    <w:p w14:paraId="531F832C" w14:textId="77777777" w:rsidR="007E5575" w:rsidRDefault="007E5575" w:rsidP="00B72BBE">
      <w:pPr>
        <w:rPr>
          <w:rFonts w:cs="Arial"/>
          <w:color w:val="FF0000"/>
          <w:szCs w:val="22"/>
        </w:rPr>
      </w:pPr>
    </w:p>
    <w:p w14:paraId="1FECF022" w14:textId="5633B640" w:rsidR="00527500" w:rsidRPr="00E72736" w:rsidRDefault="0004321E" w:rsidP="00011587">
      <w:pPr>
        <w:rPr>
          <w:rFonts w:cs="Arial"/>
          <w:szCs w:val="22"/>
        </w:rPr>
      </w:pPr>
      <w:r w:rsidRPr="0095291F">
        <w:rPr>
          <w:rFonts w:cs="Arial"/>
          <w:color w:val="000000" w:themeColor="text1"/>
          <w:szCs w:val="22"/>
        </w:rPr>
        <w:t>In more abundant phyla, it is possible to compare rates of species discovery</w:t>
      </w:r>
      <w:r w:rsidR="0068420F">
        <w:rPr>
          <w:rFonts w:cs="Arial"/>
          <w:color w:val="000000" w:themeColor="text1"/>
          <w:szCs w:val="22"/>
        </w:rPr>
        <w:t xml:space="preserve"> (Fig </w:t>
      </w:r>
      <w:r w:rsidR="00FA5B55">
        <w:rPr>
          <w:rFonts w:cs="Arial"/>
          <w:color w:val="000000" w:themeColor="text1"/>
          <w:szCs w:val="22"/>
        </w:rPr>
        <w:t>19</w:t>
      </w:r>
      <w:r w:rsidR="0068420F">
        <w:rPr>
          <w:rFonts w:cs="Arial"/>
          <w:color w:val="000000" w:themeColor="text1"/>
          <w:szCs w:val="22"/>
        </w:rPr>
        <w:t>)</w:t>
      </w:r>
      <w:r w:rsidRPr="0095291F">
        <w:rPr>
          <w:rFonts w:cs="Arial"/>
          <w:color w:val="000000" w:themeColor="text1"/>
          <w:szCs w:val="22"/>
        </w:rPr>
        <w:t xml:space="preserve">, </w:t>
      </w:r>
      <w:proofErr w:type="gramStart"/>
      <w:r w:rsidR="005435EE" w:rsidRPr="0095291F">
        <w:rPr>
          <w:rFonts w:cs="Arial"/>
          <w:color w:val="000000" w:themeColor="text1"/>
          <w:szCs w:val="22"/>
        </w:rPr>
        <w:t>e.g.</w:t>
      </w:r>
      <w:proofErr w:type="gramEnd"/>
      <w:r w:rsidRPr="0095291F">
        <w:rPr>
          <w:rFonts w:cs="Arial"/>
          <w:color w:val="000000" w:themeColor="text1"/>
          <w:szCs w:val="22"/>
        </w:rPr>
        <w:t xml:space="preserve"> in Bryozoa</w:t>
      </w:r>
      <w:r w:rsidR="00805BF5">
        <w:rPr>
          <w:rFonts w:cs="Arial"/>
          <w:color w:val="000000" w:themeColor="text1"/>
          <w:szCs w:val="22"/>
        </w:rPr>
        <w:t>,</w:t>
      </w:r>
      <w:r w:rsidRPr="0095291F">
        <w:rPr>
          <w:rFonts w:cs="Arial"/>
          <w:color w:val="000000" w:themeColor="text1"/>
          <w:szCs w:val="22"/>
        </w:rPr>
        <w:t xml:space="preserve"> </w:t>
      </w:r>
      <w:r w:rsidR="006416A6">
        <w:rPr>
          <w:rFonts w:cs="Arial"/>
          <w:color w:val="000000" w:themeColor="text1"/>
          <w:szCs w:val="22"/>
        </w:rPr>
        <w:t>86</w:t>
      </w:r>
      <w:r w:rsidRPr="0095291F">
        <w:rPr>
          <w:rFonts w:cs="Arial"/>
          <w:color w:val="000000" w:themeColor="text1"/>
          <w:szCs w:val="22"/>
        </w:rPr>
        <w:t xml:space="preserve">% (18 of </w:t>
      </w:r>
      <w:r w:rsidR="00805BF5">
        <w:rPr>
          <w:rFonts w:cs="Arial"/>
          <w:color w:val="000000" w:themeColor="text1"/>
          <w:szCs w:val="22"/>
        </w:rPr>
        <w:t>21</w:t>
      </w:r>
      <w:r w:rsidRPr="0095291F">
        <w:rPr>
          <w:rFonts w:cs="Arial"/>
          <w:color w:val="000000" w:themeColor="text1"/>
          <w:szCs w:val="22"/>
        </w:rPr>
        <w:t xml:space="preserve">) of the recorded species names </w:t>
      </w:r>
      <w:r w:rsidR="00805BF5">
        <w:rPr>
          <w:rFonts w:cs="Arial"/>
          <w:color w:val="000000" w:themeColor="text1"/>
          <w:szCs w:val="22"/>
        </w:rPr>
        <w:t>have been</w:t>
      </w:r>
      <w:r w:rsidR="006416A6">
        <w:rPr>
          <w:rFonts w:cs="Arial"/>
          <w:color w:val="000000" w:themeColor="text1"/>
          <w:szCs w:val="22"/>
        </w:rPr>
        <w:t xml:space="preserve"> recently</w:t>
      </w:r>
      <w:r w:rsidRPr="0095291F">
        <w:rPr>
          <w:rFonts w:cs="Arial"/>
          <w:color w:val="000000" w:themeColor="text1"/>
          <w:szCs w:val="22"/>
        </w:rPr>
        <w:t xml:space="preserve"> described </w:t>
      </w:r>
      <w:r w:rsidR="00805BF5">
        <w:rPr>
          <w:rFonts w:cs="Arial"/>
          <w:color w:val="000000" w:themeColor="text1"/>
          <w:szCs w:val="22"/>
        </w:rPr>
        <w:t xml:space="preserve">from the CCZ </w:t>
      </w:r>
      <w:r w:rsidR="006416A6">
        <w:rPr>
          <w:rFonts w:cs="Arial"/>
          <w:color w:val="000000" w:themeColor="text1"/>
          <w:szCs w:val="22"/>
        </w:rPr>
        <w:t>(</w:t>
      </w:r>
      <w:r w:rsidRPr="0095291F">
        <w:rPr>
          <w:rFonts w:cs="Arial"/>
          <w:color w:val="000000" w:themeColor="text1"/>
          <w:szCs w:val="22"/>
        </w:rPr>
        <w:t>since 2000</w:t>
      </w:r>
      <w:r w:rsidR="006416A6">
        <w:rPr>
          <w:rFonts w:cs="Arial"/>
          <w:color w:val="000000" w:themeColor="text1"/>
          <w:szCs w:val="22"/>
        </w:rPr>
        <w:t>)</w:t>
      </w:r>
      <w:r w:rsidRPr="0095291F">
        <w:rPr>
          <w:rFonts w:cs="Arial"/>
          <w:color w:val="000000" w:themeColor="text1"/>
          <w:szCs w:val="22"/>
        </w:rPr>
        <w:t xml:space="preserve">. For </w:t>
      </w:r>
      <w:r w:rsidRPr="006E43F0">
        <w:rPr>
          <w:rFonts w:cs="Arial"/>
          <w:szCs w:val="22"/>
        </w:rPr>
        <w:t xml:space="preserve">other </w:t>
      </w:r>
      <w:r w:rsidR="003D0683">
        <w:rPr>
          <w:rFonts w:cs="Arial"/>
          <w:szCs w:val="22"/>
        </w:rPr>
        <w:t>p</w:t>
      </w:r>
      <w:r w:rsidRPr="006E43F0">
        <w:rPr>
          <w:rFonts w:cs="Arial"/>
          <w:szCs w:val="22"/>
        </w:rPr>
        <w:t xml:space="preserve">hyla, </w:t>
      </w:r>
      <w:r>
        <w:rPr>
          <w:rFonts w:cs="Arial"/>
          <w:szCs w:val="22"/>
        </w:rPr>
        <w:t>significant taxonomic effort was detected for Annelida (</w:t>
      </w:r>
      <w:r w:rsidRPr="006E43F0">
        <w:rPr>
          <w:rFonts w:cs="Arial"/>
          <w:szCs w:val="22"/>
        </w:rPr>
        <w:t>3</w:t>
      </w:r>
      <w:r w:rsidR="006416A6">
        <w:rPr>
          <w:rFonts w:cs="Arial"/>
          <w:szCs w:val="22"/>
        </w:rPr>
        <w:t>9</w:t>
      </w:r>
      <w:r w:rsidRPr="006E43F0">
        <w:rPr>
          <w:rFonts w:cs="Arial"/>
          <w:szCs w:val="22"/>
        </w:rPr>
        <w:t xml:space="preserve">%, </w:t>
      </w:r>
      <w:r w:rsidR="006416A6">
        <w:rPr>
          <w:rFonts w:cs="Arial"/>
          <w:szCs w:val="22"/>
        </w:rPr>
        <w:t>50</w:t>
      </w:r>
      <w:r w:rsidRPr="006E43F0">
        <w:rPr>
          <w:rFonts w:cs="Arial"/>
          <w:szCs w:val="22"/>
        </w:rPr>
        <w:t xml:space="preserve"> of 12</w:t>
      </w:r>
      <w:r w:rsidR="006416A6">
        <w:rPr>
          <w:rFonts w:cs="Arial"/>
          <w:szCs w:val="22"/>
        </w:rPr>
        <w:t>9</w:t>
      </w:r>
      <w:r w:rsidRPr="006E43F0">
        <w:rPr>
          <w:rFonts w:cs="Arial"/>
          <w:szCs w:val="22"/>
        </w:rPr>
        <w:t>), Porifera (3</w:t>
      </w:r>
      <w:r w:rsidR="006416A6">
        <w:rPr>
          <w:rFonts w:cs="Arial"/>
          <w:szCs w:val="22"/>
        </w:rPr>
        <w:t>7</w:t>
      </w:r>
      <w:r w:rsidRPr="006E43F0">
        <w:rPr>
          <w:rFonts w:cs="Arial"/>
          <w:szCs w:val="22"/>
        </w:rPr>
        <w:t>%, 1</w:t>
      </w:r>
      <w:r w:rsidR="006416A6">
        <w:rPr>
          <w:rFonts w:cs="Arial"/>
          <w:szCs w:val="22"/>
        </w:rPr>
        <w:t>4</w:t>
      </w:r>
      <w:r w:rsidRPr="006E43F0">
        <w:rPr>
          <w:rFonts w:cs="Arial"/>
          <w:szCs w:val="22"/>
        </w:rPr>
        <w:t xml:space="preserve"> of </w:t>
      </w:r>
      <w:r w:rsidR="0068420F">
        <w:rPr>
          <w:rFonts w:cs="Arial"/>
          <w:szCs w:val="22"/>
        </w:rPr>
        <w:t>3</w:t>
      </w:r>
      <w:r w:rsidR="006416A6">
        <w:rPr>
          <w:rFonts w:cs="Arial"/>
          <w:szCs w:val="22"/>
        </w:rPr>
        <w:t>8</w:t>
      </w:r>
      <w:r w:rsidR="0068420F">
        <w:rPr>
          <w:rFonts w:cs="Arial"/>
          <w:szCs w:val="22"/>
        </w:rPr>
        <w:t>) and Nematoda (</w:t>
      </w:r>
      <w:r w:rsidR="006416A6">
        <w:rPr>
          <w:rFonts w:cs="Arial"/>
          <w:szCs w:val="22"/>
        </w:rPr>
        <w:t>30</w:t>
      </w:r>
      <w:r w:rsidR="0068420F">
        <w:rPr>
          <w:rFonts w:cs="Arial"/>
          <w:szCs w:val="22"/>
        </w:rPr>
        <w:t>%, 23 of 7</w:t>
      </w:r>
      <w:r w:rsidR="006416A6">
        <w:rPr>
          <w:rFonts w:cs="Arial"/>
          <w:szCs w:val="22"/>
        </w:rPr>
        <w:t>7</w:t>
      </w:r>
      <w:r w:rsidR="0068420F">
        <w:rPr>
          <w:rFonts w:cs="Arial"/>
          <w:szCs w:val="22"/>
        </w:rPr>
        <w:t>)</w:t>
      </w:r>
      <w:r w:rsidRPr="006E43F0">
        <w:rPr>
          <w:rFonts w:cs="Arial"/>
          <w:szCs w:val="22"/>
        </w:rPr>
        <w:t>.</w:t>
      </w:r>
      <w:r>
        <w:rPr>
          <w:rFonts w:cs="Arial"/>
          <w:szCs w:val="22"/>
        </w:rPr>
        <w:t xml:space="preserve"> </w:t>
      </w:r>
      <w:r w:rsidRPr="006E43F0">
        <w:rPr>
          <w:rFonts w:cs="Arial"/>
          <w:szCs w:val="22"/>
        </w:rPr>
        <w:t>In contrast</w:t>
      </w:r>
      <w:r w:rsidR="00F52864">
        <w:rPr>
          <w:rFonts w:cs="Arial"/>
          <w:szCs w:val="22"/>
        </w:rPr>
        <w:t>,</w:t>
      </w:r>
      <w:r w:rsidRPr="006E43F0">
        <w:rPr>
          <w:rFonts w:cs="Arial"/>
          <w:szCs w:val="22"/>
        </w:rPr>
        <w:t xml:space="preserve"> some </w:t>
      </w:r>
      <w:r w:rsidR="003D0683">
        <w:rPr>
          <w:rFonts w:cs="Arial"/>
          <w:szCs w:val="22"/>
        </w:rPr>
        <w:t>p</w:t>
      </w:r>
      <w:r w:rsidRPr="006E43F0">
        <w:rPr>
          <w:rFonts w:cs="Arial"/>
          <w:szCs w:val="22"/>
        </w:rPr>
        <w:t>hyla</w:t>
      </w:r>
      <w:r>
        <w:rPr>
          <w:rFonts w:cs="Arial"/>
          <w:szCs w:val="22"/>
        </w:rPr>
        <w:t xml:space="preserve"> had relatively high recorded diversity but few </w:t>
      </w:r>
      <w:r w:rsidR="0006331A">
        <w:rPr>
          <w:rFonts w:cs="Arial"/>
          <w:szCs w:val="22"/>
        </w:rPr>
        <w:t>(</w:t>
      </w:r>
      <w:r>
        <w:rPr>
          <w:rFonts w:cs="Arial"/>
          <w:szCs w:val="22"/>
        </w:rPr>
        <w:t>or no descriptions</w:t>
      </w:r>
      <w:r w:rsidR="0006331A">
        <w:rPr>
          <w:rFonts w:cs="Arial"/>
          <w:szCs w:val="22"/>
        </w:rPr>
        <w:t>)</w:t>
      </w:r>
      <w:r>
        <w:rPr>
          <w:rFonts w:cs="Arial"/>
          <w:szCs w:val="22"/>
        </w:rPr>
        <w:t xml:space="preserve">: </w:t>
      </w:r>
      <w:r w:rsidRPr="009132E2">
        <w:rPr>
          <w:rFonts w:cs="Arial"/>
          <w:szCs w:val="22"/>
        </w:rPr>
        <w:t xml:space="preserve">Echinodermata </w:t>
      </w:r>
      <w:r>
        <w:rPr>
          <w:rFonts w:cs="Arial"/>
          <w:szCs w:val="22"/>
        </w:rPr>
        <w:t xml:space="preserve">with 72 species recorded </w:t>
      </w:r>
      <w:r w:rsidR="008C687D">
        <w:rPr>
          <w:rFonts w:cs="Arial"/>
          <w:szCs w:val="22"/>
        </w:rPr>
        <w:t xml:space="preserve">for the CCZ </w:t>
      </w:r>
      <w:r w:rsidR="006416A6">
        <w:rPr>
          <w:rFonts w:cs="Arial"/>
          <w:szCs w:val="22"/>
        </w:rPr>
        <w:t>and 5</w:t>
      </w:r>
      <w:r>
        <w:rPr>
          <w:rFonts w:cs="Arial"/>
          <w:szCs w:val="22"/>
        </w:rPr>
        <w:t xml:space="preserve"> CCZ </w:t>
      </w:r>
      <w:r w:rsidR="006416A6">
        <w:rPr>
          <w:rFonts w:cs="Arial"/>
          <w:szCs w:val="22"/>
        </w:rPr>
        <w:t xml:space="preserve">species </w:t>
      </w:r>
      <w:r>
        <w:rPr>
          <w:rFonts w:cs="Arial"/>
          <w:szCs w:val="22"/>
        </w:rPr>
        <w:t xml:space="preserve">descriptions; </w:t>
      </w:r>
      <w:r w:rsidRPr="009132E2">
        <w:rPr>
          <w:rFonts w:cs="Arial"/>
          <w:szCs w:val="22"/>
        </w:rPr>
        <w:t>Mollusca</w:t>
      </w:r>
      <w:r>
        <w:rPr>
          <w:rFonts w:cs="Arial"/>
          <w:szCs w:val="22"/>
        </w:rPr>
        <w:t xml:space="preserve">, 28 recorded species and 1 CCZ description, </w:t>
      </w:r>
      <w:r w:rsidRPr="00BF6670">
        <w:rPr>
          <w:rFonts w:cs="Arial"/>
          <w:i/>
          <w:szCs w:val="22"/>
        </w:rPr>
        <w:t xml:space="preserve">Ledella </w:t>
      </w:r>
      <w:proofErr w:type="spellStart"/>
      <w:r w:rsidRPr="00BF6670">
        <w:rPr>
          <w:rFonts w:cs="Arial"/>
          <w:i/>
          <w:szCs w:val="22"/>
        </w:rPr>
        <w:t>knu</w:t>
      </w:r>
      <w:r w:rsidR="00D63F6D">
        <w:rPr>
          <w:rFonts w:cs="Arial"/>
          <w:i/>
          <w:szCs w:val="22"/>
        </w:rPr>
        <w:t>d</w:t>
      </w:r>
      <w:r w:rsidRPr="00BF6670">
        <w:rPr>
          <w:rFonts w:cs="Arial"/>
          <w:i/>
          <w:szCs w:val="22"/>
        </w:rPr>
        <w:t>seni</w:t>
      </w:r>
      <w:proofErr w:type="spellEnd"/>
      <w:r w:rsidRPr="00404352">
        <w:rPr>
          <w:rFonts w:cs="Arial"/>
          <w:szCs w:val="22"/>
        </w:rPr>
        <w:t xml:space="preserve"> </w:t>
      </w:r>
      <w:r>
        <w:rPr>
          <w:rFonts w:cs="Arial"/>
          <w:szCs w:val="22"/>
        </w:rPr>
        <w:t>(</w:t>
      </w:r>
      <w:r w:rsidRPr="00404352">
        <w:rPr>
          <w:rFonts w:cs="Arial"/>
          <w:szCs w:val="22"/>
        </w:rPr>
        <w:t>Wiklund et al., 2017</w:t>
      </w:r>
      <w:r>
        <w:rPr>
          <w:rFonts w:cs="Arial"/>
          <w:szCs w:val="22"/>
        </w:rPr>
        <w:t xml:space="preserve">) and Chordata, </w:t>
      </w:r>
      <w:r w:rsidR="00A83B9F">
        <w:rPr>
          <w:rFonts w:cs="Arial"/>
          <w:szCs w:val="22"/>
        </w:rPr>
        <w:t>2</w:t>
      </w:r>
      <w:r w:rsidR="006D3AD0">
        <w:rPr>
          <w:rFonts w:cs="Arial"/>
          <w:szCs w:val="22"/>
        </w:rPr>
        <w:t>3</w:t>
      </w:r>
      <w:r w:rsidR="00A83B9F">
        <w:rPr>
          <w:rFonts w:cs="Arial"/>
          <w:szCs w:val="22"/>
        </w:rPr>
        <w:t xml:space="preserve"> recorded species and </w:t>
      </w:r>
      <w:r>
        <w:rPr>
          <w:rFonts w:cs="Arial"/>
          <w:szCs w:val="22"/>
        </w:rPr>
        <w:t>no CCZ descriptions.</w:t>
      </w:r>
      <w:r w:rsidR="00FA5B55">
        <w:rPr>
          <w:rFonts w:cs="Arial"/>
          <w:szCs w:val="22"/>
        </w:rPr>
        <w:t xml:space="preserve"> Similar trends were evident also at genera </w:t>
      </w:r>
      <w:r w:rsidR="00FA5B55" w:rsidRPr="004643A4">
        <w:rPr>
          <w:rFonts w:cs="Arial"/>
          <w:szCs w:val="22"/>
        </w:rPr>
        <w:t xml:space="preserve">level (S Fig </w:t>
      </w:r>
      <w:r w:rsidR="00BF76BB" w:rsidRPr="004643A4">
        <w:rPr>
          <w:rFonts w:cs="Arial"/>
          <w:szCs w:val="22"/>
        </w:rPr>
        <w:t>4</w:t>
      </w:r>
      <w:r w:rsidR="00FA5B55" w:rsidRPr="004643A4">
        <w:rPr>
          <w:rFonts w:cs="Arial"/>
          <w:szCs w:val="22"/>
        </w:rPr>
        <w:t>).</w:t>
      </w:r>
    </w:p>
    <w:p w14:paraId="57A7E190" w14:textId="2DF7554E" w:rsidR="00E72736" w:rsidRDefault="00E72736" w:rsidP="007A2C25">
      <w:pPr>
        <w:rPr>
          <w:rFonts w:cs="Arial"/>
          <w:bCs/>
          <w:color w:val="000000" w:themeColor="text1"/>
          <w:sz w:val="20"/>
          <w:szCs w:val="20"/>
        </w:rPr>
      </w:pPr>
    </w:p>
    <w:p w14:paraId="251C2330" w14:textId="786DDC35" w:rsidR="007A2C25" w:rsidRDefault="00732A68" w:rsidP="007A2C25">
      <w:pPr>
        <w:rPr>
          <w:rFonts w:cs="Arial"/>
          <w:sz w:val="20"/>
          <w:szCs w:val="20"/>
        </w:rPr>
      </w:pPr>
      <w:r>
        <w:rPr>
          <w:rFonts w:cs="Arial"/>
          <w:bCs/>
          <w:noProof/>
          <w:color w:val="000000" w:themeColor="text1"/>
          <w:sz w:val="20"/>
          <w:szCs w:val="20"/>
        </w:rPr>
        <w:drawing>
          <wp:inline distT="0" distB="0" distL="0" distR="0" wp14:anchorId="29A5D06C" wp14:editId="08E83667">
            <wp:extent cx="5925820" cy="4922520"/>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25820" cy="4922520"/>
                    </a:xfrm>
                    <a:prstGeom prst="rect">
                      <a:avLst/>
                    </a:prstGeom>
                  </pic:spPr>
                </pic:pic>
              </a:graphicData>
            </a:graphic>
          </wp:inline>
        </w:drawing>
      </w:r>
      <w:r w:rsidR="0095291F">
        <w:rPr>
          <w:rFonts w:cs="Arial"/>
          <w:bCs/>
          <w:color w:val="000000" w:themeColor="text1"/>
          <w:sz w:val="20"/>
          <w:szCs w:val="20"/>
        </w:rPr>
        <w:t>Fig. 19</w:t>
      </w:r>
      <w:r w:rsidR="00011587" w:rsidRPr="0095291F">
        <w:rPr>
          <w:rFonts w:cs="Arial"/>
          <w:color w:val="000000" w:themeColor="text1"/>
          <w:sz w:val="20"/>
          <w:szCs w:val="20"/>
        </w:rPr>
        <w:t xml:space="preserve"> </w:t>
      </w:r>
      <w:r w:rsidR="005435EE" w:rsidRPr="0004321E">
        <w:rPr>
          <w:rFonts w:cs="Arial"/>
          <w:sz w:val="20"/>
          <w:szCs w:val="20"/>
        </w:rPr>
        <w:t>Assessment</w:t>
      </w:r>
      <w:r w:rsidR="00764D8E" w:rsidRPr="0004321E">
        <w:rPr>
          <w:rFonts w:cs="Arial"/>
          <w:sz w:val="20"/>
          <w:szCs w:val="20"/>
        </w:rPr>
        <w:t xml:space="preserve"> of taxonomic effort in the Clarion-Clipperton Zone</w:t>
      </w:r>
      <w:r w:rsidR="0095291F">
        <w:rPr>
          <w:rFonts w:cs="Arial"/>
          <w:sz w:val="20"/>
          <w:szCs w:val="20"/>
        </w:rPr>
        <w:t xml:space="preserve">. </w:t>
      </w:r>
      <w:r w:rsidR="00764D8E" w:rsidRPr="0004321E">
        <w:rPr>
          <w:rFonts w:cs="Arial"/>
          <w:sz w:val="20"/>
          <w:szCs w:val="20"/>
        </w:rPr>
        <w:t>Comparison of numbers of</w:t>
      </w:r>
      <w:r w:rsidR="0095291F">
        <w:rPr>
          <w:rFonts w:cs="Arial"/>
          <w:sz w:val="20"/>
          <w:szCs w:val="20"/>
        </w:rPr>
        <w:t xml:space="preserve"> (A)</w:t>
      </w:r>
      <w:r w:rsidR="00764D8E" w:rsidRPr="0004321E">
        <w:rPr>
          <w:rFonts w:cs="Arial"/>
          <w:sz w:val="20"/>
          <w:szCs w:val="20"/>
        </w:rPr>
        <w:t xml:space="preserve"> </w:t>
      </w:r>
      <w:r w:rsidR="00FA5B55">
        <w:rPr>
          <w:rFonts w:cs="Arial"/>
          <w:sz w:val="20"/>
          <w:szCs w:val="20"/>
        </w:rPr>
        <w:lastRenderedPageBreak/>
        <w:t>CCZ</w:t>
      </w:r>
      <w:r w:rsidR="00764D8E" w:rsidRPr="0004321E">
        <w:rPr>
          <w:rFonts w:cs="Arial"/>
          <w:sz w:val="20"/>
          <w:szCs w:val="20"/>
        </w:rPr>
        <w:t xml:space="preserve"> species (</w:t>
      </w:r>
      <w:r w:rsidR="00FA5B55">
        <w:rPr>
          <w:rFonts w:cs="Arial"/>
          <w:sz w:val="20"/>
          <w:szCs w:val="20"/>
        </w:rPr>
        <w:t xml:space="preserve">species described from the CCZ, all </w:t>
      </w:r>
      <w:r w:rsidR="00B57FD9">
        <w:rPr>
          <w:rFonts w:cs="Arial"/>
          <w:sz w:val="20"/>
          <w:szCs w:val="20"/>
        </w:rPr>
        <w:t>apart from 6</w:t>
      </w:r>
      <w:r w:rsidR="00FA5B55">
        <w:rPr>
          <w:rFonts w:cs="Arial"/>
          <w:sz w:val="20"/>
          <w:szCs w:val="20"/>
        </w:rPr>
        <w:t xml:space="preserve"> </w:t>
      </w:r>
      <w:r w:rsidR="00764D8E" w:rsidRPr="0004321E">
        <w:rPr>
          <w:rFonts w:cs="Arial"/>
          <w:sz w:val="20"/>
          <w:szCs w:val="20"/>
        </w:rPr>
        <w:t xml:space="preserve">described </w:t>
      </w:r>
      <w:r w:rsidR="00FA5B55">
        <w:rPr>
          <w:rFonts w:cs="Arial"/>
          <w:sz w:val="20"/>
          <w:szCs w:val="20"/>
        </w:rPr>
        <w:t>since</w:t>
      </w:r>
      <w:r w:rsidR="00FA5B55" w:rsidRPr="0004321E">
        <w:rPr>
          <w:rFonts w:cs="Arial"/>
          <w:sz w:val="20"/>
          <w:szCs w:val="20"/>
        </w:rPr>
        <w:t xml:space="preserve"> </w:t>
      </w:r>
      <w:r w:rsidR="00764D8E" w:rsidRPr="0004321E">
        <w:rPr>
          <w:rFonts w:cs="Arial"/>
          <w:sz w:val="20"/>
          <w:szCs w:val="20"/>
        </w:rPr>
        <w:t xml:space="preserve">2000) (red bars) with numbers of </w:t>
      </w:r>
      <w:r w:rsidR="005435EE" w:rsidRPr="0004321E">
        <w:rPr>
          <w:rFonts w:cs="Arial"/>
          <w:sz w:val="20"/>
          <w:szCs w:val="20"/>
        </w:rPr>
        <w:t>spec</w:t>
      </w:r>
      <w:r w:rsidR="005435EE">
        <w:rPr>
          <w:rFonts w:cs="Arial"/>
          <w:sz w:val="20"/>
          <w:szCs w:val="20"/>
        </w:rPr>
        <w:t>ie</w:t>
      </w:r>
      <w:r w:rsidR="005435EE" w:rsidRPr="0004321E">
        <w:rPr>
          <w:rFonts w:cs="Arial"/>
          <w:sz w:val="20"/>
          <w:szCs w:val="20"/>
        </w:rPr>
        <w:t>s</w:t>
      </w:r>
      <w:r w:rsidR="00764D8E" w:rsidRPr="0004321E">
        <w:rPr>
          <w:rFonts w:cs="Arial"/>
          <w:sz w:val="20"/>
          <w:szCs w:val="20"/>
        </w:rPr>
        <w:t xml:space="preserve"> names in the CCZ Checklist</w:t>
      </w:r>
      <w:r w:rsidR="00FA5B55">
        <w:rPr>
          <w:rFonts w:cs="Arial"/>
          <w:sz w:val="20"/>
          <w:szCs w:val="20"/>
        </w:rPr>
        <w:t xml:space="preserve">, </w:t>
      </w:r>
      <w:proofErr w:type="gramStart"/>
      <w:r w:rsidR="00FA5B55">
        <w:rPr>
          <w:rFonts w:cs="Arial"/>
          <w:sz w:val="20"/>
          <w:szCs w:val="20"/>
        </w:rPr>
        <w:t>i.e.</w:t>
      </w:r>
      <w:proofErr w:type="gramEnd"/>
      <w:r w:rsidR="00FA5B55">
        <w:rPr>
          <w:rFonts w:cs="Arial"/>
          <w:sz w:val="20"/>
          <w:szCs w:val="20"/>
        </w:rPr>
        <w:t xml:space="preserve"> all species recorded from t</w:t>
      </w:r>
      <w:r w:rsidR="00FF1AF2">
        <w:rPr>
          <w:rFonts w:cs="Arial"/>
          <w:sz w:val="20"/>
          <w:szCs w:val="20"/>
        </w:rPr>
        <w:t>he CCZ region</w:t>
      </w:r>
      <w:r w:rsidR="0095291F">
        <w:rPr>
          <w:rFonts w:cs="Arial"/>
          <w:sz w:val="20"/>
          <w:szCs w:val="20"/>
        </w:rPr>
        <w:t>.</w:t>
      </w:r>
    </w:p>
    <w:p w14:paraId="3CBCF9EE" w14:textId="77777777" w:rsidR="00A83B9F" w:rsidRPr="00103DC0" w:rsidRDefault="00A83B9F" w:rsidP="007A2C25">
      <w:pPr>
        <w:rPr>
          <w:rFonts w:cs="Arial"/>
          <w:sz w:val="20"/>
          <w:szCs w:val="20"/>
        </w:rPr>
      </w:pPr>
    </w:p>
    <w:p w14:paraId="215153F2" w14:textId="001B80F1" w:rsidR="003F0178" w:rsidRDefault="00B8415C" w:rsidP="00B8415C">
      <w:pPr>
        <w:rPr>
          <w:rFonts w:cs="Arial"/>
          <w:szCs w:val="22"/>
        </w:rPr>
      </w:pPr>
      <w:r w:rsidRPr="00E56008">
        <w:rPr>
          <w:rFonts w:cs="Arial"/>
          <w:szCs w:val="22"/>
        </w:rPr>
        <w:t>Another way to group taxa to assess taxonomic effort/gaps is by size class and key faunal groups</w:t>
      </w:r>
      <w:r>
        <w:rPr>
          <w:rFonts w:cs="Arial"/>
          <w:szCs w:val="22"/>
        </w:rPr>
        <w:t xml:space="preserve"> (</w:t>
      </w:r>
      <w:r w:rsidR="002B5F1E">
        <w:rPr>
          <w:rFonts w:cs="Arial"/>
          <w:szCs w:val="22"/>
        </w:rPr>
        <w:t>Table 2; S Table 1</w:t>
      </w:r>
      <w:r>
        <w:rPr>
          <w:rFonts w:cs="Arial"/>
          <w:szCs w:val="22"/>
        </w:rPr>
        <w:t>)</w:t>
      </w:r>
      <w:r w:rsidRPr="00E56008">
        <w:rPr>
          <w:rFonts w:cs="Arial"/>
          <w:szCs w:val="22"/>
        </w:rPr>
        <w:t xml:space="preserve">. For meiofauna, these are primarily represented by nematodes, and the arthropods, </w:t>
      </w:r>
      <w:r w:rsidR="00DC6233">
        <w:rPr>
          <w:rFonts w:cs="Arial"/>
          <w:szCs w:val="22"/>
        </w:rPr>
        <w:t xml:space="preserve">both </w:t>
      </w:r>
      <w:r w:rsidRPr="00E56008">
        <w:rPr>
          <w:rFonts w:cs="Arial"/>
          <w:szCs w:val="22"/>
        </w:rPr>
        <w:t xml:space="preserve">harpacticoid copepods (class </w:t>
      </w:r>
      <w:proofErr w:type="spellStart"/>
      <w:r w:rsidRPr="00E56008">
        <w:rPr>
          <w:rFonts w:cs="Arial"/>
          <w:szCs w:val="22"/>
        </w:rPr>
        <w:t>Hexanauplia</w:t>
      </w:r>
      <w:proofErr w:type="spellEnd"/>
      <w:r w:rsidRPr="00E56008">
        <w:rPr>
          <w:rFonts w:cs="Arial"/>
          <w:szCs w:val="22"/>
        </w:rPr>
        <w:t xml:space="preserve">, order, </w:t>
      </w:r>
      <w:proofErr w:type="spellStart"/>
      <w:r w:rsidRPr="00E56008">
        <w:rPr>
          <w:rFonts w:cs="Arial"/>
          <w:szCs w:val="22"/>
        </w:rPr>
        <w:t>Harpacticoida</w:t>
      </w:r>
      <w:proofErr w:type="spellEnd"/>
      <w:r w:rsidRPr="00E56008">
        <w:rPr>
          <w:rFonts w:cs="Arial"/>
          <w:szCs w:val="22"/>
        </w:rPr>
        <w:t>), and ostracods (class Ostracoda)</w:t>
      </w:r>
      <w:r w:rsidR="00DC6233">
        <w:rPr>
          <w:rFonts w:cs="Arial"/>
          <w:szCs w:val="22"/>
        </w:rPr>
        <w:t>.</w:t>
      </w:r>
      <w:r w:rsidRPr="00E56008">
        <w:rPr>
          <w:rFonts w:cs="Arial"/>
          <w:szCs w:val="22"/>
        </w:rPr>
        <w:t xml:space="preserve"> </w:t>
      </w:r>
      <w:r w:rsidR="00DC6233">
        <w:rPr>
          <w:rFonts w:cs="Arial"/>
          <w:szCs w:val="22"/>
        </w:rPr>
        <w:t>F</w:t>
      </w:r>
      <w:r w:rsidRPr="00E56008">
        <w:rPr>
          <w:rFonts w:cs="Arial"/>
          <w:szCs w:val="22"/>
        </w:rPr>
        <w:t xml:space="preserve">or macrofauna, </w:t>
      </w:r>
      <w:r w:rsidR="00DC6233">
        <w:rPr>
          <w:rFonts w:cs="Arial"/>
          <w:szCs w:val="22"/>
        </w:rPr>
        <w:t xml:space="preserve">main faunal groups are </w:t>
      </w:r>
      <w:r w:rsidRPr="00E56008">
        <w:rPr>
          <w:rFonts w:cs="Arial"/>
          <w:szCs w:val="22"/>
        </w:rPr>
        <w:t xml:space="preserve">polychaetes (Annelida, class Polychaeta); and arthropods, tanaids (order, </w:t>
      </w:r>
      <w:proofErr w:type="spellStart"/>
      <w:r w:rsidRPr="00E56008">
        <w:rPr>
          <w:rFonts w:cs="Arial"/>
          <w:szCs w:val="22"/>
        </w:rPr>
        <w:t>Tanaidacea</w:t>
      </w:r>
      <w:proofErr w:type="spellEnd"/>
      <w:r w:rsidRPr="00E56008">
        <w:rPr>
          <w:rFonts w:cs="Arial"/>
          <w:szCs w:val="22"/>
        </w:rPr>
        <w:t>) and isopods (order Isopoda), both in class Malacostraca.</w:t>
      </w:r>
      <w:r>
        <w:rPr>
          <w:rFonts w:cs="Arial"/>
          <w:szCs w:val="22"/>
        </w:rPr>
        <w:t xml:space="preserve"> </w:t>
      </w:r>
    </w:p>
    <w:p w14:paraId="3F737D0D" w14:textId="4250A06E" w:rsidR="00500048" w:rsidRDefault="00500048" w:rsidP="00B8415C">
      <w:pPr>
        <w:rPr>
          <w:rFonts w:cs="Arial"/>
          <w:szCs w:val="22"/>
        </w:rPr>
      </w:pPr>
    </w:p>
    <w:p w14:paraId="34B29912" w14:textId="3BF79E05" w:rsidR="00B8415C" w:rsidRDefault="003F0178" w:rsidP="00103DC0">
      <w:pPr>
        <w:rPr>
          <w:rFonts w:cs="Arial"/>
          <w:szCs w:val="22"/>
        </w:rPr>
      </w:pPr>
      <w:r>
        <w:rPr>
          <w:rFonts w:cs="Arial"/>
          <w:szCs w:val="22"/>
        </w:rPr>
        <w:t>Within meiofauna, f</w:t>
      </w:r>
      <w:r w:rsidR="00B8415C" w:rsidRPr="00E56008">
        <w:rPr>
          <w:rFonts w:cs="Arial"/>
          <w:szCs w:val="22"/>
        </w:rPr>
        <w:t xml:space="preserve">or </w:t>
      </w:r>
      <w:proofErr w:type="spellStart"/>
      <w:r w:rsidR="00B8415C" w:rsidRPr="00E56008">
        <w:rPr>
          <w:rFonts w:cs="Arial"/>
          <w:szCs w:val="22"/>
        </w:rPr>
        <w:t>arthopods</w:t>
      </w:r>
      <w:proofErr w:type="spellEnd"/>
      <w:r w:rsidR="00B8415C" w:rsidRPr="00E56008">
        <w:rPr>
          <w:rFonts w:cs="Arial"/>
          <w:szCs w:val="22"/>
        </w:rPr>
        <w:t xml:space="preserve"> for example, Ostracoda have significant recorded diversity</w:t>
      </w:r>
      <w:r w:rsidR="00DC6233">
        <w:rPr>
          <w:rFonts w:cs="Arial"/>
          <w:szCs w:val="22"/>
        </w:rPr>
        <w:t>, with</w:t>
      </w:r>
      <w:r w:rsidR="00B8415C" w:rsidRPr="00E56008">
        <w:rPr>
          <w:rFonts w:cs="Arial"/>
          <w:szCs w:val="22"/>
        </w:rPr>
        <w:t xml:space="preserve"> 29 species within families Halocyprididae and Cypridinidae; but </w:t>
      </w:r>
      <w:r w:rsidR="00F26E6E">
        <w:rPr>
          <w:rFonts w:cs="Arial"/>
          <w:szCs w:val="22"/>
        </w:rPr>
        <w:t>these have all been confirmed as pelagic,</w:t>
      </w:r>
      <w:r w:rsidR="00936EA0">
        <w:rPr>
          <w:rFonts w:cs="Arial"/>
          <w:szCs w:val="22"/>
        </w:rPr>
        <w:t xml:space="preserve"> and </w:t>
      </w:r>
      <w:r w:rsidR="00B8415C" w:rsidRPr="00E56008">
        <w:rPr>
          <w:rFonts w:cs="Arial"/>
          <w:szCs w:val="22"/>
        </w:rPr>
        <w:t xml:space="preserve">no </w:t>
      </w:r>
      <w:r w:rsidR="00936EA0">
        <w:rPr>
          <w:rFonts w:cs="Arial"/>
          <w:szCs w:val="22"/>
        </w:rPr>
        <w:t xml:space="preserve">ostracod </w:t>
      </w:r>
      <w:r w:rsidR="00B8415C" w:rsidRPr="00E56008">
        <w:rPr>
          <w:rFonts w:cs="Arial"/>
          <w:szCs w:val="22"/>
        </w:rPr>
        <w:t xml:space="preserve">species </w:t>
      </w:r>
      <w:r w:rsidR="00936EA0">
        <w:rPr>
          <w:rFonts w:cs="Arial"/>
          <w:szCs w:val="22"/>
        </w:rPr>
        <w:t xml:space="preserve">have been </w:t>
      </w:r>
      <w:r w:rsidR="00B8415C" w:rsidRPr="00E56008">
        <w:rPr>
          <w:rFonts w:cs="Arial"/>
          <w:szCs w:val="22"/>
        </w:rPr>
        <w:t>described from the CCZ. In contrast, harpacticoid copepods</w:t>
      </w:r>
      <w:r w:rsidR="007E5575">
        <w:rPr>
          <w:rFonts w:cs="Arial"/>
          <w:szCs w:val="22"/>
        </w:rPr>
        <w:t xml:space="preserve">, </w:t>
      </w:r>
      <w:r w:rsidR="00936EA0">
        <w:rPr>
          <w:rFonts w:cs="Arial"/>
          <w:szCs w:val="22"/>
        </w:rPr>
        <w:t xml:space="preserve">where </w:t>
      </w:r>
      <w:r w:rsidR="007E5575">
        <w:rPr>
          <w:rFonts w:cs="Arial"/>
          <w:szCs w:val="22"/>
        </w:rPr>
        <w:t xml:space="preserve">14 species </w:t>
      </w:r>
      <w:r w:rsidR="00936EA0">
        <w:rPr>
          <w:rFonts w:cs="Arial"/>
          <w:szCs w:val="22"/>
        </w:rPr>
        <w:t xml:space="preserve">have been </w:t>
      </w:r>
      <w:r w:rsidR="007E5575">
        <w:rPr>
          <w:rFonts w:cs="Arial"/>
          <w:szCs w:val="22"/>
        </w:rPr>
        <w:t>recorded from the CCZ,</w:t>
      </w:r>
      <w:r w:rsidR="00B8415C" w:rsidRPr="00E56008">
        <w:rPr>
          <w:rFonts w:cs="Arial"/>
          <w:szCs w:val="22"/>
        </w:rPr>
        <w:t xml:space="preserve"> </w:t>
      </w:r>
      <w:r w:rsidR="00A83B9F">
        <w:rPr>
          <w:rFonts w:cs="Arial"/>
          <w:szCs w:val="22"/>
        </w:rPr>
        <w:t xml:space="preserve">5 </w:t>
      </w:r>
      <w:r w:rsidR="00B8415C" w:rsidRPr="00E56008">
        <w:rPr>
          <w:rFonts w:cs="Arial"/>
          <w:szCs w:val="22"/>
        </w:rPr>
        <w:t xml:space="preserve">new descriptions </w:t>
      </w:r>
      <w:r w:rsidR="00936EA0">
        <w:rPr>
          <w:rFonts w:cs="Arial"/>
          <w:szCs w:val="22"/>
        </w:rPr>
        <w:t xml:space="preserve">have been published </w:t>
      </w:r>
      <w:r w:rsidR="00B8415C" w:rsidRPr="00E56008">
        <w:rPr>
          <w:rFonts w:cs="Arial"/>
          <w:szCs w:val="22"/>
        </w:rPr>
        <w:t>(Mercado-Salas et</w:t>
      </w:r>
      <w:r w:rsidR="00D82ADA">
        <w:rPr>
          <w:rFonts w:cs="Arial"/>
          <w:szCs w:val="22"/>
        </w:rPr>
        <w:t xml:space="preserve"> al., 2019; Gheerardyn &amp; George, </w:t>
      </w:r>
      <w:r w:rsidR="00B8415C" w:rsidRPr="00E56008">
        <w:rPr>
          <w:rFonts w:cs="Arial"/>
          <w:szCs w:val="22"/>
        </w:rPr>
        <w:t>2019; Markhaseva et al., 2017; Cho et al</w:t>
      </w:r>
      <w:r w:rsidR="00D82ADA">
        <w:rPr>
          <w:rFonts w:cs="Arial"/>
          <w:szCs w:val="22"/>
        </w:rPr>
        <w:t xml:space="preserve">., 2016; Mahatma et al., 2008). </w:t>
      </w:r>
      <w:r w:rsidR="00DC6233">
        <w:rPr>
          <w:rFonts w:cs="Arial"/>
          <w:szCs w:val="22"/>
        </w:rPr>
        <w:t>T</w:t>
      </w:r>
      <w:r w:rsidR="00D82ADA">
        <w:rPr>
          <w:rFonts w:cs="Arial"/>
          <w:szCs w:val="22"/>
        </w:rPr>
        <w:t xml:space="preserve">here were </w:t>
      </w:r>
      <w:r w:rsidR="007E5575">
        <w:rPr>
          <w:rFonts w:cs="Arial"/>
          <w:szCs w:val="22"/>
        </w:rPr>
        <w:t xml:space="preserve">also </w:t>
      </w:r>
      <w:r w:rsidR="00B8415C" w:rsidRPr="00E56008">
        <w:rPr>
          <w:rFonts w:cs="Arial"/>
          <w:szCs w:val="22"/>
        </w:rPr>
        <w:t xml:space="preserve">several new </w:t>
      </w:r>
      <w:r>
        <w:rPr>
          <w:rFonts w:cs="Arial"/>
          <w:szCs w:val="22"/>
        </w:rPr>
        <w:t>CCZ</w:t>
      </w:r>
      <w:r w:rsidRPr="00E56008">
        <w:rPr>
          <w:rFonts w:cs="Arial"/>
          <w:szCs w:val="22"/>
        </w:rPr>
        <w:t xml:space="preserve"> </w:t>
      </w:r>
      <w:r w:rsidR="00B8415C" w:rsidRPr="00E56008">
        <w:rPr>
          <w:rFonts w:cs="Arial"/>
          <w:szCs w:val="22"/>
        </w:rPr>
        <w:t xml:space="preserve">descriptions </w:t>
      </w:r>
      <w:r w:rsidR="00D82ADA">
        <w:rPr>
          <w:rFonts w:cs="Arial"/>
          <w:szCs w:val="22"/>
        </w:rPr>
        <w:t>for nematodes</w:t>
      </w:r>
      <w:r w:rsidR="007E5575">
        <w:rPr>
          <w:rFonts w:cs="Arial"/>
          <w:szCs w:val="22"/>
        </w:rPr>
        <w:t>, 23</w:t>
      </w:r>
      <w:r w:rsidR="00DC6233">
        <w:rPr>
          <w:rFonts w:cs="Arial"/>
          <w:szCs w:val="22"/>
        </w:rPr>
        <w:t xml:space="preserve"> in total </w:t>
      </w:r>
      <w:r w:rsidR="00B8415C" w:rsidRPr="00E56008">
        <w:rPr>
          <w:rFonts w:cs="Arial"/>
          <w:szCs w:val="22"/>
        </w:rPr>
        <w:t>(Bezerra et al., 2021; Shimada et al., 2021; Shimada et al., 2020; Miljuntina &amp; Miljutin, 2012; Miljutin &amp; Miljuntina 2009a</w:t>
      </w:r>
      <w:r w:rsidR="00AE75E7">
        <w:rPr>
          <w:rFonts w:cs="Arial"/>
          <w:szCs w:val="22"/>
        </w:rPr>
        <w:t>,</w:t>
      </w:r>
      <w:r w:rsidR="00B8415C" w:rsidRPr="00E56008">
        <w:rPr>
          <w:rFonts w:cs="Arial"/>
          <w:szCs w:val="22"/>
        </w:rPr>
        <w:t xml:space="preserve"> 2009b).</w:t>
      </w:r>
      <w:r w:rsidR="00B8415C">
        <w:rPr>
          <w:rFonts w:cs="Arial"/>
          <w:szCs w:val="22"/>
        </w:rPr>
        <w:t xml:space="preserve"> </w:t>
      </w:r>
    </w:p>
    <w:p w14:paraId="2E185CDB" w14:textId="7A923CC5" w:rsidR="00D82ADA" w:rsidRDefault="00103DC0" w:rsidP="00103DC0">
      <w:pPr>
        <w:rPr>
          <w:rFonts w:cs="Arial"/>
          <w:szCs w:val="22"/>
        </w:rPr>
      </w:pPr>
      <w:r w:rsidRPr="00103DC0">
        <w:rPr>
          <w:rFonts w:cs="Arial"/>
          <w:szCs w:val="22"/>
        </w:rPr>
        <w:t xml:space="preserve">For macrofauna, </w:t>
      </w:r>
      <w:r w:rsidR="00371CD1" w:rsidRPr="00103DC0">
        <w:rPr>
          <w:rFonts w:cs="Arial"/>
          <w:szCs w:val="22"/>
        </w:rPr>
        <w:t xml:space="preserve">Amphipoda has high recorded diversity, 42 species within 22 families, but only </w:t>
      </w:r>
      <w:r w:rsidR="00AE75E7">
        <w:rPr>
          <w:rFonts w:cs="Arial"/>
          <w:szCs w:val="22"/>
        </w:rPr>
        <w:t>two</w:t>
      </w:r>
      <w:r w:rsidR="00AE75E7" w:rsidRPr="00103DC0">
        <w:rPr>
          <w:rFonts w:cs="Arial"/>
          <w:szCs w:val="22"/>
        </w:rPr>
        <w:t xml:space="preserve"> </w:t>
      </w:r>
      <w:r w:rsidR="00371CD1" w:rsidRPr="00103DC0">
        <w:rPr>
          <w:rFonts w:cs="Arial"/>
          <w:szCs w:val="22"/>
        </w:rPr>
        <w:t>recent CCZ descriptions</w:t>
      </w:r>
      <w:r w:rsidRPr="00103DC0">
        <w:rPr>
          <w:rFonts w:cs="Arial"/>
          <w:szCs w:val="22"/>
        </w:rPr>
        <w:t xml:space="preserve">, </w:t>
      </w:r>
      <w:r w:rsidRPr="00103DC0">
        <w:rPr>
          <w:rFonts w:cs="Arial"/>
          <w:i/>
          <w:szCs w:val="22"/>
        </w:rPr>
        <w:t xml:space="preserve">Oedicerina henrici </w:t>
      </w:r>
      <w:r w:rsidRPr="00103DC0">
        <w:rPr>
          <w:rFonts w:cs="Arial"/>
          <w:szCs w:val="22"/>
        </w:rPr>
        <w:t xml:space="preserve">and </w:t>
      </w:r>
      <w:r w:rsidRPr="00103DC0">
        <w:rPr>
          <w:rFonts w:cs="Arial"/>
          <w:i/>
          <w:szCs w:val="22"/>
        </w:rPr>
        <w:t>Oedicerina teresae</w:t>
      </w:r>
      <w:r w:rsidRPr="00103DC0">
        <w:rPr>
          <w:rFonts w:cs="Arial"/>
          <w:szCs w:val="22"/>
        </w:rPr>
        <w:t xml:space="preserve"> (Jazdzewska et al., 2021). </w:t>
      </w:r>
      <w:proofErr w:type="gramStart"/>
      <w:r w:rsidRPr="00103DC0">
        <w:rPr>
          <w:rFonts w:cs="Arial"/>
          <w:szCs w:val="22"/>
        </w:rPr>
        <w:t>Also</w:t>
      </w:r>
      <w:proofErr w:type="gramEnd"/>
      <w:r w:rsidRPr="00103DC0">
        <w:rPr>
          <w:rFonts w:cs="Arial"/>
          <w:szCs w:val="22"/>
        </w:rPr>
        <w:t xml:space="preserve"> within Malacostraca, </w:t>
      </w:r>
      <w:r w:rsidR="00A83B9F">
        <w:rPr>
          <w:rFonts w:cs="Arial"/>
          <w:szCs w:val="22"/>
        </w:rPr>
        <w:t xml:space="preserve">the key macrofaunal groups </w:t>
      </w:r>
      <w:r w:rsidRPr="00103DC0">
        <w:rPr>
          <w:rFonts w:cs="Arial"/>
          <w:szCs w:val="22"/>
        </w:rPr>
        <w:t>isopod</w:t>
      </w:r>
      <w:r w:rsidR="00A83B9F">
        <w:rPr>
          <w:rFonts w:cs="Arial"/>
          <w:szCs w:val="22"/>
        </w:rPr>
        <w:t>s</w:t>
      </w:r>
      <w:r w:rsidRPr="00103DC0">
        <w:rPr>
          <w:rFonts w:cs="Arial"/>
          <w:szCs w:val="22"/>
        </w:rPr>
        <w:t xml:space="preserve"> and tanaids have been well studied in the CCZ</w:t>
      </w:r>
      <w:r w:rsidR="00E964A6">
        <w:rPr>
          <w:rFonts w:cs="Arial"/>
          <w:szCs w:val="22"/>
        </w:rPr>
        <w:t xml:space="preserve"> (</w:t>
      </w:r>
      <w:hyperlink w:anchor="_Descriptions" w:history="1">
        <w:r w:rsidR="00E964A6" w:rsidRPr="00E964A6">
          <w:rPr>
            <w:rStyle w:val="Hyperlink"/>
            <w:rFonts w:cs="Arial"/>
            <w:szCs w:val="22"/>
          </w:rPr>
          <w:t>see section 3.1.3</w:t>
        </w:r>
      </w:hyperlink>
      <w:r w:rsidR="00E964A6">
        <w:rPr>
          <w:rFonts w:cs="Arial"/>
          <w:szCs w:val="22"/>
        </w:rPr>
        <w:t>, Table 2)</w:t>
      </w:r>
      <w:r w:rsidRPr="00103DC0">
        <w:rPr>
          <w:rFonts w:cs="Arial"/>
          <w:szCs w:val="22"/>
        </w:rPr>
        <w:t xml:space="preserve">. For polychaetes, the order Phyllodocida has high recorded diversity. </w:t>
      </w:r>
      <w:r w:rsidR="00DD7EBC">
        <w:rPr>
          <w:rFonts w:cs="Arial"/>
          <w:szCs w:val="22"/>
        </w:rPr>
        <w:t>Within this order, t</w:t>
      </w:r>
      <w:r w:rsidRPr="00103DC0">
        <w:rPr>
          <w:rFonts w:cs="Arial"/>
          <w:szCs w:val="22"/>
        </w:rPr>
        <w:t xml:space="preserve">he family Polynoidae has been well studied in the CCZ with 17 new descriptions (Bonifacio &amp; Menot, 2019), and descriptions have been published for other families, </w:t>
      </w:r>
      <w:r w:rsidRPr="00AD36FD">
        <w:rPr>
          <w:rFonts w:cs="Arial"/>
          <w:i/>
          <w:szCs w:val="22"/>
        </w:rPr>
        <w:t>Neanthes goodayi</w:t>
      </w:r>
      <w:r w:rsidRPr="00103DC0">
        <w:rPr>
          <w:rFonts w:cs="Arial"/>
          <w:szCs w:val="22"/>
        </w:rPr>
        <w:t xml:space="preserve"> </w:t>
      </w:r>
      <w:r w:rsidR="00DC6233" w:rsidRPr="00DC6233">
        <w:rPr>
          <w:rFonts w:cs="Arial"/>
          <w:szCs w:val="22"/>
        </w:rPr>
        <w:t>Drennan, Wiklund, Rabone</w:t>
      </w:r>
      <w:r w:rsidR="00DC6233">
        <w:rPr>
          <w:rFonts w:cs="Arial"/>
          <w:szCs w:val="22"/>
        </w:rPr>
        <w:t>, Georgieva, Dahlgren &amp; Glover,</w:t>
      </w:r>
      <w:r w:rsidR="00DC6233" w:rsidRPr="00DC6233">
        <w:rPr>
          <w:rFonts w:cs="Arial"/>
          <w:szCs w:val="22"/>
        </w:rPr>
        <w:t xml:space="preserve"> 2021</w:t>
      </w:r>
      <w:r w:rsidR="00DC6233">
        <w:rPr>
          <w:rFonts w:cs="Arial"/>
          <w:szCs w:val="22"/>
        </w:rPr>
        <w:t xml:space="preserve"> </w:t>
      </w:r>
      <w:r w:rsidRPr="00103DC0">
        <w:rPr>
          <w:rFonts w:cs="Arial"/>
          <w:szCs w:val="22"/>
        </w:rPr>
        <w:t xml:space="preserve">in Nereididae and </w:t>
      </w:r>
      <w:r w:rsidRPr="00103DC0">
        <w:rPr>
          <w:rFonts w:cs="Arial"/>
          <w:i/>
          <w:szCs w:val="22"/>
        </w:rPr>
        <w:t>Anguillosyllis hessleri</w:t>
      </w:r>
      <w:r w:rsidRPr="00103DC0">
        <w:rPr>
          <w:rFonts w:cs="Arial"/>
          <w:szCs w:val="22"/>
        </w:rPr>
        <w:t xml:space="preserve"> </w:t>
      </w:r>
      <w:r w:rsidR="00DC6233" w:rsidRPr="00DC6233">
        <w:rPr>
          <w:rFonts w:cs="Arial"/>
          <w:szCs w:val="22"/>
        </w:rPr>
        <w:t xml:space="preserve">Maciolek, 2020 </w:t>
      </w:r>
      <w:r w:rsidRPr="00103DC0">
        <w:rPr>
          <w:rFonts w:cs="Arial"/>
          <w:szCs w:val="22"/>
        </w:rPr>
        <w:t xml:space="preserve">and </w:t>
      </w:r>
      <w:r w:rsidRPr="00103DC0">
        <w:rPr>
          <w:rFonts w:cs="Arial"/>
          <w:i/>
          <w:szCs w:val="22"/>
        </w:rPr>
        <w:t>Anguillosyllis truebloodi</w:t>
      </w:r>
      <w:r w:rsidR="00D82ADA">
        <w:rPr>
          <w:rFonts w:cs="Arial"/>
          <w:szCs w:val="22"/>
        </w:rPr>
        <w:t xml:space="preserve"> </w:t>
      </w:r>
      <w:r w:rsidR="00DC6233" w:rsidRPr="00DC6233">
        <w:rPr>
          <w:rFonts w:cs="Arial"/>
          <w:szCs w:val="22"/>
        </w:rPr>
        <w:t xml:space="preserve">Maciolek, 2020 </w:t>
      </w:r>
      <w:r w:rsidR="00D82ADA">
        <w:rPr>
          <w:rFonts w:cs="Arial"/>
          <w:szCs w:val="22"/>
        </w:rPr>
        <w:t>in Syllidae</w:t>
      </w:r>
      <w:r w:rsidR="00DC6233">
        <w:rPr>
          <w:rFonts w:cs="Arial"/>
          <w:szCs w:val="22"/>
        </w:rPr>
        <w:t>,</w:t>
      </w:r>
      <w:r w:rsidR="00D82ADA">
        <w:rPr>
          <w:rFonts w:cs="Arial"/>
          <w:szCs w:val="22"/>
        </w:rPr>
        <w:t xml:space="preserve"> </w:t>
      </w:r>
      <w:r w:rsidRPr="00103DC0">
        <w:rPr>
          <w:rFonts w:cs="Arial"/>
          <w:szCs w:val="22"/>
        </w:rPr>
        <w:t xml:space="preserve">but other families less so, </w:t>
      </w:r>
      <w:proofErr w:type="gramStart"/>
      <w:r w:rsidRPr="00103DC0">
        <w:rPr>
          <w:rFonts w:cs="Arial"/>
          <w:szCs w:val="22"/>
        </w:rPr>
        <w:t>e.g.</w:t>
      </w:r>
      <w:proofErr w:type="gramEnd"/>
      <w:r w:rsidRPr="00103DC0">
        <w:rPr>
          <w:rFonts w:cs="Arial"/>
          <w:szCs w:val="22"/>
        </w:rPr>
        <w:t xml:space="preserve"> Chrysopetalidae; Sphaerodoridae; Goniadidae; Hesionidae</w:t>
      </w:r>
      <w:r w:rsidR="007E5575">
        <w:rPr>
          <w:rFonts w:cs="Arial"/>
          <w:szCs w:val="22"/>
        </w:rPr>
        <w:t xml:space="preserve"> (Table 2)</w:t>
      </w:r>
      <w:r w:rsidRPr="00103DC0">
        <w:rPr>
          <w:rFonts w:cs="Arial"/>
          <w:szCs w:val="22"/>
        </w:rPr>
        <w:t>. In other orders, for Terebellida there are 12 CCZ descriptions (Blake, 2016, 2019),</w:t>
      </w:r>
      <w:r w:rsidR="0068420F">
        <w:rPr>
          <w:rFonts w:cs="Arial"/>
          <w:szCs w:val="22"/>
        </w:rPr>
        <w:t xml:space="preserve"> </w:t>
      </w:r>
      <w:proofErr w:type="spellStart"/>
      <w:r w:rsidR="007E5575">
        <w:rPr>
          <w:rFonts w:cs="Arial"/>
          <w:szCs w:val="22"/>
        </w:rPr>
        <w:t>and</w:t>
      </w:r>
      <w:r w:rsidR="00A04E90">
        <w:rPr>
          <w:rFonts w:cs="Arial"/>
          <w:szCs w:val="22"/>
        </w:rPr>
        <w:t>three</w:t>
      </w:r>
      <w:proofErr w:type="spellEnd"/>
      <w:r w:rsidR="0068420F">
        <w:rPr>
          <w:rFonts w:cs="Arial"/>
          <w:szCs w:val="22"/>
        </w:rPr>
        <w:t xml:space="preserve"> </w:t>
      </w:r>
      <w:r w:rsidRPr="00103DC0">
        <w:rPr>
          <w:rFonts w:cs="Arial"/>
          <w:szCs w:val="22"/>
        </w:rPr>
        <w:t>for Spionida</w:t>
      </w:r>
      <w:r w:rsidR="00804F98">
        <w:rPr>
          <w:rFonts w:cs="Arial"/>
          <w:szCs w:val="22"/>
        </w:rPr>
        <w:t xml:space="preserve"> (Neal et al., in press)</w:t>
      </w:r>
      <w:r w:rsidR="0068420F">
        <w:rPr>
          <w:rFonts w:cs="Arial"/>
          <w:szCs w:val="22"/>
        </w:rPr>
        <w:t>.</w:t>
      </w:r>
    </w:p>
    <w:p w14:paraId="795C1B2E" w14:textId="77777777" w:rsidR="00D82ADA" w:rsidRDefault="00D82ADA" w:rsidP="00103DC0">
      <w:pPr>
        <w:rPr>
          <w:rFonts w:cs="Arial"/>
          <w:szCs w:val="22"/>
        </w:rPr>
      </w:pPr>
    </w:p>
    <w:p w14:paraId="2E344C80" w14:textId="37C72545" w:rsidR="00E4673E" w:rsidRDefault="004B6E6A" w:rsidP="00067929">
      <w:pPr>
        <w:rPr>
          <w:rFonts w:cs="Arial"/>
          <w:szCs w:val="22"/>
        </w:rPr>
      </w:pPr>
      <w:r>
        <w:rPr>
          <w:rFonts w:cs="Arial"/>
          <w:szCs w:val="22"/>
        </w:rPr>
        <w:t>A</w:t>
      </w:r>
      <w:r w:rsidR="00103DC0" w:rsidRPr="00103DC0">
        <w:rPr>
          <w:rFonts w:cs="Arial"/>
          <w:szCs w:val="22"/>
        </w:rPr>
        <w:t xml:space="preserve">ssessing in this way has significant limitations </w:t>
      </w:r>
      <w:r w:rsidR="00A83B9F">
        <w:rPr>
          <w:rFonts w:cs="Arial"/>
          <w:szCs w:val="22"/>
        </w:rPr>
        <w:t xml:space="preserve">(aside from being an informal approach) </w:t>
      </w:r>
      <w:r w:rsidR="00103DC0" w:rsidRPr="00103DC0">
        <w:rPr>
          <w:rFonts w:cs="Arial"/>
          <w:szCs w:val="22"/>
        </w:rPr>
        <w:t xml:space="preserve">as </w:t>
      </w:r>
      <w:r w:rsidR="00A83B9F">
        <w:rPr>
          <w:rFonts w:cs="Arial"/>
          <w:szCs w:val="22"/>
        </w:rPr>
        <w:t xml:space="preserve">it </w:t>
      </w:r>
      <w:r w:rsidR="00103DC0" w:rsidRPr="00103DC0">
        <w:rPr>
          <w:rFonts w:cs="Arial"/>
          <w:szCs w:val="22"/>
        </w:rPr>
        <w:t xml:space="preserve">does not reveal gaps where species-level diversity is not known/recorded from the CCZ, </w:t>
      </w:r>
      <w:r w:rsidR="00D82ADA">
        <w:rPr>
          <w:rFonts w:cs="Arial"/>
          <w:szCs w:val="22"/>
        </w:rPr>
        <w:t>only cross-referencing to known diversity</w:t>
      </w:r>
      <w:r w:rsidR="00DD7EBC">
        <w:rPr>
          <w:rFonts w:cs="Arial"/>
          <w:szCs w:val="22"/>
        </w:rPr>
        <w:t>.</w:t>
      </w:r>
      <w:r w:rsidR="00D82ADA">
        <w:rPr>
          <w:rFonts w:cs="Arial"/>
          <w:szCs w:val="22"/>
        </w:rPr>
        <w:t xml:space="preserve"> </w:t>
      </w:r>
      <w:r w:rsidR="00DD7EBC">
        <w:rPr>
          <w:rFonts w:cs="Arial"/>
          <w:szCs w:val="22"/>
        </w:rPr>
        <w:t>F</w:t>
      </w:r>
      <w:r w:rsidR="00D82ADA">
        <w:rPr>
          <w:rFonts w:cs="Arial"/>
          <w:szCs w:val="22"/>
        </w:rPr>
        <w:t>or example</w:t>
      </w:r>
      <w:r w:rsidR="00804F98">
        <w:rPr>
          <w:rFonts w:cs="Arial"/>
          <w:szCs w:val="22"/>
        </w:rPr>
        <w:t>,</w:t>
      </w:r>
      <w:r w:rsidR="00D82ADA">
        <w:rPr>
          <w:rFonts w:cs="Arial"/>
          <w:szCs w:val="22"/>
        </w:rPr>
        <w:t xml:space="preserve"> </w:t>
      </w:r>
      <w:r w:rsidR="00103DC0" w:rsidRPr="00103DC0">
        <w:rPr>
          <w:rFonts w:cs="Arial"/>
          <w:szCs w:val="22"/>
        </w:rPr>
        <w:t xml:space="preserve">in polychaetes, there are no Amphinomida species recorded from the </w:t>
      </w:r>
      <w:proofErr w:type="gramStart"/>
      <w:r w:rsidR="00103DC0" w:rsidRPr="00103DC0">
        <w:rPr>
          <w:rFonts w:cs="Arial"/>
          <w:szCs w:val="22"/>
        </w:rPr>
        <w:t>CCZ</w:t>
      </w:r>
      <w:proofErr w:type="gramEnd"/>
      <w:r w:rsidR="00103DC0" w:rsidRPr="00103DC0">
        <w:rPr>
          <w:rFonts w:cs="Arial"/>
          <w:szCs w:val="22"/>
        </w:rPr>
        <w:t xml:space="preserve"> but this is a known gap</w:t>
      </w:r>
      <w:r w:rsidR="0072663A">
        <w:rPr>
          <w:rFonts w:cs="Arial"/>
          <w:szCs w:val="22"/>
        </w:rPr>
        <w:t>,</w:t>
      </w:r>
      <w:r w:rsidR="00103DC0" w:rsidRPr="00103DC0">
        <w:rPr>
          <w:rFonts w:cs="Arial"/>
          <w:szCs w:val="22"/>
        </w:rPr>
        <w:t xml:space="preserve"> </w:t>
      </w:r>
      <w:r w:rsidR="0072663A">
        <w:rPr>
          <w:rFonts w:cs="Arial"/>
          <w:szCs w:val="22"/>
        </w:rPr>
        <w:t>and</w:t>
      </w:r>
      <w:r w:rsidR="0072663A" w:rsidRPr="00103DC0">
        <w:rPr>
          <w:rFonts w:cs="Arial"/>
          <w:szCs w:val="22"/>
        </w:rPr>
        <w:t xml:space="preserve"> </w:t>
      </w:r>
      <w:r w:rsidR="0072663A">
        <w:rPr>
          <w:rFonts w:cs="Arial"/>
          <w:szCs w:val="22"/>
        </w:rPr>
        <w:t>three new species descriptions are currently in review</w:t>
      </w:r>
      <w:r w:rsidR="00103DC0" w:rsidRPr="00103DC0">
        <w:rPr>
          <w:rFonts w:cs="Arial"/>
          <w:szCs w:val="22"/>
        </w:rPr>
        <w:t xml:space="preserve"> (Neal et al., </w:t>
      </w:r>
      <w:r w:rsidR="00936EA0">
        <w:rPr>
          <w:rFonts w:cs="Arial"/>
          <w:szCs w:val="22"/>
        </w:rPr>
        <w:t>in review</w:t>
      </w:r>
      <w:r w:rsidR="00103DC0" w:rsidRPr="00103DC0">
        <w:rPr>
          <w:rFonts w:cs="Arial"/>
          <w:szCs w:val="22"/>
        </w:rPr>
        <w:t>).</w:t>
      </w:r>
      <w:r w:rsidR="00A04E90">
        <w:rPr>
          <w:rFonts w:cs="Arial"/>
          <w:szCs w:val="22"/>
        </w:rPr>
        <w:t xml:space="preserve"> </w:t>
      </w:r>
      <w:r w:rsidR="00DD7EBC">
        <w:rPr>
          <w:rFonts w:cs="Arial"/>
          <w:szCs w:val="22"/>
        </w:rPr>
        <w:t>For meiofauna, there are 5 recent copepod and over 20 nematode descriptions</w:t>
      </w:r>
      <w:r w:rsidR="00DD45A9">
        <w:rPr>
          <w:rFonts w:cs="Arial"/>
          <w:szCs w:val="22"/>
        </w:rPr>
        <w:t xml:space="preserve"> from the CCZ</w:t>
      </w:r>
      <w:r w:rsidR="00DD7EBC">
        <w:rPr>
          <w:rFonts w:cs="Arial"/>
          <w:szCs w:val="22"/>
        </w:rPr>
        <w:t xml:space="preserve">, but this </w:t>
      </w:r>
      <w:r w:rsidR="00DD45A9">
        <w:rPr>
          <w:rFonts w:cs="Arial"/>
          <w:szCs w:val="22"/>
        </w:rPr>
        <w:t xml:space="preserve">is likely to </w:t>
      </w:r>
      <w:r w:rsidR="00DD7EBC">
        <w:rPr>
          <w:rFonts w:cs="Arial"/>
          <w:szCs w:val="22"/>
        </w:rPr>
        <w:t>represent a fraction of diversity in these highly diverse groups.</w:t>
      </w:r>
      <w:r w:rsidR="00103DC0" w:rsidRPr="00103DC0">
        <w:rPr>
          <w:rFonts w:cs="Arial"/>
          <w:szCs w:val="22"/>
        </w:rPr>
        <w:t xml:space="preserve"> </w:t>
      </w:r>
    </w:p>
    <w:p w14:paraId="366ABC06" w14:textId="733DDAE2" w:rsidR="00E4673E" w:rsidRDefault="00E4673E" w:rsidP="00067929">
      <w:pPr>
        <w:rPr>
          <w:rFonts w:cs="Arial"/>
          <w:szCs w:val="22"/>
        </w:rPr>
      </w:pPr>
    </w:p>
    <w:p w14:paraId="53DAE112" w14:textId="19BF4475" w:rsidR="007E5575" w:rsidRPr="00744272" w:rsidRDefault="007E5575" w:rsidP="007E5575">
      <w:pPr>
        <w:rPr>
          <w:rFonts w:cs="Arial"/>
          <w:sz w:val="20"/>
          <w:szCs w:val="20"/>
        </w:rPr>
      </w:pPr>
      <w:r w:rsidRPr="00500048">
        <w:rPr>
          <w:rFonts w:cs="Arial"/>
          <w:sz w:val="20"/>
          <w:szCs w:val="20"/>
        </w:rPr>
        <w:t>Table 1</w:t>
      </w:r>
      <w:r>
        <w:rPr>
          <w:rFonts w:cs="Arial"/>
          <w:sz w:val="20"/>
          <w:szCs w:val="20"/>
        </w:rPr>
        <w:t>8</w:t>
      </w:r>
      <w:r w:rsidRPr="00500048">
        <w:rPr>
          <w:rFonts w:cs="Arial"/>
          <w:sz w:val="20"/>
          <w:szCs w:val="20"/>
        </w:rPr>
        <w:t>. Potential</w:t>
      </w:r>
      <w:r w:rsidRPr="00744272">
        <w:rPr>
          <w:rFonts w:cs="Arial"/>
          <w:sz w:val="20"/>
          <w:szCs w:val="20"/>
        </w:rPr>
        <w:t xml:space="preserve"> taxonomic gaps in the Clarion-Clipperton Zone. Relative proportions of morphospecies </w:t>
      </w:r>
      <w:r>
        <w:rPr>
          <w:rFonts w:cs="Arial"/>
          <w:sz w:val="20"/>
          <w:szCs w:val="20"/>
        </w:rPr>
        <w:t xml:space="preserve">names </w:t>
      </w:r>
      <w:r w:rsidRPr="00744272">
        <w:rPr>
          <w:rFonts w:cs="Arial"/>
          <w:sz w:val="20"/>
          <w:szCs w:val="20"/>
        </w:rPr>
        <w:t xml:space="preserve">versus </w:t>
      </w:r>
      <w:r>
        <w:rPr>
          <w:rFonts w:cs="Arial"/>
          <w:sz w:val="20"/>
          <w:szCs w:val="20"/>
        </w:rPr>
        <w:t xml:space="preserve">all species names recorded by phyla- </w:t>
      </w:r>
      <w:proofErr w:type="gramStart"/>
      <w:r>
        <w:rPr>
          <w:rFonts w:cs="Arial"/>
          <w:sz w:val="20"/>
          <w:szCs w:val="20"/>
        </w:rPr>
        <w:t>i.e.</w:t>
      </w:r>
      <w:proofErr w:type="gramEnd"/>
      <w:r>
        <w:rPr>
          <w:rFonts w:cs="Arial"/>
          <w:sz w:val="20"/>
          <w:szCs w:val="20"/>
        </w:rPr>
        <w:t xml:space="preserve"> both </w:t>
      </w:r>
      <w:r w:rsidRPr="00744272">
        <w:rPr>
          <w:rFonts w:cs="Arial"/>
          <w:sz w:val="20"/>
          <w:szCs w:val="20"/>
        </w:rPr>
        <w:t xml:space="preserve">named </w:t>
      </w:r>
      <w:r>
        <w:rPr>
          <w:rFonts w:cs="Arial"/>
          <w:sz w:val="20"/>
          <w:szCs w:val="20"/>
        </w:rPr>
        <w:t>and morphospecie</w:t>
      </w:r>
      <w:r w:rsidRPr="00744272">
        <w:rPr>
          <w:rFonts w:cs="Arial"/>
          <w:sz w:val="20"/>
          <w:szCs w:val="20"/>
        </w:rPr>
        <w:t>s</w:t>
      </w:r>
      <w:r>
        <w:rPr>
          <w:rFonts w:cs="Arial"/>
          <w:sz w:val="20"/>
          <w:szCs w:val="20"/>
        </w:rPr>
        <w:t xml:space="preserve"> combined; and CCZ species (i.e. those described from the CCZ) versus all named species recorded</w:t>
      </w:r>
      <w:r w:rsidRPr="00744272">
        <w:rPr>
          <w:rFonts w:cs="Arial"/>
          <w:sz w:val="20"/>
          <w:szCs w:val="20"/>
        </w:rPr>
        <w:t xml:space="preserve"> in different phyla</w:t>
      </w:r>
      <w:r>
        <w:rPr>
          <w:rFonts w:cs="Arial"/>
          <w:sz w:val="20"/>
          <w:szCs w:val="20"/>
        </w:rPr>
        <w:t>,</w:t>
      </w:r>
      <w:r w:rsidRPr="00744272">
        <w:rPr>
          <w:rFonts w:cs="Arial"/>
          <w:sz w:val="20"/>
          <w:szCs w:val="20"/>
        </w:rPr>
        <w:t xml:space="preserve"> based on the CCZ Checklist.</w:t>
      </w:r>
      <w:r>
        <w:rPr>
          <w:rFonts w:cs="Arial"/>
          <w:sz w:val="20"/>
          <w:szCs w:val="20"/>
        </w:rPr>
        <w:t xml:space="preserve"> *Several phyla have morphospecies names but no named species, of these, Chaetognatha and Ctenophora both had named species recorded in DeepData (12 and 1 respectively</w:t>
      </w:r>
      <w:proofErr w:type="gramStart"/>
      <w:r>
        <w:rPr>
          <w:rFonts w:cs="Arial"/>
          <w:sz w:val="20"/>
          <w:szCs w:val="20"/>
        </w:rPr>
        <w:t>)</w:t>
      </w:r>
      <w:proofErr w:type="gramEnd"/>
      <w:r>
        <w:rPr>
          <w:rFonts w:cs="Arial"/>
          <w:sz w:val="20"/>
          <w:szCs w:val="20"/>
        </w:rPr>
        <w:t xml:space="preserve"> but these species are identified as pelagic in WoRMS</w:t>
      </w:r>
      <w:r w:rsidR="00DD45A9">
        <w:rPr>
          <w:rFonts w:cs="Arial"/>
          <w:sz w:val="20"/>
          <w:szCs w:val="20"/>
        </w:rPr>
        <w:t>)</w:t>
      </w:r>
      <w:r>
        <w:rPr>
          <w:rFonts w:cs="Arial"/>
          <w:sz w:val="20"/>
          <w:szCs w:val="20"/>
        </w:rPr>
        <w:t xml:space="preserve">. Proportions not shown if total species very low, </w:t>
      </w:r>
      <w:proofErr w:type="gramStart"/>
      <w:r>
        <w:rPr>
          <w:rFonts w:cs="Arial"/>
          <w:sz w:val="20"/>
          <w:szCs w:val="20"/>
        </w:rPr>
        <w:t>e.g.</w:t>
      </w:r>
      <w:proofErr w:type="gramEnd"/>
      <w:r>
        <w:rPr>
          <w:rFonts w:cs="Arial"/>
          <w:sz w:val="20"/>
          <w:szCs w:val="20"/>
        </w:rPr>
        <w:t xml:space="preserve"> Hemichordat</w:t>
      </w:r>
      <w:r w:rsidR="00DD45A9">
        <w:rPr>
          <w:rFonts w:cs="Arial"/>
          <w:sz w:val="20"/>
          <w:szCs w:val="20"/>
        </w:rPr>
        <w:t>a</w:t>
      </w:r>
      <w:r>
        <w:rPr>
          <w:rFonts w:cs="Arial"/>
          <w:sz w:val="20"/>
          <w:szCs w:val="20"/>
        </w:rPr>
        <w:t>, Tardigrad</w:t>
      </w:r>
      <w:r w:rsidR="00DD45A9">
        <w:rPr>
          <w:rFonts w:cs="Arial"/>
          <w:sz w:val="20"/>
          <w:szCs w:val="20"/>
        </w:rPr>
        <w:t>a</w:t>
      </w:r>
      <w:r>
        <w:rPr>
          <w:rFonts w:cs="Arial"/>
          <w:sz w:val="20"/>
          <w:szCs w:val="20"/>
        </w:rPr>
        <w:t xml:space="preserve"> and Loricifera. </w:t>
      </w:r>
    </w:p>
    <w:tbl>
      <w:tblPr>
        <w:tblStyle w:val="PlainTable4"/>
        <w:tblW w:w="9332" w:type="dxa"/>
        <w:tblLayout w:type="fixed"/>
        <w:tblLook w:val="04A0" w:firstRow="1" w:lastRow="0" w:firstColumn="1" w:lastColumn="0" w:noHBand="0" w:noVBand="1"/>
      </w:tblPr>
      <w:tblGrid>
        <w:gridCol w:w="1524"/>
        <w:gridCol w:w="1248"/>
        <w:gridCol w:w="1065"/>
        <w:gridCol w:w="947"/>
        <w:gridCol w:w="1550"/>
        <w:gridCol w:w="1499"/>
        <w:gridCol w:w="1499"/>
      </w:tblGrid>
      <w:tr w:rsidR="007E5575" w:rsidRPr="00C9116B" w14:paraId="10BA6763" w14:textId="77777777" w:rsidTr="00FB4B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auto"/>
              <w:bottom w:val="single" w:sz="4" w:space="0" w:color="auto"/>
            </w:tcBorders>
          </w:tcPr>
          <w:p w14:paraId="0EF94915" w14:textId="77777777" w:rsidR="007E5575" w:rsidRPr="00C9116B" w:rsidRDefault="007E5575" w:rsidP="00FB4BC3">
            <w:pPr>
              <w:rPr>
                <w:b w:val="0"/>
                <w:sz w:val="18"/>
                <w:szCs w:val="18"/>
              </w:rPr>
            </w:pPr>
            <w:r w:rsidRPr="00C9116B">
              <w:rPr>
                <w:sz w:val="18"/>
                <w:szCs w:val="18"/>
              </w:rPr>
              <w:t>Phylum</w:t>
            </w:r>
          </w:p>
        </w:tc>
        <w:tc>
          <w:tcPr>
            <w:tcW w:w="1248" w:type="dxa"/>
            <w:tcBorders>
              <w:top w:val="single" w:sz="4" w:space="0" w:color="auto"/>
              <w:bottom w:val="single" w:sz="4" w:space="0" w:color="auto"/>
            </w:tcBorders>
          </w:tcPr>
          <w:p w14:paraId="0C75606E" w14:textId="77777777" w:rsidR="007E5575" w:rsidRPr="00C9116B" w:rsidRDefault="007E5575" w:rsidP="00FB4BC3">
            <w:pPr>
              <w:cnfStyle w:val="100000000000" w:firstRow="1" w:lastRow="0" w:firstColumn="0" w:lastColumn="0" w:oddVBand="0" w:evenVBand="0" w:oddHBand="0" w:evenHBand="0" w:firstRowFirstColumn="0" w:firstRowLastColumn="0" w:lastRowFirstColumn="0" w:lastRowLastColumn="0"/>
              <w:rPr>
                <w:sz w:val="18"/>
                <w:szCs w:val="18"/>
              </w:rPr>
            </w:pPr>
            <w:proofErr w:type="spellStart"/>
            <w:r>
              <w:rPr>
                <w:sz w:val="18"/>
                <w:szCs w:val="18"/>
              </w:rPr>
              <w:t>Morphospp</w:t>
            </w:r>
            <w:proofErr w:type="spellEnd"/>
            <w:r>
              <w:rPr>
                <w:sz w:val="18"/>
                <w:szCs w:val="18"/>
              </w:rPr>
              <w:t>.</w:t>
            </w:r>
          </w:p>
        </w:tc>
        <w:tc>
          <w:tcPr>
            <w:tcW w:w="1065" w:type="dxa"/>
            <w:tcBorders>
              <w:top w:val="single" w:sz="4" w:space="0" w:color="auto"/>
              <w:bottom w:val="single" w:sz="4" w:space="0" w:color="auto"/>
            </w:tcBorders>
          </w:tcPr>
          <w:p w14:paraId="0E011F7A" w14:textId="77777777" w:rsidR="007E5575" w:rsidRPr="00C9116B" w:rsidRDefault="007E5575" w:rsidP="00FB4BC3">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Named species</w:t>
            </w:r>
          </w:p>
        </w:tc>
        <w:tc>
          <w:tcPr>
            <w:tcW w:w="947" w:type="dxa"/>
            <w:tcBorders>
              <w:top w:val="single" w:sz="4" w:space="0" w:color="auto"/>
              <w:bottom w:val="single" w:sz="4" w:space="0" w:color="auto"/>
            </w:tcBorders>
          </w:tcPr>
          <w:p w14:paraId="5C2131AF" w14:textId="77777777" w:rsidR="007E5575" w:rsidRDefault="007E5575" w:rsidP="00FB4BC3">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CCZ</w:t>
            </w:r>
          </w:p>
          <w:p w14:paraId="007BE06B" w14:textId="77777777" w:rsidR="007E5575" w:rsidRDefault="007E5575" w:rsidP="00FB4BC3">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species</w:t>
            </w:r>
          </w:p>
        </w:tc>
        <w:tc>
          <w:tcPr>
            <w:tcW w:w="1550" w:type="dxa"/>
            <w:tcBorders>
              <w:top w:val="single" w:sz="4" w:space="0" w:color="auto"/>
              <w:bottom w:val="single" w:sz="4" w:space="0" w:color="auto"/>
            </w:tcBorders>
          </w:tcPr>
          <w:p w14:paraId="2B5D142E" w14:textId="77777777" w:rsidR="007E5575" w:rsidRDefault="007E5575" w:rsidP="00FB4BC3">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Prop: new of all named spp.</w:t>
            </w:r>
          </w:p>
        </w:tc>
        <w:tc>
          <w:tcPr>
            <w:tcW w:w="1499" w:type="dxa"/>
            <w:tcBorders>
              <w:top w:val="single" w:sz="4" w:space="0" w:color="auto"/>
              <w:bottom w:val="single" w:sz="4" w:space="0" w:color="auto"/>
            </w:tcBorders>
          </w:tcPr>
          <w:p w14:paraId="2CDC021A" w14:textId="77777777" w:rsidR="007E5575" w:rsidRDefault="007E5575" w:rsidP="00FB4BC3">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Prop: morpho of all spp.</w:t>
            </w:r>
          </w:p>
        </w:tc>
        <w:tc>
          <w:tcPr>
            <w:tcW w:w="1499" w:type="dxa"/>
            <w:tcBorders>
              <w:top w:val="single" w:sz="4" w:space="0" w:color="auto"/>
              <w:bottom w:val="single" w:sz="4" w:space="0" w:color="auto"/>
            </w:tcBorders>
          </w:tcPr>
          <w:p w14:paraId="0F49792D" w14:textId="77777777" w:rsidR="007E5575" w:rsidRDefault="007E5575" w:rsidP="00FB4BC3">
            <w:pPr>
              <w:cnfStyle w:val="100000000000" w:firstRow="1" w:lastRow="0" w:firstColumn="0" w:lastColumn="0" w:oddVBand="0" w:evenVBand="0" w:oddHBand="0" w:evenHBand="0" w:firstRowFirstColumn="0" w:firstRowLastColumn="0" w:lastRowFirstColumn="0" w:lastRowLastColumn="0"/>
              <w:rPr>
                <w:sz w:val="18"/>
                <w:szCs w:val="18"/>
              </w:rPr>
            </w:pPr>
            <w:proofErr w:type="spellStart"/>
            <w:r>
              <w:rPr>
                <w:sz w:val="18"/>
                <w:szCs w:val="18"/>
              </w:rPr>
              <w:t>Undescr</w:t>
            </w:r>
            <w:proofErr w:type="spellEnd"/>
            <w:r>
              <w:rPr>
                <w:sz w:val="18"/>
                <w:szCs w:val="18"/>
              </w:rPr>
              <w:t>. spp.</w:t>
            </w:r>
          </w:p>
        </w:tc>
      </w:tr>
      <w:tr w:rsidR="007E5575" w:rsidRPr="00C9116B" w14:paraId="614E540F" w14:textId="77777777" w:rsidTr="00FB4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auto"/>
            </w:tcBorders>
          </w:tcPr>
          <w:p w14:paraId="5A1D0D5A" w14:textId="77777777" w:rsidR="007E5575" w:rsidRPr="00E4673E" w:rsidRDefault="007E5575" w:rsidP="00FB4BC3">
            <w:pPr>
              <w:rPr>
                <w:b w:val="0"/>
                <w:bCs w:val="0"/>
                <w:sz w:val="18"/>
                <w:szCs w:val="18"/>
              </w:rPr>
            </w:pPr>
            <w:r w:rsidRPr="00E4673E">
              <w:rPr>
                <w:b w:val="0"/>
                <w:sz w:val="18"/>
                <w:szCs w:val="18"/>
              </w:rPr>
              <w:t>Annelida</w:t>
            </w:r>
          </w:p>
        </w:tc>
        <w:tc>
          <w:tcPr>
            <w:tcW w:w="1248" w:type="dxa"/>
            <w:tcBorders>
              <w:top w:val="single" w:sz="4" w:space="0" w:color="auto"/>
            </w:tcBorders>
          </w:tcPr>
          <w:p w14:paraId="279629B9"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1685</w:t>
            </w:r>
          </w:p>
        </w:tc>
        <w:tc>
          <w:tcPr>
            <w:tcW w:w="1065" w:type="dxa"/>
            <w:tcBorders>
              <w:top w:val="single" w:sz="4" w:space="0" w:color="auto"/>
            </w:tcBorders>
          </w:tcPr>
          <w:p w14:paraId="46CB6F48"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129</w:t>
            </w:r>
          </w:p>
        </w:tc>
        <w:tc>
          <w:tcPr>
            <w:tcW w:w="947" w:type="dxa"/>
            <w:tcBorders>
              <w:top w:val="single" w:sz="4" w:space="0" w:color="auto"/>
            </w:tcBorders>
          </w:tcPr>
          <w:p w14:paraId="0578E52B"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50</w:t>
            </w:r>
          </w:p>
        </w:tc>
        <w:tc>
          <w:tcPr>
            <w:tcW w:w="1550" w:type="dxa"/>
            <w:tcBorders>
              <w:top w:val="single" w:sz="4" w:space="0" w:color="auto"/>
            </w:tcBorders>
          </w:tcPr>
          <w:p w14:paraId="09FC4517"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39</w:t>
            </w:r>
          </w:p>
        </w:tc>
        <w:tc>
          <w:tcPr>
            <w:tcW w:w="1499" w:type="dxa"/>
            <w:tcBorders>
              <w:top w:val="single" w:sz="4" w:space="0" w:color="auto"/>
            </w:tcBorders>
          </w:tcPr>
          <w:p w14:paraId="2DF34C1D" w14:textId="77777777" w:rsidR="007E5575" w:rsidRPr="00BA3425"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BA3425">
              <w:rPr>
                <w:sz w:val="18"/>
              </w:rPr>
              <w:t>93</w:t>
            </w:r>
          </w:p>
        </w:tc>
        <w:tc>
          <w:tcPr>
            <w:tcW w:w="1499" w:type="dxa"/>
            <w:tcBorders>
              <w:top w:val="single" w:sz="4" w:space="0" w:color="auto"/>
            </w:tcBorders>
          </w:tcPr>
          <w:p w14:paraId="69BBB652" w14:textId="77777777" w:rsidR="007E5575" w:rsidRPr="00BA3425" w:rsidRDefault="007E5575" w:rsidP="00FB4BC3">
            <w:pPr>
              <w:cnfStyle w:val="000000100000" w:firstRow="0" w:lastRow="0" w:firstColumn="0" w:lastColumn="0" w:oddVBand="0" w:evenVBand="0" w:oddHBand="1" w:evenHBand="0" w:firstRowFirstColumn="0" w:firstRowLastColumn="0" w:lastRowFirstColumn="0" w:lastRowLastColumn="0"/>
              <w:rPr>
                <w:sz w:val="18"/>
              </w:rPr>
            </w:pPr>
            <w:r>
              <w:rPr>
                <w:sz w:val="18"/>
              </w:rPr>
              <w:t>810</w:t>
            </w:r>
          </w:p>
        </w:tc>
      </w:tr>
      <w:tr w:rsidR="007E5575" w:rsidRPr="00C9116B" w14:paraId="60E294E3" w14:textId="77777777" w:rsidTr="00FB4BC3">
        <w:tc>
          <w:tcPr>
            <w:cnfStyle w:val="001000000000" w:firstRow="0" w:lastRow="0" w:firstColumn="1" w:lastColumn="0" w:oddVBand="0" w:evenVBand="0" w:oddHBand="0" w:evenHBand="0" w:firstRowFirstColumn="0" w:firstRowLastColumn="0" w:lastRowFirstColumn="0" w:lastRowLastColumn="0"/>
            <w:tcW w:w="1524" w:type="dxa"/>
          </w:tcPr>
          <w:p w14:paraId="14FBAF59" w14:textId="77777777" w:rsidR="007E5575" w:rsidRPr="00E4673E" w:rsidRDefault="007E5575" w:rsidP="00FB4BC3">
            <w:pPr>
              <w:rPr>
                <w:b w:val="0"/>
                <w:bCs w:val="0"/>
                <w:sz w:val="18"/>
                <w:szCs w:val="18"/>
              </w:rPr>
            </w:pPr>
            <w:r w:rsidRPr="00E4673E">
              <w:rPr>
                <w:b w:val="0"/>
                <w:sz w:val="18"/>
                <w:szCs w:val="18"/>
              </w:rPr>
              <w:t>Arthropoda</w:t>
            </w:r>
          </w:p>
        </w:tc>
        <w:tc>
          <w:tcPr>
            <w:tcW w:w="1248" w:type="dxa"/>
          </w:tcPr>
          <w:p w14:paraId="1682B264"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1526</w:t>
            </w:r>
          </w:p>
        </w:tc>
        <w:tc>
          <w:tcPr>
            <w:tcW w:w="1065" w:type="dxa"/>
          </w:tcPr>
          <w:p w14:paraId="2F025DA0" w14:textId="59B20422"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1</w:t>
            </w:r>
            <w:r w:rsidR="004C07B1">
              <w:rPr>
                <w:sz w:val="18"/>
                <w:szCs w:val="18"/>
              </w:rPr>
              <w:t>47</w:t>
            </w:r>
          </w:p>
        </w:tc>
        <w:tc>
          <w:tcPr>
            <w:tcW w:w="947" w:type="dxa"/>
          </w:tcPr>
          <w:p w14:paraId="08CE9EEA"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58</w:t>
            </w:r>
          </w:p>
        </w:tc>
        <w:tc>
          <w:tcPr>
            <w:tcW w:w="1550" w:type="dxa"/>
          </w:tcPr>
          <w:p w14:paraId="79B33E09"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36</w:t>
            </w:r>
          </w:p>
        </w:tc>
        <w:tc>
          <w:tcPr>
            <w:tcW w:w="1499" w:type="dxa"/>
          </w:tcPr>
          <w:p w14:paraId="6C5FE6F6" w14:textId="77777777" w:rsidR="007E5575" w:rsidRPr="00BA3425"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BA3425">
              <w:rPr>
                <w:sz w:val="18"/>
              </w:rPr>
              <w:t>90</w:t>
            </w:r>
          </w:p>
        </w:tc>
        <w:tc>
          <w:tcPr>
            <w:tcW w:w="1499" w:type="dxa"/>
          </w:tcPr>
          <w:p w14:paraId="362C69C6" w14:textId="77777777" w:rsidR="007E5575" w:rsidRPr="00BA3425" w:rsidRDefault="007E5575" w:rsidP="00FB4BC3">
            <w:pPr>
              <w:cnfStyle w:val="000000000000" w:firstRow="0" w:lastRow="0" w:firstColumn="0" w:lastColumn="0" w:oddVBand="0" w:evenVBand="0" w:oddHBand="0" w:evenHBand="0" w:firstRowFirstColumn="0" w:firstRowLastColumn="0" w:lastRowFirstColumn="0" w:lastRowLastColumn="0"/>
              <w:rPr>
                <w:sz w:val="18"/>
              </w:rPr>
            </w:pPr>
            <w:r>
              <w:rPr>
                <w:sz w:val="18"/>
              </w:rPr>
              <w:t>277</w:t>
            </w:r>
          </w:p>
        </w:tc>
      </w:tr>
      <w:tr w:rsidR="007E5575" w:rsidRPr="00C9116B" w14:paraId="54A14800" w14:textId="77777777" w:rsidTr="00FB4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Pr>
          <w:p w14:paraId="6F76BF00" w14:textId="77777777" w:rsidR="007E5575" w:rsidRPr="00E4673E" w:rsidRDefault="007E5575" w:rsidP="00FB4BC3">
            <w:pPr>
              <w:rPr>
                <w:b w:val="0"/>
                <w:bCs w:val="0"/>
                <w:sz w:val="18"/>
                <w:szCs w:val="18"/>
              </w:rPr>
            </w:pPr>
            <w:r w:rsidRPr="00E4673E">
              <w:rPr>
                <w:b w:val="0"/>
                <w:sz w:val="18"/>
                <w:szCs w:val="18"/>
              </w:rPr>
              <w:t>Brachiopoda</w:t>
            </w:r>
          </w:p>
        </w:tc>
        <w:tc>
          <w:tcPr>
            <w:tcW w:w="1248" w:type="dxa"/>
          </w:tcPr>
          <w:p w14:paraId="398A4A7A"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4</w:t>
            </w:r>
          </w:p>
        </w:tc>
        <w:tc>
          <w:tcPr>
            <w:tcW w:w="1065" w:type="dxa"/>
          </w:tcPr>
          <w:p w14:paraId="0957FE52"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6</w:t>
            </w:r>
          </w:p>
        </w:tc>
        <w:tc>
          <w:tcPr>
            <w:tcW w:w="947" w:type="dxa"/>
          </w:tcPr>
          <w:p w14:paraId="0FC434A8"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2</w:t>
            </w:r>
          </w:p>
        </w:tc>
        <w:tc>
          <w:tcPr>
            <w:tcW w:w="1550" w:type="dxa"/>
          </w:tcPr>
          <w:p w14:paraId="7524D297"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33</w:t>
            </w:r>
          </w:p>
        </w:tc>
        <w:tc>
          <w:tcPr>
            <w:tcW w:w="1499" w:type="dxa"/>
          </w:tcPr>
          <w:p w14:paraId="20AFE896" w14:textId="77777777" w:rsidR="007E5575" w:rsidRPr="00BA3425"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BA3425">
              <w:rPr>
                <w:sz w:val="18"/>
              </w:rPr>
              <w:t>40</w:t>
            </w:r>
          </w:p>
        </w:tc>
        <w:tc>
          <w:tcPr>
            <w:tcW w:w="1499" w:type="dxa"/>
          </w:tcPr>
          <w:p w14:paraId="177A948B" w14:textId="77777777" w:rsidR="007E5575" w:rsidRPr="00BA3425" w:rsidRDefault="007E5575" w:rsidP="00FB4BC3">
            <w:pPr>
              <w:cnfStyle w:val="000000100000" w:firstRow="0" w:lastRow="0" w:firstColumn="0" w:lastColumn="0" w:oddVBand="0" w:evenVBand="0" w:oddHBand="1" w:evenHBand="0" w:firstRowFirstColumn="0" w:firstRowLastColumn="0" w:lastRowFirstColumn="0" w:lastRowLastColumn="0"/>
              <w:rPr>
                <w:sz w:val="18"/>
              </w:rPr>
            </w:pPr>
          </w:p>
        </w:tc>
      </w:tr>
      <w:tr w:rsidR="007E5575" w:rsidRPr="00C9116B" w14:paraId="44EB10BD" w14:textId="77777777" w:rsidTr="00FB4BC3">
        <w:tc>
          <w:tcPr>
            <w:cnfStyle w:val="001000000000" w:firstRow="0" w:lastRow="0" w:firstColumn="1" w:lastColumn="0" w:oddVBand="0" w:evenVBand="0" w:oddHBand="0" w:evenHBand="0" w:firstRowFirstColumn="0" w:firstRowLastColumn="0" w:lastRowFirstColumn="0" w:lastRowLastColumn="0"/>
            <w:tcW w:w="1524" w:type="dxa"/>
          </w:tcPr>
          <w:p w14:paraId="4A5407FC" w14:textId="77777777" w:rsidR="007E5575" w:rsidRPr="00E4673E" w:rsidRDefault="007E5575" w:rsidP="00FB4BC3">
            <w:pPr>
              <w:rPr>
                <w:b w:val="0"/>
                <w:bCs w:val="0"/>
                <w:sz w:val="18"/>
                <w:szCs w:val="18"/>
              </w:rPr>
            </w:pPr>
            <w:r w:rsidRPr="00E4673E">
              <w:rPr>
                <w:b w:val="0"/>
                <w:sz w:val="18"/>
                <w:szCs w:val="18"/>
              </w:rPr>
              <w:t>Bryozoa</w:t>
            </w:r>
          </w:p>
        </w:tc>
        <w:tc>
          <w:tcPr>
            <w:tcW w:w="1248" w:type="dxa"/>
          </w:tcPr>
          <w:p w14:paraId="14C31C2D"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39</w:t>
            </w:r>
          </w:p>
        </w:tc>
        <w:tc>
          <w:tcPr>
            <w:tcW w:w="1065" w:type="dxa"/>
          </w:tcPr>
          <w:p w14:paraId="1C1CA4B8"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21</w:t>
            </w:r>
          </w:p>
        </w:tc>
        <w:tc>
          <w:tcPr>
            <w:tcW w:w="947" w:type="dxa"/>
          </w:tcPr>
          <w:p w14:paraId="11E7ED6E"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18</w:t>
            </w:r>
          </w:p>
        </w:tc>
        <w:tc>
          <w:tcPr>
            <w:tcW w:w="1550" w:type="dxa"/>
          </w:tcPr>
          <w:p w14:paraId="098C4C7D"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86</w:t>
            </w:r>
          </w:p>
        </w:tc>
        <w:tc>
          <w:tcPr>
            <w:tcW w:w="1499" w:type="dxa"/>
          </w:tcPr>
          <w:p w14:paraId="665EFB60" w14:textId="77777777" w:rsidR="007E5575" w:rsidRPr="00BA3425"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BA3425">
              <w:rPr>
                <w:sz w:val="18"/>
              </w:rPr>
              <w:t>65</w:t>
            </w:r>
          </w:p>
        </w:tc>
        <w:tc>
          <w:tcPr>
            <w:tcW w:w="1499" w:type="dxa"/>
          </w:tcPr>
          <w:p w14:paraId="64DE72E8" w14:textId="77777777" w:rsidR="007E5575" w:rsidRPr="00BA3425" w:rsidRDefault="007E5575" w:rsidP="00FB4BC3">
            <w:pPr>
              <w:cnfStyle w:val="000000000000" w:firstRow="0" w:lastRow="0" w:firstColumn="0" w:lastColumn="0" w:oddVBand="0" w:evenVBand="0" w:oddHBand="0" w:evenHBand="0" w:firstRowFirstColumn="0" w:firstRowLastColumn="0" w:lastRowFirstColumn="0" w:lastRowLastColumn="0"/>
              <w:rPr>
                <w:sz w:val="18"/>
              </w:rPr>
            </w:pPr>
            <w:r>
              <w:rPr>
                <w:sz w:val="18"/>
              </w:rPr>
              <w:t>2</w:t>
            </w:r>
          </w:p>
        </w:tc>
      </w:tr>
      <w:tr w:rsidR="007E5575" w:rsidRPr="00C9116B" w14:paraId="20CFE314" w14:textId="77777777" w:rsidTr="00FB4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Pr>
          <w:p w14:paraId="08EDF011" w14:textId="77777777" w:rsidR="007E5575" w:rsidRPr="00E4673E" w:rsidRDefault="007E5575" w:rsidP="00FB4BC3">
            <w:pPr>
              <w:rPr>
                <w:b w:val="0"/>
                <w:bCs w:val="0"/>
                <w:sz w:val="18"/>
                <w:szCs w:val="18"/>
              </w:rPr>
            </w:pPr>
            <w:r w:rsidRPr="00E4673E">
              <w:rPr>
                <w:b w:val="0"/>
                <w:sz w:val="18"/>
                <w:szCs w:val="18"/>
              </w:rPr>
              <w:t>Chaetognatha</w:t>
            </w:r>
            <w:r>
              <w:rPr>
                <w:b w:val="0"/>
                <w:sz w:val="18"/>
                <w:szCs w:val="18"/>
              </w:rPr>
              <w:t>*</w:t>
            </w:r>
          </w:p>
        </w:tc>
        <w:tc>
          <w:tcPr>
            <w:tcW w:w="1248" w:type="dxa"/>
          </w:tcPr>
          <w:p w14:paraId="2B1F61A4"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7</w:t>
            </w:r>
          </w:p>
        </w:tc>
        <w:tc>
          <w:tcPr>
            <w:tcW w:w="1065" w:type="dxa"/>
          </w:tcPr>
          <w:p w14:paraId="6DF1A385"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p>
        </w:tc>
        <w:tc>
          <w:tcPr>
            <w:tcW w:w="947" w:type="dxa"/>
          </w:tcPr>
          <w:p w14:paraId="6A1B2870"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p>
        </w:tc>
        <w:tc>
          <w:tcPr>
            <w:tcW w:w="1550" w:type="dxa"/>
          </w:tcPr>
          <w:p w14:paraId="2EEB4C19"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p>
        </w:tc>
        <w:tc>
          <w:tcPr>
            <w:tcW w:w="1499" w:type="dxa"/>
          </w:tcPr>
          <w:p w14:paraId="13D314C8" w14:textId="77777777" w:rsidR="007E5575" w:rsidRPr="00BA3425"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p>
        </w:tc>
        <w:tc>
          <w:tcPr>
            <w:tcW w:w="1499" w:type="dxa"/>
          </w:tcPr>
          <w:p w14:paraId="23D0EAE4" w14:textId="77777777" w:rsidR="007E5575" w:rsidRPr="00BA3425"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p>
        </w:tc>
      </w:tr>
      <w:tr w:rsidR="007E5575" w:rsidRPr="00C9116B" w14:paraId="6C06544B" w14:textId="77777777" w:rsidTr="00FB4BC3">
        <w:tc>
          <w:tcPr>
            <w:cnfStyle w:val="001000000000" w:firstRow="0" w:lastRow="0" w:firstColumn="1" w:lastColumn="0" w:oddVBand="0" w:evenVBand="0" w:oddHBand="0" w:evenHBand="0" w:firstRowFirstColumn="0" w:firstRowLastColumn="0" w:lastRowFirstColumn="0" w:lastRowLastColumn="0"/>
            <w:tcW w:w="1524" w:type="dxa"/>
          </w:tcPr>
          <w:p w14:paraId="62473D39" w14:textId="77777777" w:rsidR="007E5575" w:rsidRPr="00E4673E" w:rsidRDefault="007E5575" w:rsidP="00FB4BC3">
            <w:pPr>
              <w:rPr>
                <w:b w:val="0"/>
                <w:bCs w:val="0"/>
                <w:sz w:val="18"/>
                <w:szCs w:val="18"/>
              </w:rPr>
            </w:pPr>
            <w:r w:rsidRPr="00E4673E">
              <w:rPr>
                <w:b w:val="0"/>
                <w:sz w:val="18"/>
                <w:szCs w:val="18"/>
              </w:rPr>
              <w:t>Chordata</w:t>
            </w:r>
          </w:p>
        </w:tc>
        <w:tc>
          <w:tcPr>
            <w:tcW w:w="1248" w:type="dxa"/>
          </w:tcPr>
          <w:p w14:paraId="62048E12"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80</w:t>
            </w:r>
          </w:p>
        </w:tc>
        <w:tc>
          <w:tcPr>
            <w:tcW w:w="1065" w:type="dxa"/>
          </w:tcPr>
          <w:p w14:paraId="63CB24A0"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23</w:t>
            </w:r>
          </w:p>
        </w:tc>
        <w:tc>
          <w:tcPr>
            <w:tcW w:w="947" w:type="dxa"/>
          </w:tcPr>
          <w:p w14:paraId="0348F109"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p>
        </w:tc>
        <w:tc>
          <w:tcPr>
            <w:tcW w:w="1550" w:type="dxa"/>
          </w:tcPr>
          <w:p w14:paraId="205390C2"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p>
        </w:tc>
        <w:tc>
          <w:tcPr>
            <w:tcW w:w="1499" w:type="dxa"/>
          </w:tcPr>
          <w:p w14:paraId="40E51595" w14:textId="77777777" w:rsidR="007E5575" w:rsidRPr="00BA3425"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BA3425">
              <w:rPr>
                <w:sz w:val="18"/>
              </w:rPr>
              <w:t>78</w:t>
            </w:r>
          </w:p>
        </w:tc>
        <w:tc>
          <w:tcPr>
            <w:tcW w:w="1499" w:type="dxa"/>
          </w:tcPr>
          <w:p w14:paraId="2F79BAF7" w14:textId="77777777" w:rsidR="007E5575" w:rsidRPr="00BA3425" w:rsidRDefault="007E5575" w:rsidP="00FB4BC3">
            <w:pPr>
              <w:cnfStyle w:val="000000000000" w:firstRow="0" w:lastRow="0" w:firstColumn="0" w:lastColumn="0" w:oddVBand="0" w:evenVBand="0" w:oddHBand="0" w:evenHBand="0" w:firstRowFirstColumn="0" w:firstRowLastColumn="0" w:lastRowFirstColumn="0" w:lastRowLastColumn="0"/>
              <w:rPr>
                <w:sz w:val="18"/>
              </w:rPr>
            </w:pPr>
          </w:p>
        </w:tc>
      </w:tr>
      <w:tr w:rsidR="007E5575" w:rsidRPr="00C9116B" w14:paraId="160EE126" w14:textId="77777777" w:rsidTr="00FB4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Pr>
          <w:p w14:paraId="49DCB4C9" w14:textId="77777777" w:rsidR="007E5575" w:rsidRPr="00E4673E" w:rsidRDefault="007E5575" w:rsidP="00FB4BC3">
            <w:pPr>
              <w:rPr>
                <w:b w:val="0"/>
                <w:bCs w:val="0"/>
                <w:sz w:val="18"/>
                <w:szCs w:val="18"/>
              </w:rPr>
            </w:pPr>
            <w:r w:rsidRPr="00E4673E">
              <w:rPr>
                <w:b w:val="0"/>
                <w:sz w:val="18"/>
                <w:szCs w:val="18"/>
              </w:rPr>
              <w:t>Cnidaria</w:t>
            </w:r>
          </w:p>
        </w:tc>
        <w:tc>
          <w:tcPr>
            <w:tcW w:w="1248" w:type="dxa"/>
          </w:tcPr>
          <w:p w14:paraId="33106075"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214</w:t>
            </w:r>
          </w:p>
        </w:tc>
        <w:tc>
          <w:tcPr>
            <w:tcW w:w="1065" w:type="dxa"/>
          </w:tcPr>
          <w:p w14:paraId="16512F64"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26</w:t>
            </w:r>
          </w:p>
        </w:tc>
        <w:tc>
          <w:tcPr>
            <w:tcW w:w="947" w:type="dxa"/>
          </w:tcPr>
          <w:p w14:paraId="4393BC5C"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4</w:t>
            </w:r>
          </w:p>
        </w:tc>
        <w:tc>
          <w:tcPr>
            <w:tcW w:w="1550" w:type="dxa"/>
          </w:tcPr>
          <w:p w14:paraId="15ADF5A2"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15</w:t>
            </w:r>
          </w:p>
        </w:tc>
        <w:tc>
          <w:tcPr>
            <w:tcW w:w="1499" w:type="dxa"/>
          </w:tcPr>
          <w:p w14:paraId="4DB50405" w14:textId="77777777" w:rsidR="007E5575" w:rsidRPr="00BA3425"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BA3425">
              <w:rPr>
                <w:sz w:val="18"/>
              </w:rPr>
              <w:t>89</w:t>
            </w:r>
          </w:p>
        </w:tc>
        <w:tc>
          <w:tcPr>
            <w:tcW w:w="1499" w:type="dxa"/>
          </w:tcPr>
          <w:p w14:paraId="34680830" w14:textId="77777777" w:rsidR="007E5575" w:rsidRPr="00BA3425" w:rsidRDefault="007E5575" w:rsidP="00FB4BC3">
            <w:pPr>
              <w:cnfStyle w:val="000000100000" w:firstRow="0" w:lastRow="0" w:firstColumn="0" w:lastColumn="0" w:oddVBand="0" w:evenVBand="0" w:oddHBand="1" w:evenHBand="0" w:firstRowFirstColumn="0" w:firstRowLastColumn="0" w:lastRowFirstColumn="0" w:lastRowLastColumn="0"/>
              <w:rPr>
                <w:sz w:val="18"/>
              </w:rPr>
            </w:pPr>
            <w:r>
              <w:rPr>
                <w:sz w:val="18"/>
              </w:rPr>
              <w:t>21</w:t>
            </w:r>
          </w:p>
        </w:tc>
      </w:tr>
      <w:tr w:rsidR="007E5575" w:rsidRPr="00C9116B" w14:paraId="0F937101" w14:textId="77777777" w:rsidTr="00FB4BC3">
        <w:tc>
          <w:tcPr>
            <w:cnfStyle w:val="001000000000" w:firstRow="0" w:lastRow="0" w:firstColumn="1" w:lastColumn="0" w:oddVBand="0" w:evenVBand="0" w:oddHBand="0" w:evenHBand="0" w:firstRowFirstColumn="0" w:firstRowLastColumn="0" w:lastRowFirstColumn="0" w:lastRowLastColumn="0"/>
            <w:tcW w:w="1524" w:type="dxa"/>
          </w:tcPr>
          <w:p w14:paraId="53E01BC3" w14:textId="77777777" w:rsidR="007E5575" w:rsidRPr="00E4673E" w:rsidRDefault="007E5575" w:rsidP="00FB4BC3">
            <w:pPr>
              <w:rPr>
                <w:b w:val="0"/>
                <w:bCs w:val="0"/>
                <w:sz w:val="18"/>
                <w:szCs w:val="18"/>
              </w:rPr>
            </w:pPr>
            <w:r w:rsidRPr="00E4673E">
              <w:rPr>
                <w:b w:val="0"/>
                <w:sz w:val="18"/>
                <w:szCs w:val="18"/>
              </w:rPr>
              <w:t>Ctenophora</w:t>
            </w:r>
            <w:r>
              <w:rPr>
                <w:b w:val="0"/>
                <w:sz w:val="18"/>
                <w:szCs w:val="18"/>
              </w:rPr>
              <w:t>*</w:t>
            </w:r>
          </w:p>
        </w:tc>
        <w:tc>
          <w:tcPr>
            <w:tcW w:w="1248" w:type="dxa"/>
          </w:tcPr>
          <w:p w14:paraId="5795E114"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9</w:t>
            </w:r>
          </w:p>
        </w:tc>
        <w:tc>
          <w:tcPr>
            <w:tcW w:w="1065" w:type="dxa"/>
          </w:tcPr>
          <w:p w14:paraId="2BE8A2EB"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p>
        </w:tc>
        <w:tc>
          <w:tcPr>
            <w:tcW w:w="947" w:type="dxa"/>
          </w:tcPr>
          <w:p w14:paraId="16BEE55E"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p>
        </w:tc>
        <w:tc>
          <w:tcPr>
            <w:tcW w:w="1550" w:type="dxa"/>
          </w:tcPr>
          <w:p w14:paraId="34721261"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p>
        </w:tc>
        <w:tc>
          <w:tcPr>
            <w:tcW w:w="1499" w:type="dxa"/>
          </w:tcPr>
          <w:p w14:paraId="1737D4CE" w14:textId="77777777" w:rsidR="007E5575" w:rsidRPr="00BA3425"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p>
        </w:tc>
        <w:tc>
          <w:tcPr>
            <w:tcW w:w="1499" w:type="dxa"/>
          </w:tcPr>
          <w:p w14:paraId="53EB93D7" w14:textId="77777777" w:rsidR="007E5575" w:rsidRPr="00BA3425"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p>
        </w:tc>
      </w:tr>
      <w:tr w:rsidR="007E5575" w:rsidRPr="00C9116B" w14:paraId="6B80DE0C" w14:textId="77777777" w:rsidTr="00FB4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Pr>
          <w:p w14:paraId="2662FB4C" w14:textId="77777777" w:rsidR="007E5575" w:rsidRPr="00E4673E" w:rsidRDefault="007E5575" w:rsidP="00FB4BC3">
            <w:pPr>
              <w:rPr>
                <w:b w:val="0"/>
                <w:bCs w:val="0"/>
                <w:sz w:val="18"/>
                <w:szCs w:val="18"/>
              </w:rPr>
            </w:pPr>
            <w:r w:rsidRPr="00E4673E">
              <w:rPr>
                <w:b w:val="0"/>
                <w:sz w:val="18"/>
                <w:szCs w:val="18"/>
              </w:rPr>
              <w:t>Echinodermata</w:t>
            </w:r>
          </w:p>
        </w:tc>
        <w:tc>
          <w:tcPr>
            <w:tcW w:w="1248" w:type="dxa"/>
          </w:tcPr>
          <w:p w14:paraId="3E4F5479"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392</w:t>
            </w:r>
          </w:p>
        </w:tc>
        <w:tc>
          <w:tcPr>
            <w:tcW w:w="1065" w:type="dxa"/>
          </w:tcPr>
          <w:p w14:paraId="046872D6"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140</w:t>
            </w:r>
          </w:p>
        </w:tc>
        <w:tc>
          <w:tcPr>
            <w:tcW w:w="947" w:type="dxa"/>
          </w:tcPr>
          <w:p w14:paraId="360A3D28"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5</w:t>
            </w:r>
          </w:p>
        </w:tc>
        <w:tc>
          <w:tcPr>
            <w:tcW w:w="1550" w:type="dxa"/>
          </w:tcPr>
          <w:p w14:paraId="41D8F0F6"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4</w:t>
            </w:r>
          </w:p>
        </w:tc>
        <w:tc>
          <w:tcPr>
            <w:tcW w:w="1499" w:type="dxa"/>
          </w:tcPr>
          <w:p w14:paraId="3AA0E782" w14:textId="77777777" w:rsidR="007E5575" w:rsidRPr="00BA3425"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BA3425">
              <w:rPr>
                <w:sz w:val="18"/>
              </w:rPr>
              <w:t>74</w:t>
            </w:r>
          </w:p>
        </w:tc>
        <w:tc>
          <w:tcPr>
            <w:tcW w:w="1499" w:type="dxa"/>
          </w:tcPr>
          <w:p w14:paraId="49DE2D68" w14:textId="77777777" w:rsidR="007E5575" w:rsidRPr="00BA3425" w:rsidRDefault="007E5575" w:rsidP="00FB4BC3">
            <w:pPr>
              <w:cnfStyle w:val="000000100000" w:firstRow="0" w:lastRow="0" w:firstColumn="0" w:lastColumn="0" w:oddVBand="0" w:evenVBand="0" w:oddHBand="1" w:evenHBand="0" w:firstRowFirstColumn="0" w:firstRowLastColumn="0" w:lastRowFirstColumn="0" w:lastRowLastColumn="0"/>
              <w:rPr>
                <w:sz w:val="18"/>
              </w:rPr>
            </w:pPr>
            <w:r>
              <w:rPr>
                <w:sz w:val="18"/>
              </w:rPr>
              <w:t>58</w:t>
            </w:r>
          </w:p>
        </w:tc>
      </w:tr>
      <w:tr w:rsidR="007E5575" w:rsidRPr="00C9116B" w14:paraId="6B5ED299" w14:textId="77777777" w:rsidTr="00FB4BC3">
        <w:tc>
          <w:tcPr>
            <w:cnfStyle w:val="001000000000" w:firstRow="0" w:lastRow="0" w:firstColumn="1" w:lastColumn="0" w:oddVBand="0" w:evenVBand="0" w:oddHBand="0" w:evenHBand="0" w:firstRowFirstColumn="0" w:firstRowLastColumn="0" w:lastRowFirstColumn="0" w:lastRowLastColumn="0"/>
            <w:tcW w:w="1524" w:type="dxa"/>
          </w:tcPr>
          <w:p w14:paraId="49D36872" w14:textId="77777777" w:rsidR="007E5575" w:rsidRPr="00E4673E" w:rsidRDefault="007E5575" w:rsidP="00FB4BC3">
            <w:pPr>
              <w:rPr>
                <w:b w:val="0"/>
                <w:sz w:val="18"/>
                <w:szCs w:val="18"/>
              </w:rPr>
            </w:pPr>
            <w:r w:rsidRPr="00E4673E">
              <w:rPr>
                <w:b w:val="0"/>
                <w:sz w:val="18"/>
                <w:szCs w:val="18"/>
              </w:rPr>
              <w:t>Gastrotricha</w:t>
            </w:r>
          </w:p>
        </w:tc>
        <w:tc>
          <w:tcPr>
            <w:tcW w:w="1248" w:type="dxa"/>
          </w:tcPr>
          <w:p w14:paraId="4E5AC171"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1</w:t>
            </w:r>
          </w:p>
        </w:tc>
        <w:tc>
          <w:tcPr>
            <w:tcW w:w="1065" w:type="dxa"/>
          </w:tcPr>
          <w:p w14:paraId="0ABBF8B3"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p>
        </w:tc>
        <w:tc>
          <w:tcPr>
            <w:tcW w:w="947" w:type="dxa"/>
          </w:tcPr>
          <w:p w14:paraId="6840AD09"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p>
        </w:tc>
        <w:tc>
          <w:tcPr>
            <w:tcW w:w="1550" w:type="dxa"/>
          </w:tcPr>
          <w:p w14:paraId="143B3373"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p>
        </w:tc>
        <w:tc>
          <w:tcPr>
            <w:tcW w:w="1499" w:type="dxa"/>
          </w:tcPr>
          <w:p w14:paraId="3E317BF3" w14:textId="77777777" w:rsidR="007E5575" w:rsidRPr="00BA3425"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p>
        </w:tc>
        <w:tc>
          <w:tcPr>
            <w:tcW w:w="1499" w:type="dxa"/>
          </w:tcPr>
          <w:p w14:paraId="0B6CE376" w14:textId="77777777" w:rsidR="007E5575" w:rsidRPr="00BA3425"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p>
        </w:tc>
      </w:tr>
      <w:tr w:rsidR="007E5575" w:rsidRPr="00C9116B" w14:paraId="2302EB1E" w14:textId="77777777" w:rsidTr="00FB4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Pr>
          <w:p w14:paraId="2FC22248" w14:textId="77777777" w:rsidR="007E5575" w:rsidRPr="00E4673E" w:rsidRDefault="007E5575" w:rsidP="00FB4BC3">
            <w:pPr>
              <w:rPr>
                <w:b w:val="0"/>
                <w:sz w:val="18"/>
                <w:szCs w:val="18"/>
              </w:rPr>
            </w:pPr>
            <w:r w:rsidRPr="00E4673E">
              <w:rPr>
                <w:b w:val="0"/>
                <w:sz w:val="18"/>
                <w:szCs w:val="18"/>
              </w:rPr>
              <w:t>Hemichordata</w:t>
            </w:r>
          </w:p>
        </w:tc>
        <w:tc>
          <w:tcPr>
            <w:tcW w:w="1248" w:type="dxa"/>
          </w:tcPr>
          <w:p w14:paraId="45A9F0CF"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2</w:t>
            </w:r>
          </w:p>
        </w:tc>
        <w:tc>
          <w:tcPr>
            <w:tcW w:w="1065" w:type="dxa"/>
          </w:tcPr>
          <w:p w14:paraId="23880812"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1</w:t>
            </w:r>
          </w:p>
        </w:tc>
        <w:tc>
          <w:tcPr>
            <w:tcW w:w="947" w:type="dxa"/>
          </w:tcPr>
          <w:p w14:paraId="34AA7055"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p>
        </w:tc>
        <w:tc>
          <w:tcPr>
            <w:tcW w:w="1550" w:type="dxa"/>
          </w:tcPr>
          <w:p w14:paraId="09A445E6"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p>
        </w:tc>
        <w:tc>
          <w:tcPr>
            <w:tcW w:w="1499" w:type="dxa"/>
          </w:tcPr>
          <w:p w14:paraId="7E1A33EF" w14:textId="77777777" w:rsidR="007E5575" w:rsidRPr="00BA3425"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p>
        </w:tc>
        <w:tc>
          <w:tcPr>
            <w:tcW w:w="1499" w:type="dxa"/>
          </w:tcPr>
          <w:p w14:paraId="4E475E8B" w14:textId="77777777" w:rsidR="007E5575" w:rsidRPr="00BA3425"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p>
        </w:tc>
      </w:tr>
      <w:tr w:rsidR="007E5575" w:rsidRPr="00C9116B" w14:paraId="5CC174B3" w14:textId="77777777" w:rsidTr="00FB4BC3">
        <w:tc>
          <w:tcPr>
            <w:cnfStyle w:val="001000000000" w:firstRow="0" w:lastRow="0" w:firstColumn="1" w:lastColumn="0" w:oddVBand="0" w:evenVBand="0" w:oddHBand="0" w:evenHBand="0" w:firstRowFirstColumn="0" w:firstRowLastColumn="0" w:lastRowFirstColumn="0" w:lastRowLastColumn="0"/>
            <w:tcW w:w="1524" w:type="dxa"/>
          </w:tcPr>
          <w:p w14:paraId="42029199" w14:textId="77777777" w:rsidR="007E5575" w:rsidRPr="00E4673E" w:rsidRDefault="007E5575" w:rsidP="00FB4BC3">
            <w:pPr>
              <w:rPr>
                <w:b w:val="0"/>
                <w:bCs w:val="0"/>
                <w:sz w:val="18"/>
                <w:szCs w:val="18"/>
              </w:rPr>
            </w:pPr>
            <w:r w:rsidRPr="00E4673E">
              <w:rPr>
                <w:b w:val="0"/>
                <w:sz w:val="18"/>
                <w:szCs w:val="18"/>
              </w:rPr>
              <w:lastRenderedPageBreak/>
              <w:t>Kinorhyncha</w:t>
            </w:r>
          </w:p>
        </w:tc>
        <w:tc>
          <w:tcPr>
            <w:tcW w:w="1248" w:type="dxa"/>
          </w:tcPr>
          <w:p w14:paraId="77988128"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10</w:t>
            </w:r>
          </w:p>
        </w:tc>
        <w:tc>
          <w:tcPr>
            <w:tcW w:w="1065" w:type="dxa"/>
          </w:tcPr>
          <w:p w14:paraId="309FCEEC"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9</w:t>
            </w:r>
          </w:p>
        </w:tc>
        <w:tc>
          <w:tcPr>
            <w:tcW w:w="947" w:type="dxa"/>
          </w:tcPr>
          <w:p w14:paraId="7DD20314"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3</w:t>
            </w:r>
          </w:p>
        </w:tc>
        <w:tc>
          <w:tcPr>
            <w:tcW w:w="1550" w:type="dxa"/>
          </w:tcPr>
          <w:p w14:paraId="7CCD242D"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33</w:t>
            </w:r>
          </w:p>
        </w:tc>
        <w:tc>
          <w:tcPr>
            <w:tcW w:w="1499" w:type="dxa"/>
          </w:tcPr>
          <w:p w14:paraId="64F1D3BF" w14:textId="77777777" w:rsidR="007E5575" w:rsidRPr="00BA3425"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BA3425">
              <w:rPr>
                <w:sz w:val="18"/>
              </w:rPr>
              <w:t>53</w:t>
            </w:r>
          </w:p>
        </w:tc>
        <w:tc>
          <w:tcPr>
            <w:tcW w:w="1499" w:type="dxa"/>
          </w:tcPr>
          <w:p w14:paraId="2C553AE7" w14:textId="77777777" w:rsidR="007E5575" w:rsidRPr="00BA3425" w:rsidRDefault="007E5575" w:rsidP="00FB4BC3">
            <w:pPr>
              <w:cnfStyle w:val="000000000000" w:firstRow="0" w:lastRow="0" w:firstColumn="0" w:lastColumn="0" w:oddVBand="0" w:evenVBand="0" w:oddHBand="0" w:evenHBand="0" w:firstRowFirstColumn="0" w:firstRowLastColumn="0" w:lastRowFirstColumn="0" w:lastRowLastColumn="0"/>
              <w:rPr>
                <w:sz w:val="18"/>
              </w:rPr>
            </w:pPr>
          </w:p>
        </w:tc>
      </w:tr>
      <w:tr w:rsidR="007E5575" w:rsidRPr="00C9116B" w14:paraId="3477DA3E" w14:textId="77777777" w:rsidTr="00FB4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Pr>
          <w:p w14:paraId="04A6ED7E" w14:textId="77777777" w:rsidR="007E5575" w:rsidRPr="00E4673E" w:rsidRDefault="007E5575" w:rsidP="00FB4BC3">
            <w:pPr>
              <w:rPr>
                <w:b w:val="0"/>
                <w:bCs w:val="0"/>
                <w:sz w:val="18"/>
                <w:szCs w:val="18"/>
              </w:rPr>
            </w:pPr>
            <w:r w:rsidRPr="00E4673E">
              <w:rPr>
                <w:b w:val="0"/>
                <w:sz w:val="18"/>
                <w:szCs w:val="18"/>
              </w:rPr>
              <w:t>Loricifera</w:t>
            </w:r>
          </w:p>
        </w:tc>
        <w:tc>
          <w:tcPr>
            <w:tcW w:w="1248" w:type="dxa"/>
          </w:tcPr>
          <w:p w14:paraId="12F1B4EC"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1</w:t>
            </w:r>
          </w:p>
        </w:tc>
        <w:tc>
          <w:tcPr>
            <w:tcW w:w="1065" w:type="dxa"/>
          </w:tcPr>
          <w:p w14:paraId="5DB67369"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1</w:t>
            </w:r>
          </w:p>
        </w:tc>
        <w:tc>
          <w:tcPr>
            <w:tcW w:w="947" w:type="dxa"/>
          </w:tcPr>
          <w:p w14:paraId="3B766D65"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1</w:t>
            </w:r>
          </w:p>
        </w:tc>
        <w:tc>
          <w:tcPr>
            <w:tcW w:w="1550" w:type="dxa"/>
          </w:tcPr>
          <w:p w14:paraId="494F84E5"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100</w:t>
            </w:r>
          </w:p>
        </w:tc>
        <w:tc>
          <w:tcPr>
            <w:tcW w:w="1499" w:type="dxa"/>
          </w:tcPr>
          <w:p w14:paraId="0AAA30CB" w14:textId="77777777" w:rsidR="007E5575" w:rsidRPr="00BA3425"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p>
        </w:tc>
        <w:tc>
          <w:tcPr>
            <w:tcW w:w="1499" w:type="dxa"/>
          </w:tcPr>
          <w:p w14:paraId="3E1E88EE" w14:textId="77777777" w:rsidR="007E5575" w:rsidRPr="00BA3425"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p>
        </w:tc>
      </w:tr>
      <w:tr w:rsidR="007E5575" w:rsidRPr="00C9116B" w14:paraId="27281A94" w14:textId="77777777" w:rsidTr="00FB4BC3">
        <w:tc>
          <w:tcPr>
            <w:cnfStyle w:val="001000000000" w:firstRow="0" w:lastRow="0" w:firstColumn="1" w:lastColumn="0" w:oddVBand="0" w:evenVBand="0" w:oddHBand="0" w:evenHBand="0" w:firstRowFirstColumn="0" w:firstRowLastColumn="0" w:lastRowFirstColumn="0" w:lastRowLastColumn="0"/>
            <w:tcW w:w="1524" w:type="dxa"/>
          </w:tcPr>
          <w:p w14:paraId="74FC56CF" w14:textId="77777777" w:rsidR="007E5575" w:rsidRPr="00E4673E" w:rsidRDefault="007E5575" w:rsidP="00FB4BC3">
            <w:pPr>
              <w:rPr>
                <w:b w:val="0"/>
                <w:bCs w:val="0"/>
                <w:sz w:val="18"/>
                <w:szCs w:val="18"/>
              </w:rPr>
            </w:pPr>
            <w:r w:rsidRPr="00E4673E">
              <w:rPr>
                <w:b w:val="0"/>
                <w:sz w:val="18"/>
                <w:szCs w:val="18"/>
              </w:rPr>
              <w:t>Mollusca</w:t>
            </w:r>
          </w:p>
        </w:tc>
        <w:tc>
          <w:tcPr>
            <w:tcW w:w="1248" w:type="dxa"/>
          </w:tcPr>
          <w:p w14:paraId="0F9B3EAF"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94</w:t>
            </w:r>
          </w:p>
        </w:tc>
        <w:tc>
          <w:tcPr>
            <w:tcW w:w="1065" w:type="dxa"/>
          </w:tcPr>
          <w:p w14:paraId="51C0803D"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21</w:t>
            </w:r>
          </w:p>
        </w:tc>
        <w:tc>
          <w:tcPr>
            <w:tcW w:w="947" w:type="dxa"/>
          </w:tcPr>
          <w:p w14:paraId="610474A2"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1</w:t>
            </w:r>
          </w:p>
        </w:tc>
        <w:tc>
          <w:tcPr>
            <w:tcW w:w="1550" w:type="dxa"/>
          </w:tcPr>
          <w:p w14:paraId="02FB47D7"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5</w:t>
            </w:r>
          </w:p>
        </w:tc>
        <w:tc>
          <w:tcPr>
            <w:tcW w:w="1499" w:type="dxa"/>
          </w:tcPr>
          <w:p w14:paraId="7CFFC68A" w14:textId="77777777" w:rsidR="007E5575" w:rsidRPr="00BA3425"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BA3425">
              <w:rPr>
                <w:sz w:val="18"/>
              </w:rPr>
              <w:t>82</w:t>
            </w:r>
          </w:p>
        </w:tc>
        <w:tc>
          <w:tcPr>
            <w:tcW w:w="1499" w:type="dxa"/>
          </w:tcPr>
          <w:p w14:paraId="7B708841" w14:textId="77777777" w:rsidR="007E5575" w:rsidRPr="00BA3425" w:rsidRDefault="007E5575" w:rsidP="00FB4BC3">
            <w:pPr>
              <w:cnfStyle w:val="000000000000" w:firstRow="0" w:lastRow="0" w:firstColumn="0" w:lastColumn="0" w:oddVBand="0" w:evenVBand="0" w:oddHBand="0" w:evenHBand="0" w:firstRowFirstColumn="0" w:firstRowLastColumn="0" w:lastRowFirstColumn="0" w:lastRowLastColumn="0"/>
              <w:rPr>
                <w:sz w:val="18"/>
              </w:rPr>
            </w:pPr>
            <w:r>
              <w:rPr>
                <w:sz w:val="18"/>
              </w:rPr>
              <w:t>12</w:t>
            </w:r>
          </w:p>
        </w:tc>
      </w:tr>
      <w:tr w:rsidR="007E5575" w:rsidRPr="00C9116B" w14:paraId="6E1B4C55" w14:textId="77777777" w:rsidTr="00FB4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Pr>
          <w:p w14:paraId="48906812" w14:textId="77777777" w:rsidR="007E5575" w:rsidRPr="00E4673E" w:rsidRDefault="007E5575" w:rsidP="00FB4BC3">
            <w:pPr>
              <w:rPr>
                <w:b w:val="0"/>
                <w:bCs w:val="0"/>
                <w:sz w:val="18"/>
                <w:szCs w:val="18"/>
              </w:rPr>
            </w:pPr>
            <w:r w:rsidRPr="00E4673E">
              <w:rPr>
                <w:b w:val="0"/>
                <w:sz w:val="18"/>
                <w:szCs w:val="18"/>
              </w:rPr>
              <w:t>Nematoda</w:t>
            </w:r>
          </w:p>
        </w:tc>
        <w:tc>
          <w:tcPr>
            <w:tcW w:w="1248" w:type="dxa"/>
          </w:tcPr>
          <w:p w14:paraId="66F55F3E"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657</w:t>
            </w:r>
          </w:p>
        </w:tc>
        <w:tc>
          <w:tcPr>
            <w:tcW w:w="1065" w:type="dxa"/>
          </w:tcPr>
          <w:p w14:paraId="6E53AC28"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77</w:t>
            </w:r>
          </w:p>
        </w:tc>
        <w:tc>
          <w:tcPr>
            <w:tcW w:w="947" w:type="dxa"/>
          </w:tcPr>
          <w:p w14:paraId="1B00642F"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23</w:t>
            </w:r>
          </w:p>
        </w:tc>
        <w:tc>
          <w:tcPr>
            <w:tcW w:w="1550" w:type="dxa"/>
          </w:tcPr>
          <w:p w14:paraId="7910170B"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30</w:t>
            </w:r>
          </w:p>
        </w:tc>
        <w:tc>
          <w:tcPr>
            <w:tcW w:w="1499" w:type="dxa"/>
          </w:tcPr>
          <w:p w14:paraId="7950F522" w14:textId="77777777" w:rsidR="007E5575" w:rsidRPr="00BA3425"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BA3425">
              <w:rPr>
                <w:sz w:val="18"/>
              </w:rPr>
              <w:t>85</w:t>
            </w:r>
          </w:p>
        </w:tc>
        <w:tc>
          <w:tcPr>
            <w:tcW w:w="1499" w:type="dxa"/>
          </w:tcPr>
          <w:p w14:paraId="31D9082C" w14:textId="77777777" w:rsidR="007E5575" w:rsidRPr="00BA3425" w:rsidRDefault="007E5575" w:rsidP="00FB4BC3">
            <w:pPr>
              <w:cnfStyle w:val="000000100000" w:firstRow="0" w:lastRow="0" w:firstColumn="0" w:lastColumn="0" w:oddVBand="0" w:evenVBand="0" w:oddHBand="1" w:evenHBand="0" w:firstRowFirstColumn="0" w:firstRowLastColumn="0" w:lastRowFirstColumn="0" w:lastRowLastColumn="0"/>
              <w:rPr>
                <w:sz w:val="18"/>
              </w:rPr>
            </w:pPr>
            <w:r>
              <w:rPr>
                <w:sz w:val="18"/>
              </w:rPr>
              <w:t>5</w:t>
            </w:r>
          </w:p>
        </w:tc>
      </w:tr>
      <w:tr w:rsidR="007E5575" w:rsidRPr="00C9116B" w14:paraId="60878719" w14:textId="77777777" w:rsidTr="00FB4BC3">
        <w:tc>
          <w:tcPr>
            <w:cnfStyle w:val="001000000000" w:firstRow="0" w:lastRow="0" w:firstColumn="1" w:lastColumn="0" w:oddVBand="0" w:evenVBand="0" w:oddHBand="0" w:evenHBand="0" w:firstRowFirstColumn="0" w:firstRowLastColumn="0" w:lastRowFirstColumn="0" w:lastRowLastColumn="0"/>
            <w:tcW w:w="1524" w:type="dxa"/>
          </w:tcPr>
          <w:p w14:paraId="284C5C9B" w14:textId="77777777" w:rsidR="007E5575" w:rsidRPr="00E4673E" w:rsidRDefault="007E5575" w:rsidP="00FB4BC3">
            <w:pPr>
              <w:rPr>
                <w:b w:val="0"/>
                <w:sz w:val="18"/>
                <w:szCs w:val="18"/>
              </w:rPr>
            </w:pPr>
            <w:r w:rsidRPr="00E4673E">
              <w:rPr>
                <w:b w:val="0"/>
                <w:sz w:val="18"/>
                <w:szCs w:val="18"/>
              </w:rPr>
              <w:t>Nemertea</w:t>
            </w:r>
          </w:p>
        </w:tc>
        <w:tc>
          <w:tcPr>
            <w:tcW w:w="1248" w:type="dxa"/>
          </w:tcPr>
          <w:p w14:paraId="14896660"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5</w:t>
            </w:r>
          </w:p>
        </w:tc>
        <w:tc>
          <w:tcPr>
            <w:tcW w:w="1065" w:type="dxa"/>
          </w:tcPr>
          <w:p w14:paraId="76292FF6"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p>
        </w:tc>
        <w:tc>
          <w:tcPr>
            <w:tcW w:w="947" w:type="dxa"/>
          </w:tcPr>
          <w:p w14:paraId="2521EE53"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p>
        </w:tc>
        <w:tc>
          <w:tcPr>
            <w:tcW w:w="1550" w:type="dxa"/>
          </w:tcPr>
          <w:p w14:paraId="21C0A6AB"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p>
        </w:tc>
        <w:tc>
          <w:tcPr>
            <w:tcW w:w="1499" w:type="dxa"/>
          </w:tcPr>
          <w:p w14:paraId="76C6B0A8" w14:textId="77777777" w:rsidR="007E5575" w:rsidRPr="00BA3425"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p>
        </w:tc>
        <w:tc>
          <w:tcPr>
            <w:tcW w:w="1499" w:type="dxa"/>
          </w:tcPr>
          <w:p w14:paraId="3F740242" w14:textId="77777777" w:rsidR="007E5575" w:rsidRPr="00BA3425"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p>
        </w:tc>
      </w:tr>
      <w:tr w:rsidR="007E5575" w:rsidRPr="00C9116B" w14:paraId="5105959F" w14:textId="77777777" w:rsidTr="00FB4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Pr>
          <w:p w14:paraId="4A56C437" w14:textId="77777777" w:rsidR="007E5575" w:rsidRPr="00E4673E" w:rsidRDefault="007E5575" w:rsidP="00FB4BC3">
            <w:pPr>
              <w:rPr>
                <w:b w:val="0"/>
                <w:bCs w:val="0"/>
                <w:sz w:val="18"/>
                <w:szCs w:val="18"/>
              </w:rPr>
            </w:pPr>
            <w:r w:rsidRPr="00E4673E">
              <w:rPr>
                <w:b w:val="0"/>
                <w:sz w:val="18"/>
                <w:szCs w:val="18"/>
              </w:rPr>
              <w:t>Platyhelminthes</w:t>
            </w:r>
          </w:p>
        </w:tc>
        <w:tc>
          <w:tcPr>
            <w:tcW w:w="1248" w:type="dxa"/>
          </w:tcPr>
          <w:p w14:paraId="7DB24EAA"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p>
        </w:tc>
        <w:tc>
          <w:tcPr>
            <w:tcW w:w="1065" w:type="dxa"/>
          </w:tcPr>
          <w:p w14:paraId="3C80C40C"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1</w:t>
            </w:r>
          </w:p>
        </w:tc>
        <w:tc>
          <w:tcPr>
            <w:tcW w:w="947" w:type="dxa"/>
          </w:tcPr>
          <w:p w14:paraId="32EDD69A"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p>
        </w:tc>
        <w:tc>
          <w:tcPr>
            <w:tcW w:w="1550" w:type="dxa"/>
          </w:tcPr>
          <w:p w14:paraId="694EAE68"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p>
        </w:tc>
        <w:tc>
          <w:tcPr>
            <w:tcW w:w="1499" w:type="dxa"/>
          </w:tcPr>
          <w:p w14:paraId="0A85AB2B" w14:textId="77777777" w:rsidR="007E5575" w:rsidRPr="00BA3425"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p>
        </w:tc>
        <w:tc>
          <w:tcPr>
            <w:tcW w:w="1499" w:type="dxa"/>
          </w:tcPr>
          <w:p w14:paraId="45044CDD" w14:textId="77777777" w:rsidR="007E5575" w:rsidRPr="00BA3425"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p>
        </w:tc>
      </w:tr>
      <w:tr w:rsidR="007E5575" w:rsidRPr="00C9116B" w14:paraId="5DECC060" w14:textId="77777777" w:rsidTr="00FB4BC3">
        <w:tc>
          <w:tcPr>
            <w:cnfStyle w:val="001000000000" w:firstRow="0" w:lastRow="0" w:firstColumn="1" w:lastColumn="0" w:oddVBand="0" w:evenVBand="0" w:oddHBand="0" w:evenHBand="0" w:firstRowFirstColumn="0" w:firstRowLastColumn="0" w:lastRowFirstColumn="0" w:lastRowLastColumn="0"/>
            <w:tcW w:w="1524" w:type="dxa"/>
          </w:tcPr>
          <w:p w14:paraId="5E49DEB5" w14:textId="77777777" w:rsidR="007E5575" w:rsidRPr="00E4673E" w:rsidRDefault="007E5575" w:rsidP="00FB4BC3">
            <w:pPr>
              <w:rPr>
                <w:b w:val="0"/>
                <w:bCs w:val="0"/>
                <w:sz w:val="18"/>
                <w:szCs w:val="18"/>
              </w:rPr>
            </w:pPr>
            <w:r w:rsidRPr="00E4673E">
              <w:rPr>
                <w:b w:val="0"/>
                <w:sz w:val="18"/>
                <w:szCs w:val="18"/>
              </w:rPr>
              <w:t>Porifera</w:t>
            </w:r>
          </w:p>
        </w:tc>
        <w:tc>
          <w:tcPr>
            <w:tcW w:w="1248" w:type="dxa"/>
          </w:tcPr>
          <w:p w14:paraId="52F1BFD0"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136</w:t>
            </w:r>
          </w:p>
        </w:tc>
        <w:tc>
          <w:tcPr>
            <w:tcW w:w="1065" w:type="dxa"/>
          </w:tcPr>
          <w:p w14:paraId="1F586448"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w:t>
            </w:r>
          </w:p>
        </w:tc>
        <w:tc>
          <w:tcPr>
            <w:tcW w:w="947" w:type="dxa"/>
          </w:tcPr>
          <w:p w14:paraId="1D0BF035"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14</w:t>
            </w:r>
          </w:p>
        </w:tc>
        <w:tc>
          <w:tcPr>
            <w:tcW w:w="1550" w:type="dxa"/>
          </w:tcPr>
          <w:p w14:paraId="6E0AD0C2"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37</w:t>
            </w:r>
          </w:p>
        </w:tc>
        <w:tc>
          <w:tcPr>
            <w:tcW w:w="1499" w:type="dxa"/>
          </w:tcPr>
          <w:p w14:paraId="2FF78276" w14:textId="77777777" w:rsidR="007E5575" w:rsidRPr="00BA3425"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BA3425">
              <w:rPr>
                <w:sz w:val="18"/>
              </w:rPr>
              <w:t>78</w:t>
            </w:r>
          </w:p>
        </w:tc>
        <w:tc>
          <w:tcPr>
            <w:tcW w:w="1499" w:type="dxa"/>
          </w:tcPr>
          <w:p w14:paraId="4554B691" w14:textId="77777777" w:rsidR="007E5575" w:rsidRPr="00BA3425" w:rsidRDefault="007E5575" w:rsidP="00FB4BC3">
            <w:pPr>
              <w:cnfStyle w:val="000000000000" w:firstRow="0" w:lastRow="0" w:firstColumn="0" w:lastColumn="0" w:oddVBand="0" w:evenVBand="0" w:oddHBand="0" w:evenHBand="0" w:firstRowFirstColumn="0" w:firstRowLastColumn="0" w:lastRowFirstColumn="0" w:lastRowLastColumn="0"/>
              <w:rPr>
                <w:sz w:val="18"/>
              </w:rPr>
            </w:pPr>
            <w:r>
              <w:rPr>
                <w:sz w:val="18"/>
              </w:rPr>
              <w:t>9</w:t>
            </w:r>
          </w:p>
        </w:tc>
      </w:tr>
      <w:tr w:rsidR="007E5575" w:rsidRPr="00C9116B" w14:paraId="5D8C7A09" w14:textId="77777777" w:rsidTr="00FB4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Pr>
          <w:p w14:paraId="5E9D0BB3" w14:textId="77777777" w:rsidR="007E5575" w:rsidRPr="00E4673E" w:rsidRDefault="007E5575" w:rsidP="00FB4BC3">
            <w:pPr>
              <w:rPr>
                <w:b w:val="0"/>
                <w:bCs w:val="0"/>
                <w:sz w:val="18"/>
                <w:szCs w:val="18"/>
              </w:rPr>
            </w:pPr>
            <w:r w:rsidRPr="00E4673E">
              <w:rPr>
                <w:b w:val="0"/>
                <w:sz w:val="18"/>
                <w:szCs w:val="18"/>
              </w:rPr>
              <w:t>Rotifera</w:t>
            </w:r>
          </w:p>
        </w:tc>
        <w:tc>
          <w:tcPr>
            <w:tcW w:w="1248" w:type="dxa"/>
          </w:tcPr>
          <w:p w14:paraId="49D6B049"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r w:rsidRPr="00E4673E">
              <w:rPr>
                <w:sz w:val="18"/>
                <w:szCs w:val="18"/>
              </w:rPr>
              <w:t>1</w:t>
            </w:r>
          </w:p>
        </w:tc>
        <w:tc>
          <w:tcPr>
            <w:tcW w:w="1065" w:type="dxa"/>
          </w:tcPr>
          <w:p w14:paraId="4C35CDB1"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p>
        </w:tc>
        <w:tc>
          <w:tcPr>
            <w:tcW w:w="947" w:type="dxa"/>
          </w:tcPr>
          <w:p w14:paraId="4720CBBA"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p>
        </w:tc>
        <w:tc>
          <w:tcPr>
            <w:tcW w:w="1550" w:type="dxa"/>
          </w:tcPr>
          <w:p w14:paraId="503482E6"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p>
        </w:tc>
        <w:tc>
          <w:tcPr>
            <w:tcW w:w="1499" w:type="dxa"/>
          </w:tcPr>
          <w:p w14:paraId="098E93B7" w14:textId="77777777" w:rsidR="007E5575" w:rsidRPr="00BA3425"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p>
        </w:tc>
        <w:tc>
          <w:tcPr>
            <w:tcW w:w="1499" w:type="dxa"/>
          </w:tcPr>
          <w:p w14:paraId="3DC58502" w14:textId="77777777" w:rsidR="007E5575" w:rsidRPr="00BA3425" w:rsidRDefault="007E5575" w:rsidP="00FB4BC3">
            <w:pPr>
              <w:cnfStyle w:val="000000100000" w:firstRow="0" w:lastRow="0" w:firstColumn="0" w:lastColumn="0" w:oddVBand="0" w:evenVBand="0" w:oddHBand="1" w:evenHBand="0" w:firstRowFirstColumn="0" w:firstRowLastColumn="0" w:lastRowFirstColumn="0" w:lastRowLastColumn="0"/>
              <w:rPr>
                <w:sz w:val="18"/>
                <w:szCs w:val="18"/>
              </w:rPr>
            </w:pPr>
          </w:p>
        </w:tc>
      </w:tr>
      <w:tr w:rsidR="007E5575" w:rsidRPr="00C9116B" w14:paraId="1D7373D6" w14:textId="77777777" w:rsidTr="00FB4BC3">
        <w:trPr>
          <w:trHeight w:val="71"/>
        </w:trPr>
        <w:tc>
          <w:tcPr>
            <w:cnfStyle w:val="001000000000" w:firstRow="0" w:lastRow="0" w:firstColumn="1" w:lastColumn="0" w:oddVBand="0" w:evenVBand="0" w:oddHBand="0" w:evenHBand="0" w:firstRowFirstColumn="0" w:firstRowLastColumn="0" w:lastRowFirstColumn="0" w:lastRowLastColumn="0"/>
            <w:tcW w:w="1524" w:type="dxa"/>
          </w:tcPr>
          <w:p w14:paraId="7132A314" w14:textId="77777777" w:rsidR="007E5575" w:rsidRPr="00E4673E" w:rsidRDefault="007E5575" w:rsidP="00FB4BC3">
            <w:pPr>
              <w:rPr>
                <w:b w:val="0"/>
                <w:bCs w:val="0"/>
                <w:sz w:val="18"/>
                <w:szCs w:val="18"/>
              </w:rPr>
            </w:pPr>
            <w:r w:rsidRPr="00E4673E">
              <w:rPr>
                <w:b w:val="0"/>
                <w:sz w:val="18"/>
                <w:szCs w:val="18"/>
              </w:rPr>
              <w:t>Tardigrada</w:t>
            </w:r>
          </w:p>
        </w:tc>
        <w:tc>
          <w:tcPr>
            <w:tcW w:w="1248" w:type="dxa"/>
          </w:tcPr>
          <w:p w14:paraId="3EA7211D"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1</w:t>
            </w:r>
          </w:p>
        </w:tc>
        <w:tc>
          <w:tcPr>
            <w:tcW w:w="1065" w:type="dxa"/>
          </w:tcPr>
          <w:p w14:paraId="2CAE3046"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1</w:t>
            </w:r>
          </w:p>
        </w:tc>
        <w:tc>
          <w:tcPr>
            <w:tcW w:w="947" w:type="dxa"/>
          </w:tcPr>
          <w:p w14:paraId="317EC5FF"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1</w:t>
            </w:r>
          </w:p>
        </w:tc>
        <w:tc>
          <w:tcPr>
            <w:tcW w:w="1550" w:type="dxa"/>
          </w:tcPr>
          <w:p w14:paraId="677E95EF" w14:textId="77777777" w:rsidR="007E5575" w:rsidRPr="00E4673E"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r w:rsidRPr="00E4673E">
              <w:rPr>
                <w:sz w:val="18"/>
                <w:szCs w:val="18"/>
              </w:rPr>
              <w:t>100</w:t>
            </w:r>
          </w:p>
        </w:tc>
        <w:tc>
          <w:tcPr>
            <w:tcW w:w="1499" w:type="dxa"/>
          </w:tcPr>
          <w:p w14:paraId="7E4AEAE8" w14:textId="77777777" w:rsidR="007E5575" w:rsidRPr="00BA3425"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p>
        </w:tc>
        <w:tc>
          <w:tcPr>
            <w:tcW w:w="1499" w:type="dxa"/>
          </w:tcPr>
          <w:p w14:paraId="1B22B481" w14:textId="77777777" w:rsidR="007E5575" w:rsidRPr="00BA3425" w:rsidRDefault="007E5575" w:rsidP="00FB4BC3">
            <w:pPr>
              <w:cnfStyle w:val="000000000000" w:firstRow="0" w:lastRow="0" w:firstColumn="0" w:lastColumn="0" w:oddVBand="0" w:evenVBand="0" w:oddHBand="0" w:evenHBand="0" w:firstRowFirstColumn="0" w:firstRowLastColumn="0" w:lastRowFirstColumn="0" w:lastRowLastColumn="0"/>
              <w:rPr>
                <w:sz w:val="18"/>
                <w:szCs w:val="18"/>
              </w:rPr>
            </w:pPr>
          </w:p>
        </w:tc>
      </w:tr>
      <w:tr w:rsidR="007E5575" w:rsidRPr="00C9116B" w14:paraId="56FA55D4" w14:textId="77777777" w:rsidTr="00FB4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bottom w:val="single" w:sz="4" w:space="0" w:color="auto"/>
            </w:tcBorders>
          </w:tcPr>
          <w:p w14:paraId="712F8A58" w14:textId="77777777" w:rsidR="007E5575" w:rsidRPr="00E4673E" w:rsidRDefault="007E5575" w:rsidP="00FB4BC3">
            <w:pPr>
              <w:rPr>
                <w:sz w:val="18"/>
                <w:szCs w:val="18"/>
              </w:rPr>
            </w:pPr>
            <w:r w:rsidRPr="00E4673E">
              <w:rPr>
                <w:sz w:val="18"/>
                <w:szCs w:val="18"/>
              </w:rPr>
              <w:t>TOTAL</w:t>
            </w:r>
          </w:p>
        </w:tc>
        <w:tc>
          <w:tcPr>
            <w:tcW w:w="1248" w:type="dxa"/>
            <w:tcBorders>
              <w:bottom w:val="single" w:sz="4" w:space="0" w:color="auto"/>
            </w:tcBorders>
          </w:tcPr>
          <w:p w14:paraId="47DB3540"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b/>
                <w:bCs/>
                <w:sz w:val="18"/>
                <w:szCs w:val="18"/>
              </w:rPr>
            </w:pPr>
            <w:r w:rsidRPr="00E4673E">
              <w:rPr>
                <w:b/>
                <w:sz w:val="18"/>
                <w:szCs w:val="18"/>
              </w:rPr>
              <w:t>4864</w:t>
            </w:r>
          </w:p>
        </w:tc>
        <w:tc>
          <w:tcPr>
            <w:tcW w:w="1065" w:type="dxa"/>
            <w:tcBorders>
              <w:bottom w:val="single" w:sz="4" w:space="0" w:color="auto"/>
            </w:tcBorders>
          </w:tcPr>
          <w:p w14:paraId="3F96A5A7" w14:textId="73F88C89"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b/>
                <w:bCs/>
                <w:sz w:val="18"/>
                <w:szCs w:val="18"/>
              </w:rPr>
            </w:pPr>
            <w:r w:rsidRPr="00E4673E">
              <w:rPr>
                <w:b/>
                <w:sz w:val="18"/>
                <w:szCs w:val="18"/>
              </w:rPr>
              <w:t>6</w:t>
            </w:r>
            <w:r w:rsidR="003835C0">
              <w:rPr>
                <w:b/>
                <w:sz w:val="18"/>
                <w:szCs w:val="18"/>
              </w:rPr>
              <w:t>42</w:t>
            </w:r>
          </w:p>
        </w:tc>
        <w:tc>
          <w:tcPr>
            <w:tcW w:w="947" w:type="dxa"/>
            <w:tcBorders>
              <w:bottom w:val="single" w:sz="4" w:space="0" w:color="auto"/>
            </w:tcBorders>
          </w:tcPr>
          <w:p w14:paraId="115DC380"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b/>
                <w:sz w:val="18"/>
                <w:szCs w:val="18"/>
              </w:rPr>
            </w:pPr>
            <w:r w:rsidRPr="00E4673E">
              <w:rPr>
                <w:b/>
                <w:sz w:val="18"/>
                <w:szCs w:val="18"/>
              </w:rPr>
              <w:t>180</w:t>
            </w:r>
          </w:p>
        </w:tc>
        <w:tc>
          <w:tcPr>
            <w:tcW w:w="1550" w:type="dxa"/>
            <w:tcBorders>
              <w:bottom w:val="single" w:sz="4" w:space="0" w:color="auto"/>
            </w:tcBorders>
          </w:tcPr>
          <w:p w14:paraId="5521B215" w14:textId="77777777" w:rsidR="007E5575" w:rsidRPr="00E4673E" w:rsidRDefault="007E5575" w:rsidP="00FB4BC3">
            <w:pPr>
              <w:cnfStyle w:val="000000100000" w:firstRow="0" w:lastRow="0" w:firstColumn="0" w:lastColumn="0" w:oddVBand="0" w:evenVBand="0" w:oddHBand="1" w:evenHBand="0" w:firstRowFirstColumn="0" w:firstRowLastColumn="0" w:lastRowFirstColumn="0" w:lastRowLastColumn="0"/>
              <w:rPr>
                <w:b/>
                <w:sz w:val="18"/>
                <w:szCs w:val="18"/>
              </w:rPr>
            </w:pPr>
            <w:r w:rsidRPr="00E4673E">
              <w:rPr>
                <w:b/>
                <w:sz w:val="18"/>
                <w:szCs w:val="18"/>
              </w:rPr>
              <w:t>28</w:t>
            </w:r>
          </w:p>
        </w:tc>
        <w:tc>
          <w:tcPr>
            <w:tcW w:w="1499" w:type="dxa"/>
            <w:tcBorders>
              <w:bottom w:val="single" w:sz="4" w:space="0" w:color="auto"/>
            </w:tcBorders>
          </w:tcPr>
          <w:p w14:paraId="08B9AC65" w14:textId="77777777" w:rsidR="007E5575" w:rsidRPr="00BA3425" w:rsidRDefault="007E5575" w:rsidP="00FB4BC3">
            <w:pPr>
              <w:cnfStyle w:val="000000100000" w:firstRow="0" w:lastRow="0" w:firstColumn="0" w:lastColumn="0" w:oddVBand="0" w:evenVBand="0" w:oddHBand="1" w:evenHBand="0" w:firstRowFirstColumn="0" w:firstRowLastColumn="0" w:lastRowFirstColumn="0" w:lastRowLastColumn="0"/>
              <w:rPr>
                <w:b/>
                <w:sz w:val="18"/>
                <w:szCs w:val="18"/>
              </w:rPr>
            </w:pPr>
            <w:r w:rsidRPr="00BA3425">
              <w:rPr>
                <w:b/>
                <w:sz w:val="18"/>
              </w:rPr>
              <w:t>87</w:t>
            </w:r>
          </w:p>
        </w:tc>
        <w:tc>
          <w:tcPr>
            <w:tcW w:w="1499" w:type="dxa"/>
            <w:tcBorders>
              <w:bottom w:val="single" w:sz="4" w:space="0" w:color="auto"/>
            </w:tcBorders>
          </w:tcPr>
          <w:p w14:paraId="56174D39" w14:textId="77777777" w:rsidR="007E5575" w:rsidRPr="00BA3425" w:rsidRDefault="007E5575" w:rsidP="00FB4BC3">
            <w:pPr>
              <w:cnfStyle w:val="000000100000" w:firstRow="0" w:lastRow="0" w:firstColumn="0" w:lastColumn="0" w:oddVBand="0" w:evenVBand="0" w:oddHBand="1" w:evenHBand="0" w:firstRowFirstColumn="0" w:firstRowLastColumn="0" w:lastRowFirstColumn="0" w:lastRowLastColumn="0"/>
              <w:rPr>
                <w:b/>
                <w:sz w:val="18"/>
              </w:rPr>
            </w:pPr>
            <w:r>
              <w:rPr>
                <w:b/>
                <w:sz w:val="18"/>
              </w:rPr>
              <w:t>1194</w:t>
            </w:r>
          </w:p>
        </w:tc>
      </w:tr>
    </w:tbl>
    <w:p w14:paraId="2702F5B5" w14:textId="77777777" w:rsidR="007E5575" w:rsidRDefault="007E5575" w:rsidP="00067929">
      <w:pPr>
        <w:rPr>
          <w:rFonts w:cs="Arial"/>
          <w:szCs w:val="22"/>
        </w:rPr>
      </w:pPr>
    </w:p>
    <w:p w14:paraId="4ECA39EA" w14:textId="7FB23EA0" w:rsidR="006E43F0" w:rsidRPr="00010C9B" w:rsidRDefault="00103DC0" w:rsidP="00067929">
      <w:pPr>
        <w:rPr>
          <w:rFonts w:cs="Arial"/>
          <w:szCs w:val="22"/>
        </w:rPr>
      </w:pPr>
      <w:r>
        <w:rPr>
          <w:rFonts w:cs="Arial"/>
          <w:szCs w:val="22"/>
        </w:rPr>
        <w:t xml:space="preserve">To </w:t>
      </w:r>
      <w:r w:rsidR="00A41387">
        <w:rPr>
          <w:rFonts w:cs="Arial"/>
          <w:szCs w:val="22"/>
        </w:rPr>
        <w:t xml:space="preserve">attempt to </w:t>
      </w:r>
      <w:r>
        <w:rPr>
          <w:rFonts w:cs="Arial"/>
          <w:szCs w:val="22"/>
        </w:rPr>
        <w:t>address this limitation, we also looked at</w:t>
      </w:r>
      <w:r w:rsidR="00744272">
        <w:rPr>
          <w:rFonts w:cs="Arial"/>
          <w:szCs w:val="22"/>
        </w:rPr>
        <w:t xml:space="preserve"> relative proportions of known species in the CCZ Checklist versus morphospecies from the online </w:t>
      </w:r>
      <w:r w:rsidR="0068420F">
        <w:rPr>
          <w:rFonts w:cs="Arial"/>
          <w:szCs w:val="22"/>
        </w:rPr>
        <w:t>databases and literature (Table 1</w:t>
      </w:r>
      <w:r w:rsidR="007E5575">
        <w:rPr>
          <w:rFonts w:cs="Arial"/>
          <w:szCs w:val="22"/>
        </w:rPr>
        <w:t>8</w:t>
      </w:r>
      <w:r w:rsidR="00744272">
        <w:rPr>
          <w:rFonts w:cs="Arial"/>
          <w:szCs w:val="22"/>
        </w:rPr>
        <w:t>). A large proportion re</w:t>
      </w:r>
      <w:r w:rsidR="00A83B9F">
        <w:rPr>
          <w:rFonts w:cs="Arial"/>
          <w:szCs w:val="22"/>
        </w:rPr>
        <w:t>main</w:t>
      </w:r>
      <w:r w:rsidR="00744272">
        <w:rPr>
          <w:rFonts w:cs="Arial"/>
          <w:szCs w:val="22"/>
        </w:rPr>
        <w:t xml:space="preserve"> unnamed for </w:t>
      </w:r>
      <w:r w:rsidR="00E4673E">
        <w:rPr>
          <w:rFonts w:cs="Arial"/>
          <w:szCs w:val="22"/>
        </w:rPr>
        <w:t xml:space="preserve">the major phyla, particularly </w:t>
      </w:r>
      <w:r w:rsidR="005729E8">
        <w:rPr>
          <w:rFonts w:cs="Arial"/>
          <w:szCs w:val="22"/>
        </w:rPr>
        <w:t xml:space="preserve">Annelida, </w:t>
      </w:r>
      <w:r w:rsidR="00E4673E">
        <w:rPr>
          <w:rFonts w:cs="Arial"/>
          <w:szCs w:val="22"/>
        </w:rPr>
        <w:t xml:space="preserve">Arthropoda, </w:t>
      </w:r>
      <w:r w:rsidR="005729E8" w:rsidRPr="00B8415C">
        <w:rPr>
          <w:rFonts w:cs="Arial"/>
          <w:szCs w:val="22"/>
        </w:rPr>
        <w:t xml:space="preserve">Nematoda </w:t>
      </w:r>
      <w:r w:rsidR="00E4673E">
        <w:rPr>
          <w:rFonts w:cs="Arial"/>
          <w:szCs w:val="22"/>
        </w:rPr>
        <w:t xml:space="preserve">and </w:t>
      </w:r>
      <w:r w:rsidR="00744272" w:rsidRPr="00B8415C">
        <w:rPr>
          <w:rFonts w:cs="Arial"/>
          <w:szCs w:val="22"/>
        </w:rPr>
        <w:t xml:space="preserve">Cnidaria, </w:t>
      </w:r>
      <w:r w:rsidR="00E4673E">
        <w:rPr>
          <w:rFonts w:cs="Arial"/>
          <w:szCs w:val="22"/>
        </w:rPr>
        <w:t xml:space="preserve">but also </w:t>
      </w:r>
      <w:r w:rsidR="00744272" w:rsidRPr="00B8415C">
        <w:rPr>
          <w:rFonts w:cs="Arial"/>
          <w:szCs w:val="22"/>
        </w:rPr>
        <w:t>Mollusca</w:t>
      </w:r>
      <w:r w:rsidR="00E4673E">
        <w:rPr>
          <w:rFonts w:cs="Arial"/>
          <w:szCs w:val="22"/>
        </w:rPr>
        <w:t>, Porifera, Chordata, Echinodermata and Bryozoa</w:t>
      </w:r>
      <w:r w:rsidR="00744272" w:rsidRPr="00B8415C">
        <w:rPr>
          <w:rFonts w:cs="Arial"/>
          <w:szCs w:val="22"/>
        </w:rPr>
        <w:t>.</w:t>
      </w:r>
      <w:r w:rsidR="00CA5B69" w:rsidRPr="00B8415C">
        <w:rPr>
          <w:rFonts w:cs="Arial"/>
          <w:szCs w:val="22"/>
        </w:rPr>
        <w:t xml:space="preserve"> It is important to note that </w:t>
      </w:r>
      <w:r w:rsidR="005729E8" w:rsidRPr="00B8415C">
        <w:rPr>
          <w:rFonts w:cs="Arial"/>
          <w:szCs w:val="22"/>
        </w:rPr>
        <w:t xml:space="preserve">this is a very broad overview, </w:t>
      </w:r>
      <w:r w:rsidRPr="00B8415C">
        <w:rPr>
          <w:rFonts w:cs="Arial"/>
          <w:szCs w:val="22"/>
        </w:rPr>
        <w:t>with significant caveats</w:t>
      </w:r>
      <w:r w:rsidR="00F02CD5">
        <w:rPr>
          <w:rFonts w:cs="Arial"/>
          <w:szCs w:val="22"/>
        </w:rPr>
        <w:t>, including</w:t>
      </w:r>
      <w:r w:rsidRPr="00B8415C">
        <w:rPr>
          <w:rFonts w:cs="Arial"/>
          <w:szCs w:val="22"/>
        </w:rPr>
        <w:t xml:space="preserve"> that </w:t>
      </w:r>
      <w:r w:rsidR="00CA5B69" w:rsidRPr="00B8415C">
        <w:rPr>
          <w:rFonts w:cs="Arial"/>
          <w:szCs w:val="22"/>
        </w:rPr>
        <w:t xml:space="preserve">not all the morphospecies will be new/undescribed species, some may </w:t>
      </w:r>
      <w:r w:rsidRPr="00B8415C">
        <w:rPr>
          <w:rFonts w:cs="Arial"/>
          <w:szCs w:val="22"/>
        </w:rPr>
        <w:t xml:space="preserve">simply </w:t>
      </w:r>
      <w:r w:rsidR="00CA5B69" w:rsidRPr="00B8415C">
        <w:rPr>
          <w:rFonts w:cs="Arial"/>
          <w:szCs w:val="22"/>
        </w:rPr>
        <w:t>be unidentified</w:t>
      </w:r>
      <w:r w:rsidRPr="00B8415C">
        <w:rPr>
          <w:rFonts w:cs="Arial"/>
          <w:szCs w:val="22"/>
        </w:rPr>
        <w:t>, but known species</w:t>
      </w:r>
      <w:r w:rsidR="00CA5B69" w:rsidRPr="00B8415C">
        <w:rPr>
          <w:rFonts w:cs="Arial"/>
          <w:szCs w:val="22"/>
        </w:rPr>
        <w:t>.</w:t>
      </w:r>
      <w:r w:rsidR="005729E8" w:rsidRPr="00B8415C">
        <w:rPr>
          <w:rFonts w:cs="Arial"/>
          <w:szCs w:val="22"/>
        </w:rPr>
        <w:t xml:space="preserve"> Also </w:t>
      </w:r>
      <w:r w:rsidRPr="00B8415C">
        <w:rPr>
          <w:rFonts w:cs="Arial"/>
          <w:szCs w:val="22"/>
        </w:rPr>
        <w:t>sampling bias may be present with some phyla or groups</w:t>
      </w:r>
      <w:r w:rsidR="005729E8" w:rsidRPr="00B8415C">
        <w:rPr>
          <w:rFonts w:cs="Arial"/>
          <w:szCs w:val="22"/>
        </w:rPr>
        <w:t xml:space="preserve"> more likely to be given </w:t>
      </w:r>
      <w:r w:rsidR="005729E8" w:rsidRPr="0068420F">
        <w:rPr>
          <w:rFonts w:cs="Arial"/>
          <w:szCs w:val="22"/>
        </w:rPr>
        <w:t>morphospecies names depending on</w:t>
      </w:r>
      <w:r w:rsidRPr="0068420F">
        <w:rPr>
          <w:rFonts w:cs="Arial"/>
          <w:szCs w:val="22"/>
        </w:rPr>
        <w:t xml:space="preserve"> differing taxonomic</w:t>
      </w:r>
      <w:r w:rsidR="005729E8" w:rsidRPr="0068420F">
        <w:rPr>
          <w:rFonts w:cs="Arial"/>
          <w:szCs w:val="22"/>
        </w:rPr>
        <w:t xml:space="preserve"> approaches </w:t>
      </w:r>
      <w:r w:rsidR="00B8415C" w:rsidRPr="0068420F">
        <w:rPr>
          <w:rFonts w:cs="Arial"/>
          <w:szCs w:val="22"/>
        </w:rPr>
        <w:t>by expedition or Contractor for</w:t>
      </w:r>
      <w:r w:rsidR="005729E8" w:rsidRPr="0068420F">
        <w:rPr>
          <w:rFonts w:cs="Arial"/>
          <w:szCs w:val="22"/>
        </w:rPr>
        <w:t xml:space="preserve"> example (</w:t>
      </w:r>
      <w:hyperlink w:anchor="_Trends_by_Contractor" w:history="1">
        <w:r w:rsidR="0068420F" w:rsidRPr="0068420F">
          <w:rPr>
            <w:rStyle w:val="Hyperlink"/>
            <w:rFonts w:cs="Arial"/>
            <w:szCs w:val="22"/>
          </w:rPr>
          <w:t>see section 3.3.3</w:t>
        </w:r>
      </w:hyperlink>
      <w:r w:rsidR="005729E8" w:rsidRPr="0068420F">
        <w:rPr>
          <w:rFonts w:cs="Arial"/>
          <w:szCs w:val="22"/>
        </w:rPr>
        <w:t>).</w:t>
      </w:r>
      <w:r w:rsidR="00010C9B">
        <w:rPr>
          <w:rFonts w:cs="Arial"/>
          <w:szCs w:val="22"/>
        </w:rPr>
        <w:t xml:space="preserve"> </w:t>
      </w:r>
      <w:r w:rsidR="00804F98">
        <w:rPr>
          <w:rFonts w:cs="Arial"/>
          <w:szCs w:val="22"/>
        </w:rPr>
        <w:t>Further,</w:t>
      </w:r>
      <w:r w:rsidR="00010C9B">
        <w:rPr>
          <w:rFonts w:cs="Arial"/>
          <w:szCs w:val="22"/>
        </w:rPr>
        <w:t xml:space="preserve"> assessing this way requires documented diversity, both described and undescribed so is less relevant for rare phyla where low diversity is recorded, like Loriciferans or Tar</w:t>
      </w:r>
      <w:r w:rsidR="00804F98">
        <w:rPr>
          <w:rFonts w:cs="Arial"/>
          <w:szCs w:val="22"/>
        </w:rPr>
        <w:t>d</w:t>
      </w:r>
      <w:r w:rsidR="00010C9B">
        <w:rPr>
          <w:rFonts w:cs="Arial"/>
          <w:szCs w:val="22"/>
        </w:rPr>
        <w:t>igrades, with only one morphospecies and one named species each (for both the latter being a new CCZ description).</w:t>
      </w:r>
    </w:p>
    <w:p w14:paraId="776347CD" w14:textId="3F8F496D" w:rsidR="00500048" w:rsidRDefault="00500048" w:rsidP="00067929">
      <w:pPr>
        <w:rPr>
          <w:rFonts w:cs="Arial"/>
          <w:szCs w:val="22"/>
        </w:rPr>
      </w:pPr>
    </w:p>
    <w:p w14:paraId="0B608C80" w14:textId="77777777" w:rsidR="00F14A16" w:rsidRPr="00F44037" w:rsidRDefault="00F14A16" w:rsidP="00067929">
      <w:pPr>
        <w:rPr>
          <w:rFonts w:cs="Arial"/>
          <w:color w:val="FF0000"/>
        </w:rPr>
      </w:pPr>
    </w:p>
    <w:p w14:paraId="4D4A9328" w14:textId="26923BE9" w:rsidR="00167593" w:rsidRDefault="00371CD1" w:rsidP="00167593">
      <w:pPr>
        <w:pStyle w:val="Heading2"/>
      </w:pPr>
      <w:bookmarkStart w:id="107" w:name="_Toc101879420"/>
      <w:bookmarkStart w:id="108" w:name="_Hlk104883689"/>
      <w:r>
        <w:t>Analysis of Diversity and Species Distributions</w:t>
      </w:r>
      <w:bookmarkEnd w:id="107"/>
    </w:p>
    <w:p w14:paraId="4343BAC6" w14:textId="5E513136" w:rsidR="00493D3A" w:rsidRDefault="00493D3A" w:rsidP="00493D3A"/>
    <w:p w14:paraId="193A56B0" w14:textId="7924AA2A" w:rsidR="00AD36FD" w:rsidRPr="00493D3A" w:rsidRDefault="00EB3587" w:rsidP="00493D3A">
      <w:pPr>
        <w:rPr>
          <w:szCs w:val="22"/>
        </w:rPr>
      </w:pPr>
      <w:r>
        <w:rPr>
          <w:szCs w:val="22"/>
        </w:rPr>
        <w:t>W</w:t>
      </w:r>
      <w:r w:rsidR="00493D3A">
        <w:rPr>
          <w:szCs w:val="22"/>
        </w:rPr>
        <w:t>e are aware that the DeepData database contains significant record duplication</w:t>
      </w:r>
      <w:r w:rsidR="00A41387">
        <w:rPr>
          <w:szCs w:val="22"/>
        </w:rPr>
        <w:t>, which is</w:t>
      </w:r>
      <w:r w:rsidR="00493D3A">
        <w:rPr>
          <w:szCs w:val="22"/>
        </w:rPr>
        <w:t xml:space="preserve"> </w:t>
      </w:r>
      <w:r w:rsidR="00777ED7">
        <w:rPr>
          <w:szCs w:val="22"/>
        </w:rPr>
        <w:t>l</w:t>
      </w:r>
      <w:r>
        <w:rPr>
          <w:szCs w:val="22"/>
        </w:rPr>
        <w:t>i</w:t>
      </w:r>
      <w:r w:rsidR="00777ED7">
        <w:rPr>
          <w:szCs w:val="22"/>
        </w:rPr>
        <w:t xml:space="preserve">kely to reduce diversity estimates </w:t>
      </w:r>
      <w:r w:rsidRPr="00886BD5">
        <w:rPr>
          <w:szCs w:val="22"/>
        </w:rPr>
        <w:t>by inflating</w:t>
      </w:r>
      <w:r w:rsidR="00777ED7" w:rsidRPr="00886BD5">
        <w:rPr>
          <w:szCs w:val="22"/>
        </w:rPr>
        <w:t xml:space="preserve"> sampling effort </w:t>
      </w:r>
      <w:r w:rsidRPr="00886BD5">
        <w:rPr>
          <w:szCs w:val="22"/>
        </w:rPr>
        <w:t>proportional to species discovery (</w:t>
      </w:r>
      <w:hyperlink w:anchor="_Data_quality_assessment:" w:history="1">
        <w:r w:rsidRPr="00886BD5">
          <w:rPr>
            <w:rStyle w:val="Hyperlink"/>
            <w:szCs w:val="22"/>
          </w:rPr>
          <w:t>see section 3.6</w:t>
        </w:r>
      </w:hyperlink>
      <w:r w:rsidRPr="00886BD5">
        <w:rPr>
          <w:szCs w:val="22"/>
        </w:rPr>
        <w:t>)</w:t>
      </w:r>
      <w:r w:rsidR="00777ED7" w:rsidRPr="00886BD5">
        <w:rPr>
          <w:szCs w:val="22"/>
        </w:rPr>
        <w:t>. However</w:t>
      </w:r>
      <w:r w:rsidR="00FD7F79">
        <w:rPr>
          <w:szCs w:val="22"/>
        </w:rPr>
        <w:t>,</w:t>
      </w:r>
      <w:r w:rsidR="00777ED7" w:rsidRPr="00886BD5">
        <w:rPr>
          <w:szCs w:val="22"/>
        </w:rPr>
        <w:t xml:space="preserve"> </w:t>
      </w:r>
      <w:r w:rsidR="00493D3A" w:rsidRPr="00886BD5">
        <w:rPr>
          <w:szCs w:val="22"/>
        </w:rPr>
        <w:t xml:space="preserve">it has been possible to make some initial </w:t>
      </w:r>
      <w:r w:rsidR="00FE5C2B" w:rsidRPr="00886BD5">
        <w:rPr>
          <w:szCs w:val="22"/>
        </w:rPr>
        <w:t xml:space="preserve">broad scale </w:t>
      </w:r>
      <w:r w:rsidR="00493D3A" w:rsidRPr="00886BD5">
        <w:rPr>
          <w:szCs w:val="22"/>
        </w:rPr>
        <w:t>analyses of species diversity and distributions</w:t>
      </w:r>
      <w:r w:rsidR="00493D3A">
        <w:rPr>
          <w:szCs w:val="22"/>
        </w:rPr>
        <w:t>. These are the first such analyses from a large dataset collected across the CCZ</w:t>
      </w:r>
      <w:r w:rsidR="001959A9">
        <w:rPr>
          <w:szCs w:val="22"/>
        </w:rPr>
        <w:t xml:space="preserve"> and including all size classes</w:t>
      </w:r>
      <w:r w:rsidR="00493D3A">
        <w:rPr>
          <w:szCs w:val="22"/>
        </w:rPr>
        <w:t>.</w:t>
      </w:r>
      <w:r w:rsidR="00D20380">
        <w:rPr>
          <w:szCs w:val="22"/>
        </w:rPr>
        <w:t xml:space="preserve"> </w:t>
      </w:r>
      <w:r w:rsidR="00E964A6">
        <w:rPr>
          <w:szCs w:val="22"/>
        </w:rPr>
        <w:t>It should be noted however that there are significant limitations inherent in the analysis owing not just to duplication, but variable</w:t>
      </w:r>
      <w:r w:rsidR="000363EB">
        <w:rPr>
          <w:szCs w:val="22"/>
        </w:rPr>
        <w:t xml:space="preserve"> coverage, </w:t>
      </w:r>
      <w:r w:rsidR="00A41387">
        <w:rPr>
          <w:szCs w:val="22"/>
        </w:rPr>
        <w:t xml:space="preserve">and </w:t>
      </w:r>
      <w:r w:rsidR="000363EB">
        <w:rPr>
          <w:szCs w:val="22"/>
        </w:rPr>
        <w:t>sampling techniques</w:t>
      </w:r>
      <w:r w:rsidR="00A41387">
        <w:rPr>
          <w:szCs w:val="22"/>
        </w:rPr>
        <w:t>.</w:t>
      </w:r>
      <w:r w:rsidR="000363EB">
        <w:rPr>
          <w:szCs w:val="22"/>
        </w:rPr>
        <w:t xml:space="preserve"> </w:t>
      </w:r>
      <w:r w:rsidR="00A41387">
        <w:rPr>
          <w:szCs w:val="22"/>
        </w:rPr>
        <w:t>F</w:t>
      </w:r>
      <w:r w:rsidR="000363EB">
        <w:rPr>
          <w:szCs w:val="22"/>
        </w:rPr>
        <w:t>or example</w:t>
      </w:r>
      <w:r w:rsidR="00804F98">
        <w:rPr>
          <w:szCs w:val="22"/>
        </w:rPr>
        <w:t>,</w:t>
      </w:r>
      <w:r w:rsidR="000363EB">
        <w:rPr>
          <w:szCs w:val="22"/>
        </w:rPr>
        <w:t xml:space="preserve"> in species accumulation curves we </w:t>
      </w:r>
      <w:r w:rsidR="00AD36FD">
        <w:rPr>
          <w:szCs w:val="22"/>
        </w:rPr>
        <w:t>assessed</w:t>
      </w:r>
      <w:r w:rsidR="000363EB">
        <w:rPr>
          <w:szCs w:val="22"/>
        </w:rPr>
        <w:t xml:space="preserve"> </w:t>
      </w:r>
      <w:proofErr w:type="spellStart"/>
      <w:r w:rsidR="000363EB">
        <w:rPr>
          <w:szCs w:val="22"/>
        </w:rPr>
        <w:t>samping</w:t>
      </w:r>
      <w:proofErr w:type="spellEnd"/>
      <w:r w:rsidR="000363EB">
        <w:rPr>
          <w:szCs w:val="22"/>
        </w:rPr>
        <w:t xml:space="preserve"> effort by number of </w:t>
      </w:r>
      <w:r w:rsidR="00AD36FD">
        <w:rPr>
          <w:szCs w:val="22"/>
        </w:rPr>
        <w:t>sampling event</w:t>
      </w:r>
      <w:r w:rsidR="000363EB">
        <w:rPr>
          <w:szCs w:val="22"/>
        </w:rPr>
        <w:t>s</w:t>
      </w:r>
      <w:r w:rsidR="00A41387">
        <w:rPr>
          <w:szCs w:val="22"/>
        </w:rPr>
        <w:t>,</w:t>
      </w:r>
      <w:r w:rsidR="000363EB">
        <w:rPr>
          <w:szCs w:val="22"/>
        </w:rPr>
        <w:t xml:space="preserve"> therefore pooling disparate sampling techniques.</w:t>
      </w:r>
      <w:r w:rsidR="000502D0">
        <w:rPr>
          <w:szCs w:val="22"/>
        </w:rPr>
        <w:t xml:space="preserve"> These analyses are therefore provided as a broad overview to highlight general patterns.</w:t>
      </w:r>
    </w:p>
    <w:p w14:paraId="69AF8D65" w14:textId="7D928FF4" w:rsidR="001D6D54" w:rsidRPr="00493D3A" w:rsidRDefault="001D6D54" w:rsidP="001D6D54">
      <w:pPr>
        <w:rPr>
          <w:color w:val="FF0000"/>
          <w:szCs w:val="22"/>
        </w:rPr>
      </w:pPr>
    </w:p>
    <w:p w14:paraId="7AA985B6" w14:textId="0A5BA29C" w:rsidR="00A903FA" w:rsidRPr="003A50EC" w:rsidRDefault="00EB3587" w:rsidP="003A50EC">
      <w:pPr>
        <w:pStyle w:val="Heading3"/>
      </w:pPr>
      <w:bookmarkStart w:id="109" w:name="_Toc101879421"/>
      <w:r>
        <w:t>Overview of s</w:t>
      </w:r>
      <w:r w:rsidR="00A903FA" w:rsidRPr="003A50EC">
        <w:t>pecies</w:t>
      </w:r>
      <w:r w:rsidR="003A50EC" w:rsidRPr="003A50EC">
        <w:t xml:space="preserve"> diversity</w:t>
      </w:r>
      <w:r w:rsidR="00D1479A">
        <w:t xml:space="preserve"> in the Clarion-Clipperton Zone</w:t>
      </w:r>
      <w:bookmarkEnd w:id="109"/>
    </w:p>
    <w:p w14:paraId="37231458" w14:textId="77777777" w:rsidR="00A903FA" w:rsidRPr="00A6647F" w:rsidRDefault="00A903FA" w:rsidP="001D6D54">
      <w:pPr>
        <w:rPr>
          <w:color w:val="FF0000"/>
        </w:rPr>
      </w:pPr>
    </w:p>
    <w:p w14:paraId="44A1BEBC" w14:textId="6E0985F3" w:rsidR="00D1479A" w:rsidRPr="00DB68EC" w:rsidRDefault="00D1479A" w:rsidP="001D6D54">
      <w:r>
        <w:rPr>
          <w:szCs w:val="22"/>
        </w:rPr>
        <w:t xml:space="preserve">We analysed species accumulation rates from the entire database at family and species level. At a family level, </w:t>
      </w:r>
      <w:r w:rsidR="005434F2">
        <w:rPr>
          <w:szCs w:val="22"/>
        </w:rPr>
        <w:t>while</w:t>
      </w:r>
      <w:r w:rsidR="000363EB">
        <w:rPr>
          <w:szCs w:val="22"/>
        </w:rPr>
        <w:t xml:space="preserve"> </w:t>
      </w:r>
      <w:r>
        <w:rPr>
          <w:szCs w:val="22"/>
        </w:rPr>
        <w:t>families still accumulating</w:t>
      </w:r>
      <w:r w:rsidR="000363EB">
        <w:rPr>
          <w:szCs w:val="22"/>
        </w:rPr>
        <w:t xml:space="preserve">, the curve is </w:t>
      </w:r>
      <w:r w:rsidR="005434F2">
        <w:rPr>
          <w:szCs w:val="22"/>
        </w:rPr>
        <w:t>flattening</w:t>
      </w:r>
      <w:r w:rsidR="00E964A6">
        <w:rPr>
          <w:szCs w:val="22"/>
        </w:rPr>
        <w:t xml:space="preserve"> </w:t>
      </w:r>
      <w:r w:rsidR="000363EB">
        <w:rPr>
          <w:szCs w:val="22"/>
        </w:rPr>
        <w:t>(</w:t>
      </w:r>
      <w:r w:rsidR="00E964A6">
        <w:rPr>
          <w:szCs w:val="22"/>
        </w:rPr>
        <w:t>F</w:t>
      </w:r>
      <w:r w:rsidR="00E964A6" w:rsidRPr="00886BD5">
        <w:rPr>
          <w:szCs w:val="22"/>
        </w:rPr>
        <w:t>ig. 20</w:t>
      </w:r>
      <w:r w:rsidR="00E964A6">
        <w:rPr>
          <w:szCs w:val="22"/>
        </w:rPr>
        <w:t>A</w:t>
      </w:r>
      <w:r>
        <w:rPr>
          <w:szCs w:val="22"/>
        </w:rPr>
        <w:t>)</w:t>
      </w:r>
      <w:r w:rsidR="005434F2">
        <w:rPr>
          <w:szCs w:val="22"/>
        </w:rPr>
        <w:t>.</w:t>
      </w:r>
      <w:r w:rsidR="00D010BE">
        <w:rPr>
          <w:szCs w:val="22"/>
        </w:rPr>
        <w:t xml:space="preserve"> </w:t>
      </w:r>
      <w:r w:rsidR="005434F2">
        <w:rPr>
          <w:szCs w:val="22"/>
        </w:rPr>
        <w:t>B</w:t>
      </w:r>
      <w:r w:rsidR="00D010BE">
        <w:rPr>
          <w:szCs w:val="22"/>
        </w:rPr>
        <w:t xml:space="preserve">ased on Chao1 </w:t>
      </w:r>
      <w:r w:rsidR="00D010BE" w:rsidRPr="00886BD5">
        <w:rPr>
          <w:szCs w:val="22"/>
        </w:rPr>
        <w:t xml:space="preserve">estimators, we estimated </w:t>
      </w:r>
      <w:r w:rsidR="00E14BF5">
        <w:rPr>
          <w:szCs w:val="22"/>
        </w:rPr>
        <w:t>261</w:t>
      </w:r>
      <w:r w:rsidR="00A16708">
        <w:rPr>
          <w:szCs w:val="22"/>
        </w:rPr>
        <w:t xml:space="preserve"> </w:t>
      </w:r>
      <w:r w:rsidR="00E14BF5">
        <w:rPr>
          <w:szCs w:val="22"/>
        </w:rPr>
        <w:t>(+/-27</w:t>
      </w:r>
      <w:r w:rsidR="005434F2">
        <w:rPr>
          <w:szCs w:val="22"/>
        </w:rPr>
        <w:t>SE)</w:t>
      </w:r>
      <w:r w:rsidR="00D010BE" w:rsidRPr="00886BD5">
        <w:rPr>
          <w:szCs w:val="22"/>
        </w:rPr>
        <w:t xml:space="preserve"> families from DeepData</w:t>
      </w:r>
      <w:r w:rsidR="00A16708">
        <w:rPr>
          <w:szCs w:val="22"/>
        </w:rPr>
        <w:t xml:space="preserve"> (Table 19)</w:t>
      </w:r>
      <w:r w:rsidR="000502D0">
        <w:rPr>
          <w:szCs w:val="22"/>
        </w:rPr>
        <w:t>.</w:t>
      </w:r>
      <w:r w:rsidR="00D010BE" w:rsidRPr="00886BD5">
        <w:rPr>
          <w:szCs w:val="22"/>
        </w:rPr>
        <w:t xml:space="preserve"> </w:t>
      </w:r>
      <w:r w:rsidR="000502D0">
        <w:rPr>
          <w:szCs w:val="22"/>
        </w:rPr>
        <w:t>This</w:t>
      </w:r>
      <w:r w:rsidR="00D010BE" w:rsidRPr="00886BD5">
        <w:rPr>
          <w:szCs w:val="22"/>
        </w:rPr>
        <w:t xml:space="preserve"> is </w:t>
      </w:r>
      <w:r w:rsidR="005434F2">
        <w:rPr>
          <w:szCs w:val="22"/>
        </w:rPr>
        <w:t>less than half of the total</w:t>
      </w:r>
      <w:r w:rsidR="00D010BE">
        <w:rPr>
          <w:szCs w:val="22"/>
        </w:rPr>
        <w:t xml:space="preserve"> families recorded in the CCZ Checklist </w:t>
      </w:r>
      <w:r w:rsidR="005434F2">
        <w:rPr>
          <w:szCs w:val="22"/>
        </w:rPr>
        <w:t xml:space="preserve">at 501 </w:t>
      </w:r>
      <w:r w:rsidR="00D010BE">
        <w:rPr>
          <w:szCs w:val="22"/>
        </w:rPr>
        <w:t>(based on all data sources</w:t>
      </w:r>
      <w:r w:rsidR="005434F2">
        <w:rPr>
          <w:szCs w:val="22"/>
        </w:rPr>
        <w:t xml:space="preserve">, and as above excluding any </w:t>
      </w:r>
      <w:proofErr w:type="spellStart"/>
      <w:r w:rsidR="005434F2">
        <w:rPr>
          <w:szCs w:val="22"/>
        </w:rPr>
        <w:t>pelagics</w:t>
      </w:r>
      <w:proofErr w:type="spellEnd"/>
      <w:r w:rsidR="00D010BE">
        <w:rPr>
          <w:szCs w:val="22"/>
        </w:rPr>
        <w:t>).</w:t>
      </w:r>
      <w:r w:rsidR="00D010BE" w:rsidRPr="00886BD5">
        <w:rPr>
          <w:szCs w:val="22"/>
        </w:rPr>
        <w:t xml:space="preserve"> This suggests that </w:t>
      </w:r>
      <w:r w:rsidR="00E14BF5">
        <w:rPr>
          <w:szCs w:val="22"/>
        </w:rPr>
        <w:t xml:space="preserve">even </w:t>
      </w:r>
      <w:r w:rsidR="009A20A0">
        <w:rPr>
          <w:szCs w:val="22"/>
        </w:rPr>
        <w:t xml:space="preserve">family level </w:t>
      </w:r>
      <w:r w:rsidR="00DB68EC">
        <w:rPr>
          <w:szCs w:val="22"/>
        </w:rPr>
        <w:t xml:space="preserve">sampling in </w:t>
      </w:r>
      <w:r w:rsidR="009A20A0">
        <w:rPr>
          <w:szCs w:val="22"/>
        </w:rPr>
        <w:t xml:space="preserve">DeepData </w:t>
      </w:r>
      <w:r w:rsidR="00DB68EC">
        <w:rPr>
          <w:szCs w:val="22"/>
        </w:rPr>
        <w:t xml:space="preserve">is far from comprehensive. </w:t>
      </w:r>
      <w:r w:rsidR="00DB68EC">
        <w:t>Here t</w:t>
      </w:r>
      <w:r w:rsidR="00DB68EC" w:rsidRPr="00442AC2">
        <w:t>his family-level diversity estimate is compared to th</w:t>
      </w:r>
      <w:r w:rsidR="000502D0">
        <w:t xml:space="preserve">e CCZ Checklist, but how comprehensive the Checklist is for </w:t>
      </w:r>
      <w:r w:rsidR="00DB68EC" w:rsidRPr="00442AC2">
        <w:t>family diversity in the region is unknown</w:t>
      </w:r>
      <w:r w:rsidR="00DB68EC">
        <w:t xml:space="preserve">. </w:t>
      </w:r>
      <w:r w:rsidR="000502D0">
        <w:t xml:space="preserve">It is likely </w:t>
      </w:r>
      <w:r w:rsidR="00DB68EC">
        <w:t xml:space="preserve">that the 501 families </w:t>
      </w:r>
      <w:r w:rsidR="000502D0">
        <w:t xml:space="preserve">recorded is </w:t>
      </w:r>
      <w:r w:rsidR="00AE1DFA">
        <w:t xml:space="preserve">at least </w:t>
      </w:r>
      <w:r w:rsidR="000502D0">
        <w:t xml:space="preserve">a minimum estimate, </w:t>
      </w:r>
      <w:r w:rsidR="00DB68EC">
        <w:t xml:space="preserve">given that a significant degree of misidentification at family-level is unlikely </w:t>
      </w:r>
      <w:r w:rsidR="000502D0">
        <w:t>(</w:t>
      </w:r>
      <w:r w:rsidR="00DB68EC">
        <w:t xml:space="preserve">as compared to lower taxonomic levels, </w:t>
      </w:r>
      <w:proofErr w:type="gramStart"/>
      <w:r w:rsidR="00DB68EC">
        <w:t>e.g.</w:t>
      </w:r>
      <w:proofErr w:type="gramEnd"/>
      <w:r w:rsidR="00DB68EC">
        <w:t xml:space="preserve"> species)</w:t>
      </w:r>
      <w:r w:rsidR="00DB68EC" w:rsidRPr="00442AC2">
        <w:t>.</w:t>
      </w:r>
      <w:r w:rsidR="00DB68EC">
        <w:t xml:space="preserve"> </w:t>
      </w:r>
      <w:r w:rsidR="000502D0">
        <w:t>T</w:t>
      </w:r>
      <w:r w:rsidR="00DB68EC">
        <w:t>his estimate is for named families only. It is possible, even likely that there are undescribed families in the CCZ (with 3 families described from the region to date), but no undescribed families are currently noted in any datasets (whether DeepData, other databases or the literature) to the authors knowledge.</w:t>
      </w:r>
    </w:p>
    <w:p w14:paraId="67B1993A" w14:textId="47892CB1" w:rsidR="00907C45" w:rsidRDefault="00907C45" w:rsidP="001D6D54">
      <w:pPr>
        <w:rPr>
          <w:szCs w:val="22"/>
        </w:rPr>
      </w:pPr>
    </w:p>
    <w:p w14:paraId="74846EDE" w14:textId="75AABB32" w:rsidR="00907C45" w:rsidRDefault="00BA0473" w:rsidP="001D6D54">
      <w:pPr>
        <w:rPr>
          <w:szCs w:val="22"/>
        </w:rPr>
      </w:pPr>
      <w:r>
        <w:rPr>
          <w:szCs w:val="22"/>
        </w:rPr>
        <w:t xml:space="preserve">For species, we computed estimates based on both </w:t>
      </w:r>
      <w:r w:rsidR="00A41387">
        <w:rPr>
          <w:szCs w:val="22"/>
        </w:rPr>
        <w:t xml:space="preserve">known </w:t>
      </w:r>
      <w:r>
        <w:rPr>
          <w:szCs w:val="22"/>
        </w:rPr>
        <w:t>named species and morphospecies</w:t>
      </w:r>
      <w:r w:rsidR="00A41387">
        <w:rPr>
          <w:szCs w:val="22"/>
        </w:rPr>
        <w:t xml:space="preserve"> combined</w:t>
      </w:r>
      <w:r>
        <w:rPr>
          <w:szCs w:val="22"/>
        </w:rPr>
        <w:t>.</w:t>
      </w:r>
      <w:r w:rsidR="00AD36FD">
        <w:rPr>
          <w:szCs w:val="22"/>
        </w:rPr>
        <w:t xml:space="preserve"> </w:t>
      </w:r>
      <w:r w:rsidR="00907C45">
        <w:rPr>
          <w:szCs w:val="22"/>
        </w:rPr>
        <w:t xml:space="preserve">At a species level, </w:t>
      </w:r>
      <w:proofErr w:type="gramStart"/>
      <w:r w:rsidR="00907C45">
        <w:rPr>
          <w:szCs w:val="22"/>
        </w:rPr>
        <w:t>it is clear that sampling</w:t>
      </w:r>
      <w:proofErr w:type="gramEnd"/>
      <w:r w:rsidR="00907C45">
        <w:rPr>
          <w:szCs w:val="22"/>
        </w:rPr>
        <w:t xml:space="preserve"> of the CCZ is far from complete, with the numbers of species still </w:t>
      </w:r>
      <w:r w:rsidR="00907C45" w:rsidRPr="002A4049">
        <w:rPr>
          <w:szCs w:val="22"/>
        </w:rPr>
        <w:t>accumulating rapidly with increasing sampl</w:t>
      </w:r>
      <w:r w:rsidR="00A41387">
        <w:rPr>
          <w:szCs w:val="22"/>
        </w:rPr>
        <w:t>ing</w:t>
      </w:r>
      <w:r w:rsidR="00907C45" w:rsidRPr="002A4049">
        <w:rPr>
          <w:szCs w:val="22"/>
        </w:rPr>
        <w:t xml:space="preserve">. The Chao1 estimator for </w:t>
      </w:r>
      <w:r w:rsidR="00907C45" w:rsidRPr="002A4049">
        <w:rPr>
          <w:szCs w:val="22"/>
        </w:rPr>
        <w:lastRenderedPageBreak/>
        <w:t>total species richness in the CCZ is 5</w:t>
      </w:r>
      <w:r w:rsidR="00D20380" w:rsidRPr="002A4049">
        <w:rPr>
          <w:szCs w:val="22"/>
        </w:rPr>
        <w:t>4</w:t>
      </w:r>
      <w:r w:rsidR="00E14BF5">
        <w:rPr>
          <w:szCs w:val="22"/>
        </w:rPr>
        <w:t>71(+/-261</w:t>
      </w:r>
      <w:r w:rsidR="00F73EED">
        <w:rPr>
          <w:szCs w:val="22"/>
        </w:rPr>
        <w:t>SE</w:t>
      </w:r>
      <w:r w:rsidR="0097683B">
        <w:rPr>
          <w:szCs w:val="22"/>
        </w:rPr>
        <w:t>)</w:t>
      </w:r>
      <w:r w:rsidR="00907C45" w:rsidRPr="002A4049">
        <w:rPr>
          <w:szCs w:val="22"/>
        </w:rPr>
        <w:t xml:space="preserve"> based on DeepData</w:t>
      </w:r>
      <w:r w:rsidR="00FE5C2B" w:rsidRPr="002A4049">
        <w:rPr>
          <w:szCs w:val="22"/>
        </w:rPr>
        <w:t xml:space="preserve"> records</w:t>
      </w:r>
      <w:r w:rsidR="00907C45" w:rsidRPr="002A4049">
        <w:rPr>
          <w:szCs w:val="22"/>
        </w:rPr>
        <w:t>. This compares with a total of 5</w:t>
      </w:r>
      <w:r w:rsidR="0019790D">
        <w:rPr>
          <w:szCs w:val="22"/>
        </w:rPr>
        <w:t>0</w:t>
      </w:r>
      <w:r w:rsidR="003835C0">
        <w:rPr>
          <w:szCs w:val="22"/>
        </w:rPr>
        <w:t>78</w:t>
      </w:r>
      <w:r w:rsidR="00907C45" w:rsidRPr="002A4049">
        <w:rPr>
          <w:szCs w:val="22"/>
        </w:rPr>
        <w:t xml:space="preserve"> species in the CCZ Checklist (</w:t>
      </w:r>
      <w:r w:rsidR="007D0825" w:rsidRPr="002A4049">
        <w:rPr>
          <w:szCs w:val="22"/>
        </w:rPr>
        <w:t>6</w:t>
      </w:r>
      <w:r w:rsidR="003835C0">
        <w:rPr>
          <w:szCs w:val="22"/>
        </w:rPr>
        <w:t>42</w:t>
      </w:r>
      <w:r w:rsidR="00907C45" w:rsidRPr="002A4049">
        <w:rPr>
          <w:szCs w:val="22"/>
        </w:rPr>
        <w:t xml:space="preserve"> named species, 4</w:t>
      </w:r>
      <w:r w:rsidR="007D0825" w:rsidRPr="002A4049">
        <w:rPr>
          <w:szCs w:val="22"/>
        </w:rPr>
        <w:t>4</w:t>
      </w:r>
      <w:r w:rsidR="0019790D">
        <w:rPr>
          <w:szCs w:val="22"/>
        </w:rPr>
        <w:t>36</w:t>
      </w:r>
      <w:r w:rsidR="00907C45" w:rsidRPr="002A4049">
        <w:rPr>
          <w:szCs w:val="22"/>
        </w:rPr>
        <w:t xml:space="preserve"> morphospecies). </w:t>
      </w:r>
      <w:r w:rsidR="00500048">
        <w:rPr>
          <w:szCs w:val="22"/>
        </w:rPr>
        <w:t>The DeepData records</w:t>
      </w:r>
      <w:r w:rsidR="00010C9B">
        <w:rPr>
          <w:szCs w:val="22"/>
        </w:rPr>
        <w:t xml:space="preserve"> therefore may </w:t>
      </w:r>
      <w:commentRangeStart w:id="110"/>
      <w:r w:rsidR="00A750F4">
        <w:rPr>
          <w:szCs w:val="22"/>
        </w:rPr>
        <w:t>provide a better estimate of species-level diversity than family-level diversity</w:t>
      </w:r>
      <w:commentRangeEnd w:id="110"/>
      <w:r w:rsidR="00A750F4">
        <w:rPr>
          <w:rStyle w:val="CommentReference"/>
          <w:rFonts w:asciiTheme="minorHAnsi" w:hAnsiTheme="minorHAnsi"/>
        </w:rPr>
        <w:commentReference w:id="110"/>
      </w:r>
      <w:r w:rsidR="00A16708">
        <w:rPr>
          <w:szCs w:val="22"/>
        </w:rPr>
        <w:t xml:space="preserve"> </w:t>
      </w:r>
      <w:proofErr w:type="gramStart"/>
      <w:r w:rsidR="00A16708">
        <w:rPr>
          <w:szCs w:val="22"/>
        </w:rPr>
        <w:t xml:space="preserve">– </w:t>
      </w:r>
      <w:r w:rsidR="00A41387">
        <w:rPr>
          <w:szCs w:val="22"/>
        </w:rPr>
        <w:t xml:space="preserve"> if</w:t>
      </w:r>
      <w:proofErr w:type="gramEnd"/>
      <w:r w:rsidR="00A41387">
        <w:rPr>
          <w:szCs w:val="22"/>
        </w:rPr>
        <w:t xml:space="preserve"> the checklist accurately rep</w:t>
      </w:r>
      <w:r w:rsidR="00A16708">
        <w:rPr>
          <w:szCs w:val="22"/>
        </w:rPr>
        <w:t>resents species-level diversity,</w:t>
      </w:r>
      <w:r w:rsidR="00A41387">
        <w:rPr>
          <w:szCs w:val="22"/>
        </w:rPr>
        <w:t xml:space="preserve"> </w:t>
      </w:r>
      <w:r w:rsidR="00117F56">
        <w:rPr>
          <w:szCs w:val="22"/>
        </w:rPr>
        <w:t xml:space="preserve">and there is </w:t>
      </w:r>
      <w:r w:rsidR="00A16708">
        <w:rPr>
          <w:szCs w:val="22"/>
        </w:rPr>
        <w:t xml:space="preserve">a </w:t>
      </w:r>
      <w:r w:rsidR="00117F56">
        <w:rPr>
          <w:szCs w:val="22"/>
        </w:rPr>
        <w:t xml:space="preserve">great </w:t>
      </w:r>
      <w:r w:rsidR="00A16708">
        <w:rPr>
          <w:szCs w:val="22"/>
        </w:rPr>
        <w:t xml:space="preserve">deal of </w:t>
      </w:r>
      <w:r w:rsidR="00117F56">
        <w:rPr>
          <w:szCs w:val="22"/>
        </w:rPr>
        <w:t xml:space="preserve">uncertainty around that question. </w:t>
      </w:r>
      <w:r w:rsidR="0019790D">
        <w:rPr>
          <w:szCs w:val="22"/>
        </w:rPr>
        <w:t xml:space="preserve">For a start, the morphospecies totals are highly uncertain for the reasons elaborated in section 3.3.5 (and </w:t>
      </w:r>
      <w:r w:rsidR="00A750F4">
        <w:rPr>
          <w:szCs w:val="22"/>
        </w:rPr>
        <w:t xml:space="preserve">other </w:t>
      </w:r>
      <w:r w:rsidR="0019790D">
        <w:rPr>
          <w:szCs w:val="22"/>
        </w:rPr>
        <w:t>previous section</w:t>
      </w:r>
      <w:r w:rsidR="00A750F4">
        <w:rPr>
          <w:szCs w:val="22"/>
        </w:rPr>
        <w:t>s</w:t>
      </w:r>
      <w:r w:rsidR="0019790D">
        <w:rPr>
          <w:szCs w:val="22"/>
        </w:rPr>
        <w:t xml:space="preserve">). </w:t>
      </w:r>
      <w:r w:rsidR="00907C45" w:rsidRPr="002A4049">
        <w:rPr>
          <w:szCs w:val="22"/>
        </w:rPr>
        <w:t xml:space="preserve">Within the species-level data, the pooling </w:t>
      </w:r>
      <w:r w:rsidR="00907C45">
        <w:rPr>
          <w:szCs w:val="22"/>
        </w:rPr>
        <w:t>of disparate datasets with completely different sampling methods has created large confidence intervals</w:t>
      </w:r>
      <w:r w:rsidR="00EB3587">
        <w:rPr>
          <w:szCs w:val="22"/>
        </w:rPr>
        <w:t xml:space="preserve"> (</w:t>
      </w:r>
      <w:r w:rsidR="00886BD5" w:rsidRPr="00886BD5">
        <w:rPr>
          <w:szCs w:val="22"/>
        </w:rPr>
        <w:t>Fig. 20</w:t>
      </w:r>
      <w:r w:rsidR="00886BD5">
        <w:rPr>
          <w:szCs w:val="22"/>
        </w:rPr>
        <w:t>B</w:t>
      </w:r>
      <w:r w:rsidR="00EB3587">
        <w:rPr>
          <w:szCs w:val="22"/>
        </w:rPr>
        <w:t>)</w:t>
      </w:r>
      <w:r w:rsidR="00907C45">
        <w:rPr>
          <w:szCs w:val="22"/>
        </w:rPr>
        <w:t>, which should be noted.</w:t>
      </w:r>
    </w:p>
    <w:p w14:paraId="2C7E4DF1" w14:textId="6C7DDF54" w:rsidR="002F0251" w:rsidRDefault="002F0251" w:rsidP="001D6D54">
      <w:pPr>
        <w:rPr>
          <w:szCs w:val="22"/>
        </w:rPr>
      </w:pPr>
    </w:p>
    <w:p w14:paraId="4C69F52C" w14:textId="22E0F650" w:rsidR="002F0251" w:rsidRPr="00D75857" w:rsidRDefault="002F0251" w:rsidP="002F0251">
      <w:pPr>
        <w:rPr>
          <w:rFonts w:cs="Arial"/>
          <w:sz w:val="20"/>
          <w:szCs w:val="20"/>
        </w:rPr>
      </w:pPr>
      <w:r>
        <w:rPr>
          <w:rFonts w:cs="Arial"/>
          <w:sz w:val="20"/>
          <w:szCs w:val="20"/>
        </w:rPr>
        <w:t>T</w:t>
      </w:r>
      <w:r w:rsidRPr="00D75857">
        <w:rPr>
          <w:rFonts w:cs="Arial"/>
          <w:sz w:val="20"/>
          <w:szCs w:val="20"/>
        </w:rPr>
        <w:t xml:space="preserve">able </w:t>
      </w:r>
      <w:r w:rsidR="00A16708">
        <w:rPr>
          <w:rFonts w:cs="Arial"/>
          <w:sz w:val="20"/>
          <w:szCs w:val="20"/>
        </w:rPr>
        <w:t>19</w:t>
      </w:r>
      <w:r w:rsidRPr="00D75857">
        <w:rPr>
          <w:rFonts w:cs="Arial"/>
          <w:sz w:val="20"/>
          <w:szCs w:val="20"/>
        </w:rPr>
        <w:t xml:space="preserve">. </w:t>
      </w:r>
      <w:r>
        <w:rPr>
          <w:rFonts w:cs="Arial"/>
          <w:sz w:val="20"/>
          <w:szCs w:val="20"/>
        </w:rPr>
        <w:t>Family and s</w:t>
      </w:r>
      <w:r w:rsidRPr="00D75857">
        <w:rPr>
          <w:rFonts w:cs="Arial"/>
          <w:sz w:val="20"/>
          <w:szCs w:val="20"/>
        </w:rPr>
        <w:t>pecies</w:t>
      </w:r>
      <w:r>
        <w:rPr>
          <w:rFonts w:cs="Arial"/>
          <w:sz w:val="20"/>
          <w:szCs w:val="20"/>
        </w:rPr>
        <w:t xml:space="preserve">-level </w:t>
      </w:r>
      <w:r w:rsidRPr="00D75857">
        <w:rPr>
          <w:rFonts w:cs="Arial"/>
          <w:sz w:val="20"/>
          <w:szCs w:val="20"/>
        </w:rPr>
        <w:t>diversity across different size classes in the Clarion-Clipperton Zone.</w:t>
      </w:r>
      <w:r>
        <w:rPr>
          <w:rFonts w:cs="Arial"/>
          <w:sz w:val="20"/>
          <w:szCs w:val="20"/>
        </w:rPr>
        <w:t xml:space="preserve"> Data from DeepData only (excluding all pelagic species). Species diversity estimate based on named and morphospecies names combined</w:t>
      </w:r>
    </w:p>
    <w:tbl>
      <w:tblPr>
        <w:tblStyle w:val="PlainTable4"/>
        <w:tblW w:w="0" w:type="auto"/>
        <w:tblLook w:val="04A0" w:firstRow="1" w:lastRow="0" w:firstColumn="1" w:lastColumn="0" w:noHBand="0" w:noVBand="1"/>
      </w:tblPr>
      <w:tblGrid>
        <w:gridCol w:w="1167"/>
        <w:gridCol w:w="993"/>
        <w:gridCol w:w="1384"/>
        <w:gridCol w:w="1383"/>
        <w:gridCol w:w="1134"/>
      </w:tblGrid>
      <w:tr w:rsidR="002F0251" w:rsidRPr="008C26CE" w14:paraId="2A451E45" w14:textId="77777777" w:rsidTr="002F02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Borders>
              <w:top w:val="single" w:sz="4" w:space="0" w:color="auto"/>
              <w:bottom w:val="single" w:sz="4" w:space="0" w:color="auto"/>
            </w:tcBorders>
          </w:tcPr>
          <w:p w14:paraId="17EF845C" w14:textId="77777777" w:rsidR="002F0251" w:rsidRPr="000D386C" w:rsidRDefault="002F0251" w:rsidP="00442AC2">
            <w:pPr>
              <w:rPr>
                <w:rFonts w:cs="Arial"/>
                <w:sz w:val="18"/>
                <w:szCs w:val="18"/>
              </w:rPr>
            </w:pPr>
            <w:r w:rsidRPr="000D386C">
              <w:rPr>
                <w:sz w:val="18"/>
                <w:szCs w:val="18"/>
              </w:rPr>
              <w:t>Size class</w:t>
            </w:r>
          </w:p>
        </w:tc>
        <w:tc>
          <w:tcPr>
            <w:tcW w:w="993" w:type="dxa"/>
            <w:tcBorders>
              <w:top w:val="single" w:sz="4" w:space="0" w:color="auto"/>
              <w:bottom w:val="single" w:sz="4" w:space="0" w:color="auto"/>
            </w:tcBorders>
          </w:tcPr>
          <w:p w14:paraId="5AB57C10" w14:textId="77777777" w:rsidR="002F0251" w:rsidRPr="000D386C" w:rsidRDefault="002F0251" w:rsidP="00442AC2">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N</w:t>
            </w:r>
          </w:p>
        </w:tc>
        <w:tc>
          <w:tcPr>
            <w:tcW w:w="1384" w:type="dxa"/>
            <w:tcBorders>
              <w:top w:val="single" w:sz="4" w:space="0" w:color="auto"/>
              <w:bottom w:val="single" w:sz="4" w:space="0" w:color="auto"/>
            </w:tcBorders>
          </w:tcPr>
          <w:p w14:paraId="7F6545F4" w14:textId="659FA364" w:rsidR="002F0251" w:rsidRPr="000D386C" w:rsidRDefault="002F0251" w:rsidP="00442AC2">
            <w:pPr>
              <w:cnfStyle w:val="100000000000" w:firstRow="1" w:lastRow="0" w:firstColumn="0" w:lastColumn="0" w:oddVBand="0" w:evenVBand="0" w:oddHBand="0" w:evenHBand="0" w:firstRowFirstColumn="0" w:firstRowLastColumn="0" w:lastRowFirstColumn="0" w:lastRowLastColumn="0"/>
              <w:rPr>
                <w:rFonts w:cs="Arial"/>
                <w:sz w:val="18"/>
                <w:szCs w:val="18"/>
              </w:rPr>
            </w:pPr>
            <w:r>
              <w:rPr>
                <w:sz w:val="18"/>
                <w:szCs w:val="18"/>
              </w:rPr>
              <w:t>Total Species /Families</w:t>
            </w:r>
          </w:p>
        </w:tc>
        <w:tc>
          <w:tcPr>
            <w:tcW w:w="1383" w:type="dxa"/>
            <w:tcBorders>
              <w:top w:val="single" w:sz="4" w:space="0" w:color="auto"/>
              <w:bottom w:val="single" w:sz="4" w:space="0" w:color="auto"/>
            </w:tcBorders>
          </w:tcPr>
          <w:p w14:paraId="6B39A12B" w14:textId="77777777" w:rsidR="002F0251" w:rsidRPr="000D386C" w:rsidRDefault="002F0251" w:rsidP="00442AC2">
            <w:pPr>
              <w:cnfStyle w:val="100000000000" w:firstRow="1" w:lastRow="0" w:firstColumn="0" w:lastColumn="0" w:oddVBand="0" w:evenVBand="0" w:oddHBand="0" w:evenHBand="0" w:firstRowFirstColumn="0" w:firstRowLastColumn="0" w:lastRowFirstColumn="0" w:lastRowLastColumn="0"/>
              <w:rPr>
                <w:rFonts w:cs="Arial"/>
                <w:sz w:val="18"/>
                <w:szCs w:val="18"/>
              </w:rPr>
            </w:pPr>
            <w:r w:rsidRPr="000D386C">
              <w:rPr>
                <w:sz w:val="18"/>
                <w:szCs w:val="18"/>
              </w:rPr>
              <w:t>Chao</w:t>
            </w:r>
            <w:r>
              <w:rPr>
                <w:sz w:val="18"/>
                <w:szCs w:val="18"/>
              </w:rPr>
              <w:t xml:space="preserve"> total richness</w:t>
            </w:r>
          </w:p>
        </w:tc>
        <w:tc>
          <w:tcPr>
            <w:tcW w:w="1134" w:type="dxa"/>
            <w:tcBorders>
              <w:top w:val="single" w:sz="4" w:space="0" w:color="auto"/>
              <w:bottom w:val="single" w:sz="4" w:space="0" w:color="auto"/>
            </w:tcBorders>
          </w:tcPr>
          <w:p w14:paraId="1CE8CE75" w14:textId="279192B5" w:rsidR="002F0251" w:rsidRPr="000D386C" w:rsidRDefault="002F0251" w:rsidP="00442AC2">
            <w:pPr>
              <w:cnfStyle w:val="100000000000" w:firstRow="1" w:lastRow="0" w:firstColumn="0" w:lastColumn="0" w:oddVBand="0" w:evenVBand="0" w:oddHBand="0" w:evenHBand="0" w:firstRowFirstColumn="0" w:firstRowLastColumn="0" w:lastRowFirstColumn="0" w:lastRowLastColumn="0"/>
              <w:rPr>
                <w:rFonts w:cs="Arial"/>
                <w:sz w:val="18"/>
                <w:szCs w:val="18"/>
              </w:rPr>
            </w:pPr>
            <w:r>
              <w:rPr>
                <w:sz w:val="18"/>
                <w:szCs w:val="18"/>
              </w:rPr>
              <w:t>Std e</w:t>
            </w:r>
            <w:r w:rsidRPr="000D386C">
              <w:rPr>
                <w:sz w:val="18"/>
                <w:szCs w:val="18"/>
              </w:rPr>
              <w:t>rror</w:t>
            </w:r>
            <w:r>
              <w:rPr>
                <w:sz w:val="18"/>
                <w:szCs w:val="18"/>
              </w:rPr>
              <w:t xml:space="preserve"> (SE)</w:t>
            </w:r>
          </w:p>
        </w:tc>
      </w:tr>
      <w:tr w:rsidR="002F0251" w:rsidRPr="008C26CE" w14:paraId="1FDFD33E" w14:textId="77777777" w:rsidTr="002F0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Borders>
              <w:top w:val="single" w:sz="4" w:space="0" w:color="auto"/>
            </w:tcBorders>
          </w:tcPr>
          <w:p w14:paraId="38A706A6" w14:textId="3473F760" w:rsidR="002F0251" w:rsidRPr="000D386C" w:rsidRDefault="002F0251" w:rsidP="00442AC2">
            <w:pPr>
              <w:rPr>
                <w:rFonts w:cs="Arial"/>
                <w:b w:val="0"/>
                <w:bCs w:val="0"/>
                <w:sz w:val="18"/>
                <w:szCs w:val="18"/>
              </w:rPr>
            </w:pPr>
            <w:r>
              <w:rPr>
                <w:b w:val="0"/>
                <w:sz w:val="18"/>
                <w:szCs w:val="18"/>
              </w:rPr>
              <w:t>Family</w:t>
            </w:r>
          </w:p>
        </w:tc>
        <w:tc>
          <w:tcPr>
            <w:tcW w:w="993" w:type="dxa"/>
            <w:tcBorders>
              <w:top w:val="single" w:sz="4" w:space="0" w:color="auto"/>
            </w:tcBorders>
          </w:tcPr>
          <w:p w14:paraId="7AB6D003" w14:textId="4BA85F58" w:rsidR="002F0251" w:rsidRPr="000D386C" w:rsidRDefault="00E14BF5" w:rsidP="00442AC2">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w:t>
            </w:r>
          </w:p>
        </w:tc>
        <w:tc>
          <w:tcPr>
            <w:tcW w:w="1384" w:type="dxa"/>
            <w:tcBorders>
              <w:top w:val="single" w:sz="4" w:space="0" w:color="auto"/>
            </w:tcBorders>
          </w:tcPr>
          <w:p w14:paraId="52570EC1" w14:textId="0308EAEA" w:rsidR="002F0251" w:rsidRPr="000D386C" w:rsidRDefault="00E14BF5" w:rsidP="00442AC2">
            <w:pPr>
              <w:cnfStyle w:val="000000100000" w:firstRow="0" w:lastRow="0" w:firstColumn="0" w:lastColumn="0" w:oddVBand="0" w:evenVBand="0" w:oddHBand="1" w:evenHBand="0" w:firstRowFirstColumn="0" w:firstRowLastColumn="0" w:lastRowFirstColumn="0" w:lastRowLastColumn="0"/>
              <w:rPr>
                <w:rFonts w:cs="Arial"/>
                <w:sz w:val="18"/>
                <w:szCs w:val="18"/>
              </w:rPr>
            </w:pPr>
            <w:r>
              <w:rPr>
                <w:sz w:val="18"/>
                <w:szCs w:val="18"/>
              </w:rPr>
              <w:t>18</w:t>
            </w:r>
            <w:r w:rsidR="002F0251">
              <w:rPr>
                <w:sz w:val="18"/>
                <w:szCs w:val="18"/>
              </w:rPr>
              <w:t>5</w:t>
            </w:r>
          </w:p>
        </w:tc>
        <w:tc>
          <w:tcPr>
            <w:tcW w:w="1383" w:type="dxa"/>
            <w:tcBorders>
              <w:top w:val="single" w:sz="4" w:space="0" w:color="auto"/>
            </w:tcBorders>
          </w:tcPr>
          <w:p w14:paraId="70DDF221" w14:textId="012F7A27" w:rsidR="002F0251" w:rsidRPr="000D386C" w:rsidRDefault="00E14BF5" w:rsidP="00442AC2">
            <w:pPr>
              <w:cnfStyle w:val="000000100000" w:firstRow="0" w:lastRow="0" w:firstColumn="0" w:lastColumn="0" w:oddVBand="0" w:evenVBand="0" w:oddHBand="1" w:evenHBand="0" w:firstRowFirstColumn="0" w:firstRowLastColumn="0" w:lastRowFirstColumn="0" w:lastRowLastColumn="0"/>
              <w:rPr>
                <w:rFonts w:cs="Arial"/>
                <w:sz w:val="18"/>
                <w:szCs w:val="18"/>
              </w:rPr>
            </w:pPr>
            <w:r>
              <w:rPr>
                <w:sz w:val="18"/>
                <w:szCs w:val="18"/>
              </w:rPr>
              <w:t>261</w:t>
            </w:r>
          </w:p>
        </w:tc>
        <w:tc>
          <w:tcPr>
            <w:tcW w:w="1134" w:type="dxa"/>
            <w:tcBorders>
              <w:top w:val="single" w:sz="4" w:space="0" w:color="auto"/>
            </w:tcBorders>
          </w:tcPr>
          <w:p w14:paraId="0D9ECB09" w14:textId="61324E98" w:rsidR="002F0251" w:rsidRPr="000D386C" w:rsidRDefault="00E14BF5" w:rsidP="00442AC2">
            <w:pPr>
              <w:cnfStyle w:val="000000100000" w:firstRow="0" w:lastRow="0" w:firstColumn="0" w:lastColumn="0" w:oddVBand="0" w:evenVBand="0" w:oddHBand="1" w:evenHBand="0" w:firstRowFirstColumn="0" w:firstRowLastColumn="0" w:lastRowFirstColumn="0" w:lastRowLastColumn="0"/>
              <w:rPr>
                <w:rFonts w:cs="Arial"/>
                <w:sz w:val="18"/>
                <w:szCs w:val="18"/>
              </w:rPr>
            </w:pPr>
            <w:r>
              <w:rPr>
                <w:sz w:val="18"/>
                <w:szCs w:val="18"/>
              </w:rPr>
              <w:t>27</w:t>
            </w:r>
          </w:p>
        </w:tc>
      </w:tr>
      <w:tr w:rsidR="002F0251" w:rsidRPr="008C26CE" w14:paraId="4D2DAE3B" w14:textId="77777777" w:rsidTr="002F0251">
        <w:tc>
          <w:tcPr>
            <w:cnfStyle w:val="001000000000" w:firstRow="0" w:lastRow="0" w:firstColumn="1" w:lastColumn="0" w:oddVBand="0" w:evenVBand="0" w:oddHBand="0" w:evenHBand="0" w:firstRowFirstColumn="0" w:firstRowLastColumn="0" w:lastRowFirstColumn="0" w:lastRowLastColumn="0"/>
            <w:tcW w:w="1167" w:type="dxa"/>
            <w:tcBorders>
              <w:bottom w:val="single" w:sz="4" w:space="0" w:color="auto"/>
            </w:tcBorders>
          </w:tcPr>
          <w:p w14:paraId="3E11CB6D" w14:textId="16C05C7C" w:rsidR="002F0251" w:rsidRPr="000D386C" w:rsidRDefault="002F0251" w:rsidP="00442AC2">
            <w:pPr>
              <w:rPr>
                <w:rFonts w:cs="Arial"/>
                <w:b w:val="0"/>
                <w:bCs w:val="0"/>
                <w:sz w:val="18"/>
                <w:szCs w:val="18"/>
              </w:rPr>
            </w:pPr>
            <w:r>
              <w:rPr>
                <w:b w:val="0"/>
                <w:sz w:val="18"/>
                <w:szCs w:val="18"/>
              </w:rPr>
              <w:t>Species</w:t>
            </w:r>
          </w:p>
        </w:tc>
        <w:tc>
          <w:tcPr>
            <w:tcW w:w="993" w:type="dxa"/>
            <w:tcBorders>
              <w:bottom w:val="single" w:sz="4" w:space="0" w:color="auto"/>
            </w:tcBorders>
          </w:tcPr>
          <w:p w14:paraId="4BB5E346" w14:textId="017BD2EC" w:rsidR="002F0251" w:rsidRPr="000D386C" w:rsidRDefault="002F0251" w:rsidP="00442AC2">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321</w:t>
            </w:r>
          </w:p>
        </w:tc>
        <w:tc>
          <w:tcPr>
            <w:tcW w:w="1384" w:type="dxa"/>
            <w:tcBorders>
              <w:bottom w:val="single" w:sz="4" w:space="0" w:color="auto"/>
            </w:tcBorders>
          </w:tcPr>
          <w:p w14:paraId="1BDCC3A2" w14:textId="62640C90" w:rsidR="002F0251" w:rsidRPr="000D386C" w:rsidRDefault="002F0251" w:rsidP="00442AC2">
            <w:pPr>
              <w:cnfStyle w:val="000000000000" w:firstRow="0" w:lastRow="0" w:firstColumn="0" w:lastColumn="0" w:oddVBand="0" w:evenVBand="0" w:oddHBand="0" w:evenHBand="0" w:firstRowFirstColumn="0" w:firstRowLastColumn="0" w:lastRowFirstColumn="0" w:lastRowLastColumn="0"/>
              <w:rPr>
                <w:rFonts w:cs="Arial"/>
                <w:sz w:val="18"/>
                <w:szCs w:val="18"/>
              </w:rPr>
            </w:pPr>
            <w:r>
              <w:rPr>
                <w:sz w:val="18"/>
                <w:szCs w:val="18"/>
              </w:rPr>
              <w:t>21</w:t>
            </w:r>
            <w:r w:rsidR="00E14BF5">
              <w:rPr>
                <w:sz w:val="18"/>
                <w:szCs w:val="18"/>
              </w:rPr>
              <w:t>81</w:t>
            </w:r>
          </w:p>
        </w:tc>
        <w:tc>
          <w:tcPr>
            <w:tcW w:w="1383" w:type="dxa"/>
            <w:tcBorders>
              <w:bottom w:val="single" w:sz="4" w:space="0" w:color="auto"/>
            </w:tcBorders>
          </w:tcPr>
          <w:p w14:paraId="7F49D119" w14:textId="6798B193" w:rsidR="002F0251" w:rsidRPr="000D386C" w:rsidRDefault="00E14BF5" w:rsidP="00442AC2">
            <w:pPr>
              <w:cnfStyle w:val="000000000000" w:firstRow="0" w:lastRow="0" w:firstColumn="0" w:lastColumn="0" w:oddVBand="0" w:evenVBand="0" w:oddHBand="0" w:evenHBand="0" w:firstRowFirstColumn="0" w:firstRowLastColumn="0" w:lastRowFirstColumn="0" w:lastRowLastColumn="0"/>
              <w:rPr>
                <w:rFonts w:cs="Arial"/>
                <w:color w:val="FF0000"/>
                <w:sz w:val="18"/>
                <w:szCs w:val="18"/>
              </w:rPr>
            </w:pPr>
            <w:r>
              <w:rPr>
                <w:sz w:val="18"/>
                <w:szCs w:val="18"/>
              </w:rPr>
              <w:t>5471</w:t>
            </w:r>
          </w:p>
        </w:tc>
        <w:tc>
          <w:tcPr>
            <w:tcW w:w="1134" w:type="dxa"/>
            <w:tcBorders>
              <w:bottom w:val="single" w:sz="4" w:space="0" w:color="auto"/>
            </w:tcBorders>
          </w:tcPr>
          <w:p w14:paraId="4DE7B593" w14:textId="14CEA02F" w:rsidR="002F0251" w:rsidRPr="000D386C" w:rsidRDefault="000502D0" w:rsidP="00442AC2">
            <w:pPr>
              <w:cnfStyle w:val="000000000000" w:firstRow="0" w:lastRow="0" w:firstColumn="0" w:lastColumn="0" w:oddVBand="0" w:evenVBand="0" w:oddHBand="0" w:evenHBand="0" w:firstRowFirstColumn="0" w:firstRowLastColumn="0" w:lastRowFirstColumn="0" w:lastRowLastColumn="0"/>
              <w:rPr>
                <w:rFonts w:cs="Arial"/>
                <w:color w:val="FF0000"/>
                <w:sz w:val="18"/>
                <w:szCs w:val="18"/>
              </w:rPr>
            </w:pPr>
            <w:r>
              <w:rPr>
                <w:sz w:val="18"/>
                <w:szCs w:val="18"/>
              </w:rPr>
              <w:t>261</w:t>
            </w:r>
          </w:p>
        </w:tc>
      </w:tr>
    </w:tbl>
    <w:p w14:paraId="33ED7B26" w14:textId="77777777" w:rsidR="002F0251" w:rsidRDefault="002F0251" w:rsidP="001D6D54">
      <w:pPr>
        <w:rPr>
          <w:szCs w:val="22"/>
        </w:rPr>
      </w:pPr>
    </w:p>
    <w:p w14:paraId="1EA82404" w14:textId="6CFA656C" w:rsidR="00F22581" w:rsidRDefault="00F22581" w:rsidP="001D6D54">
      <w:pPr>
        <w:rPr>
          <w:szCs w:val="22"/>
        </w:rPr>
      </w:pPr>
    </w:p>
    <w:p w14:paraId="1F1E167B" w14:textId="77777777" w:rsidR="000F7E84" w:rsidRDefault="000F7E84" w:rsidP="001D6D54">
      <w:pPr>
        <w:rPr>
          <w:sz w:val="20"/>
          <w:szCs w:val="20"/>
        </w:rPr>
      </w:pPr>
      <w:r>
        <w:rPr>
          <w:noProof/>
          <w:sz w:val="20"/>
          <w:szCs w:val="20"/>
          <w:lang w:eastAsia="en-GB"/>
        </w:rPr>
        <w:lastRenderedPageBreak/>
        <w:drawing>
          <wp:inline distT="0" distB="0" distL="0" distR="0" wp14:anchorId="3A4893BD" wp14:editId="1BF992A9">
            <wp:extent cx="5311625" cy="8208818"/>
            <wp:effectExtent l="0" t="0" r="381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_20_SPP_CURVE_FAM_SPP_COMB_2022-04-1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24467" cy="8228665"/>
                    </a:xfrm>
                    <a:prstGeom prst="rect">
                      <a:avLst/>
                    </a:prstGeom>
                  </pic:spPr>
                </pic:pic>
              </a:graphicData>
            </a:graphic>
          </wp:inline>
        </w:drawing>
      </w:r>
    </w:p>
    <w:p w14:paraId="36951600" w14:textId="73CE52E1" w:rsidR="00D1479A" w:rsidRDefault="00F22581" w:rsidP="001D6D54">
      <w:pPr>
        <w:rPr>
          <w:szCs w:val="22"/>
        </w:rPr>
      </w:pPr>
      <w:r w:rsidRPr="00F22581">
        <w:rPr>
          <w:sz w:val="20"/>
          <w:szCs w:val="20"/>
        </w:rPr>
        <w:t>Fig. 20</w:t>
      </w:r>
      <w:r w:rsidR="00907C45" w:rsidRPr="00F22581">
        <w:rPr>
          <w:sz w:val="20"/>
          <w:szCs w:val="20"/>
        </w:rPr>
        <w:t xml:space="preserve"> Family and Species diversity in the Clarion-Clipperton Zone. (A) family accumulation rates with sampling </w:t>
      </w:r>
      <w:r w:rsidR="00907C45" w:rsidRPr="00F73EED">
        <w:rPr>
          <w:sz w:val="20"/>
          <w:szCs w:val="20"/>
        </w:rPr>
        <w:t xml:space="preserve">effort, </w:t>
      </w:r>
      <w:r w:rsidR="00F73EED" w:rsidRPr="00F73EED">
        <w:rPr>
          <w:sz w:val="20"/>
          <w:szCs w:val="20"/>
        </w:rPr>
        <w:t>Chao1 estimator 2</w:t>
      </w:r>
      <w:r w:rsidR="000502D0">
        <w:rPr>
          <w:sz w:val="20"/>
          <w:szCs w:val="20"/>
        </w:rPr>
        <w:t>61(+/-27</w:t>
      </w:r>
      <w:r w:rsidR="00F73EED" w:rsidRPr="00F73EED">
        <w:rPr>
          <w:sz w:val="20"/>
          <w:szCs w:val="20"/>
        </w:rPr>
        <w:t>SE)</w:t>
      </w:r>
      <w:r w:rsidR="000502D0">
        <w:rPr>
          <w:sz w:val="20"/>
          <w:szCs w:val="20"/>
        </w:rPr>
        <w:t>; sample size 334</w:t>
      </w:r>
      <w:r w:rsidR="00F73EED" w:rsidRPr="00F73EED">
        <w:rPr>
          <w:sz w:val="20"/>
          <w:szCs w:val="20"/>
        </w:rPr>
        <w:t xml:space="preserve">; </w:t>
      </w:r>
      <w:r w:rsidR="00907C45" w:rsidRPr="00F73EED">
        <w:rPr>
          <w:sz w:val="20"/>
          <w:szCs w:val="20"/>
        </w:rPr>
        <w:t>(B) species accumulation rates with sampling effort</w:t>
      </w:r>
      <w:r w:rsidR="007D0825" w:rsidRPr="00F73EED">
        <w:rPr>
          <w:sz w:val="20"/>
          <w:szCs w:val="20"/>
        </w:rPr>
        <w:t xml:space="preserve"> (both named and morphospecies)</w:t>
      </w:r>
      <w:r w:rsidR="00F73EED" w:rsidRPr="00F73EED">
        <w:rPr>
          <w:sz w:val="20"/>
          <w:szCs w:val="20"/>
        </w:rPr>
        <w:t>; Chao1 estimator 54</w:t>
      </w:r>
      <w:r w:rsidR="00E14BF5">
        <w:rPr>
          <w:sz w:val="20"/>
          <w:szCs w:val="20"/>
        </w:rPr>
        <w:t xml:space="preserve">71 </w:t>
      </w:r>
      <w:r w:rsidR="00F73EED" w:rsidRPr="00F73EED">
        <w:rPr>
          <w:sz w:val="20"/>
          <w:szCs w:val="20"/>
        </w:rPr>
        <w:t>(+/-2</w:t>
      </w:r>
      <w:r w:rsidR="000502D0">
        <w:rPr>
          <w:sz w:val="20"/>
          <w:szCs w:val="20"/>
        </w:rPr>
        <w:t>61</w:t>
      </w:r>
      <w:r w:rsidR="00F73EED" w:rsidRPr="00F73EED">
        <w:rPr>
          <w:sz w:val="20"/>
          <w:szCs w:val="20"/>
        </w:rPr>
        <w:t>SE)</w:t>
      </w:r>
      <w:r w:rsidR="00DA55F1">
        <w:rPr>
          <w:sz w:val="20"/>
          <w:szCs w:val="20"/>
        </w:rPr>
        <w:t>; sample size 321</w:t>
      </w:r>
      <w:r w:rsidR="00907C45" w:rsidRPr="00F73EED">
        <w:rPr>
          <w:sz w:val="20"/>
          <w:szCs w:val="20"/>
        </w:rPr>
        <w:t>. Based on data from DeepData only.</w:t>
      </w:r>
      <w:r w:rsidR="00907C45" w:rsidRPr="00F22581">
        <w:rPr>
          <w:sz w:val="20"/>
          <w:szCs w:val="20"/>
        </w:rPr>
        <w:t xml:space="preserve"> </w:t>
      </w:r>
      <w:r w:rsidR="001F521F">
        <w:rPr>
          <w:sz w:val="20"/>
          <w:szCs w:val="20"/>
        </w:rPr>
        <w:t>(</w:t>
      </w:r>
      <w:proofErr w:type="gramStart"/>
      <w:r w:rsidR="001F521F" w:rsidRPr="006B77F7">
        <w:rPr>
          <w:sz w:val="20"/>
          <w:szCs w:val="20"/>
          <w:highlight w:val="yellow"/>
        </w:rPr>
        <w:t>comparing</w:t>
      </w:r>
      <w:proofErr w:type="gramEnd"/>
      <w:r w:rsidR="001F521F" w:rsidRPr="006B77F7">
        <w:rPr>
          <w:sz w:val="20"/>
          <w:szCs w:val="20"/>
          <w:highlight w:val="yellow"/>
        </w:rPr>
        <w:t xml:space="preserve"> named and named+ un-named</w:t>
      </w:r>
      <w:r w:rsidR="001F521F">
        <w:rPr>
          <w:sz w:val="20"/>
          <w:szCs w:val="20"/>
        </w:rPr>
        <w:t>)</w:t>
      </w:r>
    </w:p>
    <w:p w14:paraId="600BBC93" w14:textId="32F5D14C" w:rsidR="00886BD5" w:rsidRPr="00D20380" w:rsidRDefault="00886BD5" w:rsidP="001D6D54">
      <w:pPr>
        <w:rPr>
          <w:i/>
          <w:iCs/>
          <w:color w:val="FF0000"/>
          <w:szCs w:val="22"/>
        </w:rPr>
      </w:pPr>
    </w:p>
    <w:p w14:paraId="469369D2" w14:textId="5EB3AB5E" w:rsidR="00BF342B" w:rsidRPr="00BF342B" w:rsidRDefault="00BF342B" w:rsidP="001D6D54">
      <w:pPr>
        <w:rPr>
          <w:i/>
          <w:iCs/>
          <w:szCs w:val="22"/>
        </w:rPr>
      </w:pPr>
      <w:r>
        <w:rPr>
          <w:i/>
          <w:iCs/>
          <w:szCs w:val="22"/>
        </w:rPr>
        <w:t>Comparisons of diversity between size classes (named species and morphospecies)</w:t>
      </w:r>
    </w:p>
    <w:p w14:paraId="1F9DFE5B" w14:textId="77777777" w:rsidR="00BF342B" w:rsidRDefault="00BF342B" w:rsidP="001D6D54">
      <w:pPr>
        <w:rPr>
          <w:szCs w:val="22"/>
        </w:rPr>
      </w:pPr>
    </w:p>
    <w:p w14:paraId="01FB4643" w14:textId="6CF2A835" w:rsidR="00FB4BC3" w:rsidRDefault="00BF342B" w:rsidP="00061D2E">
      <w:pPr>
        <w:rPr>
          <w:rStyle w:val="LineNumber"/>
          <w:rFonts w:cs="Arial"/>
          <w:sz w:val="22"/>
          <w:szCs w:val="22"/>
        </w:rPr>
      </w:pPr>
      <w:r>
        <w:rPr>
          <w:rStyle w:val="LineNumber"/>
          <w:rFonts w:cs="Arial"/>
          <w:sz w:val="22"/>
          <w:szCs w:val="22"/>
        </w:rPr>
        <w:t xml:space="preserve">This comparison was possible for megafauna and macrofauna but the data for meiofauna are too </w:t>
      </w:r>
      <w:r w:rsidRPr="00A750F4">
        <w:rPr>
          <w:rStyle w:val="LineNumber"/>
          <w:rFonts w:cs="Arial"/>
          <w:sz w:val="22"/>
          <w:szCs w:val="22"/>
        </w:rPr>
        <w:t>scarce for meaningful</w:t>
      </w:r>
      <w:r w:rsidR="00FE5C2B" w:rsidRPr="00A750F4">
        <w:rPr>
          <w:rStyle w:val="LineNumber"/>
          <w:rFonts w:cs="Arial"/>
          <w:sz w:val="22"/>
          <w:szCs w:val="22"/>
        </w:rPr>
        <w:t xml:space="preserve"> comparison (Table </w:t>
      </w:r>
      <w:r w:rsidR="009A20A0" w:rsidRPr="00A750F4">
        <w:rPr>
          <w:rStyle w:val="LineNumber"/>
          <w:rFonts w:cs="Arial"/>
          <w:sz w:val="22"/>
          <w:szCs w:val="22"/>
        </w:rPr>
        <w:t>15</w:t>
      </w:r>
      <w:r w:rsidRPr="00A750F4">
        <w:rPr>
          <w:rStyle w:val="LineNumber"/>
          <w:rFonts w:cs="Arial"/>
          <w:sz w:val="22"/>
          <w:szCs w:val="22"/>
        </w:rPr>
        <w:t xml:space="preserve">). The macrofauna are the best sampled and suggest a total species richness of </w:t>
      </w:r>
      <w:r w:rsidR="00192B6B" w:rsidRPr="00A750F4">
        <w:rPr>
          <w:rStyle w:val="LineNumber"/>
          <w:rFonts w:cs="Arial"/>
          <w:sz w:val="22"/>
          <w:szCs w:val="22"/>
        </w:rPr>
        <w:t>1653</w:t>
      </w:r>
      <w:r w:rsidR="00BA0473" w:rsidRPr="00A750F4">
        <w:rPr>
          <w:rStyle w:val="LineNumber"/>
          <w:rFonts w:cs="Arial"/>
          <w:sz w:val="22"/>
          <w:szCs w:val="22"/>
        </w:rPr>
        <w:t xml:space="preserve"> </w:t>
      </w:r>
      <w:r w:rsidRPr="00A750F4">
        <w:rPr>
          <w:rStyle w:val="LineNumber"/>
          <w:rFonts w:cs="Arial"/>
          <w:sz w:val="22"/>
          <w:szCs w:val="22"/>
        </w:rPr>
        <w:t xml:space="preserve">(Chao1) from </w:t>
      </w:r>
      <w:r w:rsidR="009A20A0" w:rsidRPr="00A750F4">
        <w:rPr>
          <w:rStyle w:val="LineNumber"/>
          <w:rFonts w:cs="Arial"/>
          <w:sz w:val="22"/>
          <w:szCs w:val="22"/>
        </w:rPr>
        <w:t>1</w:t>
      </w:r>
      <w:r w:rsidR="008C440C">
        <w:rPr>
          <w:rStyle w:val="LineNumber"/>
          <w:rFonts w:cs="Arial"/>
          <w:sz w:val="22"/>
          <w:szCs w:val="22"/>
        </w:rPr>
        <w:t>102</w:t>
      </w:r>
      <w:r w:rsidR="009A20A0" w:rsidRPr="00A750F4">
        <w:rPr>
          <w:rStyle w:val="LineNumber"/>
          <w:rFonts w:cs="Arial"/>
          <w:sz w:val="22"/>
          <w:szCs w:val="22"/>
        </w:rPr>
        <w:t xml:space="preserve"> </w:t>
      </w:r>
      <w:r w:rsidRPr="00A750F4">
        <w:rPr>
          <w:rStyle w:val="LineNumber"/>
          <w:rFonts w:cs="Arial"/>
          <w:sz w:val="22"/>
          <w:szCs w:val="22"/>
        </w:rPr>
        <w:t xml:space="preserve">species recorded. </w:t>
      </w:r>
      <w:r w:rsidR="00FB4BC3" w:rsidRPr="00A750F4">
        <w:rPr>
          <w:rStyle w:val="LineNumber"/>
          <w:rFonts w:cs="Arial"/>
          <w:sz w:val="22"/>
          <w:szCs w:val="22"/>
        </w:rPr>
        <w:t xml:space="preserve">The Checklist houses 296 known macrofauna names and the morphospecies list, 2674, a combined total of 2970. </w:t>
      </w:r>
      <w:commentRangeStart w:id="111"/>
      <w:r w:rsidR="00A750F4" w:rsidRPr="00A750F4">
        <w:rPr>
          <w:iCs/>
          <w:szCs w:val="22"/>
        </w:rPr>
        <w:t xml:space="preserve">Given that as for the family-level diversity, we can compare to existing data (with caveats that morphospecies totals are uncertain and likely to have </w:t>
      </w:r>
      <w:proofErr w:type="spellStart"/>
      <w:r w:rsidR="00A750F4" w:rsidRPr="00A750F4">
        <w:rPr>
          <w:iCs/>
          <w:szCs w:val="22"/>
        </w:rPr>
        <w:t>synonmies</w:t>
      </w:r>
      <w:proofErr w:type="spellEnd"/>
      <w:r w:rsidR="00A750F4" w:rsidRPr="00A750F4">
        <w:rPr>
          <w:iCs/>
          <w:szCs w:val="22"/>
        </w:rPr>
        <w:t>), t</w:t>
      </w:r>
      <w:r w:rsidR="00A750F4" w:rsidRPr="00A750F4">
        <w:rPr>
          <w:rStyle w:val="LineNumber"/>
          <w:rFonts w:cs="Arial"/>
          <w:sz w:val="22"/>
          <w:szCs w:val="22"/>
        </w:rPr>
        <w:t>he Chao1 estimate from DeepData, therefore appears low.</w:t>
      </w:r>
      <w:commentRangeEnd w:id="111"/>
      <w:r w:rsidR="00A750F4" w:rsidRPr="00A750F4">
        <w:rPr>
          <w:rStyle w:val="CommentReference"/>
          <w:rFonts w:asciiTheme="minorHAnsi" w:hAnsiTheme="minorHAnsi"/>
        </w:rPr>
        <w:commentReference w:id="111"/>
      </w:r>
    </w:p>
    <w:p w14:paraId="49565E63" w14:textId="77777777" w:rsidR="00FB4BC3" w:rsidRDefault="00FB4BC3" w:rsidP="00061D2E">
      <w:pPr>
        <w:rPr>
          <w:rStyle w:val="LineNumber"/>
          <w:rFonts w:cs="Arial"/>
          <w:sz w:val="22"/>
          <w:szCs w:val="22"/>
        </w:rPr>
      </w:pPr>
    </w:p>
    <w:p w14:paraId="05130908" w14:textId="3AF3022E" w:rsidR="00FB4BC3" w:rsidRDefault="00BF342B" w:rsidP="00061D2E">
      <w:pPr>
        <w:rPr>
          <w:rStyle w:val="LineNumber"/>
          <w:rFonts w:cs="Arial"/>
          <w:sz w:val="22"/>
          <w:szCs w:val="22"/>
        </w:rPr>
      </w:pPr>
      <w:r>
        <w:rPr>
          <w:rStyle w:val="LineNumber"/>
          <w:rFonts w:cs="Arial"/>
          <w:sz w:val="22"/>
          <w:szCs w:val="22"/>
        </w:rPr>
        <w:t xml:space="preserve">For the megafauna, diversity is estimated at </w:t>
      </w:r>
      <w:r w:rsidR="00C015BC">
        <w:rPr>
          <w:rStyle w:val="LineNumber"/>
          <w:rFonts w:cs="Arial"/>
          <w:sz w:val="22"/>
          <w:szCs w:val="22"/>
        </w:rPr>
        <w:t>419</w:t>
      </w:r>
      <w:r w:rsidR="00E72F0B">
        <w:rPr>
          <w:rStyle w:val="LineNumber"/>
          <w:rFonts w:cs="Arial"/>
          <w:sz w:val="22"/>
          <w:szCs w:val="22"/>
        </w:rPr>
        <w:t xml:space="preserve"> from 1</w:t>
      </w:r>
      <w:r w:rsidR="00C015BC">
        <w:rPr>
          <w:rStyle w:val="LineNumber"/>
          <w:rFonts w:cs="Arial"/>
          <w:sz w:val="22"/>
          <w:szCs w:val="22"/>
        </w:rPr>
        <w:t>86</w:t>
      </w:r>
      <w:r w:rsidR="00E72F0B">
        <w:rPr>
          <w:rStyle w:val="LineNumber"/>
          <w:rFonts w:cs="Arial"/>
          <w:sz w:val="22"/>
          <w:szCs w:val="22"/>
        </w:rPr>
        <w:t xml:space="preserve"> species recorded</w:t>
      </w:r>
      <w:r>
        <w:rPr>
          <w:rStyle w:val="LineNumber"/>
          <w:rFonts w:cs="Arial"/>
          <w:sz w:val="22"/>
          <w:szCs w:val="22"/>
        </w:rPr>
        <w:t xml:space="preserve">. </w:t>
      </w:r>
      <w:r w:rsidR="00D023D7">
        <w:rPr>
          <w:rStyle w:val="LineNumber"/>
          <w:rFonts w:cs="Arial"/>
          <w:sz w:val="22"/>
          <w:szCs w:val="22"/>
        </w:rPr>
        <w:t>This is likely to</w:t>
      </w:r>
      <w:r w:rsidR="00C015BC">
        <w:rPr>
          <w:rStyle w:val="LineNumber"/>
          <w:rFonts w:cs="Arial"/>
          <w:sz w:val="22"/>
          <w:szCs w:val="22"/>
        </w:rPr>
        <w:t xml:space="preserve"> be a significant underestimate, given </w:t>
      </w:r>
      <w:r w:rsidR="00FB4BC3">
        <w:rPr>
          <w:rStyle w:val="LineNumber"/>
          <w:rFonts w:cs="Arial"/>
          <w:sz w:val="22"/>
          <w:szCs w:val="22"/>
        </w:rPr>
        <w:t>the CCZ C</w:t>
      </w:r>
      <w:r w:rsidR="00FC0C72">
        <w:rPr>
          <w:rStyle w:val="LineNumber"/>
          <w:rFonts w:cs="Arial"/>
          <w:sz w:val="22"/>
          <w:szCs w:val="22"/>
        </w:rPr>
        <w:t>hecklist houses 2</w:t>
      </w:r>
      <w:r w:rsidR="00F73EED">
        <w:rPr>
          <w:rStyle w:val="LineNumber"/>
          <w:rFonts w:cs="Arial"/>
          <w:sz w:val="22"/>
          <w:szCs w:val="22"/>
        </w:rPr>
        <w:t>41</w:t>
      </w:r>
      <w:r w:rsidR="00FC0C72">
        <w:rPr>
          <w:rStyle w:val="LineNumber"/>
          <w:rFonts w:cs="Arial"/>
          <w:sz w:val="22"/>
          <w:szCs w:val="22"/>
        </w:rPr>
        <w:t xml:space="preserve"> named megafauna species</w:t>
      </w:r>
      <w:r w:rsidR="00FA5271">
        <w:rPr>
          <w:rStyle w:val="LineNumber"/>
          <w:rFonts w:cs="Arial"/>
          <w:sz w:val="22"/>
          <w:szCs w:val="22"/>
        </w:rPr>
        <w:t xml:space="preserve">, and </w:t>
      </w:r>
      <w:r w:rsidR="00F73EED">
        <w:rPr>
          <w:rStyle w:val="LineNumber"/>
          <w:rFonts w:cs="Arial"/>
          <w:sz w:val="22"/>
          <w:szCs w:val="22"/>
        </w:rPr>
        <w:t>8</w:t>
      </w:r>
      <w:r w:rsidR="00FB4BC3">
        <w:rPr>
          <w:rStyle w:val="LineNumber"/>
          <w:rFonts w:cs="Arial"/>
          <w:sz w:val="22"/>
          <w:szCs w:val="22"/>
        </w:rPr>
        <w:t>47</w:t>
      </w:r>
      <w:r w:rsidR="00FC0C72">
        <w:rPr>
          <w:rStyle w:val="LineNumber"/>
          <w:rFonts w:cs="Arial"/>
          <w:sz w:val="22"/>
          <w:szCs w:val="22"/>
        </w:rPr>
        <w:t xml:space="preserve"> </w:t>
      </w:r>
      <w:proofErr w:type="gramStart"/>
      <w:r w:rsidR="00FC0C72">
        <w:rPr>
          <w:rStyle w:val="LineNumber"/>
          <w:rFonts w:cs="Arial"/>
          <w:sz w:val="22"/>
          <w:szCs w:val="22"/>
        </w:rPr>
        <w:t>megafauna</w:t>
      </w:r>
      <w:proofErr w:type="gramEnd"/>
      <w:r w:rsidR="00FC0C72">
        <w:rPr>
          <w:rStyle w:val="LineNumber"/>
          <w:rFonts w:cs="Arial"/>
          <w:sz w:val="22"/>
          <w:szCs w:val="22"/>
        </w:rPr>
        <w:t xml:space="preserve"> temporary names/morphotypes</w:t>
      </w:r>
      <w:r w:rsidR="00FA5271">
        <w:rPr>
          <w:rStyle w:val="LineNumber"/>
          <w:rFonts w:cs="Arial"/>
          <w:sz w:val="22"/>
          <w:szCs w:val="22"/>
        </w:rPr>
        <w:t xml:space="preserve"> </w:t>
      </w:r>
      <w:r w:rsidR="00F73EED">
        <w:rPr>
          <w:rStyle w:val="LineNumber"/>
          <w:rFonts w:cs="Arial"/>
          <w:sz w:val="22"/>
          <w:szCs w:val="22"/>
        </w:rPr>
        <w:t xml:space="preserve">have been identified </w:t>
      </w:r>
      <w:r w:rsidR="00FA5271">
        <w:rPr>
          <w:rStyle w:val="LineNumber"/>
          <w:rFonts w:cs="Arial"/>
          <w:sz w:val="22"/>
          <w:szCs w:val="22"/>
        </w:rPr>
        <w:t>(</w:t>
      </w:r>
      <w:r w:rsidR="00FB4BC3">
        <w:rPr>
          <w:rStyle w:val="LineNumber"/>
          <w:rFonts w:cs="Arial"/>
          <w:sz w:val="22"/>
          <w:szCs w:val="22"/>
        </w:rPr>
        <w:t xml:space="preserve">Table 12; </w:t>
      </w:r>
      <w:r w:rsidR="00FA5271">
        <w:rPr>
          <w:rStyle w:val="LineNumber"/>
          <w:rFonts w:cs="Arial"/>
          <w:sz w:val="22"/>
          <w:szCs w:val="22"/>
        </w:rPr>
        <w:t xml:space="preserve">SDF </w:t>
      </w:r>
      <w:r w:rsidR="0084484C">
        <w:rPr>
          <w:rStyle w:val="LineNumber"/>
          <w:rFonts w:cs="Arial"/>
          <w:sz w:val="22"/>
          <w:szCs w:val="22"/>
        </w:rPr>
        <w:t>8</w:t>
      </w:r>
      <w:r w:rsidR="00FA5271">
        <w:rPr>
          <w:rStyle w:val="LineNumber"/>
          <w:rFonts w:cs="Arial"/>
          <w:sz w:val="22"/>
          <w:szCs w:val="22"/>
        </w:rPr>
        <w:t>)</w:t>
      </w:r>
      <w:r w:rsidR="00F73EED">
        <w:rPr>
          <w:rStyle w:val="LineNumber"/>
          <w:rFonts w:cs="Arial"/>
          <w:sz w:val="22"/>
          <w:szCs w:val="22"/>
        </w:rPr>
        <w:t>, with a combined total of 10</w:t>
      </w:r>
      <w:r w:rsidR="00FB4BC3">
        <w:rPr>
          <w:rStyle w:val="LineNumber"/>
          <w:rFonts w:cs="Arial"/>
          <w:sz w:val="22"/>
          <w:szCs w:val="22"/>
        </w:rPr>
        <w:t>89</w:t>
      </w:r>
      <w:r w:rsidR="00F73EED">
        <w:rPr>
          <w:rStyle w:val="LineNumber"/>
          <w:rFonts w:cs="Arial"/>
          <w:sz w:val="22"/>
          <w:szCs w:val="22"/>
        </w:rPr>
        <w:t xml:space="preserve"> megafauna names</w:t>
      </w:r>
      <w:r w:rsidR="00FC0C72">
        <w:rPr>
          <w:rStyle w:val="LineNumber"/>
          <w:rFonts w:cs="Arial"/>
          <w:sz w:val="22"/>
          <w:szCs w:val="22"/>
        </w:rPr>
        <w:t xml:space="preserve">. </w:t>
      </w:r>
      <w:r w:rsidR="00F73EED">
        <w:rPr>
          <w:rStyle w:val="LineNumber"/>
          <w:rFonts w:cs="Arial"/>
          <w:sz w:val="22"/>
          <w:szCs w:val="22"/>
        </w:rPr>
        <w:t>A</w:t>
      </w:r>
      <w:r w:rsidR="00D023D7">
        <w:rPr>
          <w:rStyle w:val="LineNumber"/>
          <w:rFonts w:cs="Arial"/>
          <w:sz w:val="22"/>
          <w:szCs w:val="22"/>
        </w:rPr>
        <w:t xml:space="preserve"> </w:t>
      </w:r>
      <w:r w:rsidR="00D023D7" w:rsidRPr="00D023D7">
        <w:rPr>
          <w:rStyle w:val="LineNumber"/>
          <w:rFonts w:cs="Arial"/>
          <w:sz w:val="22"/>
          <w:szCs w:val="22"/>
        </w:rPr>
        <w:t xml:space="preserve">catalogue </w:t>
      </w:r>
      <w:r w:rsidR="00D023D7">
        <w:rPr>
          <w:rStyle w:val="LineNumber"/>
          <w:rFonts w:cs="Arial"/>
          <w:sz w:val="22"/>
          <w:szCs w:val="22"/>
        </w:rPr>
        <w:t>of</w:t>
      </w:r>
      <w:r w:rsidR="00D023D7" w:rsidRPr="00D023D7">
        <w:rPr>
          <w:rStyle w:val="LineNumber"/>
          <w:rFonts w:cs="Arial"/>
          <w:sz w:val="22"/>
          <w:szCs w:val="22"/>
        </w:rPr>
        <w:t xml:space="preserve"> almost 700 megafauna morphotypes</w:t>
      </w:r>
      <w:r w:rsidR="00C015BC">
        <w:rPr>
          <w:rStyle w:val="LineNumber"/>
          <w:rFonts w:cs="Arial"/>
          <w:sz w:val="22"/>
          <w:szCs w:val="22"/>
        </w:rPr>
        <w:t xml:space="preserve"> </w:t>
      </w:r>
      <w:r w:rsidR="00804F98">
        <w:rPr>
          <w:rStyle w:val="LineNumber"/>
          <w:rFonts w:cs="Arial"/>
          <w:sz w:val="22"/>
          <w:szCs w:val="22"/>
        </w:rPr>
        <w:t>has also been compil</w:t>
      </w:r>
      <w:r w:rsidR="00F73EED">
        <w:rPr>
          <w:rStyle w:val="LineNumber"/>
          <w:rFonts w:cs="Arial"/>
          <w:sz w:val="22"/>
          <w:szCs w:val="22"/>
        </w:rPr>
        <w:t xml:space="preserve">ed </w:t>
      </w:r>
      <w:r w:rsidR="00C015BC">
        <w:rPr>
          <w:rStyle w:val="LineNumber"/>
          <w:rFonts w:cs="Arial"/>
          <w:sz w:val="22"/>
          <w:szCs w:val="22"/>
        </w:rPr>
        <w:t>(Simon-Lledo et al., i</w:t>
      </w:r>
      <w:r w:rsidR="00FC0C72">
        <w:rPr>
          <w:rStyle w:val="LineNumber"/>
          <w:rFonts w:cs="Arial"/>
          <w:sz w:val="22"/>
          <w:szCs w:val="22"/>
        </w:rPr>
        <w:t xml:space="preserve">n prep), where </w:t>
      </w:r>
      <w:r w:rsidR="00C015BC">
        <w:rPr>
          <w:rStyle w:val="LineNumber"/>
          <w:rFonts w:cs="Arial"/>
          <w:sz w:val="22"/>
          <w:szCs w:val="22"/>
        </w:rPr>
        <w:t xml:space="preserve">each morphotype </w:t>
      </w:r>
      <w:r w:rsidR="00FC0C72">
        <w:rPr>
          <w:rStyle w:val="LineNumber"/>
          <w:rFonts w:cs="Arial"/>
          <w:sz w:val="22"/>
          <w:szCs w:val="22"/>
        </w:rPr>
        <w:t xml:space="preserve">regarded to represent at least one species, and in some cases more than one, </w:t>
      </w:r>
      <w:r w:rsidR="00C015BC">
        <w:rPr>
          <w:rStyle w:val="LineNumber"/>
          <w:rFonts w:cs="Arial"/>
          <w:sz w:val="22"/>
          <w:szCs w:val="22"/>
        </w:rPr>
        <w:t xml:space="preserve">with cryptic species present </w:t>
      </w:r>
      <w:r w:rsidR="00D023D7" w:rsidRPr="00D023D7">
        <w:rPr>
          <w:rStyle w:val="LineNumber"/>
          <w:rFonts w:cs="Arial"/>
          <w:sz w:val="22"/>
          <w:szCs w:val="22"/>
        </w:rPr>
        <w:t>in many cases</w:t>
      </w:r>
      <w:r w:rsidR="00FC0C72">
        <w:rPr>
          <w:rStyle w:val="LineNumber"/>
          <w:rFonts w:cs="Arial"/>
          <w:sz w:val="22"/>
          <w:szCs w:val="22"/>
        </w:rPr>
        <w:t xml:space="preserve"> (</w:t>
      </w:r>
      <w:r w:rsidR="00C015BC">
        <w:rPr>
          <w:rStyle w:val="LineNumber"/>
          <w:rFonts w:cs="Arial"/>
          <w:sz w:val="22"/>
          <w:szCs w:val="22"/>
        </w:rPr>
        <w:t>Simon-Lledo, pers. co</w:t>
      </w:r>
      <w:r w:rsidR="00AD70B3">
        <w:rPr>
          <w:rStyle w:val="LineNumber"/>
          <w:rFonts w:cs="Arial"/>
          <w:sz w:val="22"/>
          <w:szCs w:val="22"/>
        </w:rPr>
        <w:t>m</w:t>
      </w:r>
      <w:r w:rsidR="00C015BC">
        <w:rPr>
          <w:rStyle w:val="LineNumber"/>
          <w:rFonts w:cs="Arial"/>
          <w:sz w:val="22"/>
          <w:szCs w:val="22"/>
        </w:rPr>
        <w:t>m.</w:t>
      </w:r>
      <w:r w:rsidR="00D023D7" w:rsidRPr="00D023D7">
        <w:rPr>
          <w:rStyle w:val="LineNumber"/>
          <w:rFonts w:cs="Arial"/>
          <w:sz w:val="22"/>
          <w:szCs w:val="22"/>
        </w:rPr>
        <w:t>).</w:t>
      </w:r>
      <w:r w:rsidR="00D023D7">
        <w:rPr>
          <w:rStyle w:val="LineNumber"/>
          <w:rFonts w:cs="Arial"/>
          <w:sz w:val="22"/>
          <w:szCs w:val="22"/>
        </w:rPr>
        <w:t xml:space="preserve"> </w:t>
      </w:r>
      <w:r w:rsidR="00FC0C72">
        <w:rPr>
          <w:rStyle w:val="LineNumber"/>
          <w:rFonts w:cs="Arial"/>
          <w:sz w:val="22"/>
          <w:szCs w:val="22"/>
        </w:rPr>
        <w:t>This a</w:t>
      </w:r>
      <w:r w:rsidR="00D023D7">
        <w:rPr>
          <w:rStyle w:val="LineNumber"/>
          <w:rFonts w:cs="Arial"/>
          <w:sz w:val="22"/>
          <w:szCs w:val="22"/>
        </w:rPr>
        <w:t>pparently</w:t>
      </w:r>
      <w:r w:rsidR="00D023D7" w:rsidRPr="00D023D7">
        <w:rPr>
          <w:rStyle w:val="LineNumber"/>
          <w:rFonts w:cs="Arial"/>
          <w:sz w:val="22"/>
          <w:szCs w:val="22"/>
        </w:rPr>
        <w:t xml:space="preserve"> low megafauna diversity </w:t>
      </w:r>
      <w:r w:rsidR="00DA55F1">
        <w:rPr>
          <w:rStyle w:val="LineNumber"/>
          <w:rFonts w:cs="Arial"/>
          <w:sz w:val="22"/>
          <w:szCs w:val="22"/>
        </w:rPr>
        <w:t xml:space="preserve">estimate of 419 </w:t>
      </w:r>
      <w:r w:rsidR="00D023D7" w:rsidRPr="00D023D7">
        <w:rPr>
          <w:rStyle w:val="LineNumber"/>
          <w:rFonts w:cs="Arial"/>
          <w:sz w:val="22"/>
          <w:szCs w:val="22"/>
        </w:rPr>
        <w:t xml:space="preserve">is </w:t>
      </w:r>
      <w:r w:rsidR="00C015BC">
        <w:rPr>
          <w:rStyle w:val="LineNumber"/>
          <w:rFonts w:cs="Arial"/>
          <w:sz w:val="22"/>
          <w:szCs w:val="22"/>
        </w:rPr>
        <w:t xml:space="preserve">most likely </w:t>
      </w:r>
      <w:r w:rsidR="00804F98">
        <w:rPr>
          <w:rStyle w:val="LineNumber"/>
          <w:rFonts w:cs="Arial"/>
          <w:sz w:val="22"/>
          <w:szCs w:val="22"/>
        </w:rPr>
        <w:t>an arte</w:t>
      </w:r>
      <w:r w:rsidR="00D023D7" w:rsidRPr="00D023D7">
        <w:rPr>
          <w:rStyle w:val="LineNumber"/>
          <w:rFonts w:cs="Arial"/>
          <w:sz w:val="22"/>
          <w:szCs w:val="22"/>
        </w:rPr>
        <w:t xml:space="preserve">fact </w:t>
      </w:r>
      <w:r w:rsidR="00DA55F1">
        <w:rPr>
          <w:rStyle w:val="LineNumber"/>
          <w:rFonts w:cs="Arial"/>
          <w:sz w:val="22"/>
          <w:szCs w:val="22"/>
        </w:rPr>
        <w:t xml:space="preserve">of </w:t>
      </w:r>
      <w:r w:rsidR="00061D2E">
        <w:rPr>
          <w:rStyle w:val="LineNumber"/>
          <w:rFonts w:cs="Arial"/>
          <w:sz w:val="22"/>
          <w:szCs w:val="22"/>
        </w:rPr>
        <w:t xml:space="preserve">several </w:t>
      </w:r>
      <w:r w:rsidR="00A4196B">
        <w:rPr>
          <w:rStyle w:val="LineNumber"/>
          <w:rFonts w:cs="Arial"/>
          <w:sz w:val="22"/>
          <w:szCs w:val="22"/>
        </w:rPr>
        <w:t>factors</w:t>
      </w:r>
      <w:r w:rsidR="00061D2E">
        <w:rPr>
          <w:rStyle w:val="LineNumber"/>
          <w:rFonts w:cs="Arial"/>
          <w:sz w:val="22"/>
          <w:szCs w:val="22"/>
        </w:rPr>
        <w:t>,</w:t>
      </w:r>
      <w:r w:rsidR="00A4196B">
        <w:rPr>
          <w:rStyle w:val="LineNumber"/>
          <w:rFonts w:cs="Arial"/>
          <w:sz w:val="22"/>
          <w:szCs w:val="22"/>
        </w:rPr>
        <w:t xml:space="preserve"> including</w:t>
      </w:r>
      <w:r w:rsidR="00061D2E">
        <w:rPr>
          <w:rStyle w:val="LineNumber"/>
          <w:rFonts w:cs="Arial"/>
          <w:sz w:val="22"/>
          <w:szCs w:val="22"/>
        </w:rPr>
        <w:t>:</w:t>
      </w:r>
      <w:r w:rsidR="00A4196B">
        <w:rPr>
          <w:rStyle w:val="LineNumber"/>
          <w:rFonts w:cs="Arial"/>
          <w:sz w:val="22"/>
          <w:szCs w:val="22"/>
        </w:rPr>
        <w:t xml:space="preserve"> </w:t>
      </w:r>
      <w:r w:rsidR="00DA55F1">
        <w:rPr>
          <w:rStyle w:val="LineNumber"/>
          <w:rFonts w:cs="Arial"/>
          <w:sz w:val="22"/>
          <w:szCs w:val="22"/>
        </w:rPr>
        <w:t>the duplication present in some of the megafauna datasets published on DeepData (</w:t>
      </w:r>
      <w:hyperlink w:anchor="_Data_quality_assessment:" w:history="1">
        <w:r w:rsidR="00DA55F1" w:rsidRPr="00DA55F1">
          <w:rPr>
            <w:rStyle w:val="Hyperlink"/>
            <w:rFonts w:cs="Arial"/>
            <w:szCs w:val="22"/>
          </w:rPr>
          <w:t>see section 3.6.3</w:t>
        </w:r>
      </w:hyperlink>
      <w:r w:rsidR="00DA55F1">
        <w:rPr>
          <w:rStyle w:val="LineNumber"/>
          <w:rFonts w:cs="Arial"/>
          <w:sz w:val="22"/>
          <w:szCs w:val="22"/>
        </w:rPr>
        <w:t xml:space="preserve">); </w:t>
      </w:r>
      <w:r w:rsidR="00804F98">
        <w:rPr>
          <w:rStyle w:val="LineNumber"/>
          <w:rFonts w:cs="Arial"/>
          <w:sz w:val="22"/>
          <w:szCs w:val="22"/>
        </w:rPr>
        <w:t>that megafaunal sampling tends to be biased towards certain groups (Dan Jones, pers. comm.)</w:t>
      </w:r>
      <w:r w:rsidR="00061D2E">
        <w:rPr>
          <w:rStyle w:val="LineNumber"/>
          <w:rFonts w:cs="Arial"/>
          <w:sz w:val="22"/>
          <w:szCs w:val="22"/>
        </w:rPr>
        <w:t xml:space="preserve">; and a general under-sampling of megafauna given </w:t>
      </w:r>
      <w:r w:rsidR="00DA55F1">
        <w:rPr>
          <w:rStyle w:val="LineNumber"/>
          <w:rFonts w:cs="Arial"/>
          <w:sz w:val="22"/>
          <w:szCs w:val="22"/>
        </w:rPr>
        <w:t>collection challenges</w:t>
      </w:r>
      <w:r w:rsidR="00F73EED">
        <w:rPr>
          <w:rStyle w:val="LineNumber"/>
          <w:rFonts w:cs="Arial"/>
          <w:sz w:val="22"/>
          <w:szCs w:val="22"/>
        </w:rPr>
        <w:t xml:space="preserve">, </w:t>
      </w:r>
      <w:r w:rsidR="00A4196B">
        <w:rPr>
          <w:rStyle w:val="LineNumber"/>
          <w:rFonts w:cs="Arial"/>
          <w:sz w:val="22"/>
          <w:szCs w:val="22"/>
        </w:rPr>
        <w:t xml:space="preserve">as </w:t>
      </w:r>
      <w:r w:rsidR="00061D2E">
        <w:rPr>
          <w:rStyle w:val="LineNumber"/>
          <w:rFonts w:cs="Arial"/>
          <w:sz w:val="22"/>
          <w:szCs w:val="22"/>
        </w:rPr>
        <w:t>they</w:t>
      </w:r>
      <w:r w:rsidR="00A4196B">
        <w:rPr>
          <w:rStyle w:val="LineNumber"/>
          <w:rFonts w:cs="Arial"/>
          <w:sz w:val="22"/>
          <w:szCs w:val="22"/>
        </w:rPr>
        <w:t xml:space="preserve"> are collected</w:t>
      </w:r>
      <w:r w:rsidR="00FC0C72">
        <w:rPr>
          <w:rStyle w:val="LineNumber"/>
          <w:rFonts w:cs="Arial"/>
          <w:sz w:val="22"/>
          <w:szCs w:val="22"/>
        </w:rPr>
        <w:t xml:space="preserve"> </w:t>
      </w:r>
      <w:r w:rsidR="00A4196B">
        <w:rPr>
          <w:rStyle w:val="LineNumber"/>
          <w:rFonts w:cs="Arial"/>
          <w:sz w:val="22"/>
          <w:szCs w:val="22"/>
        </w:rPr>
        <w:t xml:space="preserve">either </w:t>
      </w:r>
      <w:r w:rsidR="00FC0C72">
        <w:rPr>
          <w:rStyle w:val="LineNumber"/>
          <w:rFonts w:cs="Arial"/>
          <w:sz w:val="22"/>
          <w:szCs w:val="22"/>
        </w:rPr>
        <w:t xml:space="preserve">via ROV which are expensive, or trawls which tend to damage specimens (Pawson </w:t>
      </w:r>
      <w:r w:rsidR="00804F98">
        <w:rPr>
          <w:rStyle w:val="LineNumber"/>
          <w:rFonts w:cs="Arial"/>
          <w:sz w:val="22"/>
          <w:szCs w:val="22"/>
        </w:rPr>
        <w:t xml:space="preserve">et al., 1988; </w:t>
      </w:r>
      <w:r w:rsidR="00A4196B">
        <w:rPr>
          <w:rStyle w:val="LineNumber"/>
          <w:rFonts w:cs="Arial"/>
          <w:sz w:val="22"/>
          <w:szCs w:val="22"/>
        </w:rPr>
        <w:t xml:space="preserve">Simon-Lledo, </w:t>
      </w:r>
      <w:r w:rsidR="00804F98">
        <w:rPr>
          <w:rStyle w:val="LineNumber"/>
          <w:rFonts w:cs="Arial"/>
          <w:sz w:val="22"/>
          <w:szCs w:val="22"/>
        </w:rPr>
        <w:t>pers. comm.</w:t>
      </w:r>
      <w:r w:rsidR="00D023D7" w:rsidRPr="00D023D7">
        <w:rPr>
          <w:rStyle w:val="LineNumber"/>
          <w:rFonts w:cs="Arial"/>
          <w:sz w:val="22"/>
          <w:szCs w:val="22"/>
        </w:rPr>
        <w:t>)</w:t>
      </w:r>
      <w:r w:rsidR="00D023D7">
        <w:rPr>
          <w:rStyle w:val="LineNumber"/>
          <w:rFonts w:cs="Arial"/>
          <w:sz w:val="22"/>
          <w:szCs w:val="22"/>
        </w:rPr>
        <w:t>.</w:t>
      </w:r>
      <w:r w:rsidR="00F73EED">
        <w:rPr>
          <w:rStyle w:val="LineNumber"/>
          <w:rFonts w:cs="Arial"/>
          <w:sz w:val="22"/>
          <w:szCs w:val="22"/>
        </w:rPr>
        <w:t xml:space="preserve"> </w:t>
      </w:r>
      <w:r w:rsidR="00061D2E">
        <w:rPr>
          <w:rStyle w:val="LineNumber"/>
          <w:rFonts w:cs="Arial"/>
          <w:sz w:val="22"/>
          <w:szCs w:val="22"/>
        </w:rPr>
        <w:t xml:space="preserve">As a result, there is often a dependence on imaging via ROV or </w:t>
      </w:r>
      <w:proofErr w:type="gramStart"/>
      <w:r w:rsidR="00061D2E">
        <w:rPr>
          <w:rStyle w:val="LineNumber"/>
          <w:rFonts w:cs="Arial"/>
          <w:sz w:val="22"/>
          <w:szCs w:val="22"/>
        </w:rPr>
        <w:t>similar to</w:t>
      </w:r>
      <w:proofErr w:type="gramEnd"/>
      <w:r w:rsidR="00061D2E">
        <w:rPr>
          <w:rStyle w:val="LineNumber"/>
          <w:rFonts w:cs="Arial"/>
          <w:sz w:val="22"/>
          <w:szCs w:val="22"/>
        </w:rPr>
        <w:t xml:space="preserve"> survey and ‘remotely sample’ the larger fauna, but this produces an inherently high uncertainty in identifications (</w:t>
      </w:r>
      <w:bookmarkStart w:id="112" w:name="_Hlk105507851"/>
      <w:r w:rsidR="00061D2E">
        <w:rPr>
          <w:rStyle w:val="LineNumber"/>
          <w:rFonts w:cs="Arial"/>
          <w:sz w:val="22"/>
          <w:szCs w:val="22"/>
        </w:rPr>
        <w:t xml:space="preserve">Bribiesca-Contreras et al., </w:t>
      </w:r>
      <w:r w:rsidR="00061D2E" w:rsidRPr="00557307">
        <w:rPr>
          <w:rStyle w:val="LineNumber"/>
          <w:rFonts w:cs="Arial"/>
          <w:sz w:val="22"/>
          <w:szCs w:val="22"/>
        </w:rPr>
        <w:t>in press</w:t>
      </w:r>
      <w:bookmarkEnd w:id="112"/>
      <w:r w:rsidR="00061D2E">
        <w:rPr>
          <w:rStyle w:val="LineNumber"/>
          <w:rFonts w:cs="Arial"/>
          <w:sz w:val="22"/>
          <w:szCs w:val="22"/>
        </w:rPr>
        <w:t xml:space="preserve">). </w:t>
      </w:r>
    </w:p>
    <w:p w14:paraId="1D1D621D" w14:textId="77777777" w:rsidR="00FB4BC3" w:rsidRDefault="00FB4BC3" w:rsidP="00061D2E">
      <w:pPr>
        <w:rPr>
          <w:rStyle w:val="LineNumber"/>
          <w:rFonts w:cs="Arial"/>
          <w:sz w:val="22"/>
          <w:szCs w:val="22"/>
        </w:rPr>
      </w:pPr>
    </w:p>
    <w:p w14:paraId="79B71539" w14:textId="545CBA35" w:rsidR="00FB4BC3" w:rsidRDefault="00BF342B" w:rsidP="00FB4BC3">
      <w:pPr>
        <w:rPr>
          <w:rStyle w:val="LineNumber"/>
          <w:rFonts w:cs="Arial"/>
          <w:sz w:val="22"/>
          <w:szCs w:val="22"/>
        </w:rPr>
      </w:pPr>
      <w:r>
        <w:rPr>
          <w:rStyle w:val="LineNumber"/>
          <w:rFonts w:cs="Arial"/>
          <w:sz w:val="22"/>
          <w:szCs w:val="22"/>
        </w:rPr>
        <w:t xml:space="preserve">For meiofauna, diversity is likely to be </w:t>
      </w:r>
      <w:r w:rsidR="00D20380">
        <w:rPr>
          <w:rStyle w:val="LineNumber"/>
          <w:rFonts w:cs="Arial"/>
          <w:sz w:val="22"/>
          <w:szCs w:val="22"/>
        </w:rPr>
        <w:t xml:space="preserve">very high, but the sample size </w:t>
      </w:r>
      <w:r>
        <w:rPr>
          <w:rStyle w:val="LineNumber"/>
          <w:rFonts w:cs="Arial"/>
          <w:sz w:val="22"/>
          <w:szCs w:val="22"/>
        </w:rPr>
        <w:t xml:space="preserve">very small. However, </w:t>
      </w:r>
      <w:r w:rsidR="00192B6B">
        <w:rPr>
          <w:rStyle w:val="LineNumber"/>
          <w:rFonts w:cs="Arial"/>
          <w:sz w:val="22"/>
          <w:szCs w:val="22"/>
        </w:rPr>
        <w:t>893</w:t>
      </w:r>
      <w:r>
        <w:rPr>
          <w:rStyle w:val="LineNumber"/>
          <w:rFonts w:cs="Arial"/>
          <w:sz w:val="22"/>
          <w:szCs w:val="22"/>
        </w:rPr>
        <w:t xml:space="preserve"> species are recorded from </w:t>
      </w:r>
      <w:r w:rsidRPr="00474CC0">
        <w:rPr>
          <w:rStyle w:val="LineNumber"/>
          <w:rFonts w:cs="Arial"/>
          <w:sz w:val="22"/>
          <w:szCs w:val="22"/>
        </w:rPr>
        <w:t>just 3</w:t>
      </w:r>
      <w:r w:rsidR="00192B6B">
        <w:rPr>
          <w:rStyle w:val="LineNumber"/>
          <w:rFonts w:cs="Arial"/>
          <w:sz w:val="22"/>
          <w:szCs w:val="22"/>
        </w:rPr>
        <w:t>8</w:t>
      </w:r>
      <w:r w:rsidRPr="00474CC0">
        <w:rPr>
          <w:rStyle w:val="LineNumber"/>
          <w:rFonts w:cs="Arial"/>
          <w:sz w:val="22"/>
          <w:szCs w:val="22"/>
        </w:rPr>
        <w:t xml:space="preserve"> samples, leading </w:t>
      </w:r>
      <w:r>
        <w:rPr>
          <w:rStyle w:val="LineNumber"/>
          <w:rFonts w:cs="Arial"/>
          <w:sz w:val="22"/>
          <w:szCs w:val="22"/>
        </w:rPr>
        <w:t xml:space="preserve">to high Chao1 estimators of </w:t>
      </w:r>
      <w:r w:rsidR="00192B6B">
        <w:rPr>
          <w:rStyle w:val="LineNumber"/>
          <w:rFonts w:cs="Arial"/>
          <w:sz w:val="22"/>
          <w:szCs w:val="22"/>
        </w:rPr>
        <w:t>7158</w:t>
      </w:r>
      <w:r>
        <w:rPr>
          <w:rStyle w:val="LineNumber"/>
          <w:rFonts w:cs="Arial"/>
          <w:sz w:val="22"/>
          <w:szCs w:val="22"/>
        </w:rPr>
        <w:t xml:space="preserve"> species</w:t>
      </w:r>
      <w:r w:rsidR="009A20A0">
        <w:rPr>
          <w:rStyle w:val="LineNumber"/>
          <w:rFonts w:cs="Arial"/>
          <w:sz w:val="22"/>
          <w:szCs w:val="22"/>
        </w:rPr>
        <w:t>, which even accounting for the high standard error</w:t>
      </w:r>
      <w:r w:rsidR="00680208">
        <w:rPr>
          <w:rStyle w:val="LineNumber"/>
          <w:rFonts w:cs="Arial"/>
          <w:sz w:val="22"/>
          <w:szCs w:val="22"/>
        </w:rPr>
        <w:t xml:space="preserve"> (</w:t>
      </w:r>
      <w:r w:rsidR="00192B6B">
        <w:rPr>
          <w:rStyle w:val="LineNumber"/>
          <w:rFonts w:cs="Arial"/>
          <w:sz w:val="22"/>
          <w:szCs w:val="22"/>
        </w:rPr>
        <w:t>976</w:t>
      </w:r>
      <w:r w:rsidR="00680208">
        <w:rPr>
          <w:rStyle w:val="LineNumber"/>
          <w:rFonts w:cs="Arial"/>
          <w:sz w:val="22"/>
          <w:szCs w:val="22"/>
        </w:rPr>
        <w:t xml:space="preserve">), is </w:t>
      </w:r>
      <w:r w:rsidR="00192B6B">
        <w:rPr>
          <w:rStyle w:val="LineNumber"/>
          <w:rFonts w:cs="Arial"/>
          <w:sz w:val="22"/>
          <w:szCs w:val="22"/>
        </w:rPr>
        <w:t xml:space="preserve">over </w:t>
      </w:r>
      <w:r w:rsidR="009C07AB">
        <w:rPr>
          <w:rStyle w:val="LineNumber"/>
          <w:rFonts w:cs="Arial"/>
          <w:sz w:val="22"/>
          <w:szCs w:val="22"/>
        </w:rPr>
        <w:t>four times</w:t>
      </w:r>
      <w:r w:rsidR="00680208">
        <w:rPr>
          <w:rStyle w:val="LineNumber"/>
          <w:rFonts w:cs="Arial"/>
          <w:sz w:val="22"/>
          <w:szCs w:val="22"/>
        </w:rPr>
        <w:t xml:space="preserve"> that of the</w:t>
      </w:r>
      <w:r w:rsidR="009A20A0">
        <w:rPr>
          <w:rStyle w:val="LineNumber"/>
          <w:rFonts w:cs="Arial"/>
          <w:sz w:val="22"/>
          <w:szCs w:val="22"/>
        </w:rPr>
        <w:t xml:space="preserve"> macrofauna estimate</w:t>
      </w:r>
      <w:r w:rsidR="00D023D7">
        <w:rPr>
          <w:rStyle w:val="LineNumber"/>
          <w:rFonts w:cs="Arial"/>
          <w:sz w:val="22"/>
          <w:szCs w:val="22"/>
        </w:rPr>
        <w:t>, suggesting very high levels of unsampled diversity for meiofauna</w:t>
      </w:r>
      <w:r>
        <w:rPr>
          <w:rStyle w:val="LineNumber"/>
          <w:rFonts w:cs="Arial"/>
          <w:sz w:val="22"/>
          <w:szCs w:val="22"/>
        </w:rPr>
        <w:t xml:space="preserve">. </w:t>
      </w:r>
      <w:r w:rsidR="00FB4BC3">
        <w:rPr>
          <w:rStyle w:val="LineNumber"/>
          <w:rFonts w:cs="Arial"/>
          <w:sz w:val="22"/>
          <w:szCs w:val="22"/>
        </w:rPr>
        <w:t>The Checklist houses 115 known meiofauna na</w:t>
      </w:r>
      <w:r w:rsidR="002775DA">
        <w:rPr>
          <w:rStyle w:val="LineNumber"/>
          <w:rFonts w:cs="Arial"/>
          <w:sz w:val="22"/>
          <w:szCs w:val="22"/>
        </w:rPr>
        <w:t>mes and the morphospecies list</w:t>
      </w:r>
      <w:r w:rsidR="00DE3985">
        <w:rPr>
          <w:rStyle w:val="LineNumber"/>
          <w:rFonts w:cs="Arial"/>
          <w:sz w:val="22"/>
          <w:szCs w:val="22"/>
        </w:rPr>
        <w:t>, 915</w:t>
      </w:r>
      <w:r w:rsidR="00FB4BC3">
        <w:rPr>
          <w:rStyle w:val="LineNumber"/>
          <w:rFonts w:cs="Arial"/>
          <w:sz w:val="22"/>
          <w:szCs w:val="22"/>
        </w:rPr>
        <w:t xml:space="preserve">, a combined total of </w:t>
      </w:r>
      <w:r w:rsidR="00DE3985">
        <w:rPr>
          <w:rStyle w:val="LineNumber"/>
          <w:rFonts w:cs="Arial"/>
          <w:sz w:val="22"/>
          <w:szCs w:val="22"/>
        </w:rPr>
        <w:t>1030</w:t>
      </w:r>
      <w:r w:rsidR="00FB4BC3">
        <w:rPr>
          <w:rStyle w:val="LineNumber"/>
          <w:rFonts w:cs="Arial"/>
          <w:sz w:val="22"/>
          <w:szCs w:val="22"/>
        </w:rPr>
        <w:t xml:space="preserve">. The Chao1 estimate from DeepData therefore appears </w:t>
      </w:r>
      <w:r w:rsidR="002775DA">
        <w:rPr>
          <w:rStyle w:val="LineNumber"/>
          <w:rFonts w:cs="Arial"/>
          <w:sz w:val="22"/>
          <w:szCs w:val="22"/>
        </w:rPr>
        <w:t>very high compared to</w:t>
      </w:r>
      <w:r w:rsidR="00DE3985">
        <w:rPr>
          <w:rStyle w:val="LineNumber"/>
          <w:rFonts w:cs="Arial"/>
          <w:sz w:val="22"/>
          <w:szCs w:val="22"/>
        </w:rPr>
        <w:t xml:space="preserve"> collated data.</w:t>
      </w:r>
      <w:r w:rsidR="002775DA">
        <w:rPr>
          <w:rStyle w:val="LineNumber"/>
          <w:rFonts w:cs="Arial"/>
          <w:sz w:val="22"/>
          <w:szCs w:val="22"/>
        </w:rPr>
        <w:t xml:space="preserve"> </w:t>
      </w:r>
      <w:r w:rsidR="00DE3985">
        <w:rPr>
          <w:rStyle w:val="LineNumber"/>
          <w:rFonts w:cs="Arial"/>
          <w:sz w:val="22"/>
          <w:szCs w:val="22"/>
        </w:rPr>
        <w:t>There is however a great deal of uncertainty both in the collated names as above and in the estimate given the sample size.</w:t>
      </w:r>
    </w:p>
    <w:p w14:paraId="79FC2424" w14:textId="543168CC" w:rsidR="00BF342B" w:rsidRDefault="00BF342B" w:rsidP="00061D2E">
      <w:pPr>
        <w:rPr>
          <w:rStyle w:val="LineNumber"/>
          <w:rFonts w:cs="Arial"/>
          <w:sz w:val="22"/>
          <w:szCs w:val="22"/>
        </w:rPr>
      </w:pPr>
    </w:p>
    <w:p w14:paraId="7C4715A2" w14:textId="53A96117" w:rsidR="00FE5C2B" w:rsidRDefault="00FE5C2B" w:rsidP="00A6647F">
      <w:pPr>
        <w:rPr>
          <w:rStyle w:val="LineNumber"/>
          <w:rFonts w:cs="Arial"/>
          <w:sz w:val="22"/>
          <w:szCs w:val="22"/>
        </w:rPr>
      </w:pPr>
    </w:p>
    <w:p w14:paraId="085BEB8F" w14:textId="058B0412" w:rsidR="000D386C" w:rsidRPr="00D75857" w:rsidRDefault="00352667" w:rsidP="000D386C">
      <w:pPr>
        <w:rPr>
          <w:rFonts w:cs="Arial"/>
          <w:sz w:val="20"/>
          <w:szCs w:val="20"/>
        </w:rPr>
      </w:pPr>
      <w:r w:rsidRPr="00D75857">
        <w:rPr>
          <w:rFonts w:cs="Arial"/>
          <w:sz w:val="20"/>
          <w:szCs w:val="20"/>
        </w:rPr>
        <w:t>T</w:t>
      </w:r>
      <w:r w:rsidR="000D386C" w:rsidRPr="00D75857">
        <w:rPr>
          <w:rFonts w:cs="Arial"/>
          <w:sz w:val="20"/>
          <w:szCs w:val="20"/>
        </w:rPr>
        <w:t xml:space="preserve">able </w:t>
      </w:r>
      <w:r w:rsidR="00A16708">
        <w:rPr>
          <w:rFonts w:cs="Arial"/>
          <w:sz w:val="20"/>
          <w:szCs w:val="20"/>
        </w:rPr>
        <w:t>20</w:t>
      </w:r>
      <w:r w:rsidR="00D75857" w:rsidRPr="00D75857">
        <w:rPr>
          <w:rFonts w:cs="Arial"/>
          <w:sz w:val="20"/>
          <w:szCs w:val="20"/>
        </w:rPr>
        <w:t>. Species diversity across different size classes in the Clarion-Clipperton Zone.</w:t>
      </w:r>
    </w:p>
    <w:tbl>
      <w:tblPr>
        <w:tblStyle w:val="PlainTable4"/>
        <w:tblW w:w="0" w:type="auto"/>
        <w:tblLook w:val="04A0" w:firstRow="1" w:lastRow="0" w:firstColumn="1" w:lastColumn="0" w:noHBand="0" w:noVBand="1"/>
      </w:tblPr>
      <w:tblGrid>
        <w:gridCol w:w="1167"/>
        <w:gridCol w:w="993"/>
        <w:gridCol w:w="993"/>
        <w:gridCol w:w="1383"/>
        <w:gridCol w:w="1134"/>
      </w:tblGrid>
      <w:tr w:rsidR="00352667" w:rsidRPr="008C26CE" w14:paraId="680B1F1A" w14:textId="77777777" w:rsidTr="00A95C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Borders>
              <w:top w:val="single" w:sz="4" w:space="0" w:color="auto"/>
              <w:bottom w:val="single" w:sz="4" w:space="0" w:color="auto"/>
            </w:tcBorders>
          </w:tcPr>
          <w:p w14:paraId="49687FE6" w14:textId="3B4B6A08" w:rsidR="00352667" w:rsidRPr="000D386C" w:rsidRDefault="00352667" w:rsidP="000D386C">
            <w:pPr>
              <w:rPr>
                <w:rFonts w:cs="Arial"/>
                <w:sz w:val="18"/>
                <w:szCs w:val="18"/>
              </w:rPr>
            </w:pPr>
            <w:r w:rsidRPr="000D386C">
              <w:rPr>
                <w:sz w:val="18"/>
                <w:szCs w:val="18"/>
              </w:rPr>
              <w:t>Size class</w:t>
            </w:r>
          </w:p>
        </w:tc>
        <w:tc>
          <w:tcPr>
            <w:tcW w:w="993" w:type="dxa"/>
            <w:tcBorders>
              <w:top w:val="single" w:sz="4" w:space="0" w:color="auto"/>
              <w:bottom w:val="single" w:sz="4" w:space="0" w:color="auto"/>
            </w:tcBorders>
          </w:tcPr>
          <w:p w14:paraId="5AF57D08" w14:textId="2DA6FE10" w:rsidR="00352667" w:rsidRPr="000D386C" w:rsidRDefault="00352667" w:rsidP="000D386C">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N</w:t>
            </w:r>
          </w:p>
        </w:tc>
        <w:tc>
          <w:tcPr>
            <w:tcW w:w="993" w:type="dxa"/>
            <w:tcBorders>
              <w:top w:val="single" w:sz="4" w:space="0" w:color="auto"/>
              <w:bottom w:val="single" w:sz="4" w:space="0" w:color="auto"/>
            </w:tcBorders>
          </w:tcPr>
          <w:p w14:paraId="48FF882D" w14:textId="17512CE4" w:rsidR="00352667" w:rsidRPr="000D386C" w:rsidRDefault="00352667" w:rsidP="000D386C">
            <w:pPr>
              <w:cnfStyle w:val="100000000000" w:firstRow="1" w:lastRow="0" w:firstColumn="0" w:lastColumn="0" w:oddVBand="0" w:evenVBand="0" w:oddHBand="0" w:evenHBand="0" w:firstRowFirstColumn="0" w:firstRowLastColumn="0" w:lastRowFirstColumn="0" w:lastRowLastColumn="0"/>
              <w:rPr>
                <w:rFonts w:cs="Arial"/>
                <w:sz w:val="18"/>
                <w:szCs w:val="18"/>
              </w:rPr>
            </w:pPr>
            <w:r w:rsidRPr="000D386C">
              <w:rPr>
                <w:sz w:val="18"/>
                <w:szCs w:val="18"/>
              </w:rPr>
              <w:t>Species</w:t>
            </w:r>
            <w:r w:rsidR="00A95C44">
              <w:rPr>
                <w:sz w:val="18"/>
                <w:szCs w:val="18"/>
              </w:rPr>
              <w:t xml:space="preserve"> total</w:t>
            </w:r>
          </w:p>
        </w:tc>
        <w:tc>
          <w:tcPr>
            <w:tcW w:w="1383" w:type="dxa"/>
            <w:tcBorders>
              <w:top w:val="single" w:sz="4" w:space="0" w:color="auto"/>
              <w:bottom w:val="single" w:sz="4" w:space="0" w:color="auto"/>
            </w:tcBorders>
          </w:tcPr>
          <w:p w14:paraId="0E17F639" w14:textId="4C9CA9E4" w:rsidR="00352667" w:rsidRPr="000D386C" w:rsidRDefault="005435EE" w:rsidP="000D386C">
            <w:pPr>
              <w:cnfStyle w:val="100000000000" w:firstRow="1" w:lastRow="0" w:firstColumn="0" w:lastColumn="0" w:oddVBand="0" w:evenVBand="0" w:oddHBand="0" w:evenHBand="0" w:firstRowFirstColumn="0" w:firstRowLastColumn="0" w:lastRowFirstColumn="0" w:lastRowLastColumn="0"/>
              <w:rPr>
                <w:rFonts w:cs="Arial"/>
                <w:sz w:val="18"/>
                <w:szCs w:val="18"/>
              </w:rPr>
            </w:pPr>
            <w:r w:rsidRPr="000D386C">
              <w:rPr>
                <w:sz w:val="18"/>
                <w:szCs w:val="18"/>
              </w:rPr>
              <w:t>Chao</w:t>
            </w:r>
            <w:r>
              <w:rPr>
                <w:sz w:val="18"/>
                <w:szCs w:val="18"/>
              </w:rPr>
              <w:t xml:space="preserve"> total</w:t>
            </w:r>
            <w:r w:rsidR="00A95C44">
              <w:rPr>
                <w:sz w:val="18"/>
                <w:szCs w:val="18"/>
              </w:rPr>
              <w:t xml:space="preserve"> richness</w:t>
            </w:r>
          </w:p>
        </w:tc>
        <w:tc>
          <w:tcPr>
            <w:tcW w:w="1134" w:type="dxa"/>
            <w:tcBorders>
              <w:top w:val="single" w:sz="4" w:space="0" w:color="auto"/>
              <w:bottom w:val="single" w:sz="4" w:space="0" w:color="auto"/>
            </w:tcBorders>
          </w:tcPr>
          <w:p w14:paraId="484DB44F" w14:textId="3A5AD6B4" w:rsidR="00352667" w:rsidRPr="000D386C" w:rsidRDefault="00352667" w:rsidP="000D386C">
            <w:pPr>
              <w:cnfStyle w:val="100000000000" w:firstRow="1" w:lastRow="0" w:firstColumn="0" w:lastColumn="0" w:oddVBand="0" w:evenVBand="0" w:oddHBand="0" w:evenHBand="0" w:firstRowFirstColumn="0" w:firstRowLastColumn="0" w:lastRowFirstColumn="0" w:lastRowLastColumn="0"/>
              <w:rPr>
                <w:rFonts w:cs="Arial"/>
                <w:sz w:val="18"/>
                <w:szCs w:val="18"/>
              </w:rPr>
            </w:pPr>
            <w:r w:rsidRPr="000D386C">
              <w:rPr>
                <w:sz w:val="18"/>
                <w:szCs w:val="18"/>
              </w:rPr>
              <w:t>Std error</w:t>
            </w:r>
          </w:p>
        </w:tc>
      </w:tr>
      <w:tr w:rsidR="00352667" w:rsidRPr="008C26CE" w14:paraId="32D50A71" w14:textId="77777777" w:rsidTr="00A95C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Borders>
              <w:top w:val="single" w:sz="4" w:space="0" w:color="auto"/>
            </w:tcBorders>
          </w:tcPr>
          <w:p w14:paraId="0DB51193" w14:textId="6A6DC89C" w:rsidR="00352667" w:rsidRPr="000D386C" w:rsidRDefault="00352667" w:rsidP="000D386C">
            <w:pPr>
              <w:rPr>
                <w:rFonts w:cs="Arial"/>
                <w:b w:val="0"/>
                <w:bCs w:val="0"/>
                <w:sz w:val="18"/>
                <w:szCs w:val="18"/>
              </w:rPr>
            </w:pPr>
            <w:r w:rsidRPr="000D386C">
              <w:rPr>
                <w:b w:val="0"/>
                <w:sz w:val="18"/>
                <w:szCs w:val="18"/>
              </w:rPr>
              <w:t>Macro</w:t>
            </w:r>
            <w:r>
              <w:rPr>
                <w:b w:val="0"/>
                <w:sz w:val="18"/>
                <w:szCs w:val="18"/>
              </w:rPr>
              <w:t>fauna</w:t>
            </w:r>
          </w:p>
        </w:tc>
        <w:tc>
          <w:tcPr>
            <w:tcW w:w="993" w:type="dxa"/>
            <w:tcBorders>
              <w:top w:val="single" w:sz="4" w:space="0" w:color="auto"/>
            </w:tcBorders>
          </w:tcPr>
          <w:p w14:paraId="74C57BFF" w14:textId="4127E4A8" w:rsidR="00352667" w:rsidRPr="000D386C" w:rsidRDefault="00352667" w:rsidP="000D38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w:t>
            </w:r>
            <w:r w:rsidR="00DF01F2">
              <w:rPr>
                <w:sz w:val="18"/>
                <w:szCs w:val="18"/>
              </w:rPr>
              <w:t>4</w:t>
            </w:r>
          </w:p>
        </w:tc>
        <w:tc>
          <w:tcPr>
            <w:tcW w:w="993" w:type="dxa"/>
            <w:tcBorders>
              <w:top w:val="single" w:sz="4" w:space="0" w:color="auto"/>
            </w:tcBorders>
          </w:tcPr>
          <w:p w14:paraId="766FE1CE" w14:textId="327BCAC3" w:rsidR="00352667" w:rsidRPr="000D386C" w:rsidRDefault="00AA3CB6" w:rsidP="000D386C">
            <w:pPr>
              <w:cnfStyle w:val="000000100000" w:firstRow="0" w:lastRow="0" w:firstColumn="0" w:lastColumn="0" w:oddVBand="0" w:evenVBand="0" w:oddHBand="1" w:evenHBand="0" w:firstRowFirstColumn="0" w:firstRowLastColumn="0" w:lastRowFirstColumn="0" w:lastRowLastColumn="0"/>
              <w:rPr>
                <w:rFonts w:cs="Arial"/>
                <w:sz w:val="18"/>
                <w:szCs w:val="18"/>
              </w:rPr>
            </w:pPr>
            <w:r>
              <w:rPr>
                <w:sz w:val="18"/>
                <w:szCs w:val="18"/>
              </w:rPr>
              <w:t>1</w:t>
            </w:r>
            <w:r w:rsidR="00192B6B">
              <w:rPr>
                <w:sz w:val="18"/>
                <w:szCs w:val="18"/>
              </w:rPr>
              <w:t>102</w:t>
            </w:r>
          </w:p>
        </w:tc>
        <w:tc>
          <w:tcPr>
            <w:tcW w:w="1383" w:type="dxa"/>
            <w:tcBorders>
              <w:top w:val="single" w:sz="4" w:space="0" w:color="auto"/>
            </w:tcBorders>
          </w:tcPr>
          <w:p w14:paraId="3D369EE3" w14:textId="521E6A7D" w:rsidR="00352667" w:rsidRPr="000D386C" w:rsidRDefault="00192B6B" w:rsidP="000D386C">
            <w:pPr>
              <w:cnfStyle w:val="000000100000" w:firstRow="0" w:lastRow="0" w:firstColumn="0" w:lastColumn="0" w:oddVBand="0" w:evenVBand="0" w:oddHBand="1" w:evenHBand="0" w:firstRowFirstColumn="0" w:firstRowLastColumn="0" w:lastRowFirstColumn="0" w:lastRowLastColumn="0"/>
              <w:rPr>
                <w:rFonts w:cs="Arial"/>
                <w:sz w:val="18"/>
                <w:szCs w:val="18"/>
              </w:rPr>
            </w:pPr>
            <w:r>
              <w:rPr>
                <w:sz w:val="18"/>
                <w:szCs w:val="18"/>
              </w:rPr>
              <w:t>1653</w:t>
            </w:r>
          </w:p>
        </w:tc>
        <w:tc>
          <w:tcPr>
            <w:tcW w:w="1134" w:type="dxa"/>
            <w:tcBorders>
              <w:top w:val="single" w:sz="4" w:space="0" w:color="auto"/>
            </w:tcBorders>
          </w:tcPr>
          <w:p w14:paraId="737A3876" w14:textId="2A4C5E5D" w:rsidR="00352667" w:rsidRPr="000D386C" w:rsidRDefault="00192B6B" w:rsidP="000D386C">
            <w:pPr>
              <w:cnfStyle w:val="000000100000" w:firstRow="0" w:lastRow="0" w:firstColumn="0" w:lastColumn="0" w:oddVBand="0" w:evenVBand="0" w:oddHBand="1" w:evenHBand="0" w:firstRowFirstColumn="0" w:firstRowLastColumn="0" w:lastRowFirstColumn="0" w:lastRowLastColumn="0"/>
              <w:rPr>
                <w:rFonts w:cs="Arial"/>
                <w:sz w:val="18"/>
                <w:szCs w:val="18"/>
              </w:rPr>
            </w:pPr>
            <w:r>
              <w:rPr>
                <w:sz w:val="18"/>
                <w:szCs w:val="18"/>
              </w:rPr>
              <w:t>64.9</w:t>
            </w:r>
          </w:p>
        </w:tc>
      </w:tr>
      <w:tr w:rsidR="00352667" w:rsidRPr="008C26CE" w14:paraId="569E82FB" w14:textId="77777777" w:rsidTr="00A95C44">
        <w:tc>
          <w:tcPr>
            <w:cnfStyle w:val="001000000000" w:firstRow="0" w:lastRow="0" w:firstColumn="1" w:lastColumn="0" w:oddVBand="0" w:evenVBand="0" w:oddHBand="0" w:evenHBand="0" w:firstRowFirstColumn="0" w:firstRowLastColumn="0" w:lastRowFirstColumn="0" w:lastRowLastColumn="0"/>
            <w:tcW w:w="1167" w:type="dxa"/>
          </w:tcPr>
          <w:p w14:paraId="5F5F36F5" w14:textId="5BF81326" w:rsidR="00352667" w:rsidRPr="000D386C" w:rsidRDefault="00352667" w:rsidP="000D386C">
            <w:pPr>
              <w:rPr>
                <w:rFonts w:cs="Arial"/>
                <w:b w:val="0"/>
                <w:bCs w:val="0"/>
                <w:sz w:val="18"/>
                <w:szCs w:val="18"/>
              </w:rPr>
            </w:pPr>
            <w:r w:rsidRPr="000D386C">
              <w:rPr>
                <w:b w:val="0"/>
                <w:sz w:val="18"/>
                <w:szCs w:val="18"/>
              </w:rPr>
              <w:t>Mega</w:t>
            </w:r>
            <w:r>
              <w:rPr>
                <w:b w:val="0"/>
                <w:sz w:val="18"/>
                <w:szCs w:val="18"/>
              </w:rPr>
              <w:t>fauna</w:t>
            </w:r>
          </w:p>
        </w:tc>
        <w:tc>
          <w:tcPr>
            <w:tcW w:w="993" w:type="dxa"/>
          </w:tcPr>
          <w:p w14:paraId="5726B529" w14:textId="4ECCD77F" w:rsidR="00352667" w:rsidRPr="000D386C" w:rsidRDefault="00352667" w:rsidP="000D386C">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14</w:t>
            </w:r>
            <w:r w:rsidR="00DF01F2">
              <w:rPr>
                <w:sz w:val="18"/>
                <w:szCs w:val="18"/>
              </w:rPr>
              <w:t>9</w:t>
            </w:r>
          </w:p>
        </w:tc>
        <w:tc>
          <w:tcPr>
            <w:tcW w:w="993" w:type="dxa"/>
          </w:tcPr>
          <w:p w14:paraId="62CC2DCB" w14:textId="23740871" w:rsidR="00352667" w:rsidRPr="000D386C" w:rsidRDefault="00AA3CB6" w:rsidP="000D386C">
            <w:pPr>
              <w:cnfStyle w:val="000000000000" w:firstRow="0" w:lastRow="0" w:firstColumn="0" w:lastColumn="0" w:oddVBand="0" w:evenVBand="0" w:oddHBand="0" w:evenHBand="0" w:firstRowFirstColumn="0" w:firstRowLastColumn="0" w:lastRowFirstColumn="0" w:lastRowLastColumn="0"/>
              <w:rPr>
                <w:rFonts w:cs="Arial"/>
                <w:sz w:val="18"/>
                <w:szCs w:val="18"/>
              </w:rPr>
            </w:pPr>
            <w:r>
              <w:rPr>
                <w:sz w:val="18"/>
                <w:szCs w:val="18"/>
              </w:rPr>
              <w:t>1</w:t>
            </w:r>
            <w:r w:rsidR="00DF01F2">
              <w:rPr>
                <w:sz w:val="18"/>
                <w:szCs w:val="18"/>
              </w:rPr>
              <w:t>86</w:t>
            </w:r>
          </w:p>
        </w:tc>
        <w:tc>
          <w:tcPr>
            <w:tcW w:w="1383" w:type="dxa"/>
          </w:tcPr>
          <w:p w14:paraId="4E05A7F3" w14:textId="3574A0B5" w:rsidR="00352667" w:rsidRPr="000D386C" w:rsidRDefault="00DF01F2" w:rsidP="000D386C">
            <w:pPr>
              <w:cnfStyle w:val="000000000000" w:firstRow="0" w:lastRow="0" w:firstColumn="0" w:lastColumn="0" w:oddVBand="0" w:evenVBand="0" w:oddHBand="0" w:evenHBand="0" w:firstRowFirstColumn="0" w:firstRowLastColumn="0" w:lastRowFirstColumn="0" w:lastRowLastColumn="0"/>
              <w:rPr>
                <w:rFonts w:cs="Arial"/>
                <w:color w:val="FF0000"/>
                <w:sz w:val="18"/>
                <w:szCs w:val="18"/>
              </w:rPr>
            </w:pPr>
            <w:r>
              <w:rPr>
                <w:sz w:val="18"/>
                <w:szCs w:val="18"/>
              </w:rPr>
              <w:t>419</w:t>
            </w:r>
          </w:p>
        </w:tc>
        <w:tc>
          <w:tcPr>
            <w:tcW w:w="1134" w:type="dxa"/>
          </w:tcPr>
          <w:p w14:paraId="4A0901FF" w14:textId="5646086F" w:rsidR="00352667" w:rsidRPr="000D386C" w:rsidRDefault="00DF01F2" w:rsidP="000D386C">
            <w:pPr>
              <w:cnfStyle w:val="000000000000" w:firstRow="0" w:lastRow="0" w:firstColumn="0" w:lastColumn="0" w:oddVBand="0" w:evenVBand="0" w:oddHBand="0" w:evenHBand="0" w:firstRowFirstColumn="0" w:firstRowLastColumn="0" w:lastRowFirstColumn="0" w:lastRowLastColumn="0"/>
              <w:rPr>
                <w:rFonts w:cs="Arial"/>
                <w:color w:val="FF0000"/>
                <w:sz w:val="18"/>
                <w:szCs w:val="18"/>
              </w:rPr>
            </w:pPr>
            <w:r>
              <w:rPr>
                <w:sz w:val="18"/>
                <w:szCs w:val="18"/>
              </w:rPr>
              <w:t>67</w:t>
            </w:r>
            <w:r w:rsidR="00192B6B">
              <w:rPr>
                <w:sz w:val="18"/>
                <w:szCs w:val="18"/>
              </w:rPr>
              <w:t>.3</w:t>
            </w:r>
          </w:p>
        </w:tc>
      </w:tr>
      <w:tr w:rsidR="00352667" w:rsidRPr="008C26CE" w14:paraId="73FDF708" w14:textId="77777777" w:rsidTr="00A95C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Borders>
              <w:bottom w:val="single" w:sz="4" w:space="0" w:color="auto"/>
            </w:tcBorders>
          </w:tcPr>
          <w:p w14:paraId="1A13ADE1" w14:textId="60F69D63" w:rsidR="00352667" w:rsidRPr="000D386C" w:rsidRDefault="00A95C44" w:rsidP="000D386C">
            <w:pPr>
              <w:rPr>
                <w:rFonts w:cs="Arial"/>
                <w:b w:val="0"/>
                <w:bCs w:val="0"/>
                <w:sz w:val="18"/>
                <w:szCs w:val="18"/>
              </w:rPr>
            </w:pPr>
            <w:r>
              <w:rPr>
                <w:b w:val="0"/>
                <w:sz w:val="18"/>
                <w:szCs w:val="18"/>
              </w:rPr>
              <w:t>M</w:t>
            </w:r>
            <w:r w:rsidR="00352667" w:rsidRPr="000D386C">
              <w:rPr>
                <w:b w:val="0"/>
                <w:sz w:val="18"/>
                <w:szCs w:val="18"/>
              </w:rPr>
              <w:t>eio</w:t>
            </w:r>
            <w:r w:rsidR="00352667">
              <w:rPr>
                <w:b w:val="0"/>
                <w:sz w:val="18"/>
                <w:szCs w:val="18"/>
              </w:rPr>
              <w:t>fauna</w:t>
            </w:r>
          </w:p>
        </w:tc>
        <w:tc>
          <w:tcPr>
            <w:tcW w:w="993" w:type="dxa"/>
            <w:tcBorders>
              <w:bottom w:val="single" w:sz="4" w:space="0" w:color="auto"/>
            </w:tcBorders>
          </w:tcPr>
          <w:p w14:paraId="5154E39C" w14:textId="57BE6B81" w:rsidR="00352667" w:rsidRPr="000D386C" w:rsidRDefault="00352667" w:rsidP="000D38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w:t>
            </w:r>
            <w:r w:rsidR="00192B6B">
              <w:rPr>
                <w:sz w:val="18"/>
                <w:szCs w:val="18"/>
              </w:rPr>
              <w:t>8</w:t>
            </w:r>
          </w:p>
        </w:tc>
        <w:tc>
          <w:tcPr>
            <w:tcW w:w="993" w:type="dxa"/>
            <w:tcBorders>
              <w:bottom w:val="single" w:sz="4" w:space="0" w:color="auto"/>
            </w:tcBorders>
          </w:tcPr>
          <w:p w14:paraId="00024A4A" w14:textId="0E8EBD24" w:rsidR="00352667" w:rsidRPr="000D386C" w:rsidRDefault="00192B6B" w:rsidP="000D386C">
            <w:pPr>
              <w:cnfStyle w:val="000000100000" w:firstRow="0" w:lastRow="0" w:firstColumn="0" w:lastColumn="0" w:oddVBand="0" w:evenVBand="0" w:oddHBand="1" w:evenHBand="0" w:firstRowFirstColumn="0" w:firstRowLastColumn="0" w:lastRowFirstColumn="0" w:lastRowLastColumn="0"/>
              <w:rPr>
                <w:rFonts w:cs="Arial"/>
                <w:sz w:val="18"/>
                <w:szCs w:val="18"/>
              </w:rPr>
            </w:pPr>
            <w:r>
              <w:rPr>
                <w:sz w:val="18"/>
                <w:szCs w:val="18"/>
              </w:rPr>
              <w:t>893</w:t>
            </w:r>
          </w:p>
        </w:tc>
        <w:tc>
          <w:tcPr>
            <w:tcW w:w="1383" w:type="dxa"/>
            <w:tcBorders>
              <w:bottom w:val="single" w:sz="4" w:space="0" w:color="auto"/>
            </w:tcBorders>
          </w:tcPr>
          <w:p w14:paraId="72E8992D" w14:textId="14FAB44B" w:rsidR="00352667" w:rsidRPr="000D386C" w:rsidRDefault="00192B6B" w:rsidP="000D386C">
            <w:pPr>
              <w:cnfStyle w:val="000000100000" w:firstRow="0" w:lastRow="0" w:firstColumn="0" w:lastColumn="0" w:oddVBand="0" w:evenVBand="0" w:oddHBand="1" w:evenHBand="0" w:firstRowFirstColumn="0" w:firstRowLastColumn="0" w:lastRowFirstColumn="0" w:lastRowLastColumn="0"/>
              <w:rPr>
                <w:rFonts w:cs="Arial"/>
                <w:color w:val="FF0000"/>
                <w:sz w:val="18"/>
                <w:szCs w:val="18"/>
              </w:rPr>
            </w:pPr>
            <w:r>
              <w:rPr>
                <w:sz w:val="18"/>
                <w:szCs w:val="18"/>
              </w:rPr>
              <w:t>7158</w:t>
            </w:r>
          </w:p>
        </w:tc>
        <w:tc>
          <w:tcPr>
            <w:tcW w:w="1134" w:type="dxa"/>
            <w:tcBorders>
              <w:bottom w:val="single" w:sz="4" w:space="0" w:color="auto"/>
            </w:tcBorders>
          </w:tcPr>
          <w:p w14:paraId="60493833" w14:textId="70E36D25" w:rsidR="00352667" w:rsidRPr="000D386C" w:rsidRDefault="00192B6B" w:rsidP="000D386C">
            <w:pPr>
              <w:cnfStyle w:val="000000100000" w:firstRow="0" w:lastRow="0" w:firstColumn="0" w:lastColumn="0" w:oddVBand="0" w:evenVBand="0" w:oddHBand="1" w:evenHBand="0" w:firstRowFirstColumn="0" w:firstRowLastColumn="0" w:lastRowFirstColumn="0" w:lastRowLastColumn="0"/>
              <w:rPr>
                <w:rFonts w:cs="Arial"/>
                <w:color w:val="FF0000"/>
                <w:sz w:val="18"/>
                <w:szCs w:val="18"/>
              </w:rPr>
            </w:pPr>
            <w:r>
              <w:rPr>
                <w:sz w:val="18"/>
                <w:szCs w:val="18"/>
              </w:rPr>
              <w:t>976.2</w:t>
            </w:r>
          </w:p>
        </w:tc>
      </w:tr>
    </w:tbl>
    <w:p w14:paraId="4E33F02D" w14:textId="17E0EDFA" w:rsidR="00886BD5" w:rsidRDefault="00886BD5" w:rsidP="00A6647F">
      <w:pPr>
        <w:rPr>
          <w:rStyle w:val="LineNumber"/>
          <w:rFonts w:cs="Arial"/>
          <w:sz w:val="22"/>
          <w:szCs w:val="22"/>
        </w:rPr>
      </w:pPr>
    </w:p>
    <w:p w14:paraId="2B1649BE" w14:textId="531B14BC" w:rsidR="00CA1D9A" w:rsidRDefault="00CA1D9A" w:rsidP="00A6647F">
      <w:pPr>
        <w:rPr>
          <w:rStyle w:val="LineNumber"/>
          <w:rFonts w:cs="Arial"/>
          <w:sz w:val="22"/>
          <w:szCs w:val="22"/>
        </w:rPr>
      </w:pPr>
    </w:p>
    <w:p w14:paraId="50F75A18" w14:textId="18C81116" w:rsidR="00CA1D9A" w:rsidRDefault="00CA1D9A" w:rsidP="00A6647F">
      <w:pPr>
        <w:rPr>
          <w:rStyle w:val="LineNumber"/>
          <w:rFonts w:cs="Arial"/>
          <w:sz w:val="22"/>
          <w:szCs w:val="22"/>
        </w:rPr>
      </w:pPr>
    </w:p>
    <w:p w14:paraId="4E4449D7" w14:textId="5D24F7CA" w:rsidR="00CA1D9A" w:rsidRDefault="00CA1D9A" w:rsidP="00A6647F">
      <w:pPr>
        <w:rPr>
          <w:rStyle w:val="LineNumber"/>
          <w:rFonts w:cs="Arial"/>
          <w:sz w:val="22"/>
          <w:szCs w:val="22"/>
        </w:rPr>
      </w:pPr>
    </w:p>
    <w:p w14:paraId="6E42E0BD" w14:textId="77777777" w:rsidR="00CA1D9A" w:rsidRDefault="00CA1D9A" w:rsidP="00A6647F">
      <w:pPr>
        <w:rPr>
          <w:rStyle w:val="LineNumber"/>
          <w:rFonts w:cs="Arial"/>
          <w:sz w:val="22"/>
          <w:szCs w:val="22"/>
        </w:rPr>
      </w:pPr>
    </w:p>
    <w:p w14:paraId="0BF528B6" w14:textId="04FB7711" w:rsidR="000D386C" w:rsidRDefault="000D386C" w:rsidP="00F22581">
      <w:pPr>
        <w:keepNext/>
        <w:rPr>
          <w:rStyle w:val="LineNumber"/>
          <w:rFonts w:cs="Arial"/>
          <w:sz w:val="22"/>
          <w:szCs w:val="22"/>
        </w:rPr>
      </w:pPr>
    </w:p>
    <w:p w14:paraId="09D1F824" w14:textId="0B81EDEC" w:rsidR="00F22581" w:rsidRDefault="00F22581" w:rsidP="00BF342B">
      <w:pPr>
        <w:rPr>
          <w:rStyle w:val="LineNumber"/>
          <w:rFonts w:cs="Arial"/>
          <w:sz w:val="20"/>
          <w:szCs w:val="20"/>
        </w:rPr>
      </w:pPr>
    </w:p>
    <w:p w14:paraId="6CD45D85" w14:textId="40F1876C" w:rsidR="00CA1D9A" w:rsidRDefault="00E40B58" w:rsidP="00BF342B">
      <w:pPr>
        <w:rPr>
          <w:rStyle w:val="LineNumber"/>
          <w:rFonts w:cs="Arial"/>
          <w:sz w:val="20"/>
          <w:szCs w:val="20"/>
        </w:rPr>
      </w:pPr>
      <w:r>
        <w:rPr>
          <w:rFonts w:cs="Arial"/>
          <w:noProof/>
          <w:sz w:val="20"/>
          <w:szCs w:val="20"/>
          <w:lang w:eastAsia="en-GB"/>
        </w:rPr>
        <w:lastRenderedPageBreak/>
        <w:drawing>
          <wp:inline distT="0" distB="0" distL="0" distR="0" wp14:anchorId="0CE4FE46" wp14:editId="0CEA04ED">
            <wp:extent cx="5354653" cy="8275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P_CURVE_MACRO_MEGA_COMB_2022-04-2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56604" cy="8278335"/>
                    </a:xfrm>
                    <a:prstGeom prst="rect">
                      <a:avLst/>
                    </a:prstGeom>
                  </pic:spPr>
                </pic:pic>
              </a:graphicData>
            </a:graphic>
          </wp:inline>
        </w:drawing>
      </w:r>
    </w:p>
    <w:p w14:paraId="7D73BFB7" w14:textId="136650AB" w:rsidR="00BF342B" w:rsidRPr="00BF342B" w:rsidRDefault="00BF342B" w:rsidP="00BF342B">
      <w:pPr>
        <w:rPr>
          <w:rStyle w:val="LineNumber"/>
          <w:rFonts w:cs="Arial"/>
          <w:sz w:val="20"/>
          <w:szCs w:val="20"/>
        </w:rPr>
      </w:pPr>
      <w:r w:rsidRPr="00BF342B">
        <w:rPr>
          <w:rStyle w:val="LineNumber"/>
          <w:rFonts w:cs="Arial"/>
          <w:sz w:val="20"/>
          <w:szCs w:val="20"/>
        </w:rPr>
        <w:t xml:space="preserve">Fig </w:t>
      </w:r>
      <w:r w:rsidR="00F22581">
        <w:rPr>
          <w:rStyle w:val="LineNumber"/>
          <w:rFonts w:cs="Arial"/>
          <w:sz w:val="20"/>
          <w:szCs w:val="20"/>
        </w:rPr>
        <w:t>21.</w:t>
      </w:r>
      <w:r w:rsidRPr="00BF342B">
        <w:rPr>
          <w:rStyle w:val="LineNumber"/>
          <w:rFonts w:cs="Arial"/>
          <w:sz w:val="20"/>
          <w:szCs w:val="20"/>
        </w:rPr>
        <w:t xml:space="preserve"> Species diversity (accumulation rates) </w:t>
      </w:r>
      <w:r w:rsidR="00D023D7" w:rsidRPr="00BF342B">
        <w:rPr>
          <w:rStyle w:val="LineNumber"/>
          <w:rFonts w:cs="Arial"/>
          <w:sz w:val="20"/>
          <w:szCs w:val="20"/>
        </w:rPr>
        <w:t xml:space="preserve">in the Clarion Clipperton Zone </w:t>
      </w:r>
      <w:r w:rsidRPr="00BF342B">
        <w:rPr>
          <w:rStyle w:val="LineNumber"/>
          <w:rFonts w:cs="Arial"/>
          <w:sz w:val="20"/>
          <w:szCs w:val="20"/>
        </w:rPr>
        <w:t>based on DeepData (named species and morphospecies combined)</w:t>
      </w:r>
      <w:r w:rsidR="00243585">
        <w:rPr>
          <w:rStyle w:val="LineNumber"/>
          <w:rFonts w:cs="Arial"/>
          <w:sz w:val="20"/>
          <w:szCs w:val="20"/>
        </w:rPr>
        <w:t>.</w:t>
      </w:r>
      <w:r w:rsidRPr="00BF342B">
        <w:rPr>
          <w:rStyle w:val="LineNumber"/>
          <w:rFonts w:cs="Arial"/>
          <w:sz w:val="20"/>
          <w:szCs w:val="20"/>
        </w:rPr>
        <w:t xml:space="preserve"> (A) macrof</w:t>
      </w:r>
      <w:r w:rsidR="00112B34">
        <w:rPr>
          <w:rStyle w:val="LineNumber"/>
          <w:rFonts w:cs="Arial"/>
          <w:sz w:val="20"/>
          <w:szCs w:val="20"/>
        </w:rPr>
        <w:t xml:space="preserve">auna, (B) megafauna. Meiofauna </w:t>
      </w:r>
      <w:r w:rsidR="00243585">
        <w:rPr>
          <w:rStyle w:val="LineNumber"/>
          <w:rFonts w:cs="Arial"/>
          <w:sz w:val="20"/>
          <w:szCs w:val="20"/>
        </w:rPr>
        <w:t>not shown given small sample size</w:t>
      </w:r>
      <w:r w:rsidRPr="00BF342B">
        <w:rPr>
          <w:rStyle w:val="LineNumber"/>
          <w:rFonts w:cs="Arial"/>
          <w:sz w:val="20"/>
          <w:szCs w:val="20"/>
        </w:rPr>
        <w:t xml:space="preserve">. </w:t>
      </w:r>
    </w:p>
    <w:bookmarkEnd w:id="108"/>
    <w:p w14:paraId="7DE902F2" w14:textId="77777777" w:rsidR="00BF342B" w:rsidRDefault="00BF342B" w:rsidP="00A6647F">
      <w:pPr>
        <w:rPr>
          <w:rStyle w:val="LineNumber"/>
          <w:rFonts w:cs="Arial"/>
          <w:sz w:val="22"/>
          <w:szCs w:val="22"/>
        </w:rPr>
      </w:pPr>
    </w:p>
    <w:p w14:paraId="0D219E02" w14:textId="77777777" w:rsidR="005F4B5B" w:rsidRDefault="005F4B5B" w:rsidP="005F4B5B">
      <w:pPr>
        <w:rPr>
          <w:rFonts w:cs="Arial"/>
          <w:sz w:val="21"/>
          <w:szCs w:val="21"/>
        </w:rPr>
      </w:pPr>
    </w:p>
    <w:p w14:paraId="17A4F7A1" w14:textId="3DE6D315" w:rsidR="00474CC0" w:rsidRDefault="00474CC0" w:rsidP="00A6647F">
      <w:pPr>
        <w:rPr>
          <w:rStyle w:val="LineNumber"/>
          <w:rFonts w:cs="Arial"/>
          <w:sz w:val="22"/>
          <w:szCs w:val="22"/>
        </w:rPr>
      </w:pPr>
    </w:p>
    <w:p w14:paraId="61F962A8" w14:textId="4115EB27" w:rsidR="000D386C" w:rsidRDefault="00BF342B" w:rsidP="003A50EC">
      <w:pPr>
        <w:pStyle w:val="Heading3"/>
        <w:rPr>
          <w:rStyle w:val="LineNumber"/>
          <w:sz w:val="24"/>
        </w:rPr>
      </w:pPr>
      <w:bookmarkStart w:id="113" w:name="_Toc101879422"/>
      <w:r>
        <w:rPr>
          <w:rStyle w:val="LineNumber"/>
          <w:sz w:val="24"/>
        </w:rPr>
        <w:t xml:space="preserve">Overview of community composition between </w:t>
      </w:r>
      <w:r w:rsidR="00D14F68">
        <w:rPr>
          <w:rStyle w:val="LineNumber"/>
          <w:sz w:val="24"/>
        </w:rPr>
        <w:t>c</w:t>
      </w:r>
      <w:r>
        <w:rPr>
          <w:rStyle w:val="LineNumber"/>
          <w:sz w:val="24"/>
        </w:rPr>
        <w:t>ontract areas</w:t>
      </w:r>
      <w:bookmarkEnd w:id="113"/>
    </w:p>
    <w:p w14:paraId="4E5C4B61" w14:textId="41E7D73B" w:rsidR="00BF342B" w:rsidRDefault="00BF342B" w:rsidP="00BF342B"/>
    <w:p w14:paraId="4C1C4B32" w14:textId="7062E60D" w:rsidR="00CF3291" w:rsidRPr="00474CC0" w:rsidRDefault="00BF342B" w:rsidP="00CA7103">
      <w:r w:rsidRPr="00BF342B">
        <w:t xml:space="preserve">It is possible to examine relative </w:t>
      </w:r>
      <w:r w:rsidRPr="00EB3587">
        <w:t xml:space="preserve">abundances of key taxonomic groups across </w:t>
      </w:r>
      <w:r w:rsidR="009A2342">
        <w:t>c</w:t>
      </w:r>
      <w:r w:rsidR="009A2342" w:rsidRPr="00EB3587">
        <w:t xml:space="preserve">ontract </w:t>
      </w:r>
      <w:r w:rsidR="009A2342">
        <w:t>areas</w:t>
      </w:r>
      <w:r w:rsidRPr="00EB3587">
        <w:t xml:space="preserve"> to </w:t>
      </w:r>
      <w:r w:rsidR="00FE5C2B" w:rsidRPr="00EB3587">
        <w:t>explore</w:t>
      </w:r>
      <w:r w:rsidRPr="00EB3587">
        <w:t xml:space="preserve"> large-scale regional shifts in community composition. This is</w:t>
      </w:r>
      <w:r w:rsidR="00CA7103" w:rsidRPr="00EB3587">
        <w:t xml:space="preserve"> subject to the caveat that Contractors use different </w:t>
      </w:r>
      <w:r w:rsidR="005E4903" w:rsidRPr="00EB3587">
        <w:t xml:space="preserve">sampling </w:t>
      </w:r>
      <w:r w:rsidR="00CA7103" w:rsidRPr="00EB3587">
        <w:t xml:space="preserve">methods </w:t>
      </w:r>
      <w:r w:rsidR="005E4903" w:rsidRPr="00EB3587">
        <w:t>and/</w:t>
      </w:r>
      <w:r w:rsidR="00CA7103" w:rsidRPr="00EB3587">
        <w:t xml:space="preserve">or have placed different efforts on different groups. </w:t>
      </w:r>
      <w:r w:rsidR="00CF3291" w:rsidRPr="00EB3587">
        <w:t xml:space="preserve">Analysis at a very coarse taxonomic resolution of the DeepData </w:t>
      </w:r>
      <w:r w:rsidR="00FD67F7">
        <w:t>data</w:t>
      </w:r>
      <w:r w:rsidR="00CF3291" w:rsidRPr="00EB3587">
        <w:t xml:space="preserve">set </w:t>
      </w:r>
      <w:r w:rsidR="00FD67F7">
        <w:t xml:space="preserve">at phyla level </w:t>
      </w:r>
      <w:r w:rsidR="00CF3291" w:rsidRPr="00EB3587">
        <w:t xml:space="preserve">by </w:t>
      </w:r>
      <w:r w:rsidR="0066770F">
        <w:t>c</w:t>
      </w:r>
      <w:r w:rsidR="0066770F" w:rsidRPr="00EB3587">
        <w:t xml:space="preserve">ontract </w:t>
      </w:r>
      <w:r w:rsidR="00CF3291" w:rsidRPr="00EB3587">
        <w:t>area shows high heterogeneity in composition</w:t>
      </w:r>
      <w:r w:rsidR="00FD67F7">
        <w:t xml:space="preserve"> (Fig. 22)</w:t>
      </w:r>
      <w:r w:rsidR="00CF3291" w:rsidRPr="00EB3587">
        <w:t xml:space="preserve">. </w:t>
      </w:r>
      <w:r w:rsidR="00EB3587" w:rsidRPr="00EB3587">
        <w:t xml:space="preserve">This </w:t>
      </w:r>
      <w:r w:rsidR="00CF3291" w:rsidRPr="00EB3587">
        <w:t>could be a result of shifts in habitat or environmental variables across the CCZ (</w:t>
      </w:r>
      <w:proofErr w:type="gramStart"/>
      <w:r w:rsidR="005435EE" w:rsidRPr="00EB3587">
        <w:t>e.g.</w:t>
      </w:r>
      <w:proofErr w:type="gramEnd"/>
      <w:r w:rsidR="00CF3291" w:rsidRPr="00EB3587">
        <w:t xml:space="preserve"> nodule type, abundance or surface production </w:t>
      </w:r>
      <w:r w:rsidR="005435EE" w:rsidRPr="00EB3587">
        <w:t>e.g.</w:t>
      </w:r>
      <w:r w:rsidR="00CF3291" w:rsidRPr="00EB3587">
        <w:t xml:space="preserve"> McQuaid et al 2021</w:t>
      </w:r>
      <w:r w:rsidR="00FD67F7">
        <w:t>; Vanreusel et al., 2016</w:t>
      </w:r>
      <w:r w:rsidR="00CF3291" w:rsidRPr="00EB3587">
        <w:t xml:space="preserve">). </w:t>
      </w:r>
      <w:r w:rsidR="00DD0A7F">
        <w:t>Contract areas for example differ greatly by depth (</w:t>
      </w:r>
      <w:r w:rsidR="00DD0A7F" w:rsidRPr="004643A4">
        <w:t xml:space="preserve">S Fig. </w:t>
      </w:r>
      <w:r w:rsidR="00D63997" w:rsidRPr="004643A4">
        <w:t>3</w:t>
      </w:r>
      <w:r w:rsidR="004643A4">
        <w:t>5</w:t>
      </w:r>
      <w:r w:rsidR="00DD0A7F">
        <w:t xml:space="preserve">). </w:t>
      </w:r>
      <w:r w:rsidR="00EB3587" w:rsidRPr="00EB3587">
        <w:t xml:space="preserve">Most likely however, this might </w:t>
      </w:r>
      <w:r w:rsidR="00EB3587" w:rsidRPr="00474CC0">
        <w:t xml:space="preserve">be explained by different </w:t>
      </w:r>
      <w:r w:rsidR="0066770F">
        <w:t xml:space="preserve">taxonomic approach, and </w:t>
      </w:r>
      <w:r w:rsidR="00EB3587" w:rsidRPr="00474CC0">
        <w:t xml:space="preserve">Contractors working on different taxonomic groups, and reflecting </w:t>
      </w:r>
      <w:r w:rsidR="006B5518" w:rsidRPr="00474CC0">
        <w:t>that the data published on DeepData to date is a subset of overall collected records.</w:t>
      </w:r>
      <w:r w:rsidR="0066770F" w:rsidRPr="0066770F">
        <w:t xml:space="preserve"> </w:t>
      </w:r>
      <w:r w:rsidR="0066770F">
        <w:t>For example, UK-1 and OMS2 show similar trends, and are adjacent contract areas, but they have been sampled on joint cruises.</w:t>
      </w:r>
    </w:p>
    <w:p w14:paraId="60713480" w14:textId="77777777" w:rsidR="00CF3291" w:rsidRDefault="00CF3291" w:rsidP="00CA7103"/>
    <w:p w14:paraId="711D07BB" w14:textId="5A388496" w:rsidR="00CF3291" w:rsidRDefault="00CF3291" w:rsidP="00CA7103"/>
    <w:p w14:paraId="280688BC" w14:textId="1D206641" w:rsidR="00CF3291" w:rsidRDefault="00F2087E" w:rsidP="009D18F1">
      <w:r>
        <w:rPr>
          <w:noProof/>
          <w:lang w:eastAsia="en-GB"/>
        </w:rPr>
        <w:drawing>
          <wp:inline distT="0" distB="0" distL="0" distR="0" wp14:anchorId="40D5CA94" wp14:editId="0A2DD6B7">
            <wp:extent cx="5727700" cy="404749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CZ_random_v2_2021-11-11_al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4047490"/>
                    </a:xfrm>
                    <a:prstGeom prst="rect">
                      <a:avLst/>
                    </a:prstGeom>
                  </pic:spPr>
                </pic:pic>
              </a:graphicData>
            </a:graphic>
          </wp:inline>
        </w:drawing>
      </w:r>
      <w:r w:rsidR="0066770F" w:rsidRPr="0066770F">
        <w:t xml:space="preserve"> </w:t>
      </w:r>
      <w:r w:rsidR="0066770F" w:rsidRPr="00A16708">
        <w:rPr>
          <w:sz w:val="20"/>
        </w:rPr>
        <w:t xml:space="preserve">Fig. 22 </w:t>
      </w:r>
      <w:r w:rsidR="009B6775" w:rsidRPr="00A16708">
        <w:rPr>
          <w:sz w:val="20"/>
        </w:rPr>
        <w:t xml:space="preserve">Variations in community composition at phylum level across the entire Clarion-Clipperton Zone based on Contractor data. </w:t>
      </w:r>
      <w:r w:rsidR="009D18F1" w:rsidRPr="00A16708">
        <w:rPr>
          <w:sz w:val="20"/>
        </w:rPr>
        <w:t>Phylum not shown, those recorded in low numbers (‘all others pooled’): Coelenterata; Ctenophora; Entoprocta; Gastrotricha; Gnathostomulida; Nemertea; Platyhelminthes; Priapulida; Rotifera; Tardigrada)</w:t>
      </w:r>
    </w:p>
    <w:p w14:paraId="404B7633" w14:textId="777C7863" w:rsidR="00CA7103" w:rsidRDefault="00CA7103" w:rsidP="00CA7103"/>
    <w:p w14:paraId="7D2375BB" w14:textId="77777777" w:rsidR="00474CC0" w:rsidRDefault="00474CC0" w:rsidP="00CA7103"/>
    <w:p w14:paraId="24C1C3FD" w14:textId="65570D42" w:rsidR="00CA7103" w:rsidRPr="00BF342B" w:rsidRDefault="00CA7103" w:rsidP="00CA7103">
      <w:r>
        <w:t xml:space="preserve">Analysis of </w:t>
      </w:r>
      <w:r w:rsidR="00474CC0">
        <w:t xml:space="preserve">distribution of key macrofaunal groups </w:t>
      </w:r>
      <w:r w:rsidR="0066770F">
        <w:t xml:space="preserve">at family level </w:t>
      </w:r>
      <w:r w:rsidR="00474CC0">
        <w:t xml:space="preserve">also shows sampling effects. Looking at </w:t>
      </w:r>
      <w:r>
        <w:t xml:space="preserve">polychaete families across </w:t>
      </w:r>
      <w:r w:rsidR="0066770F">
        <w:t>contract areas</w:t>
      </w:r>
      <w:r>
        <w:t xml:space="preserve"> shows for example that the eastern CCZ sites of BGR, UKSR, OMS,</w:t>
      </w:r>
      <w:r w:rsidR="0009579B">
        <w:t xml:space="preserve"> and</w:t>
      </w:r>
      <w:r>
        <w:t xml:space="preserve"> GSR look </w:t>
      </w:r>
      <w:r w:rsidR="006B5518">
        <w:t>relatively</w:t>
      </w:r>
      <w:r>
        <w:t xml:space="preserve"> similar in composition</w:t>
      </w:r>
      <w:r w:rsidR="00D40859">
        <w:t xml:space="preserve"> (Fig. 23)</w:t>
      </w:r>
      <w:r w:rsidR="0066770F">
        <w:t>.</w:t>
      </w:r>
      <w:r>
        <w:t xml:space="preserve"> </w:t>
      </w:r>
      <w:proofErr w:type="gramStart"/>
      <w:r w:rsidR="0066770F">
        <w:t>Also</w:t>
      </w:r>
      <w:proofErr w:type="gramEnd"/>
      <w:r w:rsidR="0066770F">
        <w:t xml:space="preserve"> the KOREA1 site is quite similar to the eastern CCZ sites. The </w:t>
      </w:r>
      <w:r>
        <w:t xml:space="preserve">YUZH site </w:t>
      </w:r>
      <w:r w:rsidR="0066770F">
        <w:t xml:space="preserve">in contrast </w:t>
      </w:r>
      <w:r>
        <w:t>is dominated by Serpulidae. This is likely a result of the YUZH survey</w:t>
      </w:r>
      <w:r w:rsidR="00DE3985">
        <w:t>s</w:t>
      </w:r>
      <w:r>
        <w:t xml:space="preserve"> focussing on nodule-fauna whilst the </w:t>
      </w:r>
      <w:r>
        <w:lastRenderedPageBreak/>
        <w:t xml:space="preserve">other surveys focussed mainly on sediment fauna. The COMRA site </w:t>
      </w:r>
      <w:r w:rsidR="006B5518">
        <w:t xml:space="preserve">where sampling has focussed on benthic trawls </w:t>
      </w:r>
      <w:r>
        <w:t xml:space="preserve">is dominated by tomopterid polychaetes which are pelagic. </w:t>
      </w:r>
    </w:p>
    <w:p w14:paraId="17D0A8FF" w14:textId="6618EBA5" w:rsidR="00067929" w:rsidRPr="00F44037" w:rsidRDefault="00067929" w:rsidP="00067929">
      <w:pPr>
        <w:rPr>
          <w:rFonts w:cs="Arial"/>
          <w:color w:val="FF0000"/>
        </w:rPr>
      </w:pPr>
    </w:p>
    <w:p w14:paraId="7166F2A1" w14:textId="77777777" w:rsidR="00A16708" w:rsidRDefault="00CC38B3" w:rsidP="00067929">
      <w:pPr>
        <w:rPr>
          <w:rFonts w:cs="Arial"/>
          <w:color w:val="000000" w:themeColor="text1"/>
          <w:sz w:val="20"/>
          <w:szCs w:val="20"/>
        </w:rPr>
      </w:pPr>
      <w:r>
        <w:rPr>
          <w:rFonts w:cs="Arial"/>
          <w:noProof/>
          <w:color w:val="FF0000"/>
          <w:szCs w:val="22"/>
          <w:lang w:eastAsia="en-GB"/>
        </w:rPr>
        <w:drawing>
          <wp:inline distT="0" distB="0" distL="0" distR="0" wp14:anchorId="063FED9F" wp14:editId="387FCBFC">
            <wp:extent cx="5196840" cy="366371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D_Rel_abund_poly_2021-11-07.png"/>
                    <pic:cNvPicPr/>
                  </pic:nvPicPr>
                  <pic:blipFill>
                    <a:blip r:embed="rId51">
                      <a:extLst>
                        <a:ext uri="{28A0092B-C50C-407E-A947-70E740481C1C}">
                          <a14:useLocalDpi xmlns:a14="http://schemas.microsoft.com/office/drawing/2010/main" val="0"/>
                        </a:ext>
                      </a:extLst>
                    </a:blip>
                    <a:stretch>
                      <a:fillRect/>
                    </a:stretch>
                  </pic:blipFill>
                  <pic:spPr>
                    <a:xfrm>
                      <a:off x="0" y="0"/>
                      <a:ext cx="5263237" cy="3710523"/>
                    </a:xfrm>
                    <a:prstGeom prst="rect">
                      <a:avLst/>
                    </a:prstGeom>
                  </pic:spPr>
                </pic:pic>
              </a:graphicData>
            </a:graphic>
          </wp:inline>
        </w:drawing>
      </w:r>
    </w:p>
    <w:p w14:paraId="20F1A22D" w14:textId="5D494C42" w:rsidR="00067929" w:rsidRDefault="009B6775" w:rsidP="00067929">
      <w:pPr>
        <w:rPr>
          <w:rFonts w:cs="Arial"/>
          <w:szCs w:val="22"/>
        </w:rPr>
      </w:pPr>
      <w:r w:rsidRPr="009B6775">
        <w:rPr>
          <w:rFonts w:cs="Arial"/>
          <w:color w:val="000000" w:themeColor="text1"/>
          <w:sz w:val="20"/>
          <w:szCs w:val="20"/>
        </w:rPr>
        <w:t xml:space="preserve">Fig. 23 Variation in community composition between </w:t>
      </w:r>
      <w:r w:rsidR="00DE3985">
        <w:rPr>
          <w:rFonts w:cs="Arial"/>
          <w:color w:val="000000" w:themeColor="text1"/>
          <w:sz w:val="20"/>
          <w:szCs w:val="20"/>
        </w:rPr>
        <w:t>c</w:t>
      </w:r>
      <w:r w:rsidRPr="009B6775">
        <w:rPr>
          <w:rFonts w:cs="Arial"/>
          <w:color w:val="000000" w:themeColor="text1"/>
          <w:sz w:val="20"/>
          <w:szCs w:val="20"/>
        </w:rPr>
        <w:t xml:space="preserve">ontract areas </w:t>
      </w:r>
      <w:r w:rsidR="00DE3985">
        <w:rPr>
          <w:rFonts w:cs="Arial"/>
          <w:color w:val="000000" w:themeColor="text1"/>
          <w:sz w:val="20"/>
          <w:szCs w:val="20"/>
        </w:rPr>
        <w:t xml:space="preserve">and APEIs </w:t>
      </w:r>
      <w:r w:rsidRPr="009B6775">
        <w:rPr>
          <w:rFonts w:cs="Arial"/>
          <w:color w:val="000000" w:themeColor="text1"/>
          <w:sz w:val="20"/>
          <w:szCs w:val="20"/>
        </w:rPr>
        <w:t>of the CCZ based on relative abundance of polychaete families</w:t>
      </w:r>
      <w:r w:rsidR="00DE3985">
        <w:rPr>
          <w:rFonts w:cs="Arial"/>
          <w:color w:val="000000" w:themeColor="text1"/>
          <w:sz w:val="20"/>
          <w:szCs w:val="20"/>
        </w:rPr>
        <w:t xml:space="preserve"> (data shown where available)</w:t>
      </w:r>
      <w:r w:rsidRPr="009B6775">
        <w:rPr>
          <w:rFonts w:cs="Arial"/>
          <w:color w:val="000000" w:themeColor="text1"/>
          <w:sz w:val="20"/>
          <w:szCs w:val="20"/>
        </w:rPr>
        <w:t>.</w:t>
      </w:r>
      <w:r w:rsidR="00D20380" w:rsidRPr="009B6775">
        <w:rPr>
          <w:rFonts w:cs="Arial"/>
          <w:sz w:val="20"/>
          <w:szCs w:val="20"/>
        </w:rPr>
        <w:t xml:space="preserve"> </w:t>
      </w:r>
    </w:p>
    <w:p w14:paraId="7CBE8A32" w14:textId="18DA05B6" w:rsidR="00CA7103" w:rsidRDefault="00CA7103" w:rsidP="00067929">
      <w:pPr>
        <w:rPr>
          <w:rFonts w:cs="Arial"/>
          <w:szCs w:val="22"/>
        </w:rPr>
      </w:pPr>
    </w:p>
    <w:p w14:paraId="0B379913" w14:textId="63A98723" w:rsidR="005409ED" w:rsidRPr="009C48B7" w:rsidRDefault="00CA7103" w:rsidP="00067929">
      <w:pPr>
        <w:rPr>
          <w:rFonts w:cs="Arial"/>
          <w:szCs w:val="22"/>
        </w:rPr>
      </w:pPr>
      <w:r>
        <w:rPr>
          <w:rFonts w:cs="Arial"/>
          <w:szCs w:val="22"/>
        </w:rPr>
        <w:t xml:space="preserve">For isopods, the data suggest high heterogeneity across the CCZ in terms of general </w:t>
      </w:r>
      <w:r w:rsidR="000B206B">
        <w:rPr>
          <w:rFonts w:cs="Arial"/>
          <w:szCs w:val="22"/>
        </w:rPr>
        <w:t xml:space="preserve">composition (Fig </w:t>
      </w:r>
      <w:r w:rsidR="0009579B">
        <w:rPr>
          <w:rFonts w:cs="Arial"/>
          <w:szCs w:val="22"/>
        </w:rPr>
        <w:t>24</w:t>
      </w:r>
      <w:r w:rsidR="000B206B">
        <w:rPr>
          <w:rFonts w:cs="Arial"/>
          <w:szCs w:val="22"/>
        </w:rPr>
        <w:t>).</w:t>
      </w:r>
      <w:r w:rsidR="00D20380">
        <w:rPr>
          <w:rFonts w:cs="Arial"/>
          <w:szCs w:val="22"/>
        </w:rPr>
        <w:t xml:space="preserve"> </w:t>
      </w:r>
      <w:r w:rsidR="00FB5353" w:rsidRPr="00FB5353">
        <w:rPr>
          <w:rFonts w:cs="Arial"/>
          <w:szCs w:val="22"/>
        </w:rPr>
        <w:t>However</w:t>
      </w:r>
      <w:r w:rsidR="00FD7F79">
        <w:rPr>
          <w:rFonts w:cs="Arial"/>
          <w:szCs w:val="22"/>
        </w:rPr>
        <w:t>,</w:t>
      </w:r>
      <w:r w:rsidR="00FB5353" w:rsidRPr="00FB5353">
        <w:rPr>
          <w:rFonts w:cs="Arial"/>
          <w:szCs w:val="22"/>
        </w:rPr>
        <w:t xml:space="preserve"> c</w:t>
      </w:r>
      <w:r w:rsidR="00D344BA" w:rsidRPr="00FB5353">
        <w:rPr>
          <w:rFonts w:cs="Arial"/>
          <w:szCs w:val="22"/>
        </w:rPr>
        <w:t xml:space="preserve">ertain families showed high relative abundance over several </w:t>
      </w:r>
      <w:r w:rsidR="0066770F">
        <w:rPr>
          <w:rFonts w:cs="Arial"/>
          <w:szCs w:val="22"/>
        </w:rPr>
        <w:t>c</w:t>
      </w:r>
      <w:r w:rsidR="0066770F" w:rsidRPr="00FB5353">
        <w:rPr>
          <w:rFonts w:cs="Arial"/>
          <w:szCs w:val="22"/>
        </w:rPr>
        <w:t xml:space="preserve">ontract </w:t>
      </w:r>
      <w:r w:rsidR="00D344BA" w:rsidRPr="00FB5353">
        <w:rPr>
          <w:rFonts w:cs="Arial"/>
          <w:szCs w:val="22"/>
        </w:rPr>
        <w:t>areas,</w:t>
      </w:r>
      <w:r w:rsidR="00D20380" w:rsidRPr="00FB5353">
        <w:rPr>
          <w:rFonts w:cs="Arial"/>
          <w:szCs w:val="22"/>
        </w:rPr>
        <w:t xml:space="preserve"> </w:t>
      </w:r>
      <w:r w:rsidR="006B5518">
        <w:rPr>
          <w:rFonts w:cs="Arial"/>
          <w:szCs w:val="22"/>
        </w:rPr>
        <w:t>particularly</w:t>
      </w:r>
      <w:r w:rsidR="00FB5353" w:rsidRPr="00FB5353">
        <w:rPr>
          <w:rFonts w:cs="Arial"/>
          <w:szCs w:val="22"/>
        </w:rPr>
        <w:t xml:space="preserve"> </w:t>
      </w:r>
      <w:r w:rsidR="00D20380" w:rsidRPr="00FB5353">
        <w:rPr>
          <w:rFonts w:cs="Arial"/>
          <w:szCs w:val="22"/>
        </w:rPr>
        <w:t>De</w:t>
      </w:r>
      <w:r w:rsidR="00D344BA" w:rsidRPr="00FB5353">
        <w:rPr>
          <w:rFonts w:cs="Arial"/>
          <w:szCs w:val="22"/>
        </w:rPr>
        <w:t xml:space="preserve">smosomatidae, </w:t>
      </w:r>
      <w:r w:rsidR="00FB5353" w:rsidRPr="00FB5353">
        <w:rPr>
          <w:rFonts w:cs="Arial"/>
          <w:szCs w:val="22"/>
        </w:rPr>
        <w:t xml:space="preserve">also </w:t>
      </w:r>
      <w:proofErr w:type="spellStart"/>
      <w:r w:rsidR="00CC38B3" w:rsidRPr="00FB5353">
        <w:rPr>
          <w:rFonts w:cs="Arial"/>
          <w:szCs w:val="22"/>
        </w:rPr>
        <w:t>Macrostylidae</w:t>
      </w:r>
      <w:proofErr w:type="spellEnd"/>
      <w:r w:rsidR="00D344BA" w:rsidRPr="00FB5353">
        <w:rPr>
          <w:rFonts w:cs="Arial"/>
          <w:szCs w:val="22"/>
        </w:rPr>
        <w:t>, Nannoniscidae,</w:t>
      </w:r>
      <w:r w:rsidR="00FB5353" w:rsidRPr="00FB5353">
        <w:rPr>
          <w:rFonts w:cs="Arial"/>
          <w:szCs w:val="22"/>
        </w:rPr>
        <w:t xml:space="preserve"> and</w:t>
      </w:r>
      <w:r w:rsidR="00D344BA" w:rsidRPr="00FB5353">
        <w:rPr>
          <w:rFonts w:cs="Arial"/>
          <w:szCs w:val="22"/>
        </w:rPr>
        <w:t xml:space="preserve"> Haploniscidae</w:t>
      </w:r>
      <w:r w:rsidR="00FB5353" w:rsidRPr="00FB5353">
        <w:rPr>
          <w:rFonts w:cs="Arial"/>
          <w:szCs w:val="22"/>
        </w:rPr>
        <w:t xml:space="preserve">. </w:t>
      </w:r>
      <w:r w:rsidR="006B5518">
        <w:rPr>
          <w:rFonts w:cs="Arial"/>
          <w:szCs w:val="22"/>
        </w:rPr>
        <w:t>Here data are only available for the eastern CCZ and one contract area in central CCZ.</w:t>
      </w:r>
    </w:p>
    <w:p w14:paraId="3525FEB4" w14:textId="77777777" w:rsidR="009C48B7" w:rsidRDefault="009C48B7" w:rsidP="00067929">
      <w:pPr>
        <w:rPr>
          <w:rFonts w:cs="Arial"/>
          <w:b/>
          <w:szCs w:val="22"/>
        </w:rPr>
      </w:pPr>
      <w:r>
        <w:rPr>
          <w:rFonts w:cs="Arial"/>
          <w:b/>
          <w:noProof/>
          <w:szCs w:val="22"/>
          <w:lang w:eastAsia="en-GB"/>
        </w:rPr>
        <w:lastRenderedPageBreak/>
        <w:drawing>
          <wp:inline distT="0" distB="0" distL="0" distR="0" wp14:anchorId="5956D0DB" wp14:editId="00A5D593">
            <wp:extent cx="5106144" cy="35890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_ABUND_ISOPODS_2021-11-10.png"/>
                    <pic:cNvPicPr/>
                  </pic:nvPicPr>
                  <pic:blipFill>
                    <a:blip r:embed="rId52">
                      <a:extLst>
                        <a:ext uri="{28A0092B-C50C-407E-A947-70E740481C1C}">
                          <a14:useLocalDpi xmlns:a14="http://schemas.microsoft.com/office/drawing/2010/main" val="0"/>
                        </a:ext>
                      </a:extLst>
                    </a:blip>
                    <a:stretch>
                      <a:fillRect/>
                    </a:stretch>
                  </pic:blipFill>
                  <pic:spPr>
                    <a:xfrm>
                      <a:off x="0" y="0"/>
                      <a:ext cx="5175039" cy="3637445"/>
                    </a:xfrm>
                    <a:prstGeom prst="rect">
                      <a:avLst/>
                    </a:prstGeom>
                  </pic:spPr>
                </pic:pic>
              </a:graphicData>
            </a:graphic>
          </wp:inline>
        </w:drawing>
      </w:r>
    </w:p>
    <w:p w14:paraId="1C54A7A8" w14:textId="44D6900E" w:rsidR="009B6775" w:rsidRDefault="009B6775" w:rsidP="00067929">
      <w:pPr>
        <w:rPr>
          <w:rFonts w:cs="Arial"/>
          <w:b/>
          <w:szCs w:val="22"/>
        </w:rPr>
      </w:pPr>
      <w:r w:rsidRPr="009B6775">
        <w:rPr>
          <w:rFonts w:cs="Arial"/>
          <w:color w:val="000000" w:themeColor="text1"/>
          <w:sz w:val="20"/>
          <w:szCs w:val="20"/>
        </w:rPr>
        <w:t>Fig. 2</w:t>
      </w:r>
      <w:r>
        <w:rPr>
          <w:rFonts w:cs="Arial"/>
          <w:color w:val="000000" w:themeColor="text1"/>
          <w:sz w:val="20"/>
          <w:szCs w:val="20"/>
        </w:rPr>
        <w:t>4</w:t>
      </w:r>
      <w:r w:rsidRPr="009B6775">
        <w:rPr>
          <w:rFonts w:cs="Arial"/>
          <w:color w:val="000000" w:themeColor="text1"/>
          <w:sz w:val="20"/>
          <w:szCs w:val="20"/>
        </w:rPr>
        <w:t xml:space="preserve"> Variation in community composition between </w:t>
      </w:r>
      <w:r w:rsidR="00D14F68">
        <w:rPr>
          <w:rFonts w:cs="Arial"/>
          <w:color w:val="000000" w:themeColor="text1"/>
          <w:sz w:val="20"/>
          <w:szCs w:val="20"/>
        </w:rPr>
        <w:t>c</w:t>
      </w:r>
      <w:r w:rsidRPr="009B6775">
        <w:rPr>
          <w:rFonts w:cs="Arial"/>
          <w:color w:val="000000" w:themeColor="text1"/>
          <w:sz w:val="20"/>
          <w:szCs w:val="20"/>
        </w:rPr>
        <w:t xml:space="preserve">ontract areas of the CCZ based on relative abundance of </w:t>
      </w:r>
      <w:r>
        <w:rPr>
          <w:rFonts w:cs="Arial"/>
          <w:color w:val="000000" w:themeColor="text1"/>
          <w:sz w:val="20"/>
          <w:szCs w:val="20"/>
        </w:rPr>
        <w:t>isopod</w:t>
      </w:r>
      <w:r w:rsidRPr="009B6775">
        <w:rPr>
          <w:rFonts w:cs="Arial"/>
          <w:color w:val="000000" w:themeColor="text1"/>
          <w:sz w:val="20"/>
          <w:szCs w:val="20"/>
        </w:rPr>
        <w:t xml:space="preserve"> families.</w:t>
      </w:r>
      <w:r>
        <w:rPr>
          <w:rFonts w:cs="Arial"/>
          <w:color w:val="000000" w:themeColor="text1"/>
          <w:sz w:val="20"/>
          <w:szCs w:val="20"/>
        </w:rPr>
        <w:t xml:space="preserve"> Data only available for eastern CCZ and Korea. </w:t>
      </w:r>
    </w:p>
    <w:p w14:paraId="4A3EACD9" w14:textId="60750E07" w:rsidR="000B206B" w:rsidRPr="005409ED" w:rsidRDefault="000B206B" w:rsidP="000B206B">
      <w:pPr>
        <w:pStyle w:val="Heading3"/>
        <w:rPr>
          <w:color w:val="auto"/>
        </w:rPr>
      </w:pPr>
      <w:bookmarkStart w:id="114" w:name="_Toc101879423"/>
      <w:r>
        <w:rPr>
          <w:color w:val="auto"/>
        </w:rPr>
        <w:t>Analysis of species ranges</w:t>
      </w:r>
      <w:bookmarkEnd w:id="114"/>
    </w:p>
    <w:p w14:paraId="04FF523E" w14:textId="77777777" w:rsidR="005409ED" w:rsidRDefault="005409ED" w:rsidP="000B206B">
      <w:pPr>
        <w:rPr>
          <w:i/>
        </w:rPr>
      </w:pPr>
    </w:p>
    <w:p w14:paraId="659BC240" w14:textId="1102D205" w:rsidR="008E4679" w:rsidRPr="00501555" w:rsidRDefault="0066770F" w:rsidP="000B206B">
      <w:pPr>
        <w:rPr>
          <w:i/>
        </w:rPr>
      </w:pPr>
      <w:r w:rsidRPr="00501555">
        <w:rPr>
          <w:i/>
        </w:rPr>
        <w:t>UpSet Plots</w:t>
      </w:r>
    </w:p>
    <w:p w14:paraId="6F2F5288" w14:textId="77777777" w:rsidR="008E4679" w:rsidRDefault="008E4679" w:rsidP="000B206B"/>
    <w:p w14:paraId="71D2C43E" w14:textId="10895C8D" w:rsidR="000B206B" w:rsidRPr="005409ED" w:rsidRDefault="000B206B" w:rsidP="000B206B">
      <w:r w:rsidRPr="005409ED">
        <w:t xml:space="preserve">The data allow for an analysis of species ranges across the Clarion Clipperton Zone using UpSet plots. These plots allow us to visualize intersections of multiple sets in the same way as a Venn diagram but with more than </w:t>
      </w:r>
      <w:r w:rsidR="00AE75E7">
        <w:t>three</w:t>
      </w:r>
      <w:r w:rsidR="00AE75E7" w:rsidRPr="005409ED">
        <w:t xml:space="preserve"> </w:t>
      </w:r>
      <w:r w:rsidRPr="005409ED">
        <w:t>sets and are thus ideal for analysing species r</w:t>
      </w:r>
      <w:r w:rsidR="005409ED" w:rsidRPr="005409ED">
        <w:t xml:space="preserve">anges across a range of sites. </w:t>
      </w:r>
      <w:r w:rsidR="0026732C">
        <w:t xml:space="preserve">Here we look at ranges for named species, and both morphospecies and named species combined over different spatial scales. </w:t>
      </w:r>
      <w:r w:rsidR="0026732C" w:rsidRPr="00D67301">
        <w:t>Key caveats here are that sample sizes are very different when morphospecies are included</w:t>
      </w:r>
      <w:r w:rsidR="004B3728">
        <w:t xml:space="preserve"> </w:t>
      </w:r>
      <w:r w:rsidR="0026732C">
        <w:t>- West, 9 sites</w:t>
      </w:r>
      <w:r w:rsidR="0026732C" w:rsidRPr="00D67301">
        <w:t xml:space="preserve">, East </w:t>
      </w:r>
      <w:r w:rsidR="0026732C">
        <w:t>250 sites (including duplication)</w:t>
      </w:r>
      <w:r w:rsidR="0026732C" w:rsidRPr="00D67301">
        <w:t xml:space="preserve">, and </w:t>
      </w:r>
      <w:r w:rsidR="004B6E6A" w:rsidRPr="00813584">
        <w:rPr>
          <w:rFonts w:cs="Arial"/>
        </w:rPr>
        <w:t>Central, 63, and for APEIs</w:t>
      </w:r>
      <w:r w:rsidR="004B6E6A">
        <w:rPr>
          <w:rFonts w:cs="Arial"/>
        </w:rPr>
        <w:t>,</w:t>
      </w:r>
      <w:r w:rsidR="0066770F">
        <w:rPr>
          <w:rFonts w:cs="Arial"/>
        </w:rPr>
        <w:t xml:space="preserve"> </w:t>
      </w:r>
      <w:r w:rsidR="00CE7D23">
        <w:rPr>
          <w:rFonts w:cs="Arial"/>
        </w:rPr>
        <w:t>35</w:t>
      </w:r>
      <w:r w:rsidR="004D2617">
        <w:rPr>
          <w:rFonts w:cs="Arial"/>
        </w:rPr>
        <w:t xml:space="preserve"> (</w:t>
      </w:r>
      <w:r w:rsidR="00CE7D23">
        <w:rPr>
          <w:rFonts w:cs="Arial"/>
        </w:rPr>
        <w:t>2</w:t>
      </w:r>
      <w:r w:rsidR="003E6123">
        <w:rPr>
          <w:rFonts w:cs="Arial"/>
        </w:rPr>
        <w:t xml:space="preserve"> in </w:t>
      </w:r>
      <w:r w:rsidR="004D2617">
        <w:rPr>
          <w:rFonts w:cs="Arial"/>
        </w:rPr>
        <w:t xml:space="preserve">APEI-9, </w:t>
      </w:r>
      <w:r w:rsidR="00CE7D23">
        <w:rPr>
          <w:rFonts w:cs="Arial"/>
        </w:rPr>
        <w:t>19</w:t>
      </w:r>
      <w:r w:rsidR="003E6123">
        <w:rPr>
          <w:rFonts w:cs="Arial"/>
        </w:rPr>
        <w:t xml:space="preserve"> in APEI-3</w:t>
      </w:r>
      <w:r w:rsidR="00180A96">
        <w:rPr>
          <w:rFonts w:cs="Arial"/>
        </w:rPr>
        <w:t xml:space="preserve">; </w:t>
      </w:r>
      <w:r w:rsidR="00CE7D23">
        <w:rPr>
          <w:rFonts w:cs="Arial"/>
        </w:rPr>
        <w:t>2</w:t>
      </w:r>
      <w:r w:rsidR="00180A96">
        <w:rPr>
          <w:rFonts w:cs="Arial"/>
        </w:rPr>
        <w:t xml:space="preserve"> in APEI-12</w:t>
      </w:r>
      <w:r w:rsidR="003E6123">
        <w:rPr>
          <w:rFonts w:cs="Arial"/>
        </w:rPr>
        <w:t xml:space="preserve">, </w:t>
      </w:r>
      <w:r w:rsidR="00CE7D23">
        <w:rPr>
          <w:rFonts w:cs="Arial"/>
        </w:rPr>
        <w:t>11 in</w:t>
      </w:r>
      <w:r w:rsidR="003E6123">
        <w:rPr>
          <w:rFonts w:cs="Arial"/>
        </w:rPr>
        <w:t xml:space="preserve"> APEI-6</w:t>
      </w:r>
      <w:r w:rsidR="00D14F68">
        <w:rPr>
          <w:rFonts w:cs="Arial"/>
        </w:rPr>
        <w:t xml:space="preserve"> and</w:t>
      </w:r>
      <w:r w:rsidR="00CE7D23">
        <w:rPr>
          <w:rFonts w:cs="Arial"/>
        </w:rPr>
        <w:t xml:space="preserve"> 1 in APEI-1</w:t>
      </w:r>
      <w:r w:rsidR="003E6123">
        <w:rPr>
          <w:rFonts w:cs="Arial"/>
        </w:rPr>
        <w:t>)</w:t>
      </w:r>
      <w:r w:rsidR="0026732C" w:rsidRPr="00D67301">
        <w:t xml:space="preserve">. For the West sites, these </w:t>
      </w:r>
      <w:r w:rsidR="00D14F68">
        <w:t>we</w:t>
      </w:r>
      <w:r w:rsidR="0026732C" w:rsidRPr="00D67301">
        <w:t xml:space="preserve">re only from one contract area, COMRA, </w:t>
      </w:r>
      <w:r w:rsidR="0066770F">
        <w:t>where</w:t>
      </w:r>
      <w:r w:rsidR="0066770F" w:rsidRPr="00D67301">
        <w:t xml:space="preserve"> </w:t>
      </w:r>
      <w:r w:rsidR="0026732C" w:rsidRPr="00D67301">
        <w:t xml:space="preserve">all the species records were named species, </w:t>
      </w:r>
      <w:proofErr w:type="gramStart"/>
      <w:r w:rsidR="0026732C" w:rsidRPr="00D67301">
        <w:t>i.e.</w:t>
      </w:r>
      <w:proofErr w:type="gramEnd"/>
      <w:r w:rsidR="0026732C" w:rsidRPr="00D67301">
        <w:t xml:space="preserve"> no morphospecies named used.</w:t>
      </w:r>
    </w:p>
    <w:p w14:paraId="538799B0" w14:textId="77777777" w:rsidR="005409ED" w:rsidRDefault="005409ED" w:rsidP="00067929"/>
    <w:p w14:paraId="349014F6" w14:textId="6D2F2444" w:rsidR="005409ED" w:rsidRPr="00C00242" w:rsidRDefault="000B206B" w:rsidP="005409ED">
      <w:r>
        <w:t xml:space="preserve">To provide an overview, we organised the Contractor sites into three </w:t>
      </w:r>
      <w:r w:rsidRPr="00FF1B82">
        <w:t>categori</w:t>
      </w:r>
      <w:r w:rsidR="00FE5C2B" w:rsidRPr="00FF1B82">
        <w:t>es, East, Central and West</w:t>
      </w:r>
      <w:r w:rsidR="00764447">
        <w:t xml:space="preserve"> (</w:t>
      </w:r>
      <w:hyperlink w:anchor="_Diversity_and_distribution/Communit" w:history="1">
        <w:r w:rsidR="00764447" w:rsidRPr="000878AB">
          <w:rPr>
            <w:rStyle w:val="Hyperlink"/>
          </w:rPr>
          <w:t>see section 3.3.3</w:t>
        </w:r>
      </w:hyperlink>
      <w:r w:rsidR="00291D33">
        <w:rPr>
          <w:rStyle w:val="Hyperlink"/>
        </w:rPr>
        <w:t xml:space="preserve"> and S Table 3</w:t>
      </w:r>
      <w:r w:rsidRPr="00FF1B82">
        <w:t>). This shows that</w:t>
      </w:r>
      <w:r w:rsidR="00422912">
        <w:t xml:space="preserve"> for named species,</w:t>
      </w:r>
      <w:r w:rsidRPr="00FF1B82">
        <w:t xml:space="preserve"> the </w:t>
      </w:r>
      <w:r w:rsidR="001F603F">
        <w:t>Centra</w:t>
      </w:r>
      <w:r w:rsidR="001F603F" w:rsidRPr="001F603F">
        <w:t>l</w:t>
      </w:r>
      <w:r w:rsidRPr="00FF1B82">
        <w:t xml:space="preserve"> </w:t>
      </w:r>
      <w:r w:rsidR="00501555">
        <w:t>region</w:t>
      </w:r>
      <w:r w:rsidRPr="00FF1B82">
        <w:t xml:space="preserve"> </w:t>
      </w:r>
      <w:r w:rsidR="002263B7" w:rsidRPr="00FF1B82">
        <w:t xml:space="preserve">has </w:t>
      </w:r>
      <w:r w:rsidR="001F603F">
        <w:t>marginally more</w:t>
      </w:r>
      <w:r w:rsidR="002263B7" w:rsidRPr="00FF1B82">
        <w:t xml:space="preserve"> unique </w:t>
      </w:r>
      <w:r w:rsidR="005501CE" w:rsidRPr="00FF1B82">
        <w:t xml:space="preserve">named </w:t>
      </w:r>
      <w:r w:rsidR="002263B7" w:rsidRPr="00FF1B82">
        <w:t>species</w:t>
      </w:r>
      <w:r w:rsidR="007C0F8D">
        <w:t xml:space="preserve"> (although having a much smaller sample size)</w:t>
      </w:r>
      <w:r w:rsidR="002263B7" w:rsidRPr="00FF1B82">
        <w:t xml:space="preserve">, </w:t>
      </w:r>
      <w:r w:rsidR="001F603F">
        <w:t xml:space="preserve">closely </w:t>
      </w:r>
      <w:r w:rsidR="002263B7" w:rsidRPr="00FF1B82">
        <w:t xml:space="preserve">followed by the East </w:t>
      </w:r>
      <w:r w:rsidR="00501555">
        <w:t>region</w:t>
      </w:r>
      <w:r w:rsidR="00501555" w:rsidRPr="000878AB">
        <w:t xml:space="preserve"> </w:t>
      </w:r>
      <w:r w:rsidR="007C0F8D">
        <w:t xml:space="preserve">and relatively few in the West </w:t>
      </w:r>
      <w:r w:rsidR="00764447" w:rsidRPr="000878AB">
        <w:t>(</w:t>
      </w:r>
      <w:r w:rsidR="000878AB" w:rsidRPr="000878AB">
        <w:t>Fig. 25</w:t>
      </w:r>
      <w:r w:rsidR="00764447" w:rsidRPr="000878AB">
        <w:t xml:space="preserve"> A)</w:t>
      </w:r>
      <w:r w:rsidR="002263B7" w:rsidRPr="000878AB">
        <w:t xml:space="preserve">. The </w:t>
      </w:r>
      <w:r w:rsidR="002263B7" w:rsidRPr="00FF1B82">
        <w:t xml:space="preserve">most shared species are </w:t>
      </w:r>
      <w:r w:rsidR="002263B7" w:rsidRPr="00D67301">
        <w:t xml:space="preserve">between the Central and East </w:t>
      </w:r>
      <w:r w:rsidR="00501555">
        <w:t>regions</w:t>
      </w:r>
      <w:r w:rsidR="002263B7" w:rsidRPr="00D67301">
        <w:t>. The Ce</w:t>
      </w:r>
      <w:r w:rsidR="00FE5C2B" w:rsidRPr="00D67301">
        <w:t xml:space="preserve">ntral and </w:t>
      </w:r>
      <w:r w:rsidR="00FE5C2B" w:rsidRPr="0026732C">
        <w:t xml:space="preserve">West sites share </w:t>
      </w:r>
      <w:r w:rsidR="002263B7" w:rsidRPr="0026732C">
        <w:t>few species.</w:t>
      </w:r>
      <w:r w:rsidR="005D0F28" w:rsidRPr="0026732C">
        <w:t xml:space="preserve"> East sites have by far the most records but fewer species. It should be noted here though that </w:t>
      </w:r>
      <w:r w:rsidR="00FB5353" w:rsidRPr="0026732C">
        <w:t xml:space="preserve">a large proportion </w:t>
      </w:r>
      <w:r w:rsidR="00501555">
        <w:t xml:space="preserve">of </w:t>
      </w:r>
      <w:r w:rsidR="00FB5353" w:rsidRPr="0026732C">
        <w:t xml:space="preserve">East </w:t>
      </w:r>
      <w:r w:rsidR="00501555">
        <w:t>region</w:t>
      </w:r>
      <w:r w:rsidR="00501555" w:rsidRPr="0026732C">
        <w:t xml:space="preserve"> </w:t>
      </w:r>
      <w:r w:rsidR="00FB5353" w:rsidRPr="0026732C">
        <w:t>records we</w:t>
      </w:r>
      <w:r w:rsidR="005D0F28" w:rsidRPr="0026732C">
        <w:t>re duplicates</w:t>
      </w:r>
      <w:r w:rsidR="00D67301" w:rsidRPr="0026732C">
        <w:t>.</w:t>
      </w:r>
      <w:r w:rsidR="0026732C" w:rsidRPr="0026732C">
        <w:t xml:space="preserve"> </w:t>
      </w:r>
      <w:r w:rsidR="004B6E6A" w:rsidRPr="00813584">
        <w:rPr>
          <w:rFonts w:cs="Arial"/>
        </w:rPr>
        <w:t>Including morphospecies, most species are recorded in the East, followed by Central</w:t>
      </w:r>
      <w:r w:rsidR="0026732C" w:rsidRPr="0026732C">
        <w:rPr>
          <w:rFonts w:cs="Arial"/>
          <w:szCs w:val="22"/>
        </w:rPr>
        <w:t xml:space="preserve"> </w:t>
      </w:r>
      <w:r w:rsidR="0026732C">
        <w:t>(</w:t>
      </w:r>
      <w:r w:rsidR="000878AB" w:rsidRPr="000878AB">
        <w:t>Fig. 25</w:t>
      </w:r>
      <w:r w:rsidR="000878AB">
        <w:t xml:space="preserve"> B</w:t>
      </w:r>
      <w:r w:rsidR="0026732C" w:rsidRPr="000878AB">
        <w:t>)</w:t>
      </w:r>
      <w:r w:rsidR="005409ED" w:rsidRPr="000878AB">
        <w:rPr>
          <w:rFonts w:cs="Arial"/>
          <w:szCs w:val="22"/>
        </w:rPr>
        <w:t xml:space="preserve">. </w:t>
      </w:r>
      <w:r w:rsidR="004B6E6A">
        <w:rPr>
          <w:rFonts w:cs="Arial"/>
          <w:szCs w:val="22"/>
        </w:rPr>
        <w:t>Here p</w:t>
      </w:r>
      <w:r w:rsidR="0026732C" w:rsidRPr="000878AB">
        <w:rPr>
          <w:rFonts w:cs="Arial"/>
          <w:szCs w:val="22"/>
        </w:rPr>
        <w:t xml:space="preserve">atterns </w:t>
      </w:r>
      <w:r w:rsidR="004B6E6A">
        <w:rPr>
          <w:rFonts w:cs="Arial"/>
          <w:szCs w:val="22"/>
        </w:rPr>
        <w:t xml:space="preserve">are likely to </w:t>
      </w:r>
      <w:r w:rsidR="0026732C" w:rsidRPr="0026732C">
        <w:rPr>
          <w:rFonts w:cs="Arial"/>
          <w:szCs w:val="22"/>
        </w:rPr>
        <w:t xml:space="preserve">reflect different taxonomic approaches, </w:t>
      </w:r>
      <w:proofErr w:type="gramStart"/>
      <w:r w:rsidR="0026732C" w:rsidRPr="0026732C">
        <w:rPr>
          <w:rFonts w:cs="Arial"/>
          <w:szCs w:val="22"/>
        </w:rPr>
        <w:t>e.g.</w:t>
      </w:r>
      <w:proofErr w:type="gramEnd"/>
      <w:r w:rsidR="0026732C" w:rsidRPr="0026732C">
        <w:rPr>
          <w:rFonts w:cs="Arial"/>
          <w:szCs w:val="22"/>
        </w:rPr>
        <w:t xml:space="preserve"> extensive usage of morphospecies names by Contractors IFREMER </w:t>
      </w:r>
      <w:r w:rsidR="0066770F">
        <w:rPr>
          <w:rFonts w:cs="Arial"/>
          <w:szCs w:val="22"/>
        </w:rPr>
        <w:t xml:space="preserve">(Central) </w:t>
      </w:r>
      <w:r w:rsidR="0026732C" w:rsidRPr="0026732C">
        <w:rPr>
          <w:rFonts w:cs="Arial"/>
          <w:szCs w:val="22"/>
        </w:rPr>
        <w:t>and UKSRL</w:t>
      </w:r>
      <w:r w:rsidR="007C0F8D">
        <w:rPr>
          <w:rFonts w:cs="Arial"/>
          <w:szCs w:val="22"/>
        </w:rPr>
        <w:t xml:space="preserve"> </w:t>
      </w:r>
      <w:r w:rsidR="0066770F">
        <w:rPr>
          <w:rFonts w:cs="Arial"/>
          <w:szCs w:val="22"/>
        </w:rPr>
        <w:t>(East)</w:t>
      </w:r>
      <w:r w:rsidR="00D14F68">
        <w:rPr>
          <w:rFonts w:cs="Arial"/>
          <w:szCs w:val="22"/>
        </w:rPr>
        <w:t>; with relatively few in usage elsewhere</w:t>
      </w:r>
      <w:r w:rsidR="0026732C" w:rsidRPr="0026732C">
        <w:rPr>
          <w:rFonts w:cs="Arial"/>
          <w:szCs w:val="22"/>
        </w:rPr>
        <w:t>.</w:t>
      </w:r>
      <w:r w:rsidR="005409ED" w:rsidRPr="0026732C">
        <w:rPr>
          <w:rFonts w:cs="Arial"/>
          <w:szCs w:val="22"/>
        </w:rPr>
        <w:t xml:space="preserve"> </w:t>
      </w:r>
      <w:r w:rsidR="005C6C6C" w:rsidRPr="005C6C6C">
        <w:rPr>
          <w:rFonts w:cs="Arial"/>
          <w:szCs w:val="22"/>
          <w:highlight w:val="yellow"/>
        </w:rPr>
        <w:t>ADD</w:t>
      </w:r>
      <w:r w:rsidR="005C6C6C">
        <w:rPr>
          <w:rFonts w:cs="Arial"/>
          <w:szCs w:val="22"/>
        </w:rPr>
        <w:t xml:space="preserve"> sample size</w:t>
      </w:r>
    </w:p>
    <w:p w14:paraId="20419808" w14:textId="77777777" w:rsidR="0026732C" w:rsidRDefault="0026732C" w:rsidP="0026732C">
      <w:pPr>
        <w:rPr>
          <w:rFonts w:cs="Arial"/>
          <w:color w:val="000000" w:themeColor="text1"/>
          <w:szCs w:val="22"/>
        </w:rPr>
      </w:pPr>
    </w:p>
    <w:p w14:paraId="4B1805A5" w14:textId="568734F3" w:rsidR="00FB2980" w:rsidRDefault="00925B9B" w:rsidP="005409ED">
      <w:pPr>
        <w:rPr>
          <w:rFonts w:cs="Arial"/>
          <w:color w:val="000000" w:themeColor="text1"/>
          <w:szCs w:val="22"/>
        </w:rPr>
      </w:pPr>
      <w:r>
        <w:rPr>
          <w:rFonts w:cs="Arial"/>
          <w:color w:val="000000" w:themeColor="text1"/>
          <w:szCs w:val="22"/>
        </w:rPr>
        <w:t xml:space="preserve">At a more detailed level, examination of </w:t>
      </w:r>
      <w:r w:rsidR="004B6E6A">
        <w:rPr>
          <w:rFonts w:cs="Arial"/>
          <w:color w:val="000000" w:themeColor="text1"/>
          <w:szCs w:val="22"/>
        </w:rPr>
        <w:t xml:space="preserve">species </w:t>
      </w:r>
      <w:r>
        <w:rPr>
          <w:rFonts w:cs="Arial"/>
          <w:color w:val="000000" w:themeColor="text1"/>
          <w:szCs w:val="22"/>
        </w:rPr>
        <w:t xml:space="preserve">ranges across </w:t>
      </w:r>
      <w:r w:rsidRPr="00FF491E">
        <w:rPr>
          <w:rFonts w:cs="Arial"/>
          <w:color w:val="000000" w:themeColor="text1"/>
          <w:szCs w:val="22"/>
        </w:rPr>
        <w:t xml:space="preserve">individual </w:t>
      </w:r>
      <w:r w:rsidR="00D14F68">
        <w:rPr>
          <w:rFonts w:cs="Arial"/>
          <w:color w:val="000000" w:themeColor="text1"/>
          <w:szCs w:val="22"/>
        </w:rPr>
        <w:t>c</w:t>
      </w:r>
      <w:r w:rsidRPr="00FF491E">
        <w:rPr>
          <w:rFonts w:cs="Arial"/>
          <w:color w:val="000000" w:themeColor="text1"/>
          <w:szCs w:val="22"/>
        </w:rPr>
        <w:t xml:space="preserve">ontract areas shows </w:t>
      </w:r>
      <w:proofErr w:type="gramStart"/>
      <w:r w:rsidRPr="00FF491E">
        <w:rPr>
          <w:rFonts w:cs="Arial"/>
          <w:color w:val="000000" w:themeColor="text1"/>
          <w:szCs w:val="22"/>
        </w:rPr>
        <w:t>a large number of</w:t>
      </w:r>
      <w:proofErr w:type="gramEnd"/>
      <w:r w:rsidRPr="00FF491E">
        <w:rPr>
          <w:rFonts w:cs="Arial"/>
          <w:color w:val="000000" w:themeColor="text1"/>
          <w:szCs w:val="22"/>
        </w:rPr>
        <w:t xml:space="preserve"> species unique to each </w:t>
      </w:r>
      <w:r w:rsidR="00FB2980" w:rsidRPr="00FF491E">
        <w:rPr>
          <w:rFonts w:cs="Arial"/>
          <w:color w:val="000000" w:themeColor="text1"/>
          <w:szCs w:val="22"/>
        </w:rPr>
        <w:t xml:space="preserve">contract </w:t>
      </w:r>
      <w:r w:rsidRPr="00FF491E">
        <w:rPr>
          <w:rFonts w:cs="Arial"/>
          <w:color w:val="000000" w:themeColor="text1"/>
          <w:szCs w:val="22"/>
        </w:rPr>
        <w:t>area (</w:t>
      </w:r>
      <w:r w:rsidR="000878AB" w:rsidRPr="00FF491E">
        <w:t>Fig. 26 A</w:t>
      </w:r>
      <w:r w:rsidRPr="00FF491E">
        <w:rPr>
          <w:rFonts w:cs="Arial"/>
          <w:color w:val="000000" w:themeColor="text1"/>
          <w:szCs w:val="22"/>
        </w:rPr>
        <w:t xml:space="preserve">). </w:t>
      </w:r>
      <w:r w:rsidR="004B6E6A" w:rsidRPr="00FF491E">
        <w:rPr>
          <w:rFonts w:cs="Arial"/>
          <w:color w:val="000000" w:themeColor="text1"/>
        </w:rPr>
        <w:t xml:space="preserve">The </w:t>
      </w:r>
      <w:r w:rsidR="001F603F" w:rsidRPr="00FF491E">
        <w:rPr>
          <w:rFonts w:cs="Arial"/>
          <w:color w:val="000000" w:themeColor="text1"/>
        </w:rPr>
        <w:t>IFREMER contract area IFR2</w:t>
      </w:r>
      <w:r w:rsidR="004B6E6A" w:rsidRPr="00FF491E">
        <w:rPr>
          <w:rFonts w:cs="Arial"/>
          <w:color w:val="000000" w:themeColor="text1"/>
        </w:rPr>
        <w:t xml:space="preserve"> shows the largest number of unique species not recorded in other </w:t>
      </w:r>
      <w:r w:rsidR="00092538" w:rsidRPr="00FF491E">
        <w:rPr>
          <w:rFonts w:cs="Arial"/>
          <w:color w:val="000000" w:themeColor="text1"/>
        </w:rPr>
        <w:t xml:space="preserve">contract </w:t>
      </w:r>
      <w:r w:rsidR="004B6E6A" w:rsidRPr="00FF491E">
        <w:rPr>
          <w:rFonts w:cs="Arial"/>
          <w:color w:val="000000" w:themeColor="text1"/>
        </w:rPr>
        <w:t>areas</w:t>
      </w:r>
      <w:r w:rsidR="00092538" w:rsidRPr="00FF491E">
        <w:rPr>
          <w:rFonts w:cs="Arial"/>
          <w:color w:val="000000" w:themeColor="text1"/>
        </w:rPr>
        <w:t xml:space="preserve"> or </w:t>
      </w:r>
      <w:r w:rsidR="00092538" w:rsidRPr="00FF491E">
        <w:rPr>
          <w:rFonts w:cs="Arial"/>
          <w:color w:val="000000" w:themeColor="text1"/>
        </w:rPr>
        <w:lastRenderedPageBreak/>
        <w:t>any APEI</w:t>
      </w:r>
      <w:r w:rsidR="00FF491E" w:rsidRPr="00FF491E">
        <w:rPr>
          <w:rFonts w:cs="Arial"/>
          <w:color w:val="000000" w:themeColor="text1"/>
        </w:rPr>
        <w:t>s</w:t>
      </w:r>
      <w:r w:rsidR="004B6E6A" w:rsidRPr="00FF491E">
        <w:rPr>
          <w:rFonts w:cs="Arial"/>
          <w:color w:val="000000" w:themeColor="text1"/>
        </w:rPr>
        <w:t xml:space="preserve">, followed by </w:t>
      </w:r>
      <w:r w:rsidR="001F603F" w:rsidRPr="00FF491E">
        <w:rPr>
          <w:rFonts w:cs="Arial"/>
          <w:color w:val="000000" w:themeColor="text1"/>
        </w:rPr>
        <w:t>UK-1</w:t>
      </w:r>
      <w:r w:rsidR="004B6E6A" w:rsidRPr="00FF491E">
        <w:rPr>
          <w:rFonts w:cs="Arial"/>
          <w:color w:val="000000" w:themeColor="text1"/>
        </w:rPr>
        <w:t>.</w:t>
      </w:r>
      <w:r w:rsidR="004B6E6A" w:rsidRPr="00813584">
        <w:rPr>
          <w:rFonts w:cs="Arial"/>
          <w:color w:val="000000" w:themeColor="text1"/>
        </w:rPr>
        <w:t xml:space="preserve"> The largest number</w:t>
      </w:r>
      <w:r w:rsidR="001F603F">
        <w:rPr>
          <w:rFonts w:cs="Arial"/>
          <w:color w:val="000000" w:themeColor="text1"/>
        </w:rPr>
        <w:t>s</w:t>
      </w:r>
      <w:r w:rsidR="004B6E6A" w:rsidRPr="00813584">
        <w:rPr>
          <w:rFonts w:cs="Arial"/>
          <w:color w:val="000000" w:themeColor="text1"/>
        </w:rPr>
        <w:t xml:space="preserve"> of shared species are between UKSRL and OMS; followed by GSR and IOM.</w:t>
      </w:r>
      <w:r>
        <w:rPr>
          <w:rFonts w:cs="Arial"/>
          <w:color w:val="000000" w:themeColor="text1"/>
          <w:szCs w:val="22"/>
        </w:rPr>
        <w:t xml:space="preserve"> Including morphospecies, the largest number of shared species are between UKSRL and OMS; followed by GSR and IFREMER (IFR2); and BGR and UKSRL (</w:t>
      </w:r>
      <w:r w:rsidR="00990DF0" w:rsidRPr="000878AB">
        <w:t xml:space="preserve">Fig. </w:t>
      </w:r>
      <w:r w:rsidR="00990DF0">
        <w:t>26 B</w:t>
      </w:r>
      <w:r>
        <w:rPr>
          <w:rFonts w:cs="Arial"/>
          <w:color w:val="000000" w:themeColor="text1"/>
          <w:szCs w:val="22"/>
        </w:rPr>
        <w:t xml:space="preserve">). </w:t>
      </w:r>
      <w:r w:rsidRPr="005F4B5B">
        <w:rPr>
          <w:rFonts w:cs="Arial"/>
          <w:szCs w:val="22"/>
        </w:rPr>
        <w:t xml:space="preserve">These </w:t>
      </w:r>
      <w:r w:rsidR="00D14F68">
        <w:rPr>
          <w:rFonts w:cs="Arial"/>
          <w:szCs w:val="22"/>
        </w:rPr>
        <w:t>c</w:t>
      </w:r>
      <w:r w:rsidRPr="005F4B5B">
        <w:rPr>
          <w:rFonts w:cs="Arial"/>
          <w:szCs w:val="22"/>
        </w:rPr>
        <w:t xml:space="preserve">ontract areas </w:t>
      </w:r>
      <w:r w:rsidR="00E54BF3">
        <w:rPr>
          <w:rFonts w:cs="Arial"/>
          <w:szCs w:val="22"/>
        </w:rPr>
        <w:t xml:space="preserve">are </w:t>
      </w:r>
      <w:r w:rsidR="00AC51A0" w:rsidRPr="005F4B5B">
        <w:rPr>
          <w:rFonts w:cs="Arial"/>
          <w:szCs w:val="22"/>
        </w:rPr>
        <w:t>adjacent in the case of OMS and UKSRL</w:t>
      </w:r>
      <w:r w:rsidR="005F4B5B" w:rsidRPr="005F4B5B">
        <w:rPr>
          <w:rFonts w:cs="Arial"/>
          <w:szCs w:val="22"/>
        </w:rPr>
        <w:t>,</w:t>
      </w:r>
      <w:r w:rsidR="00AC51A0" w:rsidRPr="005F4B5B">
        <w:rPr>
          <w:rFonts w:cs="Arial"/>
          <w:szCs w:val="22"/>
        </w:rPr>
        <w:t xml:space="preserve"> and </w:t>
      </w:r>
      <w:r w:rsidR="00284CE4" w:rsidRPr="005F4B5B">
        <w:rPr>
          <w:rFonts w:cs="Arial"/>
          <w:szCs w:val="22"/>
        </w:rPr>
        <w:t xml:space="preserve">in </w:t>
      </w:r>
      <w:r w:rsidR="00AC51A0" w:rsidRPr="005F4B5B">
        <w:rPr>
          <w:rFonts w:cs="Arial"/>
          <w:szCs w:val="22"/>
        </w:rPr>
        <w:t xml:space="preserve">a </w:t>
      </w:r>
      <w:r w:rsidR="00284CE4" w:rsidRPr="005F4B5B">
        <w:rPr>
          <w:rFonts w:cs="Arial"/>
          <w:szCs w:val="22"/>
        </w:rPr>
        <w:t>similar region</w:t>
      </w:r>
      <w:r w:rsidR="00D40859">
        <w:rPr>
          <w:rFonts w:cs="Arial"/>
          <w:szCs w:val="22"/>
        </w:rPr>
        <w:t>;</w:t>
      </w:r>
      <w:r w:rsidR="00AC51A0" w:rsidRPr="005F4B5B">
        <w:rPr>
          <w:rFonts w:cs="Arial"/>
          <w:szCs w:val="22"/>
        </w:rPr>
        <w:t xml:space="preserve"> Central- to East in the case of </w:t>
      </w:r>
      <w:r w:rsidR="00501555">
        <w:rPr>
          <w:rFonts w:cs="Arial"/>
          <w:szCs w:val="22"/>
        </w:rPr>
        <w:t xml:space="preserve">GSR and </w:t>
      </w:r>
      <w:r w:rsidR="00AC51A0" w:rsidRPr="005F4B5B">
        <w:rPr>
          <w:rFonts w:cs="Arial"/>
          <w:szCs w:val="22"/>
        </w:rPr>
        <w:t>IFREMER</w:t>
      </w:r>
      <w:r w:rsidR="00284CE4" w:rsidRPr="005F4B5B">
        <w:rPr>
          <w:rFonts w:cs="Arial"/>
          <w:szCs w:val="22"/>
        </w:rPr>
        <w:t xml:space="preserve">. </w:t>
      </w:r>
      <w:r w:rsidR="00E54BF3">
        <w:rPr>
          <w:rFonts w:cs="Arial"/>
          <w:color w:val="000000" w:themeColor="text1"/>
          <w:szCs w:val="22"/>
        </w:rPr>
        <w:t>Shared morphospecies names implies some harmonisation in approach or even shared cruise</w:t>
      </w:r>
      <w:r w:rsidR="00D40859">
        <w:rPr>
          <w:rFonts w:cs="Arial"/>
          <w:color w:val="000000" w:themeColor="text1"/>
          <w:szCs w:val="22"/>
        </w:rPr>
        <w:t>s,</w:t>
      </w:r>
      <w:r w:rsidR="00E54BF3">
        <w:rPr>
          <w:rFonts w:cs="Arial"/>
          <w:color w:val="000000" w:themeColor="text1"/>
          <w:szCs w:val="22"/>
        </w:rPr>
        <w:t xml:space="preserve"> which is </w:t>
      </w:r>
      <w:r w:rsidR="007C0F8D">
        <w:rPr>
          <w:rFonts w:cs="Arial"/>
          <w:color w:val="000000" w:themeColor="text1"/>
          <w:szCs w:val="22"/>
        </w:rPr>
        <w:t xml:space="preserve">in fact </w:t>
      </w:r>
      <w:r w:rsidR="00E54BF3">
        <w:rPr>
          <w:rFonts w:cs="Arial"/>
          <w:color w:val="000000" w:themeColor="text1"/>
          <w:szCs w:val="22"/>
        </w:rPr>
        <w:t xml:space="preserve">the case for UKSRL and OMS, </w:t>
      </w:r>
      <w:proofErr w:type="gramStart"/>
      <w:r w:rsidR="00E54BF3">
        <w:rPr>
          <w:rFonts w:cs="Arial"/>
          <w:color w:val="000000" w:themeColor="text1"/>
          <w:szCs w:val="22"/>
        </w:rPr>
        <w:t>and also</w:t>
      </w:r>
      <w:proofErr w:type="gramEnd"/>
      <w:r w:rsidR="00E54BF3">
        <w:rPr>
          <w:rFonts w:cs="Arial"/>
          <w:color w:val="000000" w:themeColor="text1"/>
          <w:szCs w:val="22"/>
        </w:rPr>
        <w:t xml:space="preserve"> for GSR and IFREMER (</w:t>
      </w:r>
      <w:hyperlink w:anchor="_Summary_of_temporal" w:history="1">
        <w:r w:rsidR="00E54BF3" w:rsidRPr="00E54BF3">
          <w:rPr>
            <w:rStyle w:val="Hyperlink"/>
            <w:rFonts w:cs="Arial"/>
            <w:szCs w:val="22"/>
          </w:rPr>
          <w:t>see section 3.2.2</w:t>
        </w:r>
      </w:hyperlink>
      <w:r w:rsidR="00E54BF3">
        <w:rPr>
          <w:rFonts w:cs="Arial"/>
          <w:color w:val="000000" w:themeColor="text1"/>
          <w:szCs w:val="22"/>
        </w:rPr>
        <w:t xml:space="preserve">, Table 5) suggesting patterns again may be influenced by taxonomic approach of Contractor. </w:t>
      </w:r>
    </w:p>
    <w:p w14:paraId="25055559" w14:textId="77777777" w:rsidR="00FB2980" w:rsidRDefault="00FB2980" w:rsidP="005409ED">
      <w:pPr>
        <w:rPr>
          <w:rFonts w:cs="Arial"/>
          <w:color w:val="000000" w:themeColor="text1"/>
          <w:szCs w:val="22"/>
        </w:rPr>
      </w:pPr>
    </w:p>
    <w:p w14:paraId="67BF8255" w14:textId="3D89197C" w:rsidR="005409ED" w:rsidRDefault="005409ED" w:rsidP="005409ED">
      <w:pPr>
        <w:rPr>
          <w:rFonts w:cs="Arial"/>
          <w:color w:val="000000" w:themeColor="text1"/>
          <w:szCs w:val="22"/>
        </w:rPr>
      </w:pPr>
      <w:r w:rsidRPr="005F4B5B">
        <w:rPr>
          <w:rFonts w:cs="Arial"/>
          <w:szCs w:val="22"/>
        </w:rPr>
        <w:t xml:space="preserve">When sub-areas within </w:t>
      </w:r>
      <w:r w:rsidR="00D14F68">
        <w:rPr>
          <w:rFonts w:cs="Arial"/>
          <w:szCs w:val="22"/>
        </w:rPr>
        <w:t>c</w:t>
      </w:r>
      <w:r w:rsidRPr="005F4B5B">
        <w:rPr>
          <w:rFonts w:cs="Arial"/>
          <w:szCs w:val="22"/>
        </w:rPr>
        <w:t xml:space="preserve">ontract areas </w:t>
      </w:r>
      <w:r w:rsidR="00284CE4">
        <w:rPr>
          <w:rFonts w:cs="Arial"/>
          <w:color w:val="000000" w:themeColor="text1"/>
          <w:szCs w:val="22"/>
        </w:rPr>
        <w:t xml:space="preserve">and APEIs </w:t>
      </w:r>
      <w:r w:rsidRPr="007C3C68">
        <w:rPr>
          <w:rFonts w:cs="Arial"/>
          <w:color w:val="000000" w:themeColor="text1"/>
          <w:szCs w:val="22"/>
        </w:rPr>
        <w:t xml:space="preserve">are included, the pattern is similar with </w:t>
      </w:r>
      <w:proofErr w:type="gramStart"/>
      <w:r w:rsidRPr="007C3C68">
        <w:rPr>
          <w:rFonts w:cs="Arial"/>
          <w:color w:val="000000" w:themeColor="text1"/>
          <w:szCs w:val="22"/>
        </w:rPr>
        <w:t xml:space="preserve">the </w:t>
      </w:r>
      <w:r w:rsidR="00DD2F37" w:rsidRPr="00813584">
        <w:rPr>
          <w:rFonts w:cs="Arial"/>
          <w:color w:val="000000" w:themeColor="text1"/>
        </w:rPr>
        <w:t>majority of</w:t>
      </w:r>
      <w:proofErr w:type="gramEnd"/>
      <w:r w:rsidR="00DD2F37" w:rsidRPr="00813584">
        <w:rPr>
          <w:rFonts w:cs="Arial"/>
          <w:color w:val="000000" w:themeColor="text1"/>
        </w:rPr>
        <w:t xml:space="preserve"> species unique to sites</w:t>
      </w:r>
      <w:r w:rsidR="007C0F8D">
        <w:rPr>
          <w:rFonts w:cs="Arial"/>
          <w:color w:val="000000" w:themeColor="text1"/>
        </w:rPr>
        <w:t>, particularly where morphospecies are included</w:t>
      </w:r>
      <w:r w:rsidR="00DD2F37" w:rsidRPr="00813584">
        <w:rPr>
          <w:rFonts w:cs="Arial"/>
          <w:color w:val="000000" w:themeColor="text1"/>
        </w:rPr>
        <w:t xml:space="preserve">, but </w:t>
      </w:r>
      <w:r w:rsidR="007C0F8D">
        <w:rPr>
          <w:rFonts w:cs="Arial"/>
          <w:color w:val="000000" w:themeColor="text1"/>
        </w:rPr>
        <w:t xml:space="preserve">also with </w:t>
      </w:r>
      <w:r w:rsidR="00DD2F37" w:rsidRPr="00813584">
        <w:rPr>
          <w:rFonts w:cs="Arial"/>
          <w:color w:val="000000" w:themeColor="text1"/>
        </w:rPr>
        <w:t xml:space="preserve">a </w:t>
      </w:r>
      <w:r w:rsidR="007C0F8D">
        <w:rPr>
          <w:rFonts w:cs="Arial"/>
          <w:color w:val="000000" w:themeColor="text1"/>
        </w:rPr>
        <w:t>few pairs of sub-areas where a</w:t>
      </w:r>
      <w:r w:rsidR="00DD2F37" w:rsidRPr="00813584">
        <w:rPr>
          <w:rFonts w:cs="Arial"/>
          <w:color w:val="000000" w:themeColor="text1"/>
        </w:rPr>
        <w:t xml:space="preserve"> number of shared species</w:t>
      </w:r>
      <w:r w:rsidR="00501555">
        <w:rPr>
          <w:rFonts w:cs="Arial"/>
          <w:color w:val="000000" w:themeColor="text1"/>
        </w:rPr>
        <w:t xml:space="preserve"> </w:t>
      </w:r>
      <w:r w:rsidR="007C0F8D">
        <w:rPr>
          <w:rFonts w:cs="Arial"/>
          <w:color w:val="000000" w:themeColor="text1"/>
        </w:rPr>
        <w:t xml:space="preserve">are </w:t>
      </w:r>
      <w:r w:rsidR="00501555">
        <w:rPr>
          <w:rFonts w:cs="Arial"/>
          <w:color w:val="000000" w:themeColor="text1"/>
        </w:rPr>
        <w:t>evident</w:t>
      </w:r>
      <w:r w:rsidRPr="007C3C68">
        <w:rPr>
          <w:rFonts w:cs="Arial"/>
          <w:color w:val="000000" w:themeColor="text1"/>
          <w:szCs w:val="22"/>
        </w:rPr>
        <w:t>. A noticeable pattern is that the Central CCZ sites (</w:t>
      </w:r>
      <w:proofErr w:type="gramStart"/>
      <w:r w:rsidRPr="007C3C68">
        <w:rPr>
          <w:rFonts w:cs="Arial"/>
          <w:color w:val="000000" w:themeColor="text1"/>
          <w:szCs w:val="22"/>
        </w:rPr>
        <w:t>e.g.</w:t>
      </w:r>
      <w:proofErr w:type="gramEnd"/>
      <w:r w:rsidRPr="007C3C68">
        <w:rPr>
          <w:rFonts w:cs="Arial"/>
          <w:color w:val="000000" w:themeColor="text1"/>
          <w:szCs w:val="22"/>
        </w:rPr>
        <w:t xml:space="preserve"> IFR2, GSR B6) share a large</w:t>
      </w:r>
      <w:r w:rsidR="00AC51A0">
        <w:rPr>
          <w:rFonts w:cs="Arial"/>
          <w:color w:val="000000" w:themeColor="text1"/>
          <w:szCs w:val="22"/>
        </w:rPr>
        <w:t>r</w:t>
      </w:r>
      <w:r w:rsidRPr="007C3C68">
        <w:rPr>
          <w:rFonts w:cs="Arial"/>
          <w:color w:val="000000" w:themeColor="text1"/>
          <w:szCs w:val="22"/>
        </w:rPr>
        <w:t xml:space="preserve"> number of species than the ones on the periphery</w:t>
      </w:r>
      <w:r w:rsidR="00092538">
        <w:rPr>
          <w:rFonts w:cs="Arial"/>
          <w:color w:val="000000" w:themeColor="text1"/>
          <w:szCs w:val="22"/>
        </w:rPr>
        <w:t xml:space="preserve"> (Fig. 27</w:t>
      </w:r>
      <w:r w:rsidR="0084484C">
        <w:rPr>
          <w:rFonts w:cs="Arial"/>
          <w:color w:val="000000" w:themeColor="text1"/>
          <w:szCs w:val="22"/>
        </w:rPr>
        <w:t>; 28</w:t>
      </w:r>
      <w:r w:rsidR="00092538">
        <w:rPr>
          <w:rFonts w:cs="Arial"/>
          <w:color w:val="000000" w:themeColor="text1"/>
          <w:szCs w:val="22"/>
        </w:rPr>
        <w:t>)</w:t>
      </w:r>
      <w:r w:rsidRPr="007C3C68">
        <w:rPr>
          <w:rFonts w:cs="Arial"/>
          <w:color w:val="000000" w:themeColor="text1"/>
          <w:szCs w:val="22"/>
        </w:rPr>
        <w:t xml:space="preserve">, this requires further analysis but </w:t>
      </w:r>
      <w:r w:rsidR="00E54BF3">
        <w:rPr>
          <w:rFonts w:cs="Arial"/>
          <w:color w:val="000000" w:themeColor="text1"/>
          <w:szCs w:val="22"/>
        </w:rPr>
        <w:t>may also simply reflect as above common</w:t>
      </w:r>
      <w:r w:rsidR="00035063">
        <w:rPr>
          <w:rFonts w:cs="Arial"/>
          <w:color w:val="000000" w:themeColor="text1"/>
          <w:szCs w:val="22"/>
        </w:rPr>
        <w:t>ality in taxonomic approach</w:t>
      </w:r>
      <w:r w:rsidR="00E54BF3">
        <w:rPr>
          <w:rFonts w:cs="Arial"/>
          <w:color w:val="000000" w:themeColor="text1"/>
          <w:szCs w:val="22"/>
        </w:rPr>
        <w:t xml:space="preserve">. </w:t>
      </w:r>
      <w:r w:rsidR="00AC51A0">
        <w:rPr>
          <w:rFonts w:cs="Arial"/>
          <w:color w:val="000000" w:themeColor="text1"/>
          <w:szCs w:val="22"/>
        </w:rPr>
        <w:t xml:space="preserve">This may be an interaction too with the </w:t>
      </w:r>
      <w:r w:rsidR="00D14F68">
        <w:rPr>
          <w:rFonts w:cs="Arial"/>
          <w:color w:val="000000" w:themeColor="text1"/>
          <w:szCs w:val="22"/>
        </w:rPr>
        <w:t xml:space="preserve">very </w:t>
      </w:r>
      <w:r w:rsidR="00AC51A0">
        <w:rPr>
          <w:rFonts w:cs="Arial"/>
          <w:color w:val="000000" w:themeColor="text1"/>
          <w:szCs w:val="22"/>
        </w:rPr>
        <w:t xml:space="preserve">high diversity </w:t>
      </w:r>
      <w:r w:rsidR="00092538">
        <w:rPr>
          <w:rFonts w:cs="Arial"/>
          <w:color w:val="000000" w:themeColor="text1"/>
          <w:szCs w:val="22"/>
        </w:rPr>
        <w:t xml:space="preserve">recorded </w:t>
      </w:r>
      <w:r w:rsidR="00AC51A0">
        <w:rPr>
          <w:rFonts w:cs="Arial"/>
          <w:color w:val="000000" w:themeColor="text1"/>
          <w:szCs w:val="22"/>
        </w:rPr>
        <w:t xml:space="preserve">in the </w:t>
      </w:r>
      <w:r w:rsidR="00D14F68">
        <w:rPr>
          <w:rFonts w:cs="Arial"/>
          <w:color w:val="000000" w:themeColor="text1"/>
          <w:szCs w:val="22"/>
        </w:rPr>
        <w:t xml:space="preserve">IFREMER </w:t>
      </w:r>
      <w:r w:rsidR="00FB2980">
        <w:rPr>
          <w:rFonts w:cs="Arial"/>
          <w:color w:val="000000" w:themeColor="text1"/>
          <w:szCs w:val="22"/>
        </w:rPr>
        <w:t xml:space="preserve">contract area. </w:t>
      </w:r>
      <w:r w:rsidRPr="007C3C68">
        <w:rPr>
          <w:rFonts w:cs="Arial"/>
          <w:color w:val="000000" w:themeColor="text1"/>
          <w:szCs w:val="22"/>
        </w:rPr>
        <w:t xml:space="preserve">Some shared species </w:t>
      </w:r>
      <w:r w:rsidR="00FB2980">
        <w:rPr>
          <w:rFonts w:cs="Arial"/>
          <w:color w:val="000000" w:themeColor="text1"/>
          <w:szCs w:val="22"/>
        </w:rPr>
        <w:t xml:space="preserve">between contract areas and APEIs </w:t>
      </w:r>
      <w:r w:rsidR="00284CE4">
        <w:rPr>
          <w:rFonts w:cs="Arial"/>
          <w:color w:val="000000" w:themeColor="text1"/>
          <w:szCs w:val="22"/>
        </w:rPr>
        <w:t xml:space="preserve">are evident </w:t>
      </w:r>
      <w:r w:rsidRPr="007C3C68">
        <w:rPr>
          <w:rFonts w:cs="Arial"/>
          <w:color w:val="000000" w:themeColor="text1"/>
          <w:szCs w:val="22"/>
        </w:rPr>
        <w:t>but</w:t>
      </w:r>
      <w:r w:rsidR="00284CE4">
        <w:rPr>
          <w:rFonts w:cs="Arial"/>
          <w:color w:val="000000" w:themeColor="text1"/>
          <w:szCs w:val="22"/>
        </w:rPr>
        <w:t xml:space="preserve"> as above </w:t>
      </w:r>
      <w:r w:rsidRPr="007C3C68">
        <w:rPr>
          <w:rFonts w:cs="Arial"/>
          <w:color w:val="000000" w:themeColor="text1"/>
          <w:szCs w:val="22"/>
        </w:rPr>
        <w:t xml:space="preserve">sampling </w:t>
      </w:r>
      <w:r w:rsidR="00FB2980">
        <w:rPr>
          <w:rFonts w:cs="Arial"/>
          <w:color w:val="000000" w:themeColor="text1"/>
          <w:szCs w:val="22"/>
        </w:rPr>
        <w:t xml:space="preserve">within the APEIs </w:t>
      </w:r>
      <w:r w:rsidR="00284CE4">
        <w:rPr>
          <w:rFonts w:cs="Arial"/>
          <w:color w:val="000000" w:themeColor="text1"/>
          <w:szCs w:val="22"/>
        </w:rPr>
        <w:t>is very limited</w:t>
      </w:r>
      <w:r w:rsidR="0066770F">
        <w:rPr>
          <w:rFonts w:cs="Arial"/>
          <w:color w:val="000000" w:themeColor="text1"/>
          <w:szCs w:val="22"/>
        </w:rPr>
        <w:t xml:space="preserve"> (and data only available for those in the east apart from </w:t>
      </w:r>
      <w:r w:rsidR="00820FAF">
        <w:rPr>
          <w:rFonts w:cs="Arial"/>
          <w:color w:val="000000" w:themeColor="text1"/>
          <w:szCs w:val="22"/>
        </w:rPr>
        <w:t xml:space="preserve">a few data points from one site in </w:t>
      </w:r>
      <w:r w:rsidR="0066770F">
        <w:rPr>
          <w:rFonts w:cs="Arial"/>
          <w:color w:val="000000" w:themeColor="text1"/>
          <w:szCs w:val="22"/>
        </w:rPr>
        <w:t>APEI-1)</w:t>
      </w:r>
      <w:r w:rsidR="00284CE4">
        <w:rPr>
          <w:rFonts w:cs="Arial"/>
          <w:color w:val="000000" w:themeColor="text1"/>
          <w:szCs w:val="22"/>
        </w:rPr>
        <w:t>.</w:t>
      </w:r>
      <w:r w:rsidR="003D31EC">
        <w:rPr>
          <w:rFonts w:cs="Arial"/>
          <w:color w:val="000000" w:themeColor="text1"/>
          <w:szCs w:val="22"/>
        </w:rPr>
        <w:t xml:space="preserve"> </w:t>
      </w:r>
    </w:p>
    <w:p w14:paraId="3F10C67E" w14:textId="29B9683E" w:rsidR="000D2D71" w:rsidRDefault="000D2D71" w:rsidP="005409ED">
      <w:pPr>
        <w:rPr>
          <w:rFonts w:cs="Arial"/>
          <w:color w:val="000000" w:themeColor="text1"/>
          <w:szCs w:val="22"/>
        </w:rPr>
      </w:pPr>
    </w:p>
    <w:p w14:paraId="448B5BC4" w14:textId="0393F2BB" w:rsidR="007B15DA" w:rsidRDefault="007B15DA" w:rsidP="005409ED">
      <w:pPr>
        <w:rPr>
          <w:rFonts w:cs="Arial"/>
          <w:color w:val="FF0000"/>
          <w:szCs w:val="22"/>
        </w:rPr>
      </w:pPr>
    </w:p>
    <w:p w14:paraId="5FA935F6" w14:textId="61169B15" w:rsidR="00291D33" w:rsidRDefault="00291D33" w:rsidP="00067929">
      <w:pPr>
        <w:rPr>
          <w:rFonts w:cs="Arial"/>
          <w:sz w:val="20"/>
          <w:szCs w:val="20"/>
        </w:rPr>
      </w:pPr>
    </w:p>
    <w:p w14:paraId="5F8EA057" w14:textId="77777777" w:rsidR="00E705BD" w:rsidRDefault="00E705BD" w:rsidP="00067929">
      <w:pPr>
        <w:rPr>
          <w:rFonts w:cs="Arial"/>
          <w:sz w:val="20"/>
          <w:szCs w:val="20"/>
        </w:rPr>
      </w:pPr>
      <w:r>
        <w:rPr>
          <w:rFonts w:cs="Arial"/>
          <w:noProof/>
          <w:sz w:val="20"/>
          <w:szCs w:val="20"/>
          <w:lang w:eastAsia="en-GB"/>
        </w:rPr>
        <w:lastRenderedPageBreak/>
        <w:drawing>
          <wp:inline distT="0" distB="0" distL="0" distR="0" wp14:anchorId="1441CAB1" wp14:editId="4EDBBD84">
            <wp:extent cx="5408890" cy="8359140"/>
            <wp:effectExtent l="0" t="0" r="190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SET_NAMED_ALL_REGION_COMB_2022-04-2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14721" cy="8368151"/>
                    </a:xfrm>
                    <a:prstGeom prst="rect">
                      <a:avLst/>
                    </a:prstGeom>
                  </pic:spPr>
                </pic:pic>
              </a:graphicData>
            </a:graphic>
          </wp:inline>
        </w:drawing>
      </w:r>
    </w:p>
    <w:p w14:paraId="7FB5D32F" w14:textId="48C8A43A" w:rsidR="0026732C" w:rsidRPr="00BB38BD" w:rsidRDefault="005501CE" w:rsidP="00067929">
      <w:pPr>
        <w:rPr>
          <w:rFonts w:cs="Arial"/>
          <w:color w:val="000000" w:themeColor="text1"/>
          <w:sz w:val="20"/>
          <w:szCs w:val="20"/>
        </w:rPr>
      </w:pPr>
      <w:r w:rsidRPr="002263B7">
        <w:rPr>
          <w:rFonts w:cs="Arial"/>
          <w:sz w:val="20"/>
          <w:szCs w:val="20"/>
        </w:rPr>
        <w:t>F</w:t>
      </w:r>
      <w:r w:rsidR="009B6775">
        <w:rPr>
          <w:rFonts w:cs="Arial"/>
          <w:sz w:val="20"/>
          <w:szCs w:val="20"/>
        </w:rPr>
        <w:t xml:space="preserve">ig. 25. Assessment of </w:t>
      </w:r>
      <w:r w:rsidR="009B6775">
        <w:rPr>
          <w:rFonts w:cs="Arial"/>
          <w:color w:val="000000" w:themeColor="text1"/>
          <w:sz w:val="20"/>
          <w:szCs w:val="20"/>
        </w:rPr>
        <w:t>s</w:t>
      </w:r>
      <w:r w:rsidRPr="009B6775">
        <w:rPr>
          <w:rFonts w:cs="Arial"/>
          <w:color w:val="000000" w:themeColor="text1"/>
          <w:sz w:val="20"/>
          <w:szCs w:val="20"/>
        </w:rPr>
        <w:t>pecies ranges across the Clarion-Clipperton Zone</w:t>
      </w:r>
      <w:r w:rsidR="009B6775">
        <w:rPr>
          <w:rFonts w:cs="Arial"/>
          <w:color w:val="000000" w:themeColor="text1"/>
          <w:sz w:val="20"/>
          <w:szCs w:val="20"/>
        </w:rPr>
        <w:t xml:space="preserve"> with Contractor </w:t>
      </w:r>
      <w:r w:rsidRPr="009B6775">
        <w:rPr>
          <w:rFonts w:cs="Arial"/>
          <w:color w:val="000000" w:themeColor="text1"/>
          <w:sz w:val="20"/>
          <w:szCs w:val="20"/>
        </w:rPr>
        <w:t>sites grouped into broad categories of East, West, Centra</w:t>
      </w:r>
      <w:r w:rsidRPr="00E705BD">
        <w:rPr>
          <w:rFonts w:cs="Arial"/>
          <w:color w:val="000000" w:themeColor="text1"/>
          <w:sz w:val="20"/>
          <w:szCs w:val="20"/>
        </w:rPr>
        <w:t>l</w:t>
      </w:r>
      <w:r w:rsidR="00820FAF" w:rsidRPr="00E705BD">
        <w:rPr>
          <w:rFonts w:cs="Arial"/>
          <w:color w:val="000000" w:themeColor="text1"/>
          <w:sz w:val="20"/>
          <w:szCs w:val="20"/>
        </w:rPr>
        <w:t xml:space="preserve"> (See S Table </w:t>
      </w:r>
      <w:r w:rsidR="00E705BD" w:rsidRPr="00E705BD">
        <w:rPr>
          <w:rFonts w:cs="Arial"/>
          <w:color w:val="000000" w:themeColor="text1"/>
          <w:sz w:val="20"/>
          <w:szCs w:val="20"/>
        </w:rPr>
        <w:t>2</w:t>
      </w:r>
      <w:r w:rsidR="00820FAF" w:rsidRPr="00E705BD">
        <w:rPr>
          <w:rFonts w:cs="Arial"/>
          <w:color w:val="000000" w:themeColor="text1"/>
          <w:sz w:val="20"/>
          <w:szCs w:val="20"/>
        </w:rPr>
        <w:t xml:space="preserve"> and S Fig 2</w:t>
      </w:r>
      <w:r w:rsidR="00820FAF">
        <w:rPr>
          <w:rFonts w:cs="Arial"/>
          <w:color w:val="000000" w:themeColor="text1"/>
          <w:sz w:val="20"/>
          <w:szCs w:val="20"/>
        </w:rPr>
        <w:t>)</w:t>
      </w:r>
      <w:r w:rsidR="009B6775">
        <w:rPr>
          <w:rFonts w:cs="Arial"/>
          <w:color w:val="000000" w:themeColor="text1"/>
          <w:sz w:val="20"/>
          <w:szCs w:val="20"/>
        </w:rPr>
        <w:t>. (</w:t>
      </w:r>
      <w:r w:rsidR="005409ED" w:rsidRPr="009B6775">
        <w:rPr>
          <w:rFonts w:cs="Arial"/>
          <w:color w:val="000000" w:themeColor="text1"/>
          <w:sz w:val="20"/>
          <w:szCs w:val="20"/>
        </w:rPr>
        <w:t>A</w:t>
      </w:r>
      <w:r w:rsidR="009B6775">
        <w:rPr>
          <w:rFonts w:cs="Arial"/>
          <w:color w:val="000000" w:themeColor="text1"/>
          <w:sz w:val="20"/>
          <w:szCs w:val="20"/>
        </w:rPr>
        <w:t>)</w:t>
      </w:r>
      <w:r w:rsidR="005409ED" w:rsidRPr="009B6775">
        <w:rPr>
          <w:rFonts w:cs="Arial"/>
          <w:color w:val="000000" w:themeColor="text1"/>
          <w:sz w:val="20"/>
          <w:szCs w:val="20"/>
        </w:rPr>
        <w:t xml:space="preserve"> </w:t>
      </w:r>
      <w:r w:rsidRPr="009B6775">
        <w:rPr>
          <w:rFonts w:cs="Arial"/>
          <w:color w:val="000000" w:themeColor="text1"/>
          <w:sz w:val="20"/>
          <w:szCs w:val="20"/>
        </w:rPr>
        <w:t>named species only</w:t>
      </w:r>
      <w:r w:rsidR="005409ED" w:rsidRPr="009B6775">
        <w:rPr>
          <w:rFonts w:cs="Arial"/>
          <w:color w:val="000000" w:themeColor="text1"/>
          <w:sz w:val="20"/>
          <w:szCs w:val="20"/>
        </w:rPr>
        <w:t xml:space="preserve"> </w:t>
      </w:r>
      <w:r w:rsidR="009B6775">
        <w:rPr>
          <w:rFonts w:cs="Arial"/>
          <w:color w:val="000000" w:themeColor="text1"/>
          <w:sz w:val="20"/>
          <w:szCs w:val="20"/>
        </w:rPr>
        <w:t>(</w:t>
      </w:r>
      <w:r w:rsidR="005409ED" w:rsidRPr="009B6775">
        <w:rPr>
          <w:rFonts w:cs="Arial"/>
          <w:color w:val="000000" w:themeColor="text1"/>
          <w:sz w:val="20"/>
          <w:szCs w:val="20"/>
        </w:rPr>
        <w:t>B</w:t>
      </w:r>
      <w:r w:rsidR="009B6775">
        <w:rPr>
          <w:rFonts w:cs="Arial"/>
          <w:color w:val="000000" w:themeColor="text1"/>
          <w:sz w:val="20"/>
          <w:szCs w:val="20"/>
        </w:rPr>
        <w:t xml:space="preserve">) </w:t>
      </w:r>
      <w:r w:rsidR="0037314B" w:rsidRPr="009B6775">
        <w:rPr>
          <w:rFonts w:cs="Arial"/>
          <w:color w:val="000000" w:themeColor="text1"/>
          <w:sz w:val="20"/>
          <w:szCs w:val="20"/>
        </w:rPr>
        <w:t>both named and morphospecies</w:t>
      </w:r>
      <w:r w:rsidR="009B6775">
        <w:rPr>
          <w:rFonts w:cs="Arial"/>
          <w:color w:val="000000" w:themeColor="text1"/>
          <w:sz w:val="20"/>
          <w:szCs w:val="20"/>
        </w:rPr>
        <w:t>.</w:t>
      </w:r>
      <w:r w:rsidR="00FF491E">
        <w:rPr>
          <w:rFonts w:cs="Arial"/>
          <w:color w:val="000000" w:themeColor="text1"/>
          <w:sz w:val="20"/>
          <w:szCs w:val="20"/>
        </w:rPr>
        <w:t xml:space="preserve"> </w:t>
      </w:r>
    </w:p>
    <w:p w14:paraId="0ECD4413" w14:textId="77777777" w:rsidR="00BB38BD" w:rsidRDefault="00E705BD" w:rsidP="00067929">
      <w:pPr>
        <w:rPr>
          <w:rFonts w:cs="Arial"/>
          <w:sz w:val="20"/>
          <w:szCs w:val="20"/>
        </w:rPr>
      </w:pPr>
      <w:r>
        <w:rPr>
          <w:rFonts w:cs="Arial"/>
          <w:noProof/>
          <w:sz w:val="20"/>
          <w:szCs w:val="20"/>
          <w:lang w:eastAsia="en-GB"/>
        </w:rPr>
        <w:lastRenderedPageBreak/>
        <w:drawing>
          <wp:inline distT="0" distB="0" distL="0" distR="0" wp14:anchorId="3DB6AA98" wp14:editId="1EA78997">
            <wp:extent cx="5507503" cy="8511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SET_NAMED_ALL_CA_NO_APEIS_COMB_2022-04-2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11313" cy="8517428"/>
                    </a:xfrm>
                    <a:prstGeom prst="rect">
                      <a:avLst/>
                    </a:prstGeom>
                  </pic:spPr>
                </pic:pic>
              </a:graphicData>
            </a:graphic>
          </wp:inline>
        </w:drawing>
      </w:r>
    </w:p>
    <w:p w14:paraId="20531E1D" w14:textId="1D8E4AB2" w:rsidR="009B6775" w:rsidRDefault="009B6775" w:rsidP="00067929">
      <w:pPr>
        <w:rPr>
          <w:rFonts w:cs="Arial"/>
          <w:color w:val="000000" w:themeColor="text1"/>
          <w:sz w:val="20"/>
          <w:szCs w:val="20"/>
        </w:rPr>
      </w:pPr>
      <w:r w:rsidRPr="002263B7">
        <w:rPr>
          <w:rFonts w:cs="Arial"/>
          <w:sz w:val="20"/>
          <w:szCs w:val="20"/>
        </w:rPr>
        <w:t>F</w:t>
      </w:r>
      <w:r>
        <w:rPr>
          <w:rFonts w:cs="Arial"/>
          <w:sz w:val="20"/>
          <w:szCs w:val="20"/>
        </w:rPr>
        <w:t xml:space="preserve">ig. 26. Assessment of </w:t>
      </w:r>
      <w:r>
        <w:rPr>
          <w:rFonts w:cs="Arial"/>
          <w:color w:val="000000" w:themeColor="text1"/>
          <w:sz w:val="20"/>
          <w:szCs w:val="20"/>
        </w:rPr>
        <w:t>s</w:t>
      </w:r>
      <w:r w:rsidRPr="009B6775">
        <w:rPr>
          <w:rFonts w:cs="Arial"/>
          <w:color w:val="000000" w:themeColor="text1"/>
          <w:sz w:val="20"/>
          <w:szCs w:val="20"/>
        </w:rPr>
        <w:t>pecies ranges across the Clarion-Clipperton Zone</w:t>
      </w:r>
      <w:r>
        <w:rPr>
          <w:rFonts w:cs="Arial"/>
          <w:color w:val="000000" w:themeColor="text1"/>
          <w:sz w:val="20"/>
          <w:szCs w:val="20"/>
        </w:rPr>
        <w:t xml:space="preserve"> between </w:t>
      </w:r>
      <w:r w:rsidR="00BB38BD">
        <w:rPr>
          <w:rFonts w:cs="Arial"/>
          <w:color w:val="000000" w:themeColor="text1"/>
          <w:sz w:val="20"/>
          <w:szCs w:val="20"/>
        </w:rPr>
        <w:t>c</w:t>
      </w:r>
      <w:r>
        <w:rPr>
          <w:rFonts w:cs="Arial"/>
          <w:color w:val="000000" w:themeColor="text1"/>
          <w:sz w:val="20"/>
          <w:szCs w:val="20"/>
        </w:rPr>
        <w:t xml:space="preserve">ontract </w:t>
      </w:r>
      <w:r w:rsidR="00BB38BD">
        <w:rPr>
          <w:rFonts w:cs="Arial"/>
          <w:color w:val="000000" w:themeColor="text1"/>
          <w:sz w:val="20"/>
          <w:szCs w:val="20"/>
        </w:rPr>
        <w:t>areas</w:t>
      </w:r>
      <w:r w:rsidRPr="009B6775">
        <w:rPr>
          <w:rFonts w:cs="Arial"/>
          <w:color w:val="000000" w:themeColor="text1"/>
          <w:sz w:val="20"/>
          <w:szCs w:val="20"/>
        </w:rPr>
        <w:t xml:space="preserve"> </w:t>
      </w:r>
      <w:r>
        <w:rPr>
          <w:rFonts w:cs="Arial"/>
          <w:color w:val="000000" w:themeColor="text1"/>
          <w:sz w:val="20"/>
          <w:szCs w:val="20"/>
        </w:rPr>
        <w:t>(</w:t>
      </w:r>
      <w:r w:rsidRPr="009B6775">
        <w:rPr>
          <w:rFonts w:cs="Arial"/>
          <w:color w:val="000000" w:themeColor="text1"/>
          <w:sz w:val="20"/>
          <w:szCs w:val="20"/>
        </w:rPr>
        <w:t>A</w:t>
      </w:r>
      <w:r>
        <w:rPr>
          <w:rFonts w:cs="Arial"/>
          <w:color w:val="000000" w:themeColor="text1"/>
          <w:sz w:val="20"/>
          <w:szCs w:val="20"/>
        </w:rPr>
        <w:t>)</w:t>
      </w:r>
      <w:r w:rsidRPr="009B6775">
        <w:rPr>
          <w:rFonts w:cs="Arial"/>
          <w:color w:val="000000" w:themeColor="text1"/>
          <w:sz w:val="20"/>
          <w:szCs w:val="20"/>
        </w:rPr>
        <w:t xml:space="preserve"> named species only</w:t>
      </w:r>
      <w:r>
        <w:rPr>
          <w:rFonts w:cs="Arial"/>
          <w:color w:val="000000" w:themeColor="text1"/>
          <w:sz w:val="20"/>
          <w:szCs w:val="20"/>
        </w:rPr>
        <w:t>, (</w:t>
      </w:r>
      <w:r w:rsidRPr="009B6775">
        <w:rPr>
          <w:rFonts w:cs="Arial"/>
          <w:color w:val="000000" w:themeColor="text1"/>
          <w:sz w:val="20"/>
          <w:szCs w:val="20"/>
        </w:rPr>
        <w:t>B</w:t>
      </w:r>
      <w:r>
        <w:rPr>
          <w:rFonts w:cs="Arial"/>
          <w:color w:val="000000" w:themeColor="text1"/>
          <w:sz w:val="20"/>
          <w:szCs w:val="20"/>
        </w:rPr>
        <w:t xml:space="preserve">) </w:t>
      </w:r>
      <w:r w:rsidRPr="009B6775">
        <w:rPr>
          <w:rFonts w:cs="Arial"/>
          <w:color w:val="000000" w:themeColor="text1"/>
          <w:sz w:val="20"/>
          <w:szCs w:val="20"/>
        </w:rPr>
        <w:t>both named and morphospecies</w:t>
      </w:r>
      <w:r>
        <w:rPr>
          <w:rFonts w:cs="Arial"/>
          <w:color w:val="000000" w:themeColor="text1"/>
          <w:sz w:val="20"/>
          <w:szCs w:val="20"/>
        </w:rPr>
        <w:t>.</w:t>
      </w:r>
    </w:p>
    <w:p w14:paraId="18659F79" w14:textId="389B525A" w:rsidR="00BB38BD" w:rsidRDefault="00BB38BD" w:rsidP="00067929">
      <w:pPr>
        <w:rPr>
          <w:rFonts w:cs="Arial"/>
          <w:color w:val="000000" w:themeColor="text1"/>
          <w:sz w:val="20"/>
          <w:szCs w:val="20"/>
        </w:rPr>
      </w:pPr>
      <w:r>
        <w:rPr>
          <w:rFonts w:cs="Arial"/>
          <w:noProof/>
          <w:color w:val="000000" w:themeColor="text1"/>
          <w:sz w:val="20"/>
          <w:szCs w:val="20"/>
          <w:lang w:eastAsia="en-GB"/>
        </w:rPr>
        <w:lastRenderedPageBreak/>
        <w:drawing>
          <wp:inline distT="0" distB="0" distL="0" distR="0" wp14:anchorId="588E10A7" wp14:editId="685D2452">
            <wp:extent cx="5418752" cy="83743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SET_NAMED_ALL_CA_w_APEIS3+6_COMB_2022-04-2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25689" cy="8385101"/>
                    </a:xfrm>
                    <a:prstGeom prst="rect">
                      <a:avLst/>
                    </a:prstGeom>
                  </pic:spPr>
                </pic:pic>
              </a:graphicData>
            </a:graphic>
          </wp:inline>
        </w:drawing>
      </w:r>
    </w:p>
    <w:p w14:paraId="0C69E46E" w14:textId="7F1503D0" w:rsidR="009B6775" w:rsidRPr="001A74A5" w:rsidRDefault="00BB38BD" w:rsidP="003C5EA6">
      <w:pPr>
        <w:rPr>
          <w:rFonts w:cs="Arial"/>
          <w:color w:val="000000" w:themeColor="text1"/>
          <w:sz w:val="20"/>
          <w:szCs w:val="20"/>
        </w:rPr>
      </w:pPr>
      <w:r>
        <w:rPr>
          <w:rFonts w:cs="Arial"/>
          <w:sz w:val="20"/>
          <w:szCs w:val="20"/>
        </w:rPr>
        <w:t xml:space="preserve">27. Assessment of </w:t>
      </w:r>
      <w:r>
        <w:rPr>
          <w:rFonts w:cs="Arial"/>
          <w:color w:val="000000" w:themeColor="text1"/>
          <w:sz w:val="20"/>
          <w:szCs w:val="20"/>
        </w:rPr>
        <w:t>s</w:t>
      </w:r>
      <w:r w:rsidRPr="009B6775">
        <w:rPr>
          <w:rFonts w:cs="Arial"/>
          <w:color w:val="000000" w:themeColor="text1"/>
          <w:sz w:val="20"/>
          <w:szCs w:val="20"/>
        </w:rPr>
        <w:t>pecies ranges across the Clarion-Clipperton Zone</w:t>
      </w:r>
      <w:r>
        <w:rPr>
          <w:rFonts w:cs="Arial"/>
          <w:color w:val="000000" w:themeColor="text1"/>
          <w:sz w:val="20"/>
          <w:szCs w:val="20"/>
        </w:rPr>
        <w:t xml:space="preserve"> between contract areas and APEI 3 and 6 (other APEIs </w:t>
      </w:r>
      <w:r w:rsidR="001A74A5">
        <w:rPr>
          <w:rFonts w:cs="Arial"/>
          <w:color w:val="000000" w:themeColor="text1"/>
          <w:sz w:val="20"/>
          <w:szCs w:val="20"/>
        </w:rPr>
        <w:t>shown in Fig 28</w:t>
      </w:r>
      <w:r>
        <w:rPr>
          <w:rFonts w:cs="Arial"/>
          <w:color w:val="000000" w:themeColor="text1"/>
          <w:sz w:val="20"/>
          <w:szCs w:val="20"/>
        </w:rPr>
        <w:t>). (</w:t>
      </w:r>
      <w:r w:rsidRPr="009B6775">
        <w:rPr>
          <w:rFonts w:cs="Arial"/>
          <w:color w:val="000000" w:themeColor="text1"/>
          <w:sz w:val="20"/>
          <w:szCs w:val="20"/>
        </w:rPr>
        <w:t>A</w:t>
      </w:r>
      <w:r>
        <w:rPr>
          <w:rFonts w:cs="Arial"/>
          <w:color w:val="000000" w:themeColor="text1"/>
          <w:sz w:val="20"/>
          <w:szCs w:val="20"/>
        </w:rPr>
        <w:t>)</w:t>
      </w:r>
      <w:r w:rsidRPr="009B6775">
        <w:rPr>
          <w:rFonts w:cs="Arial"/>
          <w:color w:val="000000" w:themeColor="text1"/>
          <w:sz w:val="20"/>
          <w:szCs w:val="20"/>
        </w:rPr>
        <w:t xml:space="preserve"> named species only</w:t>
      </w:r>
      <w:r>
        <w:rPr>
          <w:rFonts w:cs="Arial"/>
          <w:color w:val="000000" w:themeColor="text1"/>
          <w:sz w:val="20"/>
          <w:szCs w:val="20"/>
        </w:rPr>
        <w:t>, (</w:t>
      </w:r>
      <w:r w:rsidRPr="009B6775">
        <w:rPr>
          <w:rFonts w:cs="Arial"/>
          <w:color w:val="000000" w:themeColor="text1"/>
          <w:sz w:val="20"/>
          <w:szCs w:val="20"/>
        </w:rPr>
        <w:t>B</w:t>
      </w:r>
      <w:r>
        <w:rPr>
          <w:rFonts w:cs="Arial"/>
          <w:color w:val="000000" w:themeColor="text1"/>
          <w:sz w:val="20"/>
          <w:szCs w:val="20"/>
        </w:rPr>
        <w:t xml:space="preserve">) </w:t>
      </w:r>
      <w:r w:rsidRPr="009B6775">
        <w:rPr>
          <w:rFonts w:cs="Arial"/>
          <w:color w:val="000000" w:themeColor="text1"/>
          <w:sz w:val="20"/>
          <w:szCs w:val="20"/>
        </w:rPr>
        <w:t>both named and morphospecies</w:t>
      </w:r>
      <w:r>
        <w:rPr>
          <w:rFonts w:cs="Arial"/>
          <w:color w:val="000000" w:themeColor="text1"/>
          <w:sz w:val="20"/>
          <w:szCs w:val="20"/>
        </w:rPr>
        <w:t>.</w:t>
      </w:r>
    </w:p>
    <w:p w14:paraId="63DA24D1" w14:textId="77777777" w:rsidR="001A74A5" w:rsidRDefault="001A74A5" w:rsidP="009B6775">
      <w:pPr>
        <w:rPr>
          <w:rFonts w:cs="Arial"/>
          <w:sz w:val="20"/>
          <w:szCs w:val="20"/>
        </w:rPr>
      </w:pPr>
      <w:r>
        <w:rPr>
          <w:rFonts w:cs="Arial"/>
          <w:noProof/>
          <w:sz w:val="20"/>
          <w:szCs w:val="20"/>
          <w:lang w:eastAsia="en-GB"/>
        </w:rPr>
        <w:lastRenderedPageBreak/>
        <w:drawing>
          <wp:inline distT="0" distB="0" distL="0" distR="0" wp14:anchorId="44E691C0" wp14:editId="7DE016E9">
            <wp:extent cx="5330000" cy="82372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SET_NAMED_ALL_SUBAREA_COMB_2022-04-2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37736" cy="8249175"/>
                    </a:xfrm>
                    <a:prstGeom prst="rect">
                      <a:avLst/>
                    </a:prstGeom>
                  </pic:spPr>
                </pic:pic>
              </a:graphicData>
            </a:graphic>
          </wp:inline>
        </w:drawing>
      </w:r>
    </w:p>
    <w:p w14:paraId="03F64728" w14:textId="64404C21" w:rsidR="009B6775" w:rsidRPr="009B6775" w:rsidRDefault="009B6775" w:rsidP="009B6775">
      <w:pPr>
        <w:rPr>
          <w:rFonts w:cs="Arial"/>
          <w:color w:val="000000" w:themeColor="text1"/>
          <w:sz w:val="20"/>
          <w:szCs w:val="20"/>
        </w:rPr>
      </w:pPr>
      <w:r w:rsidRPr="002263B7">
        <w:rPr>
          <w:rFonts w:cs="Arial"/>
          <w:sz w:val="20"/>
          <w:szCs w:val="20"/>
        </w:rPr>
        <w:t>F</w:t>
      </w:r>
      <w:r>
        <w:rPr>
          <w:rFonts w:cs="Arial"/>
          <w:sz w:val="20"/>
          <w:szCs w:val="20"/>
        </w:rPr>
        <w:t>ig. 2</w:t>
      </w:r>
      <w:r w:rsidR="001A74A5">
        <w:rPr>
          <w:rFonts w:cs="Arial"/>
          <w:sz w:val="20"/>
          <w:szCs w:val="20"/>
        </w:rPr>
        <w:t>8</w:t>
      </w:r>
      <w:r>
        <w:rPr>
          <w:rFonts w:cs="Arial"/>
          <w:sz w:val="20"/>
          <w:szCs w:val="20"/>
        </w:rPr>
        <w:t xml:space="preserve">. Assessment of </w:t>
      </w:r>
      <w:r>
        <w:rPr>
          <w:rFonts w:cs="Arial"/>
          <w:color w:val="000000" w:themeColor="text1"/>
          <w:sz w:val="20"/>
          <w:szCs w:val="20"/>
        </w:rPr>
        <w:t>s</w:t>
      </w:r>
      <w:r w:rsidRPr="009B6775">
        <w:rPr>
          <w:rFonts w:cs="Arial"/>
          <w:color w:val="000000" w:themeColor="text1"/>
          <w:sz w:val="20"/>
          <w:szCs w:val="20"/>
        </w:rPr>
        <w:t>pecies ranges across the Clarion-Clipperton Zone</w:t>
      </w:r>
      <w:r>
        <w:rPr>
          <w:rFonts w:cs="Arial"/>
          <w:color w:val="000000" w:themeColor="text1"/>
          <w:sz w:val="20"/>
          <w:szCs w:val="20"/>
        </w:rPr>
        <w:t xml:space="preserve"> between </w:t>
      </w:r>
      <w:r w:rsidR="00B2575A">
        <w:rPr>
          <w:rFonts w:cs="Arial"/>
          <w:color w:val="000000" w:themeColor="text1"/>
          <w:sz w:val="20"/>
          <w:szCs w:val="20"/>
        </w:rPr>
        <w:t>contract areas</w:t>
      </w:r>
      <w:r>
        <w:rPr>
          <w:rFonts w:cs="Arial"/>
          <w:color w:val="000000" w:themeColor="text1"/>
          <w:sz w:val="20"/>
          <w:szCs w:val="20"/>
        </w:rPr>
        <w:t>, split into sub-areas where possible (</w:t>
      </w:r>
      <w:proofErr w:type="gramStart"/>
      <w:r>
        <w:rPr>
          <w:rFonts w:cs="Arial"/>
          <w:color w:val="000000" w:themeColor="text1"/>
          <w:sz w:val="20"/>
          <w:szCs w:val="20"/>
        </w:rPr>
        <w:t>e.g</w:t>
      </w:r>
      <w:r w:rsidR="004B3728">
        <w:rPr>
          <w:rFonts w:cs="Arial"/>
          <w:color w:val="000000" w:themeColor="text1"/>
          <w:sz w:val="20"/>
          <w:szCs w:val="20"/>
        </w:rPr>
        <w:t>.</w:t>
      </w:r>
      <w:proofErr w:type="gramEnd"/>
      <w:r>
        <w:rPr>
          <w:rFonts w:cs="Arial"/>
          <w:color w:val="000000" w:themeColor="text1"/>
          <w:sz w:val="20"/>
          <w:szCs w:val="20"/>
        </w:rPr>
        <w:t xml:space="preserve"> different parts of a </w:t>
      </w:r>
      <w:r w:rsidR="00B2575A">
        <w:rPr>
          <w:rFonts w:cs="Arial"/>
          <w:color w:val="000000" w:themeColor="text1"/>
          <w:sz w:val="20"/>
          <w:szCs w:val="20"/>
        </w:rPr>
        <w:t xml:space="preserve">contract </w:t>
      </w:r>
      <w:r>
        <w:rPr>
          <w:rFonts w:cs="Arial"/>
          <w:color w:val="000000" w:themeColor="text1"/>
          <w:sz w:val="20"/>
          <w:szCs w:val="20"/>
        </w:rPr>
        <w:t>area)</w:t>
      </w:r>
      <w:r w:rsidR="001A74A5">
        <w:rPr>
          <w:rFonts w:cs="Arial"/>
          <w:color w:val="000000" w:themeColor="text1"/>
          <w:sz w:val="20"/>
          <w:szCs w:val="20"/>
        </w:rPr>
        <w:t xml:space="preserve"> and all APEIs where data are available</w:t>
      </w:r>
      <w:r>
        <w:rPr>
          <w:rFonts w:cs="Arial"/>
          <w:color w:val="000000" w:themeColor="text1"/>
          <w:sz w:val="20"/>
          <w:szCs w:val="20"/>
        </w:rPr>
        <w:t>, for</w:t>
      </w:r>
      <w:r w:rsidRPr="009B6775">
        <w:rPr>
          <w:rFonts w:cs="Arial"/>
          <w:color w:val="000000" w:themeColor="text1"/>
          <w:sz w:val="20"/>
          <w:szCs w:val="20"/>
        </w:rPr>
        <w:t xml:space="preserve"> </w:t>
      </w:r>
      <w:r>
        <w:rPr>
          <w:rFonts w:cs="Arial"/>
          <w:color w:val="000000" w:themeColor="text1"/>
          <w:sz w:val="20"/>
          <w:szCs w:val="20"/>
        </w:rPr>
        <w:t>(</w:t>
      </w:r>
      <w:r w:rsidRPr="009B6775">
        <w:rPr>
          <w:rFonts w:cs="Arial"/>
          <w:color w:val="000000" w:themeColor="text1"/>
          <w:sz w:val="20"/>
          <w:szCs w:val="20"/>
        </w:rPr>
        <w:t>A</w:t>
      </w:r>
      <w:r>
        <w:rPr>
          <w:rFonts w:cs="Arial"/>
          <w:color w:val="000000" w:themeColor="text1"/>
          <w:sz w:val="20"/>
          <w:szCs w:val="20"/>
        </w:rPr>
        <w:t>)</w:t>
      </w:r>
      <w:r w:rsidRPr="009B6775">
        <w:rPr>
          <w:rFonts w:cs="Arial"/>
          <w:color w:val="000000" w:themeColor="text1"/>
          <w:sz w:val="20"/>
          <w:szCs w:val="20"/>
        </w:rPr>
        <w:t xml:space="preserve"> named species only</w:t>
      </w:r>
      <w:r>
        <w:rPr>
          <w:rFonts w:cs="Arial"/>
          <w:color w:val="000000" w:themeColor="text1"/>
          <w:sz w:val="20"/>
          <w:szCs w:val="20"/>
        </w:rPr>
        <w:t>,</w:t>
      </w:r>
      <w:r w:rsidRPr="009B6775">
        <w:rPr>
          <w:rFonts w:cs="Arial"/>
          <w:color w:val="000000" w:themeColor="text1"/>
          <w:sz w:val="20"/>
          <w:szCs w:val="20"/>
        </w:rPr>
        <w:t xml:space="preserve"> </w:t>
      </w:r>
      <w:r>
        <w:rPr>
          <w:rFonts w:cs="Arial"/>
          <w:color w:val="000000" w:themeColor="text1"/>
          <w:sz w:val="20"/>
          <w:szCs w:val="20"/>
        </w:rPr>
        <w:t>(</w:t>
      </w:r>
      <w:r w:rsidRPr="009B6775">
        <w:rPr>
          <w:rFonts w:cs="Arial"/>
          <w:color w:val="000000" w:themeColor="text1"/>
          <w:sz w:val="20"/>
          <w:szCs w:val="20"/>
        </w:rPr>
        <w:t>B</w:t>
      </w:r>
      <w:r>
        <w:rPr>
          <w:rFonts w:cs="Arial"/>
          <w:color w:val="000000" w:themeColor="text1"/>
          <w:sz w:val="20"/>
          <w:szCs w:val="20"/>
        </w:rPr>
        <w:t xml:space="preserve">) </w:t>
      </w:r>
      <w:r w:rsidRPr="009B6775">
        <w:rPr>
          <w:rFonts w:cs="Arial"/>
          <w:color w:val="000000" w:themeColor="text1"/>
          <w:sz w:val="20"/>
          <w:szCs w:val="20"/>
        </w:rPr>
        <w:t>both named and morphospecies</w:t>
      </w:r>
      <w:r>
        <w:rPr>
          <w:rFonts w:cs="Arial"/>
          <w:color w:val="000000" w:themeColor="text1"/>
          <w:sz w:val="20"/>
          <w:szCs w:val="20"/>
        </w:rPr>
        <w:t>.</w:t>
      </w:r>
      <w:r w:rsidR="00092538">
        <w:rPr>
          <w:rFonts w:cs="Arial"/>
          <w:color w:val="000000" w:themeColor="text1"/>
          <w:sz w:val="20"/>
          <w:szCs w:val="20"/>
        </w:rPr>
        <w:t xml:space="preserve"> For APEIs, data are not available for APEI-2; 4; 5; 7 and 8 (or new APEIs 10; 11 and 13)</w:t>
      </w:r>
    </w:p>
    <w:p w14:paraId="1D1EA179" w14:textId="77777777" w:rsidR="00B900B5" w:rsidRDefault="00B900B5" w:rsidP="00B900B5">
      <w:pPr>
        <w:rPr>
          <w:rFonts w:cs="Arial"/>
          <w:color w:val="FF0000"/>
          <w:sz w:val="21"/>
          <w:szCs w:val="21"/>
        </w:rPr>
      </w:pPr>
    </w:p>
    <w:p w14:paraId="7227B050" w14:textId="61127F35" w:rsidR="008E4679" w:rsidRDefault="008E4679" w:rsidP="00B900B5">
      <w:pPr>
        <w:rPr>
          <w:rFonts w:cs="Arial"/>
          <w:szCs w:val="22"/>
        </w:rPr>
      </w:pPr>
    </w:p>
    <w:p w14:paraId="1126C9D9" w14:textId="62FD4B5A" w:rsidR="00AE6E48" w:rsidRPr="00AE6E48" w:rsidRDefault="00AE6E48" w:rsidP="007C3C68">
      <w:pPr>
        <w:rPr>
          <w:rFonts w:cs="Arial"/>
          <w:sz w:val="21"/>
          <w:szCs w:val="21"/>
        </w:rPr>
      </w:pPr>
    </w:p>
    <w:p w14:paraId="1C61D561" w14:textId="64CD1B6A" w:rsidR="00AE6E48" w:rsidRDefault="00AE6E48" w:rsidP="00067929">
      <w:pPr>
        <w:rPr>
          <w:rFonts w:cs="Arial"/>
        </w:rPr>
      </w:pPr>
    </w:p>
    <w:p w14:paraId="2BA1A041" w14:textId="58010025" w:rsidR="004077CB" w:rsidRDefault="004077CB" w:rsidP="00067929">
      <w:pPr>
        <w:rPr>
          <w:rFonts w:cs="Arial"/>
        </w:rPr>
      </w:pPr>
    </w:p>
    <w:p w14:paraId="396F6FFF" w14:textId="78BE0694" w:rsidR="004077CB" w:rsidRDefault="004077CB" w:rsidP="00067929">
      <w:pPr>
        <w:rPr>
          <w:rFonts w:cs="Arial"/>
        </w:rPr>
      </w:pPr>
    </w:p>
    <w:p w14:paraId="2D0F48B6" w14:textId="60A7080A" w:rsidR="004077CB" w:rsidRDefault="004077CB" w:rsidP="00067929">
      <w:pPr>
        <w:rPr>
          <w:rFonts w:cs="Arial"/>
        </w:rPr>
      </w:pPr>
    </w:p>
    <w:p w14:paraId="02EC4A64" w14:textId="7A71D12A" w:rsidR="004077CB" w:rsidRDefault="004077CB" w:rsidP="00067929">
      <w:pPr>
        <w:rPr>
          <w:rFonts w:cs="Arial"/>
        </w:rPr>
      </w:pPr>
    </w:p>
    <w:p w14:paraId="7B722E7E" w14:textId="77777777" w:rsidR="004077CB" w:rsidRDefault="004077CB" w:rsidP="00067929">
      <w:pPr>
        <w:rPr>
          <w:rFonts w:cs="Arial"/>
        </w:rPr>
      </w:pPr>
    </w:p>
    <w:p w14:paraId="53B51DBC" w14:textId="649A161F" w:rsidR="00CC6CA1" w:rsidRPr="00874218" w:rsidRDefault="00CC6A52" w:rsidP="009D3685">
      <w:pPr>
        <w:pStyle w:val="Heading3"/>
      </w:pPr>
      <w:bookmarkStart w:id="115" w:name="_Toc101879424"/>
      <w:r w:rsidRPr="00874218">
        <w:t>C</w:t>
      </w:r>
      <w:r w:rsidR="003575A2" w:rsidRPr="00874218">
        <w:t>ommon and Rare</w:t>
      </w:r>
      <w:r w:rsidR="009D2AEA">
        <w:t xml:space="preserve"> </w:t>
      </w:r>
      <w:r w:rsidR="003575A2" w:rsidRPr="00874218">
        <w:t>- singletons and candidates for c</w:t>
      </w:r>
      <w:r w:rsidRPr="00874218">
        <w:t>onnectivity studies</w:t>
      </w:r>
      <w:bookmarkEnd w:id="115"/>
    </w:p>
    <w:p w14:paraId="0BCE5ECC" w14:textId="5C4EA60C" w:rsidR="00112B34" w:rsidRDefault="00112B34" w:rsidP="00067929">
      <w:pPr>
        <w:rPr>
          <w:color w:val="FF0000"/>
        </w:rPr>
      </w:pPr>
    </w:p>
    <w:p w14:paraId="5223F118" w14:textId="7363A6EA" w:rsidR="00DB13D6" w:rsidRDefault="00DB13D6" w:rsidP="00067929">
      <w:pPr>
        <w:rPr>
          <w:i/>
        </w:rPr>
      </w:pPr>
      <w:r w:rsidRPr="00DB13D6">
        <w:rPr>
          <w:i/>
        </w:rPr>
        <w:t>S</w:t>
      </w:r>
      <w:r w:rsidR="00A22291">
        <w:rPr>
          <w:i/>
        </w:rPr>
        <w:t xml:space="preserve">ingletons </w:t>
      </w:r>
    </w:p>
    <w:p w14:paraId="510753F8" w14:textId="70F102D2" w:rsidR="009D2AEA" w:rsidRDefault="009D2AEA" w:rsidP="00067929">
      <w:pPr>
        <w:rPr>
          <w:i/>
        </w:rPr>
      </w:pPr>
    </w:p>
    <w:p w14:paraId="007329E6" w14:textId="5144A7B5" w:rsidR="0058703A" w:rsidRDefault="0058703A" w:rsidP="00067929"/>
    <w:p w14:paraId="5A02B26E" w14:textId="2AEE96BA" w:rsidR="00820FAF" w:rsidRDefault="00D3700B" w:rsidP="00446C80">
      <w:r>
        <w:t>Given the large proportion of species unique to sites in the UpSet plots we looked closer at singletons, or</w:t>
      </w:r>
      <w:r w:rsidR="00F14A16" w:rsidRPr="00CD0E46">
        <w:t xml:space="preserve"> species represented by a sole specimen</w:t>
      </w:r>
      <w:r>
        <w:t>. Species</w:t>
      </w:r>
      <w:r w:rsidR="00F14A16" w:rsidRPr="00CD0E46">
        <w:t xml:space="preserve"> </w:t>
      </w:r>
      <w:r w:rsidR="009D2AEA">
        <w:t xml:space="preserve">with </w:t>
      </w:r>
      <w:r w:rsidR="00F14A16" w:rsidRPr="00CD0E46">
        <w:t xml:space="preserve">an abundance of 1 and recorded from only one site across all </w:t>
      </w:r>
      <w:r w:rsidR="00035063">
        <w:t>c</w:t>
      </w:r>
      <w:r w:rsidR="00035063" w:rsidRPr="00CD0E46">
        <w:t xml:space="preserve">ontract </w:t>
      </w:r>
      <w:r w:rsidR="00F14A16" w:rsidRPr="00CD0E46">
        <w:t xml:space="preserve">areas were </w:t>
      </w:r>
      <w:r w:rsidR="00EF1353" w:rsidRPr="00CD0E46">
        <w:t>3</w:t>
      </w:r>
      <w:r w:rsidR="006C0883">
        <w:t>8</w:t>
      </w:r>
      <w:r w:rsidR="00EF1353" w:rsidRPr="00CD0E46">
        <w:t xml:space="preserve">% of </w:t>
      </w:r>
      <w:r w:rsidR="00F14A16" w:rsidRPr="00CD0E46">
        <w:t xml:space="preserve">any </w:t>
      </w:r>
      <w:r w:rsidR="00CD0E46">
        <w:t>named or morphospecies</w:t>
      </w:r>
      <w:r w:rsidR="004D416A" w:rsidRPr="00CD0E46">
        <w:t xml:space="preserve"> </w:t>
      </w:r>
      <w:r w:rsidR="00EF1353" w:rsidRPr="00CD0E46">
        <w:t>(</w:t>
      </w:r>
      <w:r w:rsidR="006C0883">
        <w:t>824/2176</w:t>
      </w:r>
      <w:r w:rsidR="00EF1353" w:rsidRPr="00CD0E46">
        <w:t>)</w:t>
      </w:r>
      <w:r w:rsidR="004D416A" w:rsidRPr="00CD0E46">
        <w:t xml:space="preserve">; </w:t>
      </w:r>
      <w:r w:rsidR="00BB6DA2">
        <w:t>24</w:t>
      </w:r>
      <w:r w:rsidR="00EF1353" w:rsidRPr="00CD0E46">
        <w:t xml:space="preserve">% of named </w:t>
      </w:r>
      <w:r w:rsidR="00EF1353" w:rsidRPr="00BB73E8">
        <w:t>species (</w:t>
      </w:r>
      <w:r w:rsidR="00BB6DA2">
        <w:t>46/192</w:t>
      </w:r>
      <w:r w:rsidR="00EF1353" w:rsidRPr="00BB73E8">
        <w:t>)</w:t>
      </w:r>
      <w:r w:rsidR="00BB6DA2">
        <w:t xml:space="preserve"> and 39% of morphospecies (778/1984)</w:t>
      </w:r>
      <w:r w:rsidR="00EF1353" w:rsidRPr="00BB73E8">
        <w:t xml:space="preserve">. </w:t>
      </w:r>
    </w:p>
    <w:p w14:paraId="7C52F966" w14:textId="7454D4DE" w:rsidR="00820FAF" w:rsidRDefault="00820FAF" w:rsidP="00446C80"/>
    <w:p w14:paraId="2086D587" w14:textId="5CD964DF" w:rsidR="00446C80" w:rsidRPr="002C773A" w:rsidRDefault="00446C80" w:rsidP="00446C80">
      <w:r>
        <w:t xml:space="preserve">11 species (5 named, 6 morphospecies) were only found in APEIs. </w:t>
      </w:r>
      <w:r w:rsidR="009D3685">
        <w:t>Six</w:t>
      </w:r>
      <w:r>
        <w:t xml:space="preserve"> were found in APEI-3: the nematodes </w:t>
      </w:r>
      <w:r w:rsidRPr="009D3685">
        <w:rPr>
          <w:i/>
        </w:rPr>
        <w:t>Halalaimus aedificandistudiosus</w:t>
      </w:r>
      <w:r>
        <w:t xml:space="preserve">; </w:t>
      </w:r>
      <w:r w:rsidRPr="009D3685">
        <w:rPr>
          <w:i/>
        </w:rPr>
        <w:t>Halalaimus longicollis</w:t>
      </w:r>
      <w:r>
        <w:t xml:space="preserve">; </w:t>
      </w:r>
      <w:r w:rsidRPr="009D3685">
        <w:rPr>
          <w:i/>
        </w:rPr>
        <w:t>Halalaimus tenuicapitatus</w:t>
      </w:r>
      <w:r w:rsidR="009D3685">
        <w:t>; the</w:t>
      </w:r>
      <w:r>
        <w:t xml:space="preserve"> polychaetes </w:t>
      </w:r>
      <w:r w:rsidRPr="009D3685">
        <w:rPr>
          <w:i/>
        </w:rPr>
        <w:t xml:space="preserve">Hodor </w:t>
      </w:r>
      <w:proofErr w:type="spellStart"/>
      <w:r w:rsidRPr="009D3685">
        <w:rPr>
          <w:i/>
        </w:rPr>
        <w:t>hodor</w:t>
      </w:r>
      <w:proofErr w:type="spellEnd"/>
      <w:r>
        <w:t xml:space="preserve"> and morphospecies (</w:t>
      </w:r>
      <w:proofErr w:type="spellStart"/>
      <w:r w:rsidRPr="009D3685">
        <w:rPr>
          <w:i/>
        </w:rPr>
        <w:t>Yodanoe</w:t>
      </w:r>
      <w:proofErr w:type="spellEnd"/>
      <w:r>
        <w:t>)</w:t>
      </w:r>
      <w:r w:rsidR="00820FAF">
        <w:rPr>
          <w:rStyle w:val="FootnoteReference"/>
        </w:rPr>
        <w:footnoteReference w:id="48"/>
      </w:r>
      <w:r>
        <w:t xml:space="preserve"> sp. 659-3 and sp. 692</w:t>
      </w:r>
      <w:r w:rsidR="009D3685">
        <w:t xml:space="preserve">. Two were found in </w:t>
      </w:r>
      <w:r>
        <w:t>APEI-6</w:t>
      </w:r>
      <w:r w:rsidR="009D3685">
        <w:t xml:space="preserve">: the polychaete morphospecies </w:t>
      </w:r>
      <w:proofErr w:type="spellStart"/>
      <w:r w:rsidRPr="00774160">
        <w:rPr>
          <w:i/>
        </w:rPr>
        <w:t>Acrocirridae</w:t>
      </w:r>
      <w:proofErr w:type="spellEnd"/>
      <w:r>
        <w:t xml:space="preserve"> sp. (NHM_2090)</w:t>
      </w:r>
      <w:r w:rsidR="009D3685">
        <w:t xml:space="preserve"> and </w:t>
      </w:r>
      <w:proofErr w:type="spellStart"/>
      <w:proofErr w:type="gramStart"/>
      <w:r w:rsidRPr="009D3685">
        <w:rPr>
          <w:i/>
        </w:rPr>
        <w:t>Augeneria</w:t>
      </w:r>
      <w:proofErr w:type="spellEnd"/>
      <w:r w:rsidR="009D3685">
        <w:t xml:space="preserve">  sp.</w:t>
      </w:r>
      <w:proofErr w:type="gramEnd"/>
      <w:r w:rsidR="009D3685">
        <w:t xml:space="preserve"> B PIP_8;</w:t>
      </w:r>
      <w:r>
        <w:t xml:space="preserve"> and 3 in APEI-9: </w:t>
      </w:r>
      <w:r w:rsidR="009D3685">
        <w:t xml:space="preserve">the polychaete morphospecies </w:t>
      </w:r>
      <w:proofErr w:type="spellStart"/>
      <w:r w:rsidRPr="009D3685">
        <w:rPr>
          <w:i/>
        </w:rPr>
        <w:t>Caulleriella</w:t>
      </w:r>
      <w:proofErr w:type="spellEnd"/>
      <w:r>
        <w:t xml:space="preserve"> sp. A PIP_96; </w:t>
      </w:r>
      <w:r w:rsidR="009D3685">
        <w:t>and (</w:t>
      </w:r>
      <w:proofErr w:type="spellStart"/>
      <w:r w:rsidR="004A5D70">
        <w:rPr>
          <w:i/>
        </w:rPr>
        <w:t>Spio</w:t>
      </w:r>
      <w:r w:rsidR="009D3685" w:rsidRPr="003F0340">
        <w:rPr>
          <w:i/>
        </w:rPr>
        <w:t>phanes</w:t>
      </w:r>
      <w:proofErr w:type="spellEnd"/>
      <w:r w:rsidR="009D3685">
        <w:t xml:space="preserve">) </w:t>
      </w:r>
      <w:proofErr w:type="spellStart"/>
      <w:r w:rsidR="009D3685" w:rsidRPr="003F0340">
        <w:rPr>
          <w:i/>
        </w:rPr>
        <w:t>longisetus</w:t>
      </w:r>
      <w:proofErr w:type="spellEnd"/>
      <w:r w:rsidR="009D3685">
        <w:t xml:space="preserve"> PIP_4; </w:t>
      </w:r>
      <w:proofErr w:type="gramStart"/>
      <w:r w:rsidR="009D3685">
        <w:t>also</w:t>
      </w:r>
      <w:proofErr w:type="gramEnd"/>
      <w:r w:rsidR="009D3685">
        <w:t xml:space="preserve"> the mollusc </w:t>
      </w:r>
      <w:proofErr w:type="spellStart"/>
      <w:r w:rsidRPr="009D3685">
        <w:rPr>
          <w:i/>
        </w:rPr>
        <w:t>Chaetoderma</w:t>
      </w:r>
      <w:proofErr w:type="spellEnd"/>
      <w:r w:rsidRPr="009D3685">
        <w:rPr>
          <w:i/>
        </w:rPr>
        <w:t xml:space="preserve"> japonicum</w:t>
      </w:r>
      <w:r w:rsidR="009D3685">
        <w:t xml:space="preserve">. In contrast, </w:t>
      </w:r>
      <w:r>
        <w:t xml:space="preserve">APEI-12 (far east APEI) had only </w:t>
      </w:r>
      <w:r w:rsidR="009D3685">
        <w:t xml:space="preserve">a handful of </w:t>
      </w:r>
      <w:r>
        <w:t xml:space="preserve">records, of the common ophiuroid species </w:t>
      </w:r>
      <w:r w:rsidRPr="009D3685">
        <w:rPr>
          <w:i/>
        </w:rPr>
        <w:t>Ophiosphalma glabrum</w:t>
      </w:r>
      <w:r>
        <w:t>; and APEI</w:t>
      </w:r>
      <w:r w:rsidR="009D3685">
        <w:t xml:space="preserve"> 1</w:t>
      </w:r>
      <w:r>
        <w:t xml:space="preserve"> </w:t>
      </w:r>
      <w:r w:rsidR="00820FAF">
        <w:t xml:space="preserve">(far west) </w:t>
      </w:r>
      <w:r>
        <w:t xml:space="preserve">again only common species (see following section), the widely distributed amphipods </w:t>
      </w:r>
      <w:r w:rsidRPr="009D3685">
        <w:rPr>
          <w:i/>
        </w:rPr>
        <w:t>Abyssorchomene gerulicorbis</w:t>
      </w:r>
      <w:r w:rsidRPr="009D3685">
        <w:t>;</w:t>
      </w:r>
      <w:r w:rsidRPr="009D3685">
        <w:rPr>
          <w:i/>
        </w:rPr>
        <w:t xml:space="preserve"> Paralicella caperesca</w:t>
      </w:r>
      <w:r w:rsidR="009D3685" w:rsidRPr="009D3685">
        <w:t>;</w:t>
      </w:r>
      <w:r w:rsidR="009D3685" w:rsidRPr="009D3685">
        <w:rPr>
          <w:i/>
        </w:rPr>
        <w:t xml:space="preserve"> </w:t>
      </w:r>
      <w:r w:rsidRPr="009D3685">
        <w:rPr>
          <w:i/>
        </w:rPr>
        <w:t>Paralicella tenuipes</w:t>
      </w:r>
      <w:r w:rsidR="009D3685">
        <w:rPr>
          <w:i/>
        </w:rPr>
        <w:t xml:space="preserve"> </w:t>
      </w:r>
      <w:r w:rsidR="009D3685" w:rsidRPr="009D3685">
        <w:t xml:space="preserve">and </w:t>
      </w:r>
      <w:r w:rsidRPr="009D3685">
        <w:rPr>
          <w:i/>
        </w:rPr>
        <w:t>Eurythenes gryllus</w:t>
      </w:r>
      <w:r w:rsidR="002C773A">
        <w:rPr>
          <w:i/>
        </w:rPr>
        <w:t xml:space="preserve"> </w:t>
      </w:r>
      <w:r w:rsidR="002C773A">
        <w:t xml:space="preserve">(the latter is a polar species so </w:t>
      </w:r>
      <w:r w:rsidR="00D36AA0">
        <w:t xml:space="preserve">is </w:t>
      </w:r>
      <w:r w:rsidR="002C773A">
        <w:t>likely to be a misidentification</w:t>
      </w:r>
      <w:r w:rsidR="00FF67D1">
        <w:rPr>
          <w:rStyle w:val="FootnoteReference"/>
        </w:rPr>
        <w:footnoteReference w:id="49"/>
      </w:r>
      <w:r w:rsidR="002C773A">
        <w:t xml:space="preserve"> (Tammy Horton, pers. co</w:t>
      </w:r>
      <w:r w:rsidR="00AD70B3">
        <w:t>m</w:t>
      </w:r>
      <w:r w:rsidR="002C773A">
        <w:t>m</w:t>
      </w:r>
      <w:r w:rsidR="00AD70B3">
        <w:t>.</w:t>
      </w:r>
      <w:r w:rsidR="002C773A">
        <w:t>).</w:t>
      </w:r>
      <w:r w:rsidR="00FF67D1">
        <w:t xml:space="preserve"> </w:t>
      </w:r>
    </w:p>
    <w:p w14:paraId="523F566A" w14:textId="77777777" w:rsidR="00BB6DA2" w:rsidRDefault="00BB6DA2" w:rsidP="00067929"/>
    <w:p w14:paraId="0C97E9B3" w14:textId="5237AEC9" w:rsidR="00465D5B" w:rsidRDefault="00F14A16" w:rsidP="00067929">
      <w:r w:rsidRPr="00BB73E8">
        <w:t xml:space="preserve">For </w:t>
      </w:r>
      <w:r w:rsidR="00CD0E46" w:rsidRPr="00BB73E8">
        <w:t>p</w:t>
      </w:r>
      <w:r w:rsidRPr="00BB73E8">
        <w:t xml:space="preserve">resence/absence data (i.e. not accounting for abundance), </w:t>
      </w:r>
      <w:r w:rsidR="00CD0E46" w:rsidRPr="00BB73E8">
        <w:t>6</w:t>
      </w:r>
      <w:r w:rsidR="00465D5B">
        <w:t>6</w:t>
      </w:r>
      <w:r w:rsidR="00CD0E46" w:rsidRPr="00BB73E8">
        <w:t xml:space="preserve">% of </w:t>
      </w:r>
      <w:r w:rsidRPr="00BB73E8">
        <w:t>s</w:t>
      </w:r>
      <w:r w:rsidR="008246C7" w:rsidRPr="00BB73E8">
        <w:t xml:space="preserve">pecies (named or morphospecies) </w:t>
      </w:r>
      <w:r w:rsidR="00CD0E46" w:rsidRPr="00BB73E8">
        <w:t xml:space="preserve">were </w:t>
      </w:r>
      <w:r w:rsidR="008246C7" w:rsidRPr="00BB73E8">
        <w:t xml:space="preserve">recorded </w:t>
      </w:r>
      <w:r w:rsidR="00EF1353" w:rsidRPr="00BB73E8">
        <w:t>from a sole location</w:t>
      </w:r>
      <w:r w:rsidR="00CD0E46" w:rsidRPr="00BB73E8">
        <w:t xml:space="preserve"> (14</w:t>
      </w:r>
      <w:r w:rsidR="00465D5B">
        <w:t>3</w:t>
      </w:r>
      <w:r w:rsidR="00CD0E46" w:rsidRPr="00BB73E8">
        <w:t>4/2</w:t>
      </w:r>
      <w:r w:rsidR="00465D5B">
        <w:t>183</w:t>
      </w:r>
      <w:r w:rsidR="00CD0E46" w:rsidRPr="00BB73E8">
        <w:t xml:space="preserve">) </w:t>
      </w:r>
      <w:r w:rsidR="008246C7" w:rsidRPr="00BB73E8">
        <w:t xml:space="preserve">and </w:t>
      </w:r>
      <w:r w:rsidR="00CD0E46" w:rsidRPr="00BB73E8">
        <w:t xml:space="preserve">for </w:t>
      </w:r>
      <w:r w:rsidR="00803960" w:rsidRPr="00BB73E8">
        <w:t>named species only,</w:t>
      </w:r>
      <w:r w:rsidR="00EF1353" w:rsidRPr="00BB73E8">
        <w:t xml:space="preserve"> 5</w:t>
      </w:r>
      <w:r w:rsidR="00465D5B">
        <w:t>1</w:t>
      </w:r>
      <w:r w:rsidR="00EF1353" w:rsidRPr="00BB73E8">
        <w:t>% (</w:t>
      </w:r>
      <w:r w:rsidR="00465D5B">
        <w:t>98/192</w:t>
      </w:r>
      <w:r w:rsidR="00EF1353" w:rsidRPr="00BB73E8">
        <w:t>)</w:t>
      </w:r>
      <w:r w:rsidR="0058703A">
        <w:t>;</w:t>
      </w:r>
      <w:r w:rsidR="0058703A" w:rsidRPr="0058703A">
        <w:t xml:space="preserve"> </w:t>
      </w:r>
      <w:r w:rsidR="0058703A">
        <w:t xml:space="preserve">by contract </w:t>
      </w:r>
      <w:r w:rsidR="0058703A" w:rsidRPr="006F1C24">
        <w:t>area (excluding APEIs),</w:t>
      </w:r>
      <w:r w:rsidR="0058703A">
        <w:t xml:space="preserve"> 86% of all species (1886/2183) and 69% of named species (132/192);</w:t>
      </w:r>
      <w:r w:rsidR="00C77FB6">
        <w:t xml:space="preserve"> </w:t>
      </w:r>
      <w:r w:rsidR="0058703A">
        <w:t>b</w:t>
      </w:r>
      <w:r w:rsidR="00774160">
        <w:t xml:space="preserve">y </w:t>
      </w:r>
      <w:commentRangeStart w:id="116"/>
      <w:r w:rsidR="00A750F4">
        <w:t>sub-area</w:t>
      </w:r>
      <w:commentRangeEnd w:id="116"/>
      <w:r w:rsidR="00A750F4">
        <w:rPr>
          <w:rStyle w:val="CommentReference"/>
          <w:rFonts w:asciiTheme="minorHAnsi" w:hAnsiTheme="minorHAnsi"/>
        </w:rPr>
        <w:commentReference w:id="116"/>
      </w:r>
      <w:r w:rsidR="00774160">
        <w:t xml:space="preserve">, 87% of all species (1903/2183) and 70% of named species (135/192), </w:t>
      </w:r>
      <w:r w:rsidR="0058703A">
        <w:t xml:space="preserve">were found in one </w:t>
      </w:r>
      <w:r w:rsidR="00774160">
        <w:t>sub-area only</w:t>
      </w:r>
      <w:r w:rsidR="0058703A">
        <w:t>; a</w:t>
      </w:r>
      <w:r w:rsidR="00B30E7A">
        <w:t xml:space="preserve">nd by region, 95% of all species (2082/2183) and </w:t>
      </w:r>
      <w:proofErr w:type="spellStart"/>
      <w:r w:rsidR="00B30E7A">
        <w:t>and</w:t>
      </w:r>
      <w:proofErr w:type="spellEnd"/>
      <w:r w:rsidR="00B30E7A">
        <w:t xml:space="preserve"> 85% of named species (164/192) </w:t>
      </w:r>
      <w:r w:rsidR="0058703A">
        <w:t>were found only in one</w:t>
      </w:r>
      <w:r w:rsidR="00B30E7A">
        <w:t xml:space="preserve"> region- east/central or west</w:t>
      </w:r>
      <w:r w:rsidR="0058703A">
        <w:t>.</w:t>
      </w:r>
    </w:p>
    <w:p w14:paraId="58BAA7AB" w14:textId="77777777" w:rsidR="00774160" w:rsidRDefault="00774160" w:rsidP="00067929"/>
    <w:p w14:paraId="122CE1BB" w14:textId="3D393740" w:rsidR="00D36AA0" w:rsidRPr="00446C80" w:rsidRDefault="00CD0E46" w:rsidP="00D36AA0">
      <w:r w:rsidRPr="00BB73E8">
        <w:t xml:space="preserve">These proportions </w:t>
      </w:r>
      <w:commentRangeStart w:id="117"/>
      <w:commentRangeEnd w:id="117"/>
      <w:r w:rsidR="00A750F4">
        <w:rPr>
          <w:rStyle w:val="CommentReference"/>
          <w:rFonts w:asciiTheme="minorHAnsi" w:hAnsiTheme="minorHAnsi"/>
        </w:rPr>
        <w:commentReference w:id="117"/>
      </w:r>
      <w:r w:rsidR="00A750F4">
        <w:t xml:space="preserve">of singletons </w:t>
      </w:r>
      <w:r w:rsidRPr="00BB73E8">
        <w:t xml:space="preserve">are </w:t>
      </w:r>
      <w:r w:rsidR="003575A2" w:rsidRPr="00BB73E8">
        <w:t>l</w:t>
      </w:r>
      <w:r w:rsidR="00BB73E8" w:rsidRPr="00BB73E8">
        <w:t>ower but wi</w:t>
      </w:r>
      <w:r w:rsidR="003575A2" w:rsidRPr="00BB73E8">
        <w:t>thin a similar range</w:t>
      </w:r>
      <w:r w:rsidR="00035063">
        <w:t xml:space="preserve"> to the literature- where estimates are based on both morphospecies and named species</w:t>
      </w:r>
      <w:r w:rsidR="003575A2" w:rsidRPr="00BB73E8">
        <w:t>,</w:t>
      </w:r>
      <w:r w:rsidRPr="00BB73E8">
        <w:t xml:space="preserve"> </w:t>
      </w:r>
      <w:proofErr w:type="gramStart"/>
      <w:r w:rsidRPr="00BB73E8">
        <w:t>e.g.</w:t>
      </w:r>
      <w:proofErr w:type="gramEnd"/>
      <w:r w:rsidRPr="00BB73E8">
        <w:t xml:space="preserve"> 40.5% for isopods (Brix et al., 2020), and &gt;50% for </w:t>
      </w:r>
      <w:r w:rsidR="00330F20">
        <w:t xml:space="preserve">nematodes </w:t>
      </w:r>
      <w:r w:rsidRPr="00BB73E8">
        <w:t>(</w:t>
      </w:r>
      <w:r w:rsidR="00330F20">
        <w:t>Pape et al., 2021), tanaids (</w:t>
      </w:r>
      <w:r w:rsidRPr="00BB73E8">
        <w:t>Błażewicz et al., 2019a), and polychaetes (Bonifacio et al., 2020, 2021; Janssen et al., 2019</w:t>
      </w:r>
      <w:r w:rsidR="00330F20">
        <w:t>)</w:t>
      </w:r>
      <w:r w:rsidR="00990DF0">
        <w:t xml:space="preserve">. It should be noted here that estimates </w:t>
      </w:r>
      <w:r w:rsidR="0018038A">
        <w:t>of t</w:t>
      </w:r>
      <w:r w:rsidRPr="00CD0E46">
        <w:t>he</w:t>
      </w:r>
      <w:r>
        <w:t xml:space="preserve"> singletons in DeepData </w:t>
      </w:r>
      <w:r w:rsidRPr="00CD0E46">
        <w:t xml:space="preserve">are likely reduced by duplication in the </w:t>
      </w:r>
      <w:proofErr w:type="spellStart"/>
      <w:r w:rsidRPr="00CD0E46">
        <w:t>data.</w:t>
      </w:r>
      <w:r w:rsidR="00D36AA0" w:rsidRPr="00446C80">
        <w:t>All</w:t>
      </w:r>
      <w:proofErr w:type="spellEnd"/>
      <w:r w:rsidR="00D36AA0" w:rsidRPr="00446C80">
        <w:t xml:space="preserve"> species matrix tables- with both abundance data (underpinning species accumulation curves) and presence/absence data (underpinning UpSet plots) are included in </w:t>
      </w:r>
      <w:hyperlink w:anchor="_Supplementary_Data_File_8" w:history="1">
        <w:r w:rsidR="00D36AA0" w:rsidRPr="00820FAF">
          <w:rPr>
            <w:rStyle w:val="Hyperlink"/>
          </w:rPr>
          <w:t>SDF 8</w:t>
        </w:r>
      </w:hyperlink>
      <w:r w:rsidR="00D36AA0">
        <w:t>.</w:t>
      </w:r>
    </w:p>
    <w:p w14:paraId="222E8440" w14:textId="76A02E25" w:rsidR="006C0883" w:rsidRDefault="006C0883" w:rsidP="00F20C09">
      <w:pPr>
        <w:rPr>
          <w:i/>
        </w:rPr>
      </w:pPr>
    </w:p>
    <w:p w14:paraId="0EF30BFE" w14:textId="77777777" w:rsidR="006C0883" w:rsidRDefault="006C0883" w:rsidP="00F20C09">
      <w:pPr>
        <w:rPr>
          <w:i/>
        </w:rPr>
      </w:pPr>
    </w:p>
    <w:p w14:paraId="49AF91D9" w14:textId="268D4D98" w:rsidR="0031307E" w:rsidRDefault="0031307E" w:rsidP="006C0883">
      <w:bookmarkStart w:id="118" w:name="_Widespread_species_and"/>
      <w:bookmarkEnd w:id="118"/>
      <w:r>
        <w:t>Widespread species and population connectivity studies</w:t>
      </w:r>
    </w:p>
    <w:p w14:paraId="0A594334" w14:textId="77777777" w:rsidR="0031307E" w:rsidRPr="00A22291" w:rsidRDefault="0031307E" w:rsidP="00F20C09">
      <w:pPr>
        <w:rPr>
          <w:i/>
        </w:rPr>
      </w:pPr>
    </w:p>
    <w:p w14:paraId="08C3F37D" w14:textId="505955A4" w:rsidR="00EB3587" w:rsidRDefault="00F14A16" w:rsidP="00F20C09">
      <w:pPr>
        <w:rPr>
          <w:color w:val="FF0000"/>
        </w:rPr>
      </w:pPr>
      <w:r w:rsidRPr="00F14A16">
        <w:lastRenderedPageBreak/>
        <w:t>Several p</w:t>
      </w:r>
      <w:r w:rsidR="00803960" w:rsidRPr="00F14A16">
        <w:t xml:space="preserve">olychaetes, </w:t>
      </w:r>
      <w:r w:rsidRPr="00F14A16">
        <w:t>were found over multipl</w:t>
      </w:r>
      <w:r w:rsidR="00915115">
        <w:t>e c</w:t>
      </w:r>
      <w:r w:rsidRPr="00F14A16">
        <w:t xml:space="preserve">ontract areas, including those noted in the literature to be common, widespread species </w:t>
      </w:r>
      <w:proofErr w:type="gramStart"/>
      <w:r w:rsidRPr="00F14A16">
        <w:t>e.g.</w:t>
      </w:r>
      <w:proofErr w:type="gramEnd"/>
      <w:r w:rsidR="00803960" w:rsidRPr="00F14A16">
        <w:t xml:space="preserve"> </w:t>
      </w:r>
      <w:r w:rsidR="00803960" w:rsidRPr="00F14A16">
        <w:rPr>
          <w:i/>
        </w:rPr>
        <w:t>Bathyglycinde profunda</w:t>
      </w:r>
      <w:r w:rsidR="00915115">
        <w:rPr>
          <w:i/>
        </w:rPr>
        <w:t xml:space="preserve"> </w:t>
      </w:r>
      <w:r w:rsidR="00915115" w:rsidRPr="00923178">
        <w:t xml:space="preserve">(Hartman &amp; </w:t>
      </w:r>
      <w:proofErr w:type="spellStart"/>
      <w:r w:rsidR="00915115" w:rsidRPr="00923178">
        <w:t>Fauchald</w:t>
      </w:r>
      <w:proofErr w:type="spellEnd"/>
      <w:r w:rsidR="00915115" w:rsidRPr="00923178">
        <w:t>, 1971)</w:t>
      </w:r>
      <w:r w:rsidR="00803960" w:rsidRPr="00F14A16">
        <w:t xml:space="preserve">, and </w:t>
      </w:r>
      <w:r w:rsidR="00803960" w:rsidRPr="00F14A16">
        <w:rPr>
          <w:i/>
        </w:rPr>
        <w:t>Aurospio dibranchiata</w:t>
      </w:r>
      <w:r w:rsidR="00803960" w:rsidRPr="00F14A16">
        <w:t xml:space="preserve"> </w:t>
      </w:r>
      <w:r w:rsidR="00923178" w:rsidRPr="00923178">
        <w:t xml:space="preserve">Maciolek, 1981 </w:t>
      </w:r>
      <w:r w:rsidR="00803960" w:rsidRPr="00F14A16">
        <w:t xml:space="preserve">(Washburn et al., 2021), also </w:t>
      </w:r>
      <w:proofErr w:type="spellStart"/>
      <w:r w:rsidR="00803960" w:rsidRPr="00F14A16">
        <w:rPr>
          <w:i/>
        </w:rPr>
        <w:t>Aphelochaeta</w:t>
      </w:r>
      <w:proofErr w:type="spellEnd"/>
      <w:r w:rsidR="00803960" w:rsidRPr="00F14A16">
        <w:rPr>
          <w:i/>
        </w:rPr>
        <w:t xml:space="preserve"> </w:t>
      </w:r>
      <w:proofErr w:type="spellStart"/>
      <w:r w:rsidR="00803960" w:rsidRPr="00F14A16">
        <w:rPr>
          <w:i/>
        </w:rPr>
        <w:t>monilaris</w:t>
      </w:r>
      <w:proofErr w:type="spellEnd"/>
      <w:r w:rsidR="00803960" w:rsidRPr="00F14A16">
        <w:t xml:space="preserve"> </w:t>
      </w:r>
      <w:r w:rsidR="00923178" w:rsidRPr="00923178">
        <w:t xml:space="preserve">(Hartman, 1960) </w:t>
      </w:r>
      <w:r w:rsidR="00803960" w:rsidRPr="00F14A16">
        <w:t xml:space="preserve">and </w:t>
      </w:r>
      <w:r w:rsidR="00803960" w:rsidRPr="00F14A16">
        <w:rPr>
          <w:i/>
        </w:rPr>
        <w:t>Macellicephaloides moustachu</w:t>
      </w:r>
      <w:r w:rsidR="00923178">
        <w:rPr>
          <w:i/>
        </w:rPr>
        <w:t xml:space="preserve"> </w:t>
      </w:r>
      <w:r w:rsidR="00923178" w:rsidRPr="00923178">
        <w:t>Bonifácio &amp; Menot, 2018</w:t>
      </w:r>
      <w:r w:rsidR="00BB73E8">
        <w:t xml:space="preserve">. </w:t>
      </w:r>
      <w:r w:rsidR="00271804" w:rsidRPr="00DB13D6">
        <w:t>most common by incidence in separate sites</w:t>
      </w:r>
      <w:r w:rsidR="00F20C09" w:rsidRPr="00DB13D6">
        <w:t xml:space="preserve"> (both within and across </w:t>
      </w:r>
      <w:r w:rsidR="00C07BEE">
        <w:t>c</w:t>
      </w:r>
      <w:r w:rsidR="00C07BEE" w:rsidRPr="00DB13D6">
        <w:t xml:space="preserve">ontract </w:t>
      </w:r>
      <w:r w:rsidR="00F20C09" w:rsidRPr="00DB13D6">
        <w:t xml:space="preserve">area, </w:t>
      </w:r>
      <w:r w:rsidR="00DB13D6" w:rsidRPr="00DB13D6">
        <w:t xml:space="preserve">S </w:t>
      </w:r>
      <w:r w:rsidR="00BB73E8" w:rsidRPr="00DB13D6">
        <w:t xml:space="preserve">Table </w:t>
      </w:r>
      <w:r w:rsidR="00DB13D6" w:rsidRPr="00DB13D6">
        <w:t>2</w:t>
      </w:r>
      <w:r w:rsidR="00F20C09" w:rsidRPr="00DB13D6">
        <w:t>)</w:t>
      </w:r>
      <w:r w:rsidR="00271804" w:rsidRPr="00DB13D6">
        <w:t xml:space="preserve">. </w:t>
      </w:r>
      <w:r w:rsidR="00C07BEE">
        <w:t>L</w:t>
      </w:r>
      <w:r w:rsidR="00803960" w:rsidRPr="00DB13D6">
        <w:t>ooking</w:t>
      </w:r>
      <w:r w:rsidR="00271804" w:rsidRPr="00DB13D6">
        <w:t xml:space="preserve"> at incidence by </w:t>
      </w:r>
      <w:r w:rsidR="00BB73E8" w:rsidRPr="00DB13D6">
        <w:t>c</w:t>
      </w:r>
      <w:r w:rsidR="00271804" w:rsidRPr="00DB13D6">
        <w:t xml:space="preserve">ontract area overall, </w:t>
      </w:r>
      <w:r w:rsidR="00F20C09" w:rsidRPr="00DB13D6">
        <w:t xml:space="preserve">other common species were </w:t>
      </w:r>
      <w:r w:rsidR="00271804" w:rsidRPr="00DB13D6">
        <w:rPr>
          <w:i/>
        </w:rPr>
        <w:t>Bathyfauvelia glacigena</w:t>
      </w:r>
      <w:r w:rsidR="00923178">
        <w:rPr>
          <w:i/>
        </w:rPr>
        <w:t xml:space="preserve"> </w:t>
      </w:r>
      <w:r w:rsidR="00923178" w:rsidRPr="00923178">
        <w:t>Bonifácio &amp; Menot, 2018</w:t>
      </w:r>
      <w:r w:rsidR="00F20C09" w:rsidRPr="00BB73E8">
        <w:t xml:space="preserve">, found across </w:t>
      </w:r>
      <w:r w:rsidR="004B3728">
        <w:t>five</w:t>
      </w:r>
      <w:r w:rsidR="004B3728" w:rsidRPr="00BB73E8">
        <w:t xml:space="preserve"> </w:t>
      </w:r>
      <w:r w:rsidR="00BB73E8" w:rsidRPr="00BB73E8">
        <w:t>c</w:t>
      </w:r>
      <w:r w:rsidR="00F20C09" w:rsidRPr="00BB73E8">
        <w:t xml:space="preserve">ontract areas, </w:t>
      </w:r>
      <w:r w:rsidR="002C33AE" w:rsidRPr="00BB73E8">
        <w:t>also</w:t>
      </w:r>
      <w:r w:rsidR="00F20C09" w:rsidRPr="00BB73E8">
        <w:t xml:space="preserve"> </w:t>
      </w:r>
      <w:r w:rsidR="00271804" w:rsidRPr="00BB73E8">
        <w:rPr>
          <w:i/>
        </w:rPr>
        <w:t>Bathyfauvelia ignigena</w:t>
      </w:r>
      <w:r w:rsidR="00271804" w:rsidRPr="00BB73E8">
        <w:t xml:space="preserve"> </w:t>
      </w:r>
      <w:r w:rsidR="00923178" w:rsidRPr="00923178">
        <w:t>Bonifácio &amp; Menot, 2018</w:t>
      </w:r>
      <w:r w:rsidR="00180A96">
        <w:t xml:space="preserve"> </w:t>
      </w:r>
      <w:r w:rsidR="002C33AE" w:rsidRPr="00BB73E8">
        <w:t xml:space="preserve">and </w:t>
      </w:r>
      <w:r w:rsidR="002C33AE" w:rsidRPr="00BB73E8">
        <w:rPr>
          <w:rFonts w:cs="Arial"/>
          <w:i/>
        </w:rPr>
        <w:t xml:space="preserve">Prionospio </w:t>
      </w:r>
      <w:r w:rsidR="00F20C09" w:rsidRPr="00BB73E8">
        <w:rPr>
          <w:rFonts w:cs="Arial"/>
          <w:i/>
        </w:rPr>
        <w:t>branchilucida</w:t>
      </w:r>
      <w:r w:rsidR="00F20C09" w:rsidRPr="00BB73E8">
        <w:t xml:space="preserve"> </w:t>
      </w:r>
      <w:r w:rsidR="00923178" w:rsidRPr="00923178">
        <w:t xml:space="preserve">Altamira, Glover &amp; Paterson in Paterson et al., 2016 </w:t>
      </w:r>
      <w:r w:rsidR="00F20C09" w:rsidRPr="00BB73E8">
        <w:t>in</w:t>
      </w:r>
      <w:r w:rsidR="00271804" w:rsidRPr="00BB73E8">
        <w:t xml:space="preserve"> </w:t>
      </w:r>
      <w:r w:rsidR="004B3728">
        <w:t>four</w:t>
      </w:r>
      <w:r w:rsidR="004B3728" w:rsidRPr="00BB73E8">
        <w:t xml:space="preserve"> </w:t>
      </w:r>
      <w:r w:rsidR="0018038A">
        <w:t>c</w:t>
      </w:r>
      <w:r w:rsidR="0018038A" w:rsidRPr="00BB73E8">
        <w:t xml:space="preserve">ontract </w:t>
      </w:r>
      <w:r w:rsidR="00271804" w:rsidRPr="00BB73E8">
        <w:t>areas/APEIs respectivel</w:t>
      </w:r>
      <w:r w:rsidR="00BB73E8">
        <w:t>y (</w:t>
      </w:r>
      <w:r w:rsidR="00DB13D6">
        <w:t>Table 21</w:t>
      </w:r>
      <w:r w:rsidR="00271804" w:rsidRPr="00BB73E8">
        <w:t>)</w:t>
      </w:r>
      <w:r w:rsidR="00F20C09" w:rsidRPr="00BB73E8">
        <w:t xml:space="preserve">. </w:t>
      </w:r>
      <w:r w:rsidR="004B3728">
        <w:t>Four</w:t>
      </w:r>
      <w:r w:rsidR="00F20C09" w:rsidRPr="00BB73E8">
        <w:t xml:space="preserve"> species </w:t>
      </w:r>
      <w:r w:rsidR="002C33AE" w:rsidRPr="00BB73E8">
        <w:t xml:space="preserve">were also present </w:t>
      </w:r>
      <w:r w:rsidR="00F20C09" w:rsidRPr="00BB73E8">
        <w:t xml:space="preserve">across </w:t>
      </w:r>
      <w:r w:rsidR="004B3728">
        <w:t>three</w:t>
      </w:r>
      <w:r w:rsidR="004B3728" w:rsidRPr="00BB73E8">
        <w:t xml:space="preserve"> </w:t>
      </w:r>
      <w:r w:rsidR="00F20C09" w:rsidRPr="00BB73E8">
        <w:t xml:space="preserve">contract areas, </w:t>
      </w:r>
      <w:r w:rsidR="00F20C09" w:rsidRPr="00BB73E8">
        <w:rPr>
          <w:rFonts w:cs="Arial"/>
          <w:i/>
        </w:rPr>
        <w:t>Bathyeli</w:t>
      </w:r>
      <w:r w:rsidR="002C33AE" w:rsidRPr="00BB73E8">
        <w:rPr>
          <w:rFonts w:cs="Arial"/>
          <w:i/>
        </w:rPr>
        <w:t xml:space="preserve">asona </w:t>
      </w:r>
      <w:r w:rsidR="00F20C09" w:rsidRPr="00BB73E8">
        <w:rPr>
          <w:rFonts w:cs="Arial"/>
          <w:i/>
        </w:rPr>
        <w:t>mariaae</w:t>
      </w:r>
      <w:r w:rsidR="00E20206">
        <w:rPr>
          <w:rFonts w:cs="Arial"/>
          <w:i/>
        </w:rPr>
        <w:t xml:space="preserve"> </w:t>
      </w:r>
      <w:r w:rsidR="00E20206" w:rsidRPr="00E20206">
        <w:rPr>
          <w:rFonts w:cs="Arial"/>
        </w:rPr>
        <w:t>Bonifácio &amp; Menot, 2018</w:t>
      </w:r>
      <w:r w:rsidR="00F20C09" w:rsidRPr="00BB73E8">
        <w:t xml:space="preserve">, </w:t>
      </w:r>
      <w:r w:rsidR="002C33AE" w:rsidRPr="00BB73E8">
        <w:rPr>
          <w:rFonts w:cs="Arial"/>
          <w:i/>
        </w:rPr>
        <w:t xml:space="preserve">Chaetozone </w:t>
      </w:r>
      <w:r w:rsidR="00F20C09" w:rsidRPr="00BB73E8">
        <w:rPr>
          <w:rFonts w:cs="Arial"/>
          <w:i/>
        </w:rPr>
        <w:t>corona</w:t>
      </w:r>
      <w:r w:rsidR="00E20206">
        <w:rPr>
          <w:rFonts w:cs="Arial"/>
          <w:i/>
        </w:rPr>
        <w:t xml:space="preserve"> </w:t>
      </w:r>
      <w:r w:rsidR="00E20206" w:rsidRPr="00E20206">
        <w:rPr>
          <w:rFonts w:cs="Arial"/>
        </w:rPr>
        <w:t>Berkeley &amp; Berkeley, 1941</w:t>
      </w:r>
      <w:r w:rsidR="00F20C09" w:rsidRPr="00BB73E8">
        <w:t xml:space="preserve">, </w:t>
      </w:r>
      <w:r w:rsidR="002C33AE" w:rsidRPr="00BB73E8">
        <w:rPr>
          <w:rFonts w:cs="Arial"/>
          <w:i/>
        </w:rPr>
        <w:t xml:space="preserve">Paralacydonia </w:t>
      </w:r>
      <w:r w:rsidR="00F20C09" w:rsidRPr="00BB73E8">
        <w:rPr>
          <w:rFonts w:cs="Arial"/>
          <w:i/>
        </w:rPr>
        <w:t>weberi</w:t>
      </w:r>
      <w:r w:rsidR="00F20C09" w:rsidRPr="00BB73E8">
        <w:t xml:space="preserve"> </w:t>
      </w:r>
      <w:r w:rsidR="00E20206" w:rsidRPr="00E20206">
        <w:t xml:space="preserve">Horst, 1923 </w:t>
      </w:r>
      <w:r w:rsidR="00F20C09" w:rsidRPr="00BB73E8">
        <w:t xml:space="preserve">and </w:t>
      </w:r>
      <w:r w:rsidR="002C33AE" w:rsidRPr="00BB73E8">
        <w:rPr>
          <w:rFonts w:cs="Arial"/>
          <w:i/>
        </w:rPr>
        <w:t xml:space="preserve">Polaruschakov </w:t>
      </w:r>
      <w:r w:rsidR="00F20C09" w:rsidRPr="00BB73E8">
        <w:rPr>
          <w:rFonts w:cs="Arial"/>
          <w:i/>
        </w:rPr>
        <w:t>lamellae</w:t>
      </w:r>
      <w:r w:rsidR="00E20206">
        <w:rPr>
          <w:rFonts w:cs="Arial"/>
          <w:i/>
        </w:rPr>
        <w:t xml:space="preserve"> </w:t>
      </w:r>
      <w:r w:rsidR="00E20206" w:rsidRPr="003B435B">
        <w:rPr>
          <w:rFonts w:cs="Arial"/>
        </w:rPr>
        <w:t>Bonifácio &amp; Menot, 2018</w:t>
      </w:r>
      <w:r w:rsidR="00F20C09" w:rsidRPr="00BB73E8">
        <w:rPr>
          <w:rFonts w:cs="Arial"/>
        </w:rPr>
        <w:t xml:space="preserve">. </w:t>
      </w:r>
      <w:r w:rsidR="00271804" w:rsidRPr="00BB73E8">
        <w:t>Several of these species have been recently described (Bonifacio &amp; Menot, 2019)</w:t>
      </w:r>
      <w:r w:rsidR="00F20C09" w:rsidRPr="00BB73E8">
        <w:t xml:space="preserve"> and</w:t>
      </w:r>
      <w:r w:rsidR="00F20C09" w:rsidRPr="00DB13D6">
        <w:t xml:space="preserve"> </w:t>
      </w:r>
      <w:r w:rsidR="00D36AA0">
        <w:t xml:space="preserve">are </w:t>
      </w:r>
      <w:r w:rsidR="00F20C09" w:rsidRPr="00DB13D6">
        <w:t xml:space="preserve">in fact subject of </w:t>
      </w:r>
      <w:r w:rsidR="00DB13D6" w:rsidRPr="00DB13D6">
        <w:t xml:space="preserve">a recent </w:t>
      </w:r>
      <w:r w:rsidR="001F521F">
        <w:t>diversity and distribution</w:t>
      </w:r>
      <w:r w:rsidR="00F20C09" w:rsidRPr="00DB13D6">
        <w:t xml:space="preserve"> </w:t>
      </w:r>
      <w:r w:rsidR="00DB13D6" w:rsidRPr="00DB13D6">
        <w:t>study</w:t>
      </w:r>
      <w:r w:rsidR="00BB73E8" w:rsidRPr="00DB13D6">
        <w:t xml:space="preserve"> </w:t>
      </w:r>
      <w:r w:rsidR="00F20C09" w:rsidRPr="00DB13D6">
        <w:t>(Bonifacio et al., 2021).</w:t>
      </w:r>
      <w:r w:rsidR="00BB73E8" w:rsidRPr="00DB13D6">
        <w:t xml:space="preserve"> </w:t>
      </w:r>
    </w:p>
    <w:p w14:paraId="3DEA1E54" w14:textId="77777777" w:rsidR="00EB3587" w:rsidRDefault="00EB3587" w:rsidP="00F20C09">
      <w:pPr>
        <w:rPr>
          <w:color w:val="FF0000"/>
        </w:rPr>
      </w:pPr>
    </w:p>
    <w:p w14:paraId="5A435F08" w14:textId="01C6F132" w:rsidR="00180A96" w:rsidRDefault="00BB73E8" w:rsidP="00067929">
      <w:pPr>
        <w:rPr>
          <w:rFonts w:cs="Arial"/>
        </w:rPr>
      </w:pPr>
      <w:r w:rsidRPr="00BB73E8">
        <w:t>For n</w:t>
      </w:r>
      <w:r w:rsidR="00F20C09" w:rsidRPr="00BB73E8">
        <w:rPr>
          <w:rFonts w:cs="Arial"/>
        </w:rPr>
        <w:t>ematode</w:t>
      </w:r>
      <w:r w:rsidR="001B02F7" w:rsidRPr="00BB73E8">
        <w:t xml:space="preserve">s, several species were found in several contract areas, </w:t>
      </w:r>
      <w:r w:rsidR="001B02F7" w:rsidRPr="00BB73E8">
        <w:rPr>
          <w:rFonts w:cs="Arial"/>
          <w:i/>
        </w:rPr>
        <w:t xml:space="preserve">Halalaimus </w:t>
      </w:r>
      <w:r w:rsidR="00F20C09" w:rsidRPr="00BB73E8">
        <w:rPr>
          <w:rFonts w:cs="Arial"/>
          <w:i/>
        </w:rPr>
        <w:t>abyssus</w:t>
      </w:r>
      <w:r w:rsidR="001B02F7" w:rsidRPr="00BB73E8">
        <w:rPr>
          <w:rFonts w:cs="Arial"/>
        </w:rPr>
        <w:t xml:space="preserve"> </w:t>
      </w:r>
      <w:r w:rsidR="001A7C7B" w:rsidRPr="001A7C7B">
        <w:rPr>
          <w:rFonts w:cs="Arial"/>
        </w:rPr>
        <w:t xml:space="preserve">Bussau, 1993 </w:t>
      </w:r>
      <w:r w:rsidR="001B02F7" w:rsidRPr="00BB73E8">
        <w:rPr>
          <w:rFonts w:cs="Arial"/>
        </w:rPr>
        <w:t xml:space="preserve">and </w:t>
      </w:r>
      <w:r w:rsidR="001B02F7" w:rsidRPr="006B0984">
        <w:rPr>
          <w:rFonts w:cs="Arial"/>
          <w:i/>
        </w:rPr>
        <w:t xml:space="preserve">Halalaimus </w:t>
      </w:r>
      <w:r w:rsidR="006B0984" w:rsidRPr="006B0984">
        <w:rPr>
          <w:rFonts w:cs="Arial"/>
          <w:i/>
        </w:rPr>
        <w:t>egregius</w:t>
      </w:r>
      <w:r w:rsidR="001A7C7B">
        <w:rPr>
          <w:rFonts w:cs="Arial"/>
          <w:i/>
        </w:rPr>
        <w:t xml:space="preserve"> </w:t>
      </w:r>
      <w:r w:rsidR="001A7C7B" w:rsidRPr="001A7C7B">
        <w:rPr>
          <w:rFonts w:cs="Arial"/>
        </w:rPr>
        <w:t>Bussau, 1993</w:t>
      </w:r>
      <w:r w:rsidR="001B02F7">
        <w:rPr>
          <w:rFonts w:cs="Arial"/>
        </w:rPr>
        <w:t xml:space="preserve">, both in </w:t>
      </w:r>
      <w:r w:rsidR="004B3728">
        <w:rPr>
          <w:rFonts w:cs="Arial"/>
        </w:rPr>
        <w:t>five</w:t>
      </w:r>
      <w:r w:rsidR="001B02F7">
        <w:rPr>
          <w:rFonts w:cs="Arial"/>
        </w:rPr>
        <w:t xml:space="preserve">, </w:t>
      </w:r>
      <w:r w:rsidR="001A7C7B">
        <w:rPr>
          <w:rFonts w:cs="Arial"/>
        </w:rPr>
        <w:t xml:space="preserve">and </w:t>
      </w:r>
      <w:r w:rsidR="001B02F7" w:rsidRPr="006B0984">
        <w:rPr>
          <w:rFonts w:cs="Arial"/>
          <w:i/>
        </w:rPr>
        <w:t xml:space="preserve">Halalaimus </w:t>
      </w:r>
      <w:r w:rsidR="00F20C09" w:rsidRPr="006B0984">
        <w:rPr>
          <w:rFonts w:cs="Arial"/>
          <w:i/>
        </w:rPr>
        <w:t>absconditus</w:t>
      </w:r>
      <w:r w:rsidR="001A7C7B">
        <w:rPr>
          <w:rFonts w:cs="Arial"/>
          <w:i/>
        </w:rPr>
        <w:t xml:space="preserve"> </w:t>
      </w:r>
      <w:r w:rsidR="001A7C7B" w:rsidRPr="003B435B">
        <w:rPr>
          <w:rFonts w:cs="Arial"/>
        </w:rPr>
        <w:t>Bussau, 1993</w:t>
      </w:r>
      <w:r w:rsidR="001B02F7">
        <w:rPr>
          <w:rFonts w:cs="Arial"/>
        </w:rPr>
        <w:t xml:space="preserve">, </w:t>
      </w:r>
      <w:r w:rsidR="001B02F7" w:rsidRPr="006B0984">
        <w:rPr>
          <w:rFonts w:cs="Arial"/>
          <w:i/>
        </w:rPr>
        <w:t xml:space="preserve">Halalaimus </w:t>
      </w:r>
      <w:r w:rsidR="00F20C09" w:rsidRPr="006B0984">
        <w:rPr>
          <w:rFonts w:cs="Arial"/>
          <w:i/>
        </w:rPr>
        <w:t>oblongus</w:t>
      </w:r>
      <w:r w:rsidR="001B02F7">
        <w:rPr>
          <w:rFonts w:cs="Arial"/>
        </w:rPr>
        <w:t xml:space="preserve"> </w:t>
      </w:r>
      <w:r w:rsidR="001A7C7B" w:rsidRPr="003B435B">
        <w:rPr>
          <w:rFonts w:cs="Arial"/>
        </w:rPr>
        <w:t>Bussau, 1993</w:t>
      </w:r>
      <w:r w:rsidR="001A7C7B">
        <w:rPr>
          <w:rFonts w:cs="Arial"/>
        </w:rPr>
        <w:t xml:space="preserve"> </w:t>
      </w:r>
      <w:r w:rsidR="001B02F7">
        <w:rPr>
          <w:rFonts w:cs="Arial"/>
        </w:rPr>
        <w:t xml:space="preserve">and </w:t>
      </w:r>
      <w:r w:rsidR="001B02F7" w:rsidRPr="006B0984">
        <w:rPr>
          <w:rFonts w:cs="Arial"/>
          <w:i/>
        </w:rPr>
        <w:t xml:space="preserve">Halalaimus </w:t>
      </w:r>
      <w:r w:rsidR="00F20C09" w:rsidRPr="006B0984">
        <w:rPr>
          <w:rFonts w:cs="Arial"/>
          <w:i/>
        </w:rPr>
        <w:t>praestans</w:t>
      </w:r>
      <w:r w:rsidR="001A7C7B">
        <w:rPr>
          <w:rFonts w:cs="Arial"/>
          <w:i/>
        </w:rPr>
        <w:t xml:space="preserve"> </w:t>
      </w:r>
      <w:r w:rsidR="001A7C7B" w:rsidRPr="003B435B">
        <w:rPr>
          <w:rFonts w:cs="Arial"/>
        </w:rPr>
        <w:t>Bussau, 1993</w:t>
      </w:r>
      <w:r w:rsidR="001B02F7">
        <w:rPr>
          <w:rFonts w:cs="Arial"/>
        </w:rPr>
        <w:t xml:space="preserve">, in </w:t>
      </w:r>
      <w:r w:rsidR="004B3728">
        <w:rPr>
          <w:rFonts w:cs="Arial"/>
        </w:rPr>
        <w:t>four</w:t>
      </w:r>
      <w:r w:rsidR="001B02F7">
        <w:rPr>
          <w:rFonts w:cs="Arial"/>
        </w:rPr>
        <w:t xml:space="preserve">. </w:t>
      </w:r>
      <w:r w:rsidR="001A7C7B">
        <w:rPr>
          <w:rFonts w:cs="Arial"/>
        </w:rPr>
        <w:t xml:space="preserve">One </w:t>
      </w:r>
      <w:r>
        <w:rPr>
          <w:rFonts w:cs="Arial"/>
        </w:rPr>
        <w:t>phylogenetics study</w:t>
      </w:r>
      <w:r w:rsidR="001B02F7">
        <w:rPr>
          <w:rFonts w:cs="Arial"/>
        </w:rPr>
        <w:t xml:space="preserve"> been done </w:t>
      </w:r>
      <w:r w:rsidR="001A7C7B">
        <w:rPr>
          <w:rFonts w:cs="Arial"/>
        </w:rPr>
        <w:t xml:space="preserve">so far </w:t>
      </w:r>
      <w:r w:rsidR="001B02F7">
        <w:rPr>
          <w:rFonts w:cs="Arial"/>
        </w:rPr>
        <w:t>o</w:t>
      </w:r>
      <w:r>
        <w:rPr>
          <w:rFonts w:cs="Arial"/>
        </w:rPr>
        <w:t>n</w:t>
      </w:r>
      <w:r w:rsidR="001B02F7">
        <w:rPr>
          <w:rFonts w:cs="Arial"/>
        </w:rPr>
        <w:t xml:space="preserve"> </w:t>
      </w:r>
      <w:r>
        <w:rPr>
          <w:rFonts w:cs="Arial"/>
        </w:rPr>
        <w:t xml:space="preserve">CCZ </w:t>
      </w:r>
      <w:r w:rsidR="001B02F7">
        <w:rPr>
          <w:rFonts w:cs="Arial"/>
        </w:rPr>
        <w:t>nematodes (Macheriotou et al., 2020) but at genus level.</w:t>
      </w:r>
      <w:r w:rsidR="006B0984">
        <w:rPr>
          <w:rFonts w:cs="Arial"/>
        </w:rPr>
        <w:t xml:space="preserve"> </w:t>
      </w:r>
      <w:r>
        <w:rPr>
          <w:rFonts w:cs="Arial"/>
        </w:rPr>
        <w:t>Abundances were low- 1-3 indi</w:t>
      </w:r>
      <w:r w:rsidR="006B0984">
        <w:rPr>
          <w:rFonts w:cs="Arial"/>
        </w:rPr>
        <w:t>v</w:t>
      </w:r>
      <w:r>
        <w:rPr>
          <w:rFonts w:cs="Arial"/>
        </w:rPr>
        <w:t>id</w:t>
      </w:r>
      <w:r w:rsidR="006B0984">
        <w:rPr>
          <w:rFonts w:cs="Arial"/>
        </w:rPr>
        <w:t xml:space="preserve">uals per site, making connectivitiy studies challenging, but some species were </w:t>
      </w:r>
      <w:r>
        <w:rPr>
          <w:rFonts w:cs="Arial"/>
        </w:rPr>
        <w:t xml:space="preserve">locally abundant, </w:t>
      </w:r>
      <w:proofErr w:type="gramStart"/>
      <w:r>
        <w:rPr>
          <w:rFonts w:cs="Arial"/>
        </w:rPr>
        <w:t>e.g.</w:t>
      </w:r>
      <w:proofErr w:type="gramEnd"/>
      <w:r>
        <w:rPr>
          <w:rFonts w:cs="Arial"/>
        </w:rPr>
        <w:t xml:space="preserve"> 15 specimen</w:t>
      </w:r>
      <w:r w:rsidR="006B0984">
        <w:rPr>
          <w:rFonts w:cs="Arial"/>
        </w:rPr>
        <w:t xml:space="preserve">s of </w:t>
      </w:r>
      <w:r w:rsidR="006B0984" w:rsidRPr="006B0984">
        <w:rPr>
          <w:rFonts w:cs="Arial"/>
          <w:i/>
        </w:rPr>
        <w:t>Halalaimus egregius</w:t>
      </w:r>
      <w:r w:rsidR="006B0984">
        <w:rPr>
          <w:rFonts w:cs="Arial"/>
        </w:rPr>
        <w:t xml:space="preserve"> </w:t>
      </w:r>
      <w:r w:rsidR="001A7C7B" w:rsidRPr="003B435B">
        <w:rPr>
          <w:rFonts w:cs="Arial"/>
        </w:rPr>
        <w:t>Bussau, 1993</w:t>
      </w:r>
      <w:r w:rsidR="001A7C7B">
        <w:rPr>
          <w:rFonts w:cs="Arial"/>
        </w:rPr>
        <w:t xml:space="preserve"> </w:t>
      </w:r>
      <w:r>
        <w:rPr>
          <w:rFonts w:cs="Arial"/>
        </w:rPr>
        <w:t>present</w:t>
      </w:r>
      <w:r w:rsidR="006B0984">
        <w:rPr>
          <w:rFonts w:cs="Arial"/>
        </w:rPr>
        <w:t xml:space="preserve"> in one of the IFREMER sites</w:t>
      </w:r>
      <w:r w:rsidR="00EF1353">
        <w:rPr>
          <w:rFonts w:cs="Arial"/>
        </w:rPr>
        <w:t xml:space="preserve">, therefore this </w:t>
      </w:r>
      <w:r w:rsidR="0018038A">
        <w:rPr>
          <w:rFonts w:cs="Arial"/>
        </w:rPr>
        <w:t xml:space="preserve">species </w:t>
      </w:r>
      <w:r w:rsidR="00EF1353">
        <w:rPr>
          <w:rFonts w:cs="Arial"/>
        </w:rPr>
        <w:t xml:space="preserve">may be a suitable one for </w:t>
      </w:r>
      <w:r w:rsidR="00DB13D6">
        <w:rPr>
          <w:rFonts w:cs="Arial"/>
        </w:rPr>
        <w:t xml:space="preserve">population </w:t>
      </w:r>
      <w:r w:rsidR="00EF1353">
        <w:rPr>
          <w:rFonts w:cs="Arial"/>
        </w:rPr>
        <w:t xml:space="preserve">connectivity studies. </w:t>
      </w:r>
      <w:r w:rsidR="0018038A">
        <w:rPr>
          <w:rFonts w:cs="Arial"/>
        </w:rPr>
        <w:t>One s</w:t>
      </w:r>
      <w:r w:rsidR="00EF1353">
        <w:rPr>
          <w:rFonts w:cs="Arial"/>
        </w:rPr>
        <w:t xml:space="preserve">ponge </w:t>
      </w:r>
      <w:r w:rsidR="0018038A">
        <w:rPr>
          <w:rFonts w:cs="Arial"/>
        </w:rPr>
        <w:t>has also been recorded from 2 contract areas and APEI-6</w:t>
      </w:r>
      <w:r w:rsidR="00EF1353">
        <w:rPr>
          <w:rFonts w:cs="Arial"/>
        </w:rPr>
        <w:t xml:space="preserve">, </w:t>
      </w:r>
      <w:r w:rsidR="00EF1353" w:rsidRPr="00EF1353">
        <w:rPr>
          <w:rFonts w:cs="Arial"/>
          <w:i/>
        </w:rPr>
        <w:t>Plenaster craigi</w:t>
      </w:r>
      <w:r w:rsidR="001A7C7B">
        <w:rPr>
          <w:rFonts w:cs="Arial"/>
          <w:i/>
        </w:rPr>
        <w:t xml:space="preserve"> </w:t>
      </w:r>
      <w:r w:rsidR="001A7C7B" w:rsidRPr="001A7C7B">
        <w:rPr>
          <w:rFonts w:cs="Arial"/>
        </w:rPr>
        <w:t>Lim &amp; Wiklund, 2017</w:t>
      </w:r>
      <w:r w:rsidR="00EF1353">
        <w:rPr>
          <w:rFonts w:cs="Arial"/>
        </w:rPr>
        <w:t xml:space="preserve">, </w:t>
      </w:r>
      <w:r>
        <w:rPr>
          <w:rFonts w:cs="Arial"/>
        </w:rPr>
        <w:t>where</w:t>
      </w:r>
      <w:r w:rsidR="00EF1353">
        <w:rPr>
          <w:rFonts w:cs="Arial"/>
        </w:rPr>
        <w:t xml:space="preserve"> connectivity studies </w:t>
      </w:r>
      <w:r>
        <w:rPr>
          <w:rFonts w:cs="Arial"/>
        </w:rPr>
        <w:t xml:space="preserve">have already </w:t>
      </w:r>
      <w:r w:rsidR="00EF1353">
        <w:rPr>
          <w:rFonts w:cs="Arial"/>
        </w:rPr>
        <w:t xml:space="preserve">been done </w:t>
      </w:r>
      <w:r>
        <w:rPr>
          <w:rFonts w:cs="Arial"/>
        </w:rPr>
        <w:t>(</w:t>
      </w:r>
      <w:r w:rsidR="00EF1353">
        <w:rPr>
          <w:rFonts w:cs="Arial"/>
        </w:rPr>
        <w:t>Taboada et al., 2018a,</w:t>
      </w:r>
      <w:r w:rsidR="004B3728">
        <w:rPr>
          <w:rFonts w:cs="Arial"/>
        </w:rPr>
        <w:t xml:space="preserve"> </w:t>
      </w:r>
      <w:r w:rsidR="00EF1353">
        <w:rPr>
          <w:rFonts w:cs="Arial"/>
        </w:rPr>
        <w:t>b).</w:t>
      </w:r>
      <w:r>
        <w:rPr>
          <w:rFonts w:cs="Arial"/>
        </w:rPr>
        <w:t xml:space="preserve"> </w:t>
      </w:r>
      <w:proofErr w:type="gramStart"/>
      <w:r>
        <w:rPr>
          <w:rFonts w:cs="Arial"/>
        </w:rPr>
        <w:t>Also</w:t>
      </w:r>
      <w:proofErr w:type="gramEnd"/>
      <w:r>
        <w:rPr>
          <w:rFonts w:cs="Arial"/>
        </w:rPr>
        <w:t xml:space="preserve"> the echinoderm </w:t>
      </w:r>
      <w:r w:rsidRPr="00EF1353">
        <w:rPr>
          <w:rFonts w:cs="Arial"/>
          <w:i/>
        </w:rPr>
        <w:t>Ophiosphalma glabrum</w:t>
      </w:r>
      <w:r>
        <w:rPr>
          <w:rFonts w:cs="Arial"/>
        </w:rPr>
        <w:t xml:space="preserve"> </w:t>
      </w:r>
      <w:r w:rsidR="001A7C7B" w:rsidRPr="001A7C7B">
        <w:rPr>
          <w:rFonts w:cs="Arial"/>
        </w:rPr>
        <w:t xml:space="preserve">(Lütken &amp; Mortensen, 1899) </w:t>
      </w:r>
      <w:r>
        <w:rPr>
          <w:rFonts w:cs="Arial"/>
        </w:rPr>
        <w:t>has been recorded from different regions, this species</w:t>
      </w:r>
      <w:r w:rsidR="00F20E43">
        <w:rPr>
          <w:rFonts w:cs="Arial"/>
        </w:rPr>
        <w:t>,</w:t>
      </w:r>
      <w:r w:rsidR="009D2AEA">
        <w:rPr>
          <w:rFonts w:cs="Arial"/>
        </w:rPr>
        <w:t xml:space="preserve"> or species complex</w:t>
      </w:r>
      <w:r w:rsidR="00F20E43">
        <w:rPr>
          <w:rFonts w:cs="Arial"/>
        </w:rPr>
        <w:t xml:space="preserve"> (Christiodolou et al., 2020, 2019, Laming et al., 2021</w:t>
      </w:r>
      <w:r w:rsidR="009D2AEA">
        <w:rPr>
          <w:rFonts w:cs="Arial"/>
        </w:rPr>
        <w:t>) may</w:t>
      </w:r>
      <w:r>
        <w:rPr>
          <w:rFonts w:cs="Arial"/>
        </w:rPr>
        <w:t xml:space="preserve"> therefore may be a candidate for connectivity studies.</w:t>
      </w:r>
      <w:r w:rsidR="009C32FA">
        <w:rPr>
          <w:rFonts w:cs="Arial"/>
        </w:rPr>
        <w:t xml:space="preserve"> </w:t>
      </w:r>
      <w:r w:rsidR="002C773A">
        <w:rPr>
          <w:rFonts w:cs="Arial"/>
        </w:rPr>
        <w:t xml:space="preserve">For arthropods, several amphipod species were widely distributed </w:t>
      </w:r>
      <w:r w:rsidR="002C773A" w:rsidRPr="009D3685">
        <w:rPr>
          <w:i/>
        </w:rPr>
        <w:t>Abyssorchomene gerulicorbis</w:t>
      </w:r>
      <w:r w:rsidR="002C773A" w:rsidRPr="009D3685">
        <w:t>;</w:t>
      </w:r>
      <w:r w:rsidR="002C773A" w:rsidRPr="009D3685">
        <w:rPr>
          <w:i/>
        </w:rPr>
        <w:t xml:space="preserve"> Paralicella caperesca</w:t>
      </w:r>
      <w:r w:rsidR="002C773A" w:rsidRPr="009D3685">
        <w:t>;</w:t>
      </w:r>
      <w:r w:rsidR="002C773A" w:rsidRPr="009D3685">
        <w:rPr>
          <w:i/>
        </w:rPr>
        <w:t xml:space="preserve"> Paralicella tenuipes</w:t>
      </w:r>
      <w:r w:rsidR="002C773A">
        <w:rPr>
          <w:rFonts w:cs="Arial"/>
        </w:rPr>
        <w:t xml:space="preserve"> (t</w:t>
      </w:r>
      <w:r w:rsidR="009C32FA">
        <w:rPr>
          <w:rFonts w:cs="Arial"/>
        </w:rPr>
        <w:t xml:space="preserve">he amphipod </w:t>
      </w:r>
      <w:r w:rsidR="009C32FA" w:rsidRPr="00E85493">
        <w:rPr>
          <w:i/>
        </w:rPr>
        <w:t>E</w:t>
      </w:r>
      <w:r w:rsidR="009C32FA">
        <w:rPr>
          <w:i/>
        </w:rPr>
        <w:t>ry</w:t>
      </w:r>
      <w:r w:rsidR="009C32FA" w:rsidRPr="00E85493">
        <w:rPr>
          <w:i/>
        </w:rPr>
        <w:t xml:space="preserve">thenes gryllus </w:t>
      </w:r>
      <w:r w:rsidR="009C32FA">
        <w:t>is present in several Contractor datasets, but</w:t>
      </w:r>
      <w:r w:rsidR="00D36AA0">
        <w:t xml:space="preserve"> as above</w:t>
      </w:r>
      <w:r w:rsidR="009C32FA">
        <w:t xml:space="preserve"> is a polar species, so appear</w:t>
      </w:r>
      <w:r w:rsidR="002C773A">
        <w:t>s as a common misidentification.</w:t>
      </w:r>
    </w:p>
    <w:p w14:paraId="3352F263" w14:textId="3A5A64B7" w:rsidR="00180A96" w:rsidRDefault="00180A96" w:rsidP="00067929">
      <w:pPr>
        <w:rPr>
          <w:rFonts w:cs="Arial"/>
        </w:rPr>
      </w:pPr>
    </w:p>
    <w:p w14:paraId="38D69E71" w14:textId="047C0B70" w:rsidR="00180A96" w:rsidRDefault="00180A96" w:rsidP="00067929">
      <w:pPr>
        <w:rPr>
          <w:rFonts w:cs="Arial"/>
        </w:rPr>
      </w:pPr>
    </w:p>
    <w:p w14:paraId="25CF7C5D" w14:textId="77777777" w:rsidR="00180A96" w:rsidRDefault="00180A96" w:rsidP="00067929">
      <w:pPr>
        <w:rPr>
          <w:rFonts w:cs="Arial"/>
        </w:rPr>
      </w:pPr>
    </w:p>
    <w:p w14:paraId="26509B99" w14:textId="049C6E5C" w:rsidR="006B0984" w:rsidRPr="00A536EF" w:rsidRDefault="006B0984" w:rsidP="00067929">
      <w:pPr>
        <w:rPr>
          <w:rFonts w:cs="Arial"/>
          <w:sz w:val="20"/>
          <w:szCs w:val="20"/>
          <w:lang w:val="pt-PT"/>
        </w:rPr>
      </w:pPr>
      <w:r w:rsidRPr="00EF1353">
        <w:rPr>
          <w:rFonts w:cs="Arial"/>
          <w:sz w:val="20"/>
          <w:szCs w:val="20"/>
        </w:rPr>
        <w:t xml:space="preserve">Table </w:t>
      </w:r>
      <w:r w:rsidR="00D21056">
        <w:rPr>
          <w:rFonts w:cs="Arial"/>
          <w:sz w:val="20"/>
          <w:szCs w:val="20"/>
        </w:rPr>
        <w:t>21</w:t>
      </w:r>
      <w:r w:rsidR="00D75857">
        <w:rPr>
          <w:rFonts w:cs="Arial"/>
          <w:sz w:val="20"/>
          <w:szCs w:val="20"/>
        </w:rPr>
        <w:t>. M</w:t>
      </w:r>
      <w:r w:rsidRPr="00EF1353">
        <w:rPr>
          <w:rFonts w:cs="Arial"/>
          <w:sz w:val="20"/>
          <w:szCs w:val="20"/>
        </w:rPr>
        <w:t>ost frequ</w:t>
      </w:r>
      <w:r w:rsidR="00EF1353">
        <w:rPr>
          <w:rFonts w:cs="Arial"/>
          <w:sz w:val="20"/>
          <w:szCs w:val="20"/>
        </w:rPr>
        <w:t>ently re</w:t>
      </w:r>
      <w:r w:rsidRPr="00EF1353">
        <w:rPr>
          <w:rFonts w:cs="Arial"/>
          <w:sz w:val="20"/>
          <w:szCs w:val="20"/>
        </w:rPr>
        <w:t xml:space="preserve">curring species across </w:t>
      </w:r>
      <w:r w:rsidR="00D14F68">
        <w:rPr>
          <w:rFonts w:cs="Arial"/>
          <w:sz w:val="20"/>
          <w:szCs w:val="20"/>
        </w:rPr>
        <w:t>c</w:t>
      </w:r>
      <w:r w:rsidRPr="00EF1353">
        <w:rPr>
          <w:rFonts w:cs="Arial"/>
          <w:sz w:val="20"/>
          <w:szCs w:val="20"/>
        </w:rPr>
        <w:t>ontract area</w:t>
      </w:r>
      <w:r w:rsidR="00EF1353" w:rsidRPr="00EF1353">
        <w:rPr>
          <w:rFonts w:cs="Arial"/>
          <w:sz w:val="20"/>
          <w:szCs w:val="20"/>
        </w:rPr>
        <w:t xml:space="preserve">/APEI. NB APEI column – number of APEI shown, </w:t>
      </w:r>
      <w:proofErr w:type="gramStart"/>
      <w:r w:rsidR="00EF1353" w:rsidRPr="00EF1353">
        <w:rPr>
          <w:rFonts w:cs="Arial"/>
          <w:sz w:val="20"/>
          <w:szCs w:val="20"/>
        </w:rPr>
        <w:t>e.g.</w:t>
      </w:r>
      <w:proofErr w:type="gramEnd"/>
      <w:r w:rsidR="00EF1353" w:rsidRPr="00EF1353">
        <w:rPr>
          <w:rFonts w:cs="Arial"/>
          <w:sz w:val="20"/>
          <w:szCs w:val="20"/>
        </w:rPr>
        <w:t xml:space="preserve"> </w:t>
      </w:r>
      <w:r w:rsidR="00EF1353" w:rsidRPr="00EF1353">
        <w:rPr>
          <w:i/>
          <w:sz w:val="20"/>
          <w:szCs w:val="20"/>
        </w:rPr>
        <w:t xml:space="preserve">Paralicella tenuipes </w:t>
      </w:r>
      <w:r w:rsidR="00EF1353" w:rsidRPr="00EF1353">
        <w:rPr>
          <w:sz w:val="20"/>
          <w:szCs w:val="20"/>
        </w:rPr>
        <w:t>found in APEI</w:t>
      </w:r>
      <w:r w:rsidR="0018038A">
        <w:rPr>
          <w:sz w:val="20"/>
          <w:szCs w:val="20"/>
        </w:rPr>
        <w:t>-</w:t>
      </w:r>
      <w:r w:rsidR="00EF1353" w:rsidRPr="00EF1353">
        <w:rPr>
          <w:sz w:val="20"/>
          <w:szCs w:val="20"/>
        </w:rPr>
        <w:t xml:space="preserve">1 </w:t>
      </w:r>
      <w:r w:rsidR="0018038A">
        <w:rPr>
          <w:sz w:val="20"/>
          <w:szCs w:val="20"/>
        </w:rPr>
        <w:t>and</w:t>
      </w:r>
      <w:r w:rsidR="0018038A" w:rsidRPr="00EF1353">
        <w:rPr>
          <w:sz w:val="20"/>
          <w:szCs w:val="20"/>
        </w:rPr>
        <w:t xml:space="preserve"> </w:t>
      </w:r>
      <w:r w:rsidR="00EF1353" w:rsidRPr="00EF1353">
        <w:rPr>
          <w:sz w:val="20"/>
          <w:szCs w:val="20"/>
        </w:rPr>
        <w:t>6.</w:t>
      </w:r>
      <w:r w:rsidR="00CD0E46">
        <w:rPr>
          <w:sz w:val="20"/>
          <w:szCs w:val="20"/>
        </w:rPr>
        <w:t xml:space="preserve"> </w:t>
      </w:r>
      <w:r w:rsidR="00CD0E46" w:rsidRPr="00A536EF">
        <w:rPr>
          <w:sz w:val="20"/>
          <w:szCs w:val="20"/>
          <w:lang w:val="pt-PT"/>
        </w:rPr>
        <w:t>Phy- code for Phylum- Ann= Annelida, Art = Arthropoda, Nem = Nematoda, Ech = Echinodermata, Por = Porifera.</w:t>
      </w:r>
    </w:p>
    <w:tbl>
      <w:tblPr>
        <w:tblStyle w:val="PlainTable4"/>
        <w:tblW w:w="9750" w:type="dxa"/>
        <w:tblLook w:val="04A0" w:firstRow="1" w:lastRow="0" w:firstColumn="1" w:lastColumn="0" w:noHBand="0" w:noVBand="1"/>
      </w:tblPr>
      <w:tblGrid>
        <w:gridCol w:w="449"/>
        <w:gridCol w:w="2339"/>
        <w:gridCol w:w="652"/>
        <w:gridCol w:w="572"/>
        <w:gridCol w:w="768"/>
        <w:gridCol w:w="661"/>
        <w:gridCol w:w="689"/>
        <w:gridCol w:w="733"/>
        <w:gridCol w:w="608"/>
        <w:gridCol w:w="583"/>
        <w:gridCol w:w="581"/>
        <w:gridCol w:w="553"/>
        <w:gridCol w:w="562"/>
      </w:tblGrid>
      <w:tr w:rsidR="006B0984" w:rsidRPr="00F03A30" w14:paraId="75A17A8A" w14:textId="77777777" w:rsidTr="006B0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 w:type="dxa"/>
            <w:tcBorders>
              <w:top w:val="single" w:sz="4" w:space="0" w:color="auto"/>
              <w:bottom w:val="single" w:sz="4" w:space="0" w:color="auto"/>
            </w:tcBorders>
          </w:tcPr>
          <w:p w14:paraId="7DBAF3B9" w14:textId="2EC3AF4D" w:rsidR="006B0984" w:rsidRPr="001B02F7" w:rsidRDefault="006B0984" w:rsidP="001B02F7">
            <w:pPr>
              <w:ind w:left="-106"/>
              <w:rPr>
                <w:b w:val="0"/>
                <w:sz w:val="16"/>
                <w:szCs w:val="16"/>
              </w:rPr>
            </w:pPr>
            <w:r w:rsidRPr="001B02F7">
              <w:rPr>
                <w:sz w:val="16"/>
                <w:szCs w:val="16"/>
              </w:rPr>
              <w:t>Phy</w:t>
            </w:r>
          </w:p>
        </w:tc>
        <w:tc>
          <w:tcPr>
            <w:tcW w:w="2387" w:type="dxa"/>
            <w:tcBorders>
              <w:top w:val="single" w:sz="4" w:space="0" w:color="auto"/>
              <w:bottom w:val="single" w:sz="4" w:space="0" w:color="auto"/>
            </w:tcBorders>
          </w:tcPr>
          <w:p w14:paraId="0824EFDB" w14:textId="515AE933" w:rsidR="006B0984" w:rsidRPr="001B02F7" w:rsidRDefault="006B0984" w:rsidP="001B02F7">
            <w:pPr>
              <w:cnfStyle w:val="100000000000" w:firstRow="1" w:lastRow="0" w:firstColumn="0" w:lastColumn="0" w:oddVBand="0" w:evenVBand="0" w:oddHBand="0" w:evenHBand="0" w:firstRowFirstColumn="0" w:firstRowLastColumn="0" w:lastRowFirstColumn="0" w:lastRowLastColumn="0"/>
              <w:rPr>
                <w:sz w:val="16"/>
                <w:szCs w:val="16"/>
              </w:rPr>
            </w:pPr>
            <w:r w:rsidRPr="001B02F7">
              <w:rPr>
                <w:sz w:val="16"/>
                <w:szCs w:val="16"/>
              </w:rPr>
              <w:t>Species</w:t>
            </w:r>
          </w:p>
        </w:tc>
        <w:tc>
          <w:tcPr>
            <w:tcW w:w="572" w:type="dxa"/>
            <w:tcBorders>
              <w:top w:val="single" w:sz="4" w:space="0" w:color="auto"/>
              <w:bottom w:val="single" w:sz="4" w:space="0" w:color="auto"/>
            </w:tcBorders>
          </w:tcPr>
          <w:p w14:paraId="5328DC62" w14:textId="3E10950A" w:rsidR="006B0984" w:rsidRPr="001B02F7" w:rsidRDefault="006B0984" w:rsidP="001B02F7">
            <w:pP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APEI*</w:t>
            </w:r>
          </w:p>
        </w:tc>
        <w:tc>
          <w:tcPr>
            <w:tcW w:w="572" w:type="dxa"/>
            <w:tcBorders>
              <w:top w:val="single" w:sz="4" w:space="0" w:color="auto"/>
              <w:bottom w:val="single" w:sz="4" w:space="0" w:color="auto"/>
            </w:tcBorders>
          </w:tcPr>
          <w:p w14:paraId="0C124A8D" w14:textId="09491149" w:rsidR="006B0984" w:rsidRPr="001B02F7" w:rsidRDefault="006B0984" w:rsidP="001B02F7">
            <w:pPr>
              <w:cnfStyle w:val="100000000000" w:firstRow="1" w:lastRow="0" w:firstColumn="0" w:lastColumn="0" w:oddVBand="0" w:evenVBand="0" w:oddHBand="0" w:evenHBand="0" w:firstRowFirstColumn="0" w:firstRowLastColumn="0" w:lastRowFirstColumn="0" w:lastRowLastColumn="0"/>
              <w:rPr>
                <w:sz w:val="16"/>
                <w:szCs w:val="16"/>
              </w:rPr>
            </w:pPr>
            <w:r w:rsidRPr="001B02F7">
              <w:rPr>
                <w:sz w:val="16"/>
                <w:szCs w:val="16"/>
              </w:rPr>
              <w:t>BGR</w:t>
            </w:r>
          </w:p>
        </w:tc>
        <w:tc>
          <w:tcPr>
            <w:tcW w:w="768" w:type="dxa"/>
            <w:tcBorders>
              <w:top w:val="single" w:sz="4" w:space="0" w:color="auto"/>
              <w:bottom w:val="single" w:sz="4" w:space="0" w:color="auto"/>
            </w:tcBorders>
          </w:tcPr>
          <w:p w14:paraId="34C2BA39" w14:textId="72C4F9AB" w:rsidR="006B0984" w:rsidRPr="001B02F7" w:rsidRDefault="006B0984" w:rsidP="001B02F7">
            <w:pPr>
              <w:cnfStyle w:val="100000000000" w:firstRow="1" w:lastRow="0" w:firstColumn="0" w:lastColumn="0" w:oddVBand="0" w:evenVBand="0" w:oddHBand="0" w:evenHBand="0" w:firstRowFirstColumn="0" w:firstRowLastColumn="0" w:lastRowFirstColumn="0" w:lastRowLastColumn="0"/>
              <w:rPr>
                <w:sz w:val="16"/>
                <w:szCs w:val="16"/>
              </w:rPr>
            </w:pPr>
            <w:r w:rsidRPr="001B02F7">
              <w:rPr>
                <w:sz w:val="16"/>
                <w:szCs w:val="16"/>
              </w:rPr>
              <w:t>COM1a</w:t>
            </w:r>
          </w:p>
        </w:tc>
        <w:tc>
          <w:tcPr>
            <w:tcW w:w="667" w:type="dxa"/>
            <w:tcBorders>
              <w:top w:val="single" w:sz="4" w:space="0" w:color="auto"/>
              <w:bottom w:val="single" w:sz="4" w:space="0" w:color="auto"/>
            </w:tcBorders>
          </w:tcPr>
          <w:p w14:paraId="2D6EDC9F" w14:textId="02D9A8DA" w:rsidR="006B0984" w:rsidRPr="001B02F7" w:rsidRDefault="006B0984" w:rsidP="001B02F7">
            <w:pPr>
              <w:cnfStyle w:val="100000000000" w:firstRow="1" w:lastRow="0" w:firstColumn="0" w:lastColumn="0" w:oddVBand="0" w:evenVBand="0" w:oddHBand="0" w:evenHBand="0" w:firstRowFirstColumn="0" w:firstRowLastColumn="0" w:lastRowFirstColumn="0" w:lastRowLastColumn="0"/>
              <w:rPr>
                <w:sz w:val="16"/>
                <w:szCs w:val="16"/>
              </w:rPr>
            </w:pPr>
            <w:r w:rsidRPr="001B02F7">
              <w:rPr>
                <w:sz w:val="16"/>
                <w:szCs w:val="16"/>
              </w:rPr>
              <w:t>GSR B4</w:t>
            </w:r>
          </w:p>
        </w:tc>
        <w:tc>
          <w:tcPr>
            <w:tcW w:w="697" w:type="dxa"/>
            <w:tcBorders>
              <w:top w:val="single" w:sz="4" w:space="0" w:color="auto"/>
              <w:bottom w:val="single" w:sz="4" w:space="0" w:color="auto"/>
            </w:tcBorders>
          </w:tcPr>
          <w:p w14:paraId="11129748" w14:textId="7D267EC9" w:rsidR="006B0984" w:rsidRPr="001B02F7" w:rsidRDefault="006B0984" w:rsidP="001B02F7">
            <w:pPr>
              <w:cnfStyle w:val="100000000000" w:firstRow="1" w:lastRow="0" w:firstColumn="0" w:lastColumn="0" w:oddVBand="0" w:evenVBand="0" w:oddHBand="0" w:evenHBand="0" w:firstRowFirstColumn="0" w:firstRowLastColumn="0" w:lastRowFirstColumn="0" w:lastRowLastColumn="0"/>
              <w:rPr>
                <w:sz w:val="16"/>
                <w:szCs w:val="16"/>
              </w:rPr>
            </w:pPr>
            <w:r w:rsidRPr="001B02F7">
              <w:rPr>
                <w:sz w:val="16"/>
                <w:szCs w:val="16"/>
              </w:rPr>
              <w:t>GSR B6</w:t>
            </w:r>
          </w:p>
        </w:tc>
        <w:tc>
          <w:tcPr>
            <w:tcW w:w="744" w:type="dxa"/>
            <w:tcBorders>
              <w:top w:val="single" w:sz="4" w:space="0" w:color="auto"/>
              <w:bottom w:val="single" w:sz="4" w:space="0" w:color="auto"/>
            </w:tcBorders>
          </w:tcPr>
          <w:p w14:paraId="11425EA1" w14:textId="0D84F0E4" w:rsidR="006B0984" w:rsidRPr="001B02F7" w:rsidRDefault="006B0984" w:rsidP="001B02F7">
            <w:pPr>
              <w:cnfStyle w:val="100000000000" w:firstRow="1" w:lastRow="0" w:firstColumn="0" w:lastColumn="0" w:oddVBand="0" w:evenVBand="0" w:oddHBand="0" w:evenHBand="0" w:firstRowFirstColumn="0" w:firstRowLastColumn="0" w:lastRowFirstColumn="0" w:lastRowLastColumn="0"/>
              <w:rPr>
                <w:sz w:val="16"/>
                <w:szCs w:val="16"/>
              </w:rPr>
            </w:pPr>
            <w:r w:rsidRPr="001B02F7">
              <w:rPr>
                <w:sz w:val="16"/>
                <w:szCs w:val="16"/>
              </w:rPr>
              <w:t>IFR2</w:t>
            </w:r>
          </w:p>
        </w:tc>
        <w:tc>
          <w:tcPr>
            <w:tcW w:w="608" w:type="dxa"/>
            <w:tcBorders>
              <w:top w:val="single" w:sz="4" w:space="0" w:color="auto"/>
              <w:bottom w:val="single" w:sz="4" w:space="0" w:color="auto"/>
            </w:tcBorders>
          </w:tcPr>
          <w:p w14:paraId="3A35062E" w14:textId="461BD00C" w:rsidR="006B0984" w:rsidRPr="001B02F7" w:rsidRDefault="006B0984" w:rsidP="001B02F7">
            <w:pPr>
              <w:cnfStyle w:val="100000000000" w:firstRow="1" w:lastRow="0" w:firstColumn="0" w:lastColumn="0" w:oddVBand="0" w:evenVBand="0" w:oddHBand="0" w:evenHBand="0" w:firstRowFirstColumn="0" w:firstRowLastColumn="0" w:lastRowFirstColumn="0" w:lastRowLastColumn="0"/>
              <w:rPr>
                <w:sz w:val="16"/>
                <w:szCs w:val="16"/>
              </w:rPr>
            </w:pPr>
            <w:r w:rsidRPr="001B02F7">
              <w:rPr>
                <w:sz w:val="16"/>
                <w:szCs w:val="16"/>
              </w:rPr>
              <w:t>IOM2</w:t>
            </w:r>
          </w:p>
        </w:tc>
        <w:tc>
          <w:tcPr>
            <w:tcW w:w="586" w:type="dxa"/>
            <w:tcBorders>
              <w:top w:val="single" w:sz="4" w:space="0" w:color="auto"/>
              <w:bottom w:val="single" w:sz="4" w:space="0" w:color="auto"/>
            </w:tcBorders>
          </w:tcPr>
          <w:p w14:paraId="1F3AD553" w14:textId="5F4341C7" w:rsidR="006B0984" w:rsidRPr="001B02F7" w:rsidRDefault="006B0984" w:rsidP="001B02F7">
            <w:pPr>
              <w:cnfStyle w:val="100000000000" w:firstRow="1" w:lastRow="0" w:firstColumn="0" w:lastColumn="0" w:oddVBand="0" w:evenVBand="0" w:oddHBand="0" w:evenHBand="0" w:firstRowFirstColumn="0" w:firstRowLastColumn="0" w:lastRowFirstColumn="0" w:lastRowLastColumn="0"/>
              <w:rPr>
                <w:sz w:val="16"/>
                <w:szCs w:val="16"/>
              </w:rPr>
            </w:pPr>
            <w:r w:rsidRPr="001B02F7">
              <w:rPr>
                <w:sz w:val="16"/>
                <w:szCs w:val="16"/>
              </w:rPr>
              <w:t xml:space="preserve">KR5 </w:t>
            </w:r>
          </w:p>
        </w:tc>
        <w:tc>
          <w:tcPr>
            <w:tcW w:w="581" w:type="dxa"/>
            <w:tcBorders>
              <w:top w:val="single" w:sz="4" w:space="0" w:color="auto"/>
              <w:bottom w:val="single" w:sz="4" w:space="0" w:color="auto"/>
            </w:tcBorders>
          </w:tcPr>
          <w:p w14:paraId="2F1696FD" w14:textId="426F3D4E" w:rsidR="006B0984" w:rsidRPr="001B02F7" w:rsidRDefault="006B0984" w:rsidP="001B02F7">
            <w:pPr>
              <w:cnfStyle w:val="100000000000" w:firstRow="1" w:lastRow="0" w:firstColumn="0" w:lastColumn="0" w:oddVBand="0" w:evenVBand="0" w:oddHBand="0" w:evenHBand="0" w:firstRowFirstColumn="0" w:firstRowLastColumn="0" w:lastRowFirstColumn="0" w:lastRowLastColumn="0"/>
              <w:rPr>
                <w:sz w:val="16"/>
                <w:szCs w:val="16"/>
              </w:rPr>
            </w:pPr>
            <w:r w:rsidRPr="001B02F7">
              <w:rPr>
                <w:sz w:val="16"/>
                <w:szCs w:val="16"/>
              </w:rPr>
              <w:t>OMS</w:t>
            </w:r>
          </w:p>
        </w:tc>
        <w:tc>
          <w:tcPr>
            <w:tcW w:w="556" w:type="dxa"/>
            <w:tcBorders>
              <w:top w:val="single" w:sz="4" w:space="0" w:color="auto"/>
              <w:bottom w:val="single" w:sz="4" w:space="0" w:color="auto"/>
            </w:tcBorders>
          </w:tcPr>
          <w:p w14:paraId="10AB267A" w14:textId="6569250B" w:rsidR="006B0984" w:rsidRPr="001B02F7" w:rsidRDefault="006B0984" w:rsidP="001B02F7">
            <w:pPr>
              <w:cnfStyle w:val="100000000000" w:firstRow="1" w:lastRow="0" w:firstColumn="0" w:lastColumn="0" w:oddVBand="0" w:evenVBand="0" w:oddHBand="0" w:evenHBand="0" w:firstRowFirstColumn="0" w:firstRowLastColumn="0" w:lastRowFirstColumn="0" w:lastRowLastColumn="0"/>
              <w:rPr>
                <w:rFonts w:cs="Arial"/>
                <w:b w:val="0"/>
                <w:bCs w:val="0"/>
                <w:color w:val="000000"/>
                <w:sz w:val="16"/>
                <w:szCs w:val="16"/>
              </w:rPr>
            </w:pPr>
            <w:r w:rsidRPr="001B02F7">
              <w:rPr>
                <w:sz w:val="16"/>
                <w:szCs w:val="16"/>
              </w:rPr>
              <w:t>UK-1</w:t>
            </w:r>
          </w:p>
        </w:tc>
        <w:tc>
          <w:tcPr>
            <w:tcW w:w="564" w:type="dxa"/>
            <w:tcBorders>
              <w:top w:val="single" w:sz="4" w:space="0" w:color="auto"/>
              <w:bottom w:val="single" w:sz="4" w:space="0" w:color="auto"/>
            </w:tcBorders>
          </w:tcPr>
          <w:p w14:paraId="10EFE380" w14:textId="717D6FA9" w:rsidR="006B0984" w:rsidRPr="001B02F7" w:rsidRDefault="006B0984" w:rsidP="001B02F7">
            <w:pPr>
              <w:cnfStyle w:val="100000000000" w:firstRow="1" w:lastRow="0" w:firstColumn="0" w:lastColumn="0" w:oddVBand="0" w:evenVBand="0" w:oddHBand="0" w:evenHBand="0" w:firstRowFirstColumn="0" w:firstRowLastColumn="0" w:lastRowFirstColumn="0" w:lastRowLastColumn="0"/>
              <w:rPr>
                <w:sz w:val="16"/>
                <w:szCs w:val="16"/>
              </w:rPr>
            </w:pPr>
            <w:r w:rsidRPr="001B02F7">
              <w:rPr>
                <w:sz w:val="16"/>
                <w:szCs w:val="16"/>
              </w:rPr>
              <w:t>TOT</w:t>
            </w:r>
          </w:p>
        </w:tc>
      </w:tr>
      <w:tr w:rsidR="006B0984" w:rsidRPr="00F03A30" w14:paraId="28E6F39F" w14:textId="77777777" w:rsidTr="006B0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 w:type="dxa"/>
            <w:tcBorders>
              <w:top w:val="single" w:sz="4" w:space="0" w:color="auto"/>
            </w:tcBorders>
          </w:tcPr>
          <w:p w14:paraId="4EE70222" w14:textId="2F1635D0" w:rsidR="006B0984" w:rsidRPr="001B02F7" w:rsidRDefault="006B0984" w:rsidP="001B02F7">
            <w:pPr>
              <w:ind w:left="-106"/>
              <w:rPr>
                <w:b w:val="0"/>
                <w:bCs w:val="0"/>
                <w:sz w:val="16"/>
                <w:szCs w:val="16"/>
              </w:rPr>
            </w:pPr>
            <w:r w:rsidRPr="001B02F7">
              <w:rPr>
                <w:b w:val="0"/>
                <w:sz w:val="16"/>
                <w:szCs w:val="16"/>
              </w:rPr>
              <w:t>Ann</w:t>
            </w:r>
          </w:p>
        </w:tc>
        <w:tc>
          <w:tcPr>
            <w:tcW w:w="2387" w:type="dxa"/>
            <w:tcBorders>
              <w:top w:val="single" w:sz="4" w:space="0" w:color="auto"/>
            </w:tcBorders>
          </w:tcPr>
          <w:p w14:paraId="0F49B1E3" w14:textId="67975B0F"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i/>
                <w:sz w:val="16"/>
                <w:szCs w:val="16"/>
              </w:rPr>
            </w:pPr>
            <w:r w:rsidRPr="001B02F7">
              <w:rPr>
                <w:i/>
                <w:sz w:val="16"/>
                <w:szCs w:val="16"/>
              </w:rPr>
              <w:t>Bathyglycinde profunda</w:t>
            </w:r>
          </w:p>
        </w:tc>
        <w:tc>
          <w:tcPr>
            <w:tcW w:w="572" w:type="dxa"/>
            <w:tcBorders>
              <w:top w:val="single" w:sz="4" w:space="0" w:color="auto"/>
            </w:tcBorders>
          </w:tcPr>
          <w:p w14:paraId="263CC779" w14:textId="77777777"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p>
        </w:tc>
        <w:tc>
          <w:tcPr>
            <w:tcW w:w="572" w:type="dxa"/>
            <w:tcBorders>
              <w:top w:val="single" w:sz="4" w:space="0" w:color="auto"/>
            </w:tcBorders>
          </w:tcPr>
          <w:p w14:paraId="193A1BA6" w14:textId="619B84A6"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1</w:t>
            </w:r>
          </w:p>
        </w:tc>
        <w:tc>
          <w:tcPr>
            <w:tcW w:w="768" w:type="dxa"/>
            <w:tcBorders>
              <w:top w:val="single" w:sz="4" w:space="0" w:color="auto"/>
            </w:tcBorders>
          </w:tcPr>
          <w:p w14:paraId="65435C09" w14:textId="3020A8A1"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67" w:type="dxa"/>
            <w:tcBorders>
              <w:top w:val="single" w:sz="4" w:space="0" w:color="auto"/>
            </w:tcBorders>
          </w:tcPr>
          <w:p w14:paraId="642EAFF7" w14:textId="6FF1E69A"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1</w:t>
            </w:r>
          </w:p>
        </w:tc>
        <w:tc>
          <w:tcPr>
            <w:tcW w:w="697" w:type="dxa"/>
            <w:tcBorders>
              <w:top w:val="single" w:sz="4" w:space="0" w:color="auto"/>
            </w:tcBorders>
          </w:tcPr>
          <w:p w14:paraId="6E2189BE" w14:textId="2E28920A"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1</w:t>
            </w:r>
          </w:p>
        </w:tc>
        <w:tc>
          <w:tcPr>
            <w:tcW w:w="744" w:type="dxa"/>
            <w:tcBorders>
              <w:top w:val="single" w:sz="4" w:space="0" w:color="auto"/>
            </w:tcBorders>
          </w:tcPr>
          <w:p w14:paraId="17AE3743" w14:textId="65775948"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1</w:t>
            </w:r>
          </w:p>
        </w:tc>
        <w:tc>
          <w:tcPr>
            <w:tcW w:w="608" w:type="dxa"/>
            <w:tcBorders>
              <w:top w:val="single" w:sz="4" w:space="0" w:color="auto"/>
            </w:tcBorders>
          </w:tcPr>
          <w:p w14:paraId="118AB4EC" w14:textId="2EA8FC38"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86" w:type="dxa"/>
            <w:tcBorders>
              <w:top w:val="single" w:sz="4" w:space="0" w:color="auto"/>
            </w:tcBorders>
          </w:tcPr>
          <w:p w14:paraId="114B8253" w14:textId="23E0BAC0"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1</w:t>
            </w:r>
          </w:p>
        </w:tc>
        <w:tc>
          <w:tcPr>
            <w:tcW w:w="581" w:type="dxa"/>
            <w:tcBorders>
              <w:top w:val="single" w:sz="4" w:space="0" w:color="auto"/>
            </w:tcBorders>
          </w:tcPr>
          <w:p w14:paraId="18D373A9" w14:textId="7F691962"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1</w:t>
            </w:r>
          </w:p>
        </w:tc>
        <w:tc>
          <w:tcPr>
            <w:tcW w:w="556" w:type="dxa"/>
            <w:tcBorders>
              <w:top w:val="single" w:sz="4" w:space="0" w:color="auto"/>
            </w:tcBorders>
          </w:tcPr>
          <w:p w14:paraId="0308D524" w14:textId="58DA5CD2"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1</w:t>
            </w:r>
          </w:p>
        </w:tc>
        <w:tc>
          <w:tcPr>
            <w:tcW w:w="564" w:type="dxa"/>
            <w:tcBorders>
              <w:top w:val="single" w:sz="4" w:space="0" w:color="auto"/>
            </w:tcBorders>
          </w:tcPr>
          <w:p w14:paraId="04E58925" w14:textId="2FE3198D"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7</w:t>
            </w:r>
          </w:p>
        </w:tc>
      </w:tr>
      <w:tr w:rsidR="006B0984" w:rsidRPr="00F03A30" w14:paraId="690F86D3" w14:textId="77777777" w:rsidTr="006B0984">
        <w:tc>
          <w:tcPr>
            <w:cnfStyle w:val="001000000000" w:firstRow="0" w:lastRow="0" w:firstColumn="1" w:lastColumn="0" w:oddVBand="0" w:evenVBand="0" w:oddHBand="0" w:evenHBand="0" w:firstRowFirstColumn="0" w:firstRowLastColumn="0" w:lastRowFirstColumn="0" w:lastRowLastColumn="0"/>
            <w:tcW w:w="448" w:type="dxa"/>
          </w:tcPr>
          <w:p w14:paraId="2EBC8701" w14:textId="3658111D" w:rsidR="006B0984" w:rsidRPr="001B02F7" w:rsidRDefault="006B0984" w:rsidP="001B02F7">
            <w:pPr>
              <w:ind w:left="-106"/>
              <w:rPr>
                <w:b w:val="0"/>
                <w:sz w:val="16"/>
                <w:szCs w:val="16"/>
              </w:rPr>
            </w:pPr>
            <w:r w:rsidRPr="001B02F7">
              <w:rPr>
                <w:b w:val="0"/>
                <w:sz w:val="16"/>
                <w:szCs w:val="16"/>
              </w:rPr>
              <w:t>Ann</w:t>
            </w:r>
          </w:p>
        </w:tc>
        <w:tc>
          <w:tcPr>
            <w:tcW w:w="2387" w:type="dxa"/>
          </w:tcPr>
          <w:p w14:paraId="1193F8FF" w14:textId="6B9545AC"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i/>
                <w:sz w:val="16"/>
                <w:szCs w:val="16"/>
              </w:rPr>
            </w:pPr>
            <w:r w:rsidRPr="001B02F7">
              <w:rPr>
                <w:i/>
                <w:sz w:val="16"/>
                <w:szCs w:val="16"/>
              </w:rPr>
              <w:t>Bathyfauvelia glacigena</w:t>
            </w:r>
          </w:p>
        </w:tc>
        <w:tc>
          <w:tcPr>
            <w:tcW w:w="572" w:type="dxa"/>
          </w:tcPr>
          <w:p w14:paraId="679D67F7" w14:textId="77777777"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p>
        </w:tc>
        <w:tc>
          <w:tcPr>
            <w:tcW w:w="572" w:type="dxa"/>
          </w:tcPr>
          <w:p w14:paraId="74C41AFC" w14:textId="04BD2768"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768" w:type="dxa"/>
          </w:tcPr>
          <w:p w14:paraId="224C3946" w14:textId="5DCE6ED3"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667" w:type="dxa"/>
          </w:tcPr>
          <w:p w14:paraId="613DF27E" w14:textId="537E82CC"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697" w:type="dxa"/>
          </w:tcPr>
          <w:p w14:paraId="208CB13B" w14:textId="376CA666"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1</w:t>
            </w:r>
          </w:p>
        </w:tc>
        <w:tc>
          <w:tcPr>
            <w:tcW w:w="744" w:type="dxa"/>
          </w:tcPr>
          <w:p w14:paraId="5077D5A9" w14:textId="5E386C2C"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1</w:t>
            </w:r>
          </w:p>
        </w:tc>
        <w:tc>
          <w:tcPr>
            <w:tcW w:w="608" w:type="dxa"/>
          </w:tcPr>
          <w:p w14:paraId="204C9B33" w14:textId="359ABB03"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1</w:t>
            </w:r>
          </w:p>
        </w:tc>
        <w:tc>
          <w:tcPr>
            <w:tcW w:w="586" w:type="dxa"/>
          </w:tcPr>
          <w:p w14:paraId="35EAAF19" w14:textId="0C053291"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81" w:type="dxa"/>
          </w:tcPr>
          <w:p w14:paraId="074C1512" w14:textId="3E719B4D"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1</w:t>
            </w:r>
          </w:p>
        </w:tc>
        <w:tc>
          <w:tcPr>
            <w:tcW w:w="556" w:type="dxa"/>
          </w:tcPr>
          <w:p w14:paraId="0CD115DB" w14:textId="275F9C69"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1</w:t>
            </w:r>
          </w:p>
        </w:tc>
        <w:tc>
          <w:tcPr>
            <w:tcW w:w="564" w:type="dxa"/>
          </w:tcPr>
          <w:p w14:paraId="4C401C85" w14:textId="1A002DE8"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5</w:t>
            </w:r>
          </w:p>
        </w:tc>
      </w:tr>
      <w:tr w:rsidR="006B0984" w:rsidRPr="00F03A30" w14:paraId="4350CF09" w14:textId="77777777" w:rsidTr="006B0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 w:type="dxa"/>
          </w:tcPr>
          <w:p w14:paraId="32D9E135" w14:textId="13EDD4E2" w:rsidR="006B0984" w:rsidRPr="001B02F7" w:rsidRDefault="006B0984" w:rsidP="001B02F7">
            <w:pPr>
              <w:ind w:left="-106"/>
              <w:rPr>
                <w:b w:val="0"/>
                <w:sz w:val="16"/>
                <w:szCs w:val="16"/>
              </w:rPr>
            </w:pPr>
            <w:r w:rsidRPr="001B02F7">
              <w:rPr>
                <w:b w:val="0"/>
                <w:sz w:val="16"/>
                <w:szCs w:val="16"/>
              </w:rPr>
              <w:t>Ann</w:t>
            </w:r>
          </w:p>
        </w:tc>
        <w:tc>
          <w:tcPr>
            <w:tcW w:w="2387" w:type="dxa"/>
          </w:tcPr>
          <w:p w14:paraId="6BA17895" w14:textId="260C8D0A"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i/>
                <w:sz w:val="16"/>
                <w:szCs w:val="16"/>
              </w:rPr>
            </w:pPr>
            <w:r w:rsidRPr="001B02F7">
              <w:rPr>
                <w:i/>
                <w:sz w:val="16"/>
                <w:szCs w:val="16"/>
              </w:rPr>
              <w:t>Aurospio dibranchiata</w:t>
            </w:r>
          </w:p>
        </w:tc>
        <w:tc>
          <w:tcPr>
            <w:tcW w:w="572" w:type="dxa"/>
          </w:tcPr>
          <w:p w14:paraId="516BB8A0" w14:textId="751B876A" w:rsidR="006B0984" w:rsidRPr="00915115" w:rsidRDefault="006B0984" w:rsidP="001B02F7">
            <w:pPr>
              <w:cnfStyle w:val="000000100000" w:firstRow="0" w:lastRow="0" w:firstColumn="0" w:lastColumn="0" w:oddVBand="0" w:evenVBand="0" w:oddHBand="1" w:evenHBand="0" w:firstRowFirstColumn="0" w:firstRowLastColumn="0" w:lastRowFirstColumn="0" w:lastRowLastColumn="0"/>
              <w:rPr>
                <w:b/>
                <w:i/>
                <w:sz w:val="16"/>
                <w:szCs w:val="16"/>
              </w:rPr>
            </w:pPr>
            <w:r w:rsidRPr="00915115">
              <w:rPr>
                <w:b/>
                <w:i/>
                <w:sz w:val="16"/>
                <w:szCs w:val="16"/>
              </w:rPr>
              <w:t>6</w:t>
            </w:r>
          </w:p>
        </w:tc>
        <w:tc>
          <w:tcPr>
            <w:tcW w:w="572" w:type="dxa"/>
          </w:tcPr>
          <w:p w14:paraId="2C9BCD2A" w14:textId="1CAA6EDC"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768" w:type="dxa"/>
          </w:tcPr>
          <w:p w14:paraId="701A806C" w14:textId="62351A8A"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67" w:type="dxa"/>
          </w:tcPr>
          <w:p w14:paraId="43BDA9F8" w14:textId="2A481061"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1</w:t>
            </w:r>
          </w:p>
        </w:tc>
        <w:tc>
          <w:tcPr>
            <w:tcW w:w="697" w:type="dxa"/>
          </w:tcPr>
          <w:p w14:paraId="5E2E56F3" w14:textId="29A91076"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744" w:type="dxa"/>
          </w:tcPr>
          <w:p w14:paraId="32CA8989" w14:textId="55E953AF"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608" w:type="dxa"/>
          </w:tcPr>
          <w:p w14:paraId="1F0B1DC5" w14:textId="733C5216"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86" w:type="dxa"/>
          </w:tcPr>
          <w:p w14:paraId="0881CF9C" w14:textId="6C261D4F"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1</w:t>
            </w:r>
          </w:p>
        </w:tc>
        <w:tc>
          <w:tcPr>
            <w:tcW w:w="581" w:type="dxa"/>
          </w:tcPr>
          <w:p w14:paraId="77063A42" w14:textId="0D3F61B4"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1</w:t>
            </w:r>
          </w:p>
        </w:tc>
        <w:tc>
          <w:tcPr>
            <w:tcW w:w="556" w:type="dxa"/>
          </w:tcPr>
          <w:p w14:paraId="44F5E4B8" w14:textId="5393EF8F"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564" w:type="dxa"/>
          </w:tcPr>
          <w:p w14:paraId="285452AB" w14:textId="6D5A317D"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4</w:t>
            </w:r>
          </w:p>
        </w:tc>
      </w:tr>
      <w:tr w:rsidR="006B0984" w:rsidRPr="00F03A30" w14:paraId="311FDBB4" w14:textId="77777777" w:rsidTr="006B0984">
        <w:tc>
          <w:tcPr>
            <w:cnfStyle w:val="001000000000" w:firstRow="0" w:lastRow="0" w:firstColumn="1" w:lastColumn="0" w:oddVBand="0" w:evenVBand="0" w:oddHBand="0" w:evenHBand="0" w:firstRowFirstColumn="0" w:firstRowLastColumn="0" w:lastRowFirstColumn="0" w:lastRowLastColumn="0"/>
            <w:tcW w:w="448" w:type="dxa"/>
          </w:tcPr>
          <w:p w14:paraId="3BD9F223" w14:textId="382981DF" w:rsidR="006B0984" w:rsidRPr="001B02F7" w:rsidRDefault="006B0984" w:rsidP="001B02F7">
            <w:pPr>
              <w:ind w:left="-106"/>
              <w:rPr>
                <w:b w:val="0"/>
                <w:sz w:val="16"/>
                <w:szCs w:val="16"/>
              </w:rPr>
            </w:pPr>
            <w:r w:rsidRPr="001B02F7">
              <w:rPr>
                <w:b w:val="0"/>
                <w:sz w:val="16"/>
                <w:szCs w:val="16"/>
              </w:rPr>
              <w:t>Ann</w:t>
            </w:r>
          </w:p>
        </w:tc>
        <w:tc>
          <w:tcPr>
            <w:tcW w:w="2387" w:type="dxa"/>
          </w:tcPr>
          <w:p w14:paraId="332AF36B" w14:textId="2B680C6C"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i/>
                <w:sz w:val="16"/>
                <w:szCs w:val="16"/>
              </w:rPr>
            </w:pPr>
            <w:r w:rsidRPr="001B02F7">
              <w:rPr>
                <w:i/>
                <w:sz w:val="16"/>
                <w:szCs w:val="16"/>
              </w:rPr>
              <w:t>Bathyfauvelia ignigena</w:t>
            </w:r>
          </w:p>
        </w:tc>
        <w:tc>
          <w:tcPr>
            <w:tcW w:w="572" w:type="dxa"/>
          </w:tcPr>
          <w:p w14:paraId="2BDCCE11" w14:textId="5BD205F6" w:rsidR="006B0984" w:rsidRPr="00915115" w:rsidRDefault="006B0984" w:rsidP="001B02F7">
            <w:pPr>
              <w:cnfStyle w:val="000000000000" w:firstRow="0" w:lastRow="0" w:firstColumn="0" w:lastColumn="0" w:oddVBand="0" w:evenVBand="0" w:oddHBand="0" w:evenHBand="0" w:firstRowFirstColumn="0" w:firstRowLastColumn="0" w:lastRowFirstColumn="0" w:lastRowLastColumn="0"/>
              <w:rPr>
                <w:b/>
                <w:i/>
                <w:sz w:val="16"/>
                <w:szCs w:val="16"/>
              </w:rPr>
            </w:pPr>
            <w:r w:rsidRPr="00915115">
              <w:rPr>
                <w:b/>
                <w:i/>
                <w:sz w:val="16"/>
                <w:szCs w:val="16"/>
              </w:rPr>
              <w:t>3</w:t>
            </w:r>
          </w:p>
        </w:tc>
        <w:tc>
          <w:tcPr>
            <w:tcW w:w="572" w:type="dxa"/>
          </w:tcPr>
          <w:p w14:paraId="11C92D62" w14:textId="2C96AFA3"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768" w:type="dxa"/>
          </w:tcPr>
          <w:p w14:paraId="6DDED673" w14:textId="1C90C650"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667" w:type="dxa"/>
          </w:tcPr>
          <w:p w14:paraId="18D5EF6B" w14:textId="79149ADD"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697" w:type="dxa"/>
          </w:tcPr>
          <w:p w14:paraId="624E963D" w14:textId="26860C25"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1</w:t>
            </w:r>
          </w:p>
        </w:tc>
        <w:tc>
          <w:tcPr>
            <w:tcW w:w="744" w:type="dxa"/>
          </w:tcPr>
          <w:p w14:paraId="7BE68F1A" w14:textId="7F8CA4A7"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608" w:type="dxa"/>
          </w:tcPr>
          <w:p w14:paraId="570CDCB1" w14:textId="5195AA3B"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1</w:t>
            </w:r>
          </w:p>
        </w:tc>
        <w:tc>
          <w:tcPr>
            <w:tcW w:w="586" w:type="dxa"/>
          </w:tcPr>
          <w:p w14:paraId="237B6312" w14:textId="75B0742B"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81" w:type="dxa"/>
          </w:tcPr>
          <w:p w14:paraId="4F946B2D" w14:textId="0D65948E"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56" w:type="dxa"/>
          </w:tcPr>
          <w:p w14:paraId="0BE07BB0" w14:textId="0D00B3AD"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1</w:t>
            </w:r>
          </w:p>
        </w:tc>
        <w:tc>
          <w:tcPr>
            <w:tcW w:w="564" w:type="dxa"/>
          </w:tcPr>
          <w:p w14:paraId="3DF5B65A" w14:textId="6EF9AE24"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4</w:t>
            </w:r>
          </w:p>
        </w:tc>
      </w:tr>
      <w:tr w:rsidR="006B0984" w:rsidRPr="00F03A30" w14:paraId="5F2BC41A" w14:textId="77777777" w:rsidTr="006B0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 w:type="dxa"/>
          </w:tcPr>
          <w:p w14:paraId="3F1CD1FC" w14:textId="7155D82A" w:rsidR="006B0984" w:rsidRPr="001B02F7" w:rsidRDefault="006B0984" w:rsidP="001B02F7">
            <w:pPr>
              <w:ind w:left="-106"/>
              <w:rPr>
                <w:b w:val="0"/>
                <w:bCs w:val="0"/>
                <w:sz w:val="16"/>
                <w:szCs w:val="16"/>
              </w:rPr>
            </w:pPr>
            <w:r w:rsidRPr="001B02F7">
              <w:rPr>
                <w:b w:val="0"/>
                <w:sz w:val="16"/>
                <w:szCs w:val="16"/>
              </w:rPr>
              <w:t>Ann</w:t>
            </w:r>
          </w:p>
        </w:tc>
        <w:tc>
          <w:tcPr>
            <w:tcW w:w="2387" w:type="dxa"/>
          </w:tcPr>
          <w:p w14:paraId="4FB0855D" w14:textId="51CE26E0"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i/>
                <w:sz w:val="16"/>
                <w:szCs w:val="16"/>
              </w:rPr>
            </w:pPr>
            <w:r w:rsidRPr="001B02F7">
              <w:rPr>
                <w:i/>
                <w:sz w:val="16"/>
                <w:szCs w:val="16"/>
              </w:rPr>
              <w:t>Macellicephaloides moustachu</w:t>
            </w:r>
          </w:p>
        </w:tc>
        <w:tc>
          <w:tcPr>
            <w:tcW w:w="572" w:type="dxa"/>
          </w:tcPr>
          <w:p w14:paraId="5DA7E95C" w14:textId="77777777" w:rsidR="006B0984" w:rsidRPr="00915115" w:rsidRDefault="006B0984" w:rsidP="001B02F7">
            <w:pPr>
              <w:cnfStyle w:val="000000100000" w:firstRow="0" w:lastRow="0" w:firstColumn="0" w:lastColumn="0" w:oddVBand="0" w:evenVBand="0" w:oddHBand="1" w:evenHBand="0" w:firstRowFirstColumn="0" w:firstRowLastColumn="0" w:lastRowFirstColumn="0" w:lastRowLastColumn="0"/>
              <w:rPr>
                <w:b/>
                <w:i/>
                <w:sz w:val="16"/>
                <w:szCs w:val="16"/>
              </w:rPr>
            </w:pPr>
          </w:p>
        </w:tc>
        <w:tc>
          <w:tcPr>
            <w:tcW w:w="572" w:type="dxa"/>
          </w:tcPr>
          <w:p w14:paraId="41F9324D" w14:textId="50DA3173"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1</w:t>
            </w:r>
          </w:p>
        </w:tc>
        <w:tc>
          <w:tcPr>
            <w:tcW w:w="768" w:type="dxa"/>
          </w:tcPr>
          <w:p w14:paraId="100B94EF" w14:textId="747366C4"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67" w:type="dxa"/>
          </w:tcPr>
          <w:p w14:paraId="275D49F3" w14:textId="0A3A7188"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97" w:type="dxa"/>
          </w:tcPr>
          <w:p w14:paraId="40EAC0CD" w14:textId="7F22197D"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1</w:t>
            </w:r>
          </w:p>
        </w:tc>
        <w:tc>
          <w:tcPr>
            <w:tcW w:w="744" w:type="dxa"/>
          </w:tcPr>
          <w:p w14:paraId="08F343EE" w14:textId="5A38BB42"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1</w:t>
            </w:r>
          </w:p>
        </w:tc>
        <w:tc>
          <w:tcPr>
            <w:tcW w:w="608" w:type="dxa"/>
          </w:tcPr>
          <w:p w14:paraId="7781B190" w14:textId="4D74ADB7"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1</w:t>
            </w:r>
          </w:p>
        </w:tc>
        <w:tc>
          <w:tcPr>
            <w:tcW w:w="586" w:type="dxa"/>
          </w:tcPr>
          <w:p w14:paraId="4585D2AE" w14:textId="10391E0D"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81" w:type="dxa"/>
          </w:tcPr>
          <w:p w14:paraId="39F0304F" w14:textId="7A4280A8"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56" w:type="dxa"/>
          </w:tcPr>
          <w:p w14:paraId="4E7A0B09" w14:textId="384794C1"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64" w:type="dxa"/>
          </w:tcPr>
          <w:p w14:paraId="3B0624EC" w14:textId="222FBA83"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4</w:t>
            </w:r>
          </w:p>
        </w:tc>
      </w:tr>
      <w:tr w:rsidR="006B0984" w:rsidRPr="00F03A30" w14:paraId="31E6DD20" w14:textId="77777777" w:rsidTr="006B0984">
        <w:tc>
          <w:tcPr>
            <w:cnfStyle w:val="001000000000" w:firstRow="0" w:lastRow="0" w:firstColumn="1" w:lastColumn="0" w:oddVBand="0" w:evenVBand="0" w:oddHBand="0" w:evenHBand="0" w:firstRowFirstColumn="0" w:firstRowLastColumn="0" w:lastRowFirstColumn="0" w:lastRowLastColumn="0"/>
            <w:tcW w:w="448" w:type="dxa"/>
          </w:tcPr>
          <w:p w14:paraId="2D0EF289" w14:textId="1E3F9171" w:rsidR="006B0984" w:rsidRPr="001B02F7" w:rsidRDefault="006B0984" w:rsidP="001B02F7">
            <w:pPr>
              <w:ind w:left="-106"/>
              <w:rPr>
                <w:b w:val="0"/>
                <w:bCs w:val="0"/>
                <w:sz w:val="16"/>
                <w:szCs w:val="16"/>
              </w:rPr>
            </w:pPr>
            <w:r w:rsidRPr="001B02F7">
              <w:rPr>
                <w:b w:val="0"/>
                <w:sz w:val="16"/>
                <w:szCs w:val="16"/>
              </w:rPr>
              <w:t>Ann</w:t>
            </w:r>
          </w:p>
        </w:tc>
        <w:tc>
          <w:tcPr>
            <w:tcW w:w="2387" w:type="dxa"/>
          </w:tcPr>
          <w:p w14:paraId="317B4A7C" w14:textId="3B08BBA2"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i/>
                <w:sz w:val="16"/>
                <w:szCs w:val="16"/>
              </w:rPr>
            </w:pPr>
            <w:r w:rsidRPr="001B02F7">
              <w:rPr>
                <w:i/>
                <w:sz w:val="16"/>
                <w:szCs w:val="16"/>
              </w:rPr>
              <w:t>Prionospio branchilucida</w:t>
            </w:r>
          </w:p>
        </w:tc>
        <w:tc>
          <w:tcPr>
            <w:tcW w:w="572" w:type="dxa"/>
          </w:tcPr>
          <w:p w14:paraId="3F975B17" w14:textId="77777777" w:rsidR="006B0984" w:rsidRPr="00915115" w:rsidRDefault="006B0984" w:rsidP="001B02F7">
            <w:pPr>
              <w:cnfStyle w:val="000000000000" w:firstRow="0" w:lastRow="0" w:firstColumn="0" w:lastColumn="0" w:oddVBand="0" w:evenVBand="0" w:oddHBand="0" w:evenHBand="0" w:firstRowFirstColumn="0" w:firstRowLastColumn="0" w:lastRowFirstColumn="0" w:lastRowLastColumn="0"/>
              <w:rPr>
                <w:b/>
                <w:i/>
                <w:sz w:val="16"/>
                <w:szCs w:val="16"/>
              </w:rPr>
            </w:pPr>
          </w:p>
        </w:tc>
        <w:tc>
          <w:tcPr>
            <w:tcW w:w="572" w:type="dxa"/>
          </w:tcPr>
          <w:p w14:paraId="61E55348" w14:textId="0DB04D6F"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768" w:type="dxa"/>
          </w:tcPr>
          <w:p w14:paraId="35B8E200" w14:textId="62EA44DC"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667" w:type="dxa"/>
          </w:tcPr>
          <w:p w14:paraId="10C2E29C" w14:textId="5060A3E2"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1</w:t>
            </w:r>
          </w:p>
        </w:tc>
        <w:tc>
          <w:tcPr>
            <w:tcW w:w="697" w:type="dxa"/>
          </w:tcPr>
          <w:p w14:paraId="1F7C2E86" w14:textId="267BE786"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744" w:type="dxa"/>
          </w:tcPr>
          <w:p w14:paraId="7A1198D4" w14:textId="7A6DD206"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1</w:t>
            </w:r>
          </w:p>
        </w:tc>
        <w:tc>
          <w:tcPr>
            <w:tcW w:w="608" w:type="dxa"/>
          </w:tcPr>
          <w:p w14:paraId="1020E82B" w14:textId="621F21EB"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86" w:type="dxa"/>
          </w:tcPr>
          <w:p w14:paraId="59776381" w14:textId="5F652A62"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1</w:t>
            </w:r>
          </w:p>
        </w:tc>
        <w:tc>
          <w:tcPr>
            <w:tcW w:w="581" w:type="dxa"/>
          </w:tcPr>
          <w:p w14:paraId="54313A4F" w14:textId="4717CEAA"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1</w:t>
            </w:r>
          </w:p>
        </w:tc>
        <w:tc>
          <w:tcPr>
            <w:tcW w:w="556" w:type="dxa"/>
          </w:tcPr>
          <w:p w14:paraId="7F96B87F" w14:textId="3CD87EE5"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64" w:type="dxa"/>
          </w:tcPr>
          <w:p w14:paraId="5430CB22" w14:textId="194009D2"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4</w:t>
            </w:r>
          </w:p>
        </w:tc>
      </w:tr>
      <w:tr w:rsidR="006B0984" w:rsidRPr="00F03A30" w14:paraId="27E5B425" w14:textId="77777777" w:rsidTr="006B0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 w:type="dxa"/>
          </w:tcPr>
          <w:p w14:paraId="00BDEC12" w14:textId="5CA2FCEC" w:rsidR="006B0984" w:rsidRPr="001B02F7" w:rsidRDefault="006B0984" w:rsidP="001B02F7">
            <w:pPr>
              <w:ind w:left="-106"/>
              <w:rPr>
                <w:b w:val="0"/>
                <w:bCs w:val="0"/>
                <w:sz w:val="16"/>
                <w:szCs w:val="16"/>
              </w:rPr>
            </w:pPr>
            <w:r w:rsidRPr="001B02F7">
              <w:rPr>
                <w:b w:val="0"/>
                <w:sz w:val="16"/>
                <w:szCs w:val="16"/>
              </w:rPr>
              <w:t>Ann</w:t>
            </w:r>
          </w:p>
        </w:tc>
        <w:tc>
          <w:tcPr>
            <w:tcW w:w="2387" w:type="dxa"/>
          </w:tcPr>
          <w:p w14:paraId="1116210B" w14:textId="388CA7CC"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i/>
                <w:sz w:val="16"/>
                <w:szCs w:val="16"/>
              </w:rPr>
            </w:pPr>
            <w:r w:rsidRPr="001B02F7">
              <w:rPr>
                <w:i/>
                <w:sz w:val="16"/>
                <w:szCs w:val="16"/>
              </w:rPr>
              <w:t>Bathyeliasona mariaae</w:t>
            </w:r>
          </w:p>
        </w:tc>
        <w:tc>
          <w:tcPr>
            <w:tcW w:w="572" w:type="dxa"/>
          </w:tcPr>
          <w:p w14:paraId="69DD9AE6" w14:textId="576E9727" w:rsidR="006B0984" w:rsidRPr="00915115" w:rsidRDefault="006B0984" w:rsidP="001B02F7">
            <w:pPr>
              <w:cnfStyle w:val="000000100000" w:firstRow="0" w:lastRow="0" w:firstColumn="0" w:lastColumn="0" w:oddVBand="0" w:evenVBand="0" w:oddHBand="1" w:evenHBand="0" w:firstRowFirstColumn="0" w:firstRowLastColumn="0" w:lastRowFirstColumn="0" w:lastRowLastColumn="0"/>
              <w:rPr>
                <w:b/>
                <w:i/>
                <w:sz w:val="16"/>
                <w:szCs w:val="16"/>
              </w:rPr>
            </w:pPr>
            <w:r w:rsidRPr="00915115">
              <w:rPr>
                <w:b/>
                <w:i/>
                <w:sz w:val="16"/>
                <w:szCs w:val="16"/>
              </w:rPr>
              <w:t>3</w:t>
            </w:r>
          </w:p>
        </w:tc>
        <w:tc>
          <w:tcPr>
            <w:tcW w:w="572" w:type="dxa"/>
          </w:tcPr>
          <w:p w14:paraId="18FE66CF" w14:textId="2C8E4AF0"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1</w:t>
            </w:r>
          </w:p>
        </w:tc>
        <w:tc>
          <w:tcPr>
            <w:tcW w:w="768" w:type="dxa"/>
          </w:tcPr>
          <w:p w14:paraId="72BAE0EF" w14:textId="0F8D5284"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67" w:type="dxa"/>
          </w:tcPr>
          <w:p w14:paraId="06542F32" w14:textId="3BA34A3A"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97" w:type="dxa"/>
          </w:tcPr>
          <w:p w14:paraId="66A33E7E" w14:textId="37F4BF3F"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744" w:type="dxa"/>
          </w:tcPr>
          <w:p w14:paraId="1FA163DB" w14:textId="5E852E1F"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608" w:type="dxa"/>
          </w:tcPr>
          <w:p w14:paraId="0D809A9C" w14:textId="64F5364E"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86" w:type="dxa"/>
          </w:tcPr>
          <w:p w14:paraId="19B8022E" w14:textId="2E313AC2"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81" w:type="dxa"/>
          </w:tcPr>
          <w:p w14:paraId="43385855" w14:textId="13DFE618"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56" w:type="dxa"/>
          </w:tcPr>
          <w:p w14:paraId="63A18281" w14:textId="5D90D9F2"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1</w:t>
            </w:r>
          </w:p>
        </w:tc>
        <w:tc>
          <w:tcPr>
            <w:tcW w:w="564" w:type="dxa"/>
          </w:tcPr>
          <w:p w14:paraId="46186F98" w14:textId="16BFAAF3"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3</w:t>
            </w:r>
          </w:p>
        </w:tc>
      </w:tr>
      <w:tr w:rsidR="006B0984" w:rsidRPr="00F03A30" w14:paraId="1DC6501A" w14:textId="77777777" w:rsidTr="006B0984">
        <w:tc>
          <w:tcPr>
            <w:cnfStyle w:val="001000000000" w:firstRow="0" w:lastRow="0" w:firstColumn="1" w:lastColumn="0" w:oddVBand="0" w:evenVBand="0" w:oddHBand="0" w:evenHBand="0" w:firstRowFirstColumn="0" w:firstRowLastColumn="0" w:lastRowFirstColumn="0" w:lastRowLastColumn="0"/>
            <w:tcW w:w="448" w:type="dxa"/>
          </w:tcPr>
          <w:p w14:paraId="323CB9C5" w14:textId="797E9E95" w:rsidR="006B0984" w:rsidRPr="001B02F7" w:rsidRDefault="006B0984" w:rsidP="001B02F7">
            <w:pPr>
              <w:ind w:left="-106"/>
              <w:rPr>
                <w:b w:val="0"/>
                <w:bCs w:val="0"/>
                <w:sz w:val="16"/>
                <w:szCs w:val="16"/>
              </w:rPr>
            </w:pPr>
            <w:r w:rsidRPr="001B02F7">
              <w:rPr>
                <w:b w:val="0"/>
                <w:sz w:val="16"/>
                <w:szCs w:val="16"/>
              </w:rPr>
              <w:t>Ann</w:t>
            </w:r>
          </w:p>
        </w:tc>
        <w:tc>
          <w:tcPr>
            <w:tcW w:w="2387" w:type="dxa"/>
          </w:tcPr>
          <w:p w14:paraId="5EAF9B99" w14:textId="7765B5F7"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i/>
                <w:sz w:val="16"/>
                <w:szCs w:val="16"/>
              </w:rPr>
            </w:pPr>
            <w:r w:rsidRPr="001B02F7">
              <w:rPr>
                <w:i/>
                <w:sz w:val="16"/>
                <w:szCs w:val="16"/>
              </w:rPr>
              <w:t>Ceratocephale abyssorum</w:t>
            </w:r>
          </w:p>
        </w:tc>
        <w:tc>
          <w:tcPr>
            <w:tcW w:w="572" w:type="dxa"/>
          </w:tcPr>
          <w:p w14:paraId="22BA1794" w14:textId="77777777" w:rsidR="006B0984" w:rsidRPr="00915115" w:rsidRDefault="006B0984" w:rsidP="001B02F7">
            <w:pPr>
              <w:cnfStyle w:val="000000000000" w:firstRow="0" w:lastRow="0" w:firstColumn="0" w:lastColumn="0" w:oddVBand="0" w:evenVBand="0" w:oddHBand="0" w:evenHBand="0" w:firstRowFirstColumn="0" w:firstRowLastColumn="0" w:lastRowFirstColumn="0" w:lastRowLastColumn="0"/>
              <w:rPr>
                <w:b/>
                <w:i/>
                <w:sz w:val="16"/>
                <w:szCs w:val="16"/>
              </w:rPr>
            </w:pPr>
          </w:p>
        </w:tc>
        <w:tc>
          <w:tcPr>
            <w:tcW w:w="572" w:type="dxa"/>
          </w:tcPr>
          <w:p w14:paraId="11F11F0A" w14:textId="758C4EDB"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768" w:type="dxa"/>
          </w:tcPr>
          <w:p w14:paraId="6A409008" w14:textId="333ED4DE"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667" w:type="dxa"/>
          </w:tcPr>
          <w:p w14:paraId="49E27519" w14:textId="0C791574"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1</w:t>
            </w:r>
          </w:p>
        </w:tc>
        <w:tc>
          <w:tcPr>
            <w:tcW w:w="697" w:type="dxa"/>
          </w:tcPr>
          <w:p w14:paraId="0FB31308" w14:textId="1C38BD96"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1</w:t>
            </w:r>
          </w:p>
        </w:tc>
        <w:tc>
          <w:tcPr>
            <w:tcW w:w="744" w:type="dxa"/>
          </w:tcPr>
          <w:p w14:paraId="63EDD04D" w14:textId="47CDF10B"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608" w:type="dxa"/>
          </w:tcPr>
          <w:p w14:paraId="355D153B" w14:textId="42A50CC3"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86" w:type="dxa"/>
          </w:tcPr>
          <w:p w14:paraId="4F044A8E" w14:textId="50E75F8B"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81" w:type="dxa"/>
          </w:tcPr>
          <w:p w14:paraId="72AD066B" w14:textId="57493501"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1</w:t>
            </w:r>
          </w:p>
        </w:tc>
        <w:tc>
          <w:tcPr>
            <w:tcW w:w="556" w:type="dxa"/>
          </w:tcPr>
          <w:p w14:paraId="72DC3918" w14:textId="005D0C0B"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64" w:type="dxa"/>
          </w:tcPr>
          <w:p w14:paraId="0587423C" w14:textId="007868FF"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3</w:t>
            </w:r>
          </w:p>
        </w:tc>
      </w:tr>
      <w:tr w:rsidR="006B0984" w:rsidRPr="00F03A30" w14:paraId="46B2C48C" w14:textId="77777777" w:rsidTr="006B0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 w:type="dxa"/>
          </w:tcPr>
          <w:p w14:paraId="5BFBAB78" w14:textId="64DD0C66" w:rsidR="006B0984" w:rsidRPr="001B02F7" w:rsidRDefault="006B0984" w:rsidP="001B02F7">
            <w:pPr>
              <w:ind w:left="-106"/>
              <w:rPr>
                <w:b w:val="0"/>
                <w:bCs w:val="0"/>
                <w:sz w:val="16"/>
                <w:szCs w:val="16"/>
              </w:rPr>
            </w:pPr>
            <w:r w:rsidRPr="001B02F7">
              <w:rPr>
                <w:b w:val="0"/>
                <w:sz w:val="16"/>
                <w:szCs w:val="16"/>
              </w:rPr>
              <w:t>Ann</w:t>
            </w:r>
          </w:p>
        </w:tc>
        <w:tc>
          <w:tcPr>
            <w:tcW w:w="2387" w:type="dxa"/>
          </w:tcPr>
          <w:p w14:paraId="60EDF302" w14:textId="79ED8C9A" w:rsidR="006B0984" w:rsidRPr="001B02F7" w:rsidRDefault="006B0984" w:rsidP="001B02F7">
            <w:pPr>
              <w:ind w:left="-171" w:firstLine="141"/>
              <w:cnfStyle w:val="000000100000" w:firstRow="0" w:lastRow="0" w:firstColumn="0" w:lastColumn="0" w:oddVBand="0" w:evenVBand="0" w:oddHBand="1" w:evenHBand="0" w:firstRowFirstColumn="0" w:firstRowLastColumn="0" w:lastRowFirstColumn="0" w:lastRowLastColumn="0"/>
              <w:rPr>
                <w:i/>
                <w:sz w:val="16"/>
                <w:szCs w:val="16"/>
              </w:rPr>
            </w:pPr>
            <w:r w:rsidRPr="001B02F7">
              <w:rPr>
                <w:i/>
                <w:sz w:val="16"/>
                <w:szCs w:val="16"/>
              </w:rPr>
              <w:t>Chaetozone corona</w:t>
            </w:r>
          </w:p>
        </w:tc>
        <w:tc>
          <w:tcPr>
            <w:tcW w:w="572" w:type="dxa"/>
          </w:tcPr>
          <w:p w14:paraId="776F4377" w14:textId="77777777" w:rsidR="006B0984" w:rsidRPr="00915115" w:rsidRDefault="006B0984" w:rsidP="001B02F7">
            <w:pPr>
              <w:cnfStyle w:val="000000100000" w:firstRow="0" w:lastRow="0" w:firstColumn="0" w:lastColumn="0" w:oddVBand="0" w:evenVBand="0" w:oddHBand="1" w:evenHBand="0" w:firstRowFirstColumn="0" w:firstRowLastColumn="0" w:lastRowFirstColumn="0" w:lastRowLastColumn="0"/>
              <w:rPr>
                <w:b/>
                <w:i/>
                <w:sz w:val="16"/>
                <w:szCs w:val="16"/>
              </w:rPr>
            </w:pPr>
          </w:p>
        </w:tc>
        <w:tc>
          <w:tcPr>
            <w:tcW w:w="572" w:type="dxa"/>
          </w:tcPr>
          <w:p w14:paraId="23907A75" w14:textId="58275185"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1</w:t>
            </w:r>
          </w:p>
        </w:tc>
        <w:tc>
          <w:tcPr>
            <w:tcW w:w="768" w:type="dxa"/>
          </w:tcPr>
          <w:p w14:paraId="78B68F1A" w14:textId="69A742CB"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67" w:type="dxa"/>
          </w:tcPr>
          <w:p w14:paraId="0E9CC5EB" w14:textId="50BA4BDF"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97" w:type="dxa"/>
          </w:tcPr>
          <w:p w14:paraId="2F618A62" w14:textId="15FD99F5"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744" w:type="dxa"/>
          </w:tcPr>
          <w:p w14:paraId="4C06AC6A" w14:textId="3D080DB7"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1</w:t>
            </w:r>
          </w:p>
        </w:tc>
        <w:tc>
          <w:tcPr>
            <w:tcW w:w="608" w:type="dxa"/>
          </w:tcPr>
          <w:p w14:paraId="37113E0B" w14:textId="79030AC8"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86" w:type="dxa"/>
          </w:tcPr>
          <w:p w14:paraId="2B85F62D" w14:textId="04C18AAE"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81" w:type="dxa"/>
          </w:tcPr>
          <w:p w14:paraId="4D41EF71" w14:textId="0FF1D79B"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56" w:type="dxa"/>
          </w:tcPr>
          <w:p w14:paraId="758BACBF" w14:textId="4827DFFD"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1</w:t>
            </w:r>
          </w:p>
        </w:tc>
        <w:tc>
          <w:tcPr>
            <w:tcW w:w="564" w:type="dxa"/>
          </w:tcPr>
          <w:p w14:paraId="0A6F0E68" w14:textId="00324642"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3</w:t>
            </w:r>
          </w:p>
        </w:tc>
      </w:tr>
      <w:tr w:rsidR="006B0984" w:rsidRPr="00F03A30" w14:paraId="0C09398E" w14:textId="77777777" w:rsidTr="006B0984">
        <w:tc>
          <w:tcPr>
            <w:cnfStyle w:val="001000000000" w:firstRow="0" w:lastRow="0" w:firstColumn="1" w:lastColumn="0" w:oddVBand="0" w:evenVBand="0" w:oddHBand="0" w:evenHBand="0" w:firstRowFirstColumn="0" w:firstRowLastColumn="0" w:lastRowFirstColumn="0" w:lastRowLastColumn="0"/>
            <w:tcW w:w="448" w:type="dxa"/>
          </w:tcPr>
          <w:p w14:paraId="532B03C1" w14:textId="4C769E38" w:rsidR="006B0984" w:rsidRPr="001B02F7" w:rsidRDefault="006B0984" w:rsidP="001B02F7">
            <w:pPr>
              <w:ind w:left="-106"/>
              <w:rPr>
                <w:b w:val="0"/>
                <w:bCs w:val="0"/>
                <w:sz w:val="16"/>
                <w:szCs w:val="16"/>
              </w:rPr>
            </w:pPr>
            <w:r w:rsidRPr="001B02F7">
              <w:rPr>
                <w:b w:val="0"/>
                <w:sz w:val="16"/>
                <w:szCs w:val="16"/>
              </w:rPr>
              <w:t>Ann</w:t>
            </w:r>
          </w:p>
        </w:tc>
        <w:tc>
          <w:tcPr>
            <w:tcW w:w="2387" w:type="dxa"/>
          </w:tcPr>
          <w:p w14:paraId="343BD53C" w14:textId="161DD861"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i/>
                <w:sz w:val="16"/>
                <w:szCs w:val="16"/>
              </w:rPr>
            </w:pPr>
            <w:r w:rsidRPr="001B02F7">
              <w:rPr>
                <w:i/>
                <w:sz w:val="16"/>
                <w:szCs w:val="16"/>
              </w:rPr>
              <w:t>Paralacydonia weberi</w:t>
            </w:r>
          </w:p>
        </w:tc>
        <w:tc>
          <w:tcPr>
            <w:tcW w:w="572" w:type="dxa"/>
          </w:tcPr>
          <w:p w14:paraId="6DC4D278" w14:textId="77777777" w:rsidR="006B0984" w:rsidRPr="00915115" w:rsidRDefault="006B0984" w:rsidP="001B02F7">
            <w:pPr>
              <w:cnfStyle w:val="000000000000" w:firstRow="0" w:lastRow="0" w:firstColumn="0" w:lastColumn="0" w:oddVBand="0" w:evenVBand="0" w:oddHBand="0" w:evenHBand="0" w:firstRowFirstColumn="0" w:firstRowLastColumn="0" w:lastRowFirstColumn="0" w:lastRowLastColumn="0"/>
              <w:rPr>
                <w:b/>
                <w:i/>
                <w:sz w:val="16"/>
                <w:szCs w:val="16"/>
              </w:rPr>
            </w:pPr>
          </w:p>
        </w:tc>
        <w:tc>
          <w:tcPr>
            <w:tcW w:w="572" w:type="dxa"/>
          </w:tcPr>
          <w:p w14:paraId="76703BA1" w14:textId="027C1882"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1</w:t>
            </w:r>
          </w:p>
        </w:tc>
        <w:tc>
          <w:tcPr>
            <w:tcW w:w="768" w:type="dxa"/>
          </w:tcPr>
          <w:p w14:paraId="4AAC91B7" w14:textId="3F1E0930"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667" w:type="dxa"/>
          </w:tcPr>
          <w:p w14:paraId="595EE7A1" w14:textId="7E535D3C"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697" w:type="dxa"/>
          </w:tcPr>
          <w:p w14:paraId="28E8F6A3" w14:textId="5F2CCF17"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744" w:type="dxa"/>
          </w:tcPr>
          <w:p w14:paraId="0C4A9B51" w14:textId="55118EC7"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1</w:t>
            </w:r>
          </w:p>
        </w:tc>
        <w:tc>
          <w:tcPr>
            <w:tcW w:w="608" w:type="dxa"/>
          </w:tcPr>
          <w:p w14:paraId="25352C92" w14:textId="1D9F57F0"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86" w:type="dxa"/>
          </w:tcPr>
          <w:p w14:paraId="03FBB515" w14:textId="04FD5E65"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81" w:type="dxa"/>
          </w:tcPr>
          <w:p w14:paraId="6A5EAA83" w14:textId="071AF1C2"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56" w:type="dxa"/>
          </w:tcPr>
          <w:p w14:paraId="4CC05328" w14:textId="7109CAD5"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1</w:t>
            </w:r>
          </w:p>
        </w:tc>
        <w:tc>
          <w:tcPr>
            <w:tcW w:w="564" w:type="dxa"/>
          </w:tcPr>
          <w:p w14:paraId="09431122" w14:textId="525C8A96"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3</w:t>
            </w:r>
          </w:p>
        </w:tc>
      </w:tr>
      <w:tr w:rsidR="006B0984" w:rsidRPr="00F03A30" w14:paraId="7F900A1F" w14:textId="77777777" w:rsidTr="006B0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 w:type="dxa"/>
            <w:tcBorders>
              <w:bottom w:val="single" w:sz="4" w:space="0" w:color="auto"/>
            </w:tcBorders>
          </w:tcPr>
          <w:p w14:paraId="58F1B0A9" w14:textId="2AB1ACDE" w:rsidR="006B0984" w:rsidRPr="001B02F7" w:rsidRDefault="006B0984" w:rsidP="001B02F7">
            <w:pPr>
              <w:ind w:left="-106"/>
              <w:rPr>
                <w:b w:val="0"/>
                <w:bCs w:val="0"/>
                <w:sz w:val="16"/>
                <w:szCs w:val="16"/>
              </w:rPr>
            </w:pPr>
            <w:r w:rsidRPr="001B02F7">
              <w:rPr>
                <w:b w:val="0"/>
                <w:sz w:val="16"/>
                <w:szCs w:val="16"/>
              </w:rPr>
              <w:t>Ann</w:t>
            </w:r>
          </w:p>
        </w:tc>
        <w:tc>
          <w:tcPr>
            <w:tcW w:w="2387" w:type="dxa"/>
            <w:tcBorders>
              <w:bottom w:val="single" w:sz="4" w:space="0" w:color="auto"/>
            </w:tcBorders>
          </w:tcPr>
          <w:p w14:paraId="4B132673" w14:textId="56EAB4F0"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i/>
                <w:sz w:val="16"/>
                <w:szCs w:val="16"/>
              </w:rPr>
            </w:pPr>
            <w:r w:rsidRPr="001B02F7">
              <w:rPr>
                <w:i/>
                <w:sz w:val="16"/>
                <w:szCs w:val="16"/>
              </w:rPr>
              <w:t>Polaruschakov lamellae</w:t>
            </w:r>
          </w:p>
        </w:tc>
        <w:tc>
          <w:tcPr>
            <w:tcW w:w="572" w:type="dxa"/>
          </w:tcPr>
          <w:p w14:paraId="39C8FCCD" w14:textId="289731ED" w:rsidR="006B0984" w:rsidRPr="00915115" w:rsidRDefault="006B0984" w:rsidP="001B02F7">
            <w:pPr>
              <w:cnfStyle w:val="000000100000" w:firstRow="0" w:lastRow="0" w:firstColumn="0" w:lastColumn="0" w:oddVBand="0" w:evenVBand="0" w:oddHBand="1" w:evenHBand="0" w:firstRowFirstColumn="0" w:firstRowLastColumn="0" w:lastRowFirstColumn="0" w:lastRowLastColumn="0"/>
              <w:rPr>
                <w:b/>
                <w:i/>
                <w:sz w:val="16"/>
                <w:szCs w:val="16"/>
              </w:rPr>
            </w:pPr>
            <w:r w:rsidRPr="00915115">
              <w:rPr>
                <w:b/>
                <w:i/>
                <w:sz w:val="16"/>
                <w:szCs w:val="16"/>
              </w:rPr>
              <w:t>3</w:t>
            </w:r>
          </w:p>
        </w:tc>
        <w:tc>
          <w:tcPr>
            <w:tcW w:w="572" w:type="dxa"/>
          </w:tcPr>
          <w:p w14:paraId="38B6E890" w14:textId="32CB3BFC"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1</w:t>
            </w:r>
          </w:p>
        </w:tc>
        <w:tc>
          <w:tcPr>
            <w:tcW w:w="768" w:type="dxa"/>
          </w:tcPr>
          <w:p w14:paraId="5C04AD89" w14:textId="1C43F648"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67" w:type="dxa"/>
          </w:tcPr>
          <w:p w14:paraId="3A8236B7" w14:textId="764BEBBD"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97" w:type="dxa"/>
          </w:tcPr>
          <w:p w14:paraId="3079CB12" w14:textId="599FABB8"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744" w:type="dxa"/>
          </w:tcPr>
          <w:p w14:paraId="4B703B0B" w14:textId="5D8B87A3"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608" w:type="dxa"/>
          </w:tcPr>
          <w:p w14:paraId="2B95F61B" w14:textId="4CDF513B"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86" w:type="dxa"/>
          </w:tcPr>
          <w:p w14:paraId="330F2CDF" w14:textId="2E3C162F"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81" w:type="dxa"/>
          </w:tcPr>
          <w:p w14:paraId="6839304A" w14:textId="522BC311"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1</w:t>
            </w:r>
          </w:p>
        </w:tc>
        <w:tc>
          <w:tcPr>
            <w:tcW w:w="556" w:type="dxa"/>
          </w:tcPr>
          <w:p w14:paraId="74FE7972" w14:textId="73E753A4"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64" w:type="dxa"/>
          </w:tcPr>
          <w:p w14:paraId="61860033" w14:textId="3F7C53FF"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3</w:t>
            </w:r>
          </w:p>
        </w:tc>
      </w:tr>
      <w:tr w:rsidR="006B0984" w:rsidRPr="00F03A30" w14:paraId="3EAD5402" w14:textId="77777777" w:rsidTr="006B0984">
        <w:tc>
          <w:tcPr>
            <w:cnfStyle w:val="001000000000" w:firstRow="0" w:lastRow="0" w:firstColumn="1" w:lastColumn="0" w:oddVBand="0" w:evenVBand="0" w:oddHBand="0" w:evenHBand="0" w:firstRowFirstColumn="0" w:firstRowLastColumn="0" w:lastRowFirstColumn="0" w:lastRowLastColumn="0"/>
            <w:tcW w:w="448" w:type="dxa"/>
            <w:tcBorders>
              <w:top w:val="single" w:sz="4" w:space="0" w:color="auto"/>
            </w:tcBorders>
          </w:tcPr>
          <w:p w14:paraId="53E154A7" w14:textId="1DE7CC67" w:rsidR="006B0984" w:rsidRPr="001B02F7" w:rsidRDefault="006B0984" w:rsidP="001B02F7">
            <w:pPr>
              <w:ind w:left="-106"/>
              <w:rPr>
                <w:b w:val="0"/>
                <w:bCs w:val="0"/>
                <w:sz w:val="16"/>
                <w:szCs w:val="16"/>
              </w:rPr>
            </w:pPr>
            <w:r w:rsidRPr="001B02F7">
              <w:rPr>
                <w:b w:val="0"/>
                <w:sz w:val="16"/>
                <w:szCs w:val="16"/>
              </w:rPr>
              <w:t>Art</w:t>
            </w:r>
          </w:p>
        </w:tc>
        <w:tc>
          <w:tcPr>
            <w:tcW w:w="2387" w:type="dxa"/>
            <w:tcBorders>
              <w:top w:val="single" w:sz="4" w:space="0" w:color="auto"/>
            </w:tcBorders>
          </w:tcPr>
          <w:p w14:paraId="06795B38" w14:textId="7489EC48"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i/>
                <w:sz w:val="16"/>
                <w:szCs w:val="16"/>
              </w:rPr>
            </w:pPr>
            <w:r w:rsidRPr="001B02F7">
              <w:rPr>
                <w:i/>
                <w:sz w:val="16"/>
                <w:szCs w:val="16"/>
              </w:rPr>
              <w:t>Paralicella tenuipes</w:t>
            </w:r>
          </w:p>
        </w:tc>
        <w:tc>
          <w:tcPr>
            <w:tcW w:w="572" w:type="dxa"/>
          </w:tcPr>
          <w:p w14:paraId="367B5459" w14:textId="48B17211" w:rsidR="006B0984" w:rsidRPr="00915115" w:rsidRDefault="006B0984" w:rsidP="001B02F7">
            <w:pPr>
              <w:cnfStyle w:val="000000000000" w:firstRow="0" w:lastRow="0" w:firstColumn="0" w:lastColumn="0" w:oddVBand="0" w:evenVBand="0" w:oddHBand="0" w:evenHBand="0" w:firstRowFirstColumn="0" w:firstRowLastColumn="0" w:lastRowFirstColumn="0" w:lastRowLastColumn="0"/>
              <w:rPr>
                <w:b/>
                <w:i/>
                <w:sz w:val="16"/>
                <w:szCs w:val="16"/>
              </w:rPr>
            </w:pPr>
            <w:r w:rsidRPr="00915115">
              <w:rPr>
                <w:b/>
                <w:i/>
                <w:sz w:val="16"/>
                <w:szCs w:val="16"/>
              </w:rPr>
              <w:t>1,6</w:t>
            </w:r>
          </w:p>
        </w:tc>
        <w:tc>
          <w:tcPr>
            <w:tcW w:w="572" w:type="dxa"/>
          </w:tcPr>
          <w:p w14:paraId="78AD30EF" w14:textId="6E971E89"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768" w:type="dxa"/>
          </w:tcPr>
          <w:p w14:paraId="273B2681" w14:textId="25BE76F2"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1</w:t>
            </w:r>
          </w:p>
        </w:tc>
        <w:tc>
          <w:tcPr>
            <w:tcW w:w="667" w:type="dxa"/>
          </w:tcPr>
          <w:p w14:paraId="2340E913" w14:textId="16E5F11E"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697" w:type="dxa"/>
          </w:tcPr>
          <w:p w14:paraId="0C3A38F3" w14:textId="0E5FBF27"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744" w:type="dxa"/>
          </w:tcPr>
          <w:p w14:paraId="30A77AD9" w14:textId="0A34F7F0"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1</w:t>
            </w:r>
          </w:p>
        </w:tc>
        <w:tc>
          <w:tcPr>
            <w:tcW w:w="608" w:type="dxa"/>
          </w:tcPr>
          <w:p w14:paraId="2420B5FE" w14:textId="2D187194"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86" w:type="dxa"/>
          </w:tcPr>
          <w:p w14:paraId="15F29EFA" w14:textId="1DCA07DF"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81" w:type="dxa"/>
          </w:tcPr>
          <w:p w14:paraId="17C99E29" w14:textId="6A9CA5F7"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1</w:t>
            </w:r>
          </w:p>
        </w:tc>
        <w:tc>
          <w:tcPr>
            <w:tcW w:w="556" w:type="dxa"/>
          </w:tcPr>
          <w:p w14:paraId="2CC54D5C" w14:textId="5A4C7828"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1</w:t>
            </w:r>
          </w:p>
        </w:tc>
        <w:tc>
          <w:tcPr>
            <w:tcW w:w="564" w:type="dxa"/>
          </w:tcPr>
          <w:p w14:paraId="28357A52" w14:textId="21046E68"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6</w:t>
            </w:r>
          </w:p>
        </w:tc>
      </w:tr>
      <w:tr w:rsidR="006B0984" w:rsidRPr="00F03A30" w14:paraId="59D29B9E" w14:textId="77777777" w:rsidTr="006B0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 w:type="dxa"/>
          </w:tcPr>
          <w:p w14:paraId="1A7CB50F" w14:textId="6FF6DE31" w:rsidR="006B0984" w:rsidRPr="001B02F7" w:rsidRDefault="006B0984" w:rsidP="001B02F7">
            <w:pPr>
              <w:ind w:left="-106"/>
              <w:rPr>
                <w:b w:val="0"/>
                <w:bCs w:val="0"/>
                <w:sz w:val="16"/>
                <w:szCs w:val="16"/>
              </w:rPr>
            </w:pPr>
            <w:r w:rsidRPr="001B02F7">
              <w:rPr>
                <w:b w:val="0"/>
                <w:sz w:val="16"/>
                <w:szCs w:val="16"/>
              </w:rPr>
              <w:t>Art</w:t>
            </w:r>
          </w:p>
        </w:tc>
        <w:tc>
          <w:tcPr>
            <w:tcW w:w="2387" w:type="dxa"/>
          </w:tcPr>
          <w:p w14:paraId="3D3ABC3E" w14:textId="3FF9A39D"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i/>
                <w:sz w:val="16"/>
                <w:szCs w:val="16"/>
              </w:rPr>
            </w:pPr>
            <w:r w:rsidRPr="001B02F7">
              <w:rPr>
                <w:i/>
                <w:sz w:val="16"/>
                <w:szCs w:val="16"/>
              </w:rPr>
              <w:t>Paralicella caperesca</w:t>
            </w:r>
          </w:p>
        </w:tc>
        <w:tc>
          <w:tcPr>
            <w:tcW w:w="572" w:type="dxa"/>
          </w:tcPr>
          <w:p w14:paraId="54A723A4" w14:textId="73DAAA3D" w:rsidR="006B0984" w:rsidRPr="00915115" w:rsidRDefault="006B0984" w:rsidP="001B02F7">
            <w:pPr>
              <w:cnfStyle w:val="000000100000" w:firstRow="0" w:lastRow="0" w:firstColumn="0" w:lastColumn="0" w:oddVBand="0" w:evenVBand="0" w:oddHBand="1" w:evenHBand="0" w:firstRowFirstColumn="0" w:firstRowLastColumn="0" w:lastRowFirstColumn="0" w:lastRowLastColumn="0"/>
              <w:rPr>
                <w:b/>
                <w:i/>
                <w:sz w:val="16"/>
                <w:szCs w:val="16"/>
              </w:rPr>
            </w:pPr>
            <w:r w:rsidRPr="00915115">
              <w:rPr>
                <w:b/>
                <w:i/>
                <w:sz w:val="16"/>
                <w:szCs w:val="16"/>
              </w:rPr>
              <w:t>1,6</w:t>
            </w:r>
          </w:p>
        </w:tc>
        <w:tc>
          <w:tcPr>
            <w:tcW w:w="572" w:type="dxa"/>
          </w:tcPr>
          <w:p w14:paraId="11546E6B" w14:textId="345FA76F"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768" w:type="dxa"/>
          </w:tcPr>
          <w:p w14:paraId="6F1CB4D1" w14:textId="49EAD599"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1</w:t>
            </w:r>
          </w:p>
        </w:tc>
        <w:tc>
          <w:tcPr>
            <w:tcW w:w="667" w:type="dxa"/>
          </w:tcPr>
          <w:p w14:paraId="3B51ADBD" w14:textId="511134A2"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97" w:type="dxa"/>
          </w:tcPr>
          <w:p w14:paraId="4782F038" w14:textId="228E71DA"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744" w:type="dxa"/>
          </w:tcPr>
          <w:p w14:paraId="054675E7" w14:textId="4DB276C3"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1</w:t>
            </w:r>
          </w:p>
        </w:tc>
        <w:tc>
          <w:tcPr>
            <w:tcW w:w="608" w:type="dxa"/>
          </w:tcPr>
          <w:p w14:paraId="7B25E56C" w14:textId="5282E404"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86" w:type="dxa"/>
          </w:tcPr>
          <w:p w14:paraId="77DF5D83" w14:textId="02724ABE"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81" w:type="dxa"/>
          </w:tcPr>
          <w:p w14:paraId="4F135F67" w14:textId="18CCECBC"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1</w:t>
            </w:r>
          </w:p>
        </w:tc>
        <w:tc>
          <w:tcPr>
            <w:tcW w:w="556" w:type="dxa"/>
          </w:tcPr>
          <w:p w14:paraId="353FD327" w14:textId="6588DB32"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64" w:type="dxa"/>
          </w:tcPr>
          <w:p w14:paraId="6C9445BF" w14:textId="4E4E0B91"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5</w:t>
            </w:r>
          </w:p>
        </w:tc>
      </w:tr>
      <w:tr w:rsidR="006B0984" w:rsidRPr="00F03A30" w14:paraId="2E923D3D" w14:textId="77777777" w:rsidTr="006B0984">
        <w:tc>
          <w:tcPr>
            <w:cnfStyle w:val="001000000000" w:firstRow="0" w:lastRow="0" w:firstColumn="1" w:lastColumn="0" w:oddVBand="0" w:evenVBand="0" w:oddHBand="0" w:evenHBand="0" w:firstRowFirstColumn="0" w:firstRowLastColumn="0" w:lastRowFirstColumn="0" w:lastRowLastColumn="0"/>
            <w:tcW w:w="448" w:type="dxa"/>
          </w:tcPr>
          <w:p w14:paraId="7FA8E465" w14:textId="6983844D" w:rsidR="006B0984" w:rsidRPr="001B02F7" w:rsidRDefault="006B0984" w:rsidP="001B02F7">
            <w:pPr>
              <w:ind w:left="-106"/>
              <w:rPr>
                <w:b w:val="0"/>
                <w:bCs w:val="0"/>
                <w:sz w:val="16"/>
                <w:szCs w:val="16"/>
              </w:rPr>
            </w:pPr>
            <w:r w:rsidRPr="001B02F7">
              <w:rPr>
                <w:b w:val="0"/>
                <w:sz w:val="16"/>
                <w:szCs w:val="16"/>
              </w:rPr>
              <w:t>Art</w:t>
            </w:r>
          </w:p>
        </w:tc>
        <w:tc>
          <w:tcPr>
            <w:tcW w:w="2387" w:type="dxa"/>
          </w:tcPr>
          <w:p w14:paraId="0D4EFB65" w14:textId="0119D997"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i/>
                <w:sz w:val="16"/>
                <w:szCs w:val="16"/>
              </w:rPr>
            </w:pPr>
            <w:r w:rsidRPr="001B02F7">
              <w:rPr>
                <w:i/>
                <w:sz w:val="16"/>
                <w:szCs w:val="16"/>
              </w:rPr>
              <w:t>Abyssorchomene gerulicorbis</w:t>
            </w:r>
          </w:p>
        </w:tc>
        <w:tc>
          <w:tcPr>
            <w:tcW w:w="572" w:type="dxa"/>
          </w:tcPr>
          <w:p w14:paraId="0064DDFE" w14:textId="3EFA82A2" w:rsidR="006B0984" w:rsidRPr="00915115" w:rsidRDefault="006B0984" w:rsidP="001B02F7">
            <w:pPr>
              <w:cnfStyle w:val="000000000000" w:firstRow="0" w:lastRow="0" w:firstColumn="0" w:lastColumn="0" w:oddVBand="0" w:evenVBand="0" w:oddHBand="0" w:evenHBand="0" w:firstRowFirstColumn="0" w:firstRowLastColumn="0" w:lastRowFirstColumn="0" w:lastRowLastColumn="0"/>
              <w:rPr>
                <w:b/>
                <w:i/>
                <w:sz w:val="16"/>
                <w:szCs w:val="16"/>
              </w:rPr>
            </w:pPr>
            <w:r w:rsidRPr="00915115">
              <w:rPr>
                <w:b/>
                <w:i/>
                <w:sz w:val="16"/>
                <w:szCs w:val="16"/>
              </w:rPr>
              <w:t>1</w:t>
            </w:r>
          </w:p>
        </w:tc>
        <w:tc>
          <w:tcPr>
            <w:tcW w:w="572" w:type="dxa"/>
          </w:tcPr>
          <w:p w14:paraId="2A0EF92E" w14:textId="2B0F2E02"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768" w:type="dxa"/>
          </w:tcPr>
          <w:p w14:paraId="1B7A28FD" w14:textId="7E458750"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1</w:t>
            </w:r>
          </w:p>
        </w:tc>
        <w:tc>
          <w:tcPr>
            <w:tcW w:w="667" w:type="dxa"/>
          </w:tcPr>
          <w:p w14:paraId="38832C21" w14:textId="4C650DCF"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697" w:type="dxa"/>
          </w:tcPr>
          <w:p w14:paraId="1B40CD00" w14:textId="5BCFA0E1"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744" w:type="dxa"/>
          </w:tcPr>
          <w:p w14:paraId="200538C4" w14:textId="475BBA0B"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1</w:t>
            </w:r>
          </w:p>
        </w:tc>
        <w:tc>
          <w:tcPr>
            <w:tcW w:w="608" w:type="dxa"/>
          </w:tcPr>
          <w:p w14:paraId="035F80C9" w14:textId="24FD1DD3"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86" w:type="dxa"/>
          </w:tcPr>
          <w:p w14:paraId="01DC60BC" w14:textId="1D6DFBB9"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81" w:type="dxa"/>
          </w:tcPr>
          <w:p w14:paraId="7E77CB3C" w14:textId="1F5EBA68"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56" w:type="dxa"/>
          </w:tcPr>
          <w:p w14:paraId="54BCACD1" w14:textId="7F639372"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64" w:type="dxa"/>
          </w:tcPr>
          <w:p w14:paraId="653EAD9B" w14:textId="202DBF02"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3</w:t>
            </w:r>
          </w:p>
        </w:tc>
      </w:tr>
      <w:tr w:rsidR="006B0984" w:rsidRPr="00F03A30" w14:paraId="274314A5" w14:textId="77777777" w:rsidTr="006B0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 w:type="dxa"/>
            <w:tcBorders>
              <w:bottom w:val="single" w:sz="4" w:space="0" w:color="auto"/>
            </w:tcBorders>
          </w:tcPr>
          <w:p w14:paraId="3B44123F" w14:textId="6C41FF71" w:rsidR="006B0984" w:rsidRPr="001B02F7" w:rsidRDefault="006B0984" w:rsidP="001B02F7">
            <w:pPr>
              <w:ind w:left="-106"/>
              <w:rPr>
                <w:b w:val="0"/>
                <w:bCs w:val="0"/>
                <w:sz w:val="16"/>
                <w:szCs w:val="16"/>
              </w:rPr>
            </w:pPr>
            <w:r w:rsidRPr="001B02F7">
              <w:rPr>
                <w:b w:val="0"/>
                <w:sz w:val="16"/>
                <w:szCs w:val="16"/>
              </w:rPr>
              <w:t>Art</w:t>
            </w:r>
          </w:p>
        </w:tc>
        <w:tc>
          <w:tcPr>
            <w:tcW w:w="2387" w:type="dxa"/>
            <w:tcBorders>
              <w:bottom w:val="single" w:sz="4" w:space="0" w:color="auto"/>
            </w:tcBorders>
          </w:tcPr>
          <w:p w14:paraId="3D7CC07F" w14:textId="78D01C9A" w:rsidR="006B0984" w:rsidRPr="001B02F7" w:rsidRDefault="0028319E" w:rsidP="001B02F7">
            <w:pPr>
              <w:cnfStyle w:val="000000100000" w:firstRow="0" w:lastRow="0" w:firstColumn="0" w:lastColumn="0" w:oddVBand="0" w:evenVBand="0" w:oddHBand="1" w:evenHBand="0" w:firstRowFirstColumn="0" w:firstRowLastColumn="0" w:lastRowFirstColumn="0" w:lastRowLastColumn="0"/>
              <w:rPr>
                <w:i/>
                <w:sz w:val="16"/>
                <w:szCs w:val="16"/>
              </w:rPr>
            </w:pPr>
            <w:r w:rsidRPr="001B02F7">
              <w:rPr>
                <w:i/>
                <w:sz w:val="16"/>
                <w:szCs w:val="16"/>
              </w:rPr>
              <w:t>Eurythenes gryllus</w:t>
            </w:r>
          </w:p>
        </w:tc>
        <w:tc>
          <w:tcPr>
            <w:tcW w:w="572" w:type="dxa"/>
          </w:tcPr>
          <w:p w14:paraId="3045A3A6" w14:textId="78BEB3EA" w:rsidR="006B0984" w:rsidRPr="00915115" w:rsidRDefault="006B0984" w:rsidP="001B02F7">
            <w:pPr>
              <w:cnfStyle w:val="000000100000" w:firstRow="0" w:lastRow="0" w:firstColumn="0" w:lastColumn="0" w:oddVBand="0" w:evenVBand="0" w:oddHBand="1" w:evenHBand="0" w:firstRowFirstColumn="0" w:firstRowLastColumn="0" w:lastRowFirstColumn="0" w:lastRowLastColumn="0"/>
              <w:rPr>
                <w:b/>
                <w:i/>
                <w:sz w:val="16"/>
                <w:szCs w:val="16"/>
              </w:rPr>
            </w:pPr>
            <w:r w:rsidRPr="00915115">
              <w:rPr>
                <w:b/>
                <w:i/>
                <w:sz w:val="16"/>
                <w:szCs w:val="16"/>
              </w:rPr>
              <w:t>1</w:t>
            </w:r>
          </w:p>
        </w:tc>
        <w:tc>
          <w:tcPr>
            <w:tcW w:w="572" w:type="dxa"/>
          </w:tcPr>
          <w:p w14:paraId="75F19828" w14:textId="38A515E4"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768" w:type="dxa"/>
          </w:tcPr>
          <w:p w14:paraId="5067366F" w14:textId="6EA27691"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67" w:type="dxa"/>
          </w:tcPr>
          <w:p w14:paraId="22A01C90" w14:textId="69AB94AE"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97" w:type="dxa"/>
          </w:tcPr>
          <w:p w14:paraId="73748ACA" w14:textId="7673C8B9"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744" w:type="dxa"/>
          </w:tcPr>
          <w:p w14:paraId="58FD565A" w14:textId="52E86887"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608" w:type="dxa"/>
          </w:tcPr>
          <w:p w14:paraId="09E694FD" w14:textId="38FEDEAE"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86" w:type="dxa"/>
          </w:tcPr>
          <w:p w14:paraId="6DEE5CAA" w14:textId="24B198AC"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81" w:type="dxa"/>
          </w:tcPr>
          <w:p w14:paraId="6C65CCC8" w14:textId="4C3AC1B2"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1</w:t>
            </w:r>
          </w:p>
        </w:tc>
        <w:tc>
          <w:tcPr>
            <w:tcW w:w="556" w:type="dxa"/>
          </w:tcPr>
          <w:p w14:paraId="186E0B92" w14:textId="0F99C211"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1</w:t>
            </w:r>
          </w:p>
        </w:tc>
        <w:tc>
          <w:tcPr>
            <w:tcW w:w="564" w:type="dxa"/>
          </w:tcPr>
          <w:p w14:paraId="50BE9DB4" w14:textId="338A3E06"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3</w:t>
            </w:r>
          </w:p>
        </w:tc>
      </w:tr>
      <w:tr w:rsidR="006B0984" w:rsidRPr="00F03A30" w14:paraId="4C4AED52" w14:textId="77777777" w:rsidTr="006B0984">
        <w:tc>
          <w:tcPr>
            <w:cnfStyle w:val="001000000000" w:firstRow="0" w:lastRow="0" w:firstColumn="1" w:lastColumn="0" w:oddVBand="0" w:evenVBand="0" w:oddHBand="0" w:evenHBand="0" w:firstRowFirstColumn="0" w:firstRowLastColumn="0" w:lastRowFirstColumn="0" w:lastRowLastColumn="0"/>
            <w:tcW w:w="448" w:type="dxa"/>
            <w:tcBorders>
              <w:top w:val="single" w:sz="4" w:space="0" w:color="auto"/>
            </w:tcBorders>
          </w:tcPr>
          <w:p w14:paraId="537BD8C1" w14:textId="41F9E9B5" w:rsidR="006B0984" w:rsidRPr="001B02F7" w:rsidRDefault="006B0984" w:rsidP="001B02F7">
            <w:pPr>
              <w:ind w:left="-106"/>
              <w:rPr>
                <w:b w:val="0"/>
                <w:bCs w:val="0"/>
                <w:sz w:val="16"/>
                <w:szCs w:val="16"/>
              </w:rPr>
            </w:pPr>
            <w:r w:rsidRPr="001B02F7">
              <w:rPr>
                <w:b w:val="0"/>
                <w:sz w:val="16"/>
                <w:szCs w:val="16"/>
              </w:rPr>
              <w:t>Nem</w:t>
            </w:r>
          </w:p>
        </w:tc>
        <w:tc>
          <w:tcPr>
            <w:tcW w:w="2387" w:type="dxa"/>
            <w:tcBorders>
              <w:top w:val="single" w:sz="4" w:space="0" w:color="auto"/>
            </w:tcBorders>
          </w:tcPr>
          <w:p w14:paraId="513743A5" w14:textId="09D6C1AF"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i/>
                <w:sz w:val="16"/>
                <w:szCs w:val="16"/>
              </w:rPr>
            </w:pPr>
            <w:r w:rsidRPr="001B02F7">
              <w:rPr>
                <w:i/>
                <w:sz w:val="16"/>
                <w:szCs w:val="16"/>
              </w:rPr>
              <w:t>Halalaimus abyssus</w:t>
            </w:r>
          </w:p>
        </w:tc>
        <w:tc>
          <w:tcPr>
            <w:tcW w:w="572" w:type="dxa"/>
          </w:tcPr>
          <w:p w14:paraId="7A229B41" w14:textId="45D74B73" w:rsidR="006B0984" w:rsidRPr="00915115" w:rsidRDefault="006B0984" w:rsidP="001B02F7">
            <w:pPr>
              <w:cnfStyle w:val="000000000000" w:firstRow="0" w:lastRow="0" w:firstColumn="0" w:lastColumn="0" w:oddVBand="0" w:evenVBand="0" w:oddHBand="0" w:evenHBand="0" w:firstRowFirstColumn="0" w:firstRowLastColumn="0" w:lastRowFirstColumn="0" w:lastRowLastColumn="0"/>
              <w:rPr>
                <w:b/>
                <w:i/>
                <w:sz w:val="16"/>
                <w:szCs w:val="16"/>
              </w:rPr>
            </w:pPr>
            <w:r w:rsidRPr="00915115">
              <w:rPr>
                <w:b/>
                <w:i/>
                <w:sz w:val="16"/>
                <w:szCs w:val="16"/>
              </w:rPr>
              <w:t>3</w:t>
            </w:r>
          </w:p>
        </w:tc>
        <w:tc>
          <w:tcPr>
            <w:tcW w:w="572" w:type="dxa"/>
          </w:tcPr>
          <w:p w14:paraId="502B017C" w14:textId="7AA3D4AB"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768" w:type="dxa"/>
          </w:tcPr>
          <w:p w14:paraId="1CE4C525" w14:textId="22D9A289"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667" w:type="dxa"/>
          </w:tcPr>
          <w:p w14:paraId="0F6BE0C8" w14:textId="123D19E5"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1</w:t>
            </w:r>
          </w:p>
        </w:tc>
        <w:tc>
          <w:tcPr>
            <w:tcW w:w="697" w:type="dxa"/>
          </w:tcPr>
          <w:p w14:paraId="389AFEF2" w14:textId="4D171B8A"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1</w:t>
            </w:r>
          </w:p>
        </w:tc>
        <w:tc>
          <w:tcPr>
            <w:tcW w:w="744" w:type="dxa"/>
          </w:tcPr>
          <w:p w14:paraId="2D335CC9" w14:textId="0A886390"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1</w:t>
            </w:r>
          </w:p>
        </w:tc>
        <w:tc>
          <w:tcPr>
            <w:tcW w:w="608" w:type="dxa"/>
          </w:tcPr>
          <w:p w14:paraId="267B60D0" w14:textId="2D604A67"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1</w:t>
            </w:r>
          </w:p>
        </w:tc>
        <w:tc>
          <w:tcPr>
            <w:tcW w:w="586" w:type="dxa"/>
          </w:tcPr>
          <w:p w14:paraId="663DE493" w14:textId="62132902"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81" w:type="dxa"/>
          </w:tcPr>
          <w:p w14:paraId="6F76D383" w14:textId="14191888"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56" w:type="dxa"/>
          </w:tcPr>
          <w:p w14:paraId="3C9D28F3" w14:textId="16CD3DCF"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64" w:type="dxa"/>
          </w:tcPr>
          <w:p w14:paraId="7438BC87" w14:textId="69BFA1E9"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5</w:t>
            </w:r>
          </w:p>
        </w:tc>
      </w:tr>
      <w:tr w:rsidR="006B0984" w:rsidRPr="00F03A30" w14:paraId="6C2D0295" w14:textId="77777777" w:rsidTr="006B0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 w:type="dxa"/>
          </w:tcPr>
          <w:p w14:paraId="717F3DC0" w14:textId="3705D421" w:rsidR="006B0984" w:rsidRPr="001B02F7" w:rsidRDefault="006B0984" w:rsidP="001B02F7">
            <w:pPr>
              <w:ind w:left="-106"/>
              <w:rPr>
                <w:b w:val="0"/>
                <w:bCs w:val="0"/>
                <w:sz w:val="16"/>
                <w:szCs w:val="16"/>
              </w:rPr>
            </w:pPr>
            <w:r w:rsidRPr="001B02F7">
              <w:rPr>
                <w:b w:val="0"/>
                <w:sz w:val="16"/>
                <w:szCs w:val="16"/>
              </w:rPr>
              <w:t>Nem</w:t>
            </w:r>
          </w:p>
        </w:tc>
        <w:tc>
          <w:tcPr>
            <w:tcW w:w="2387" w:type="dxa"/>
          </w:tcPr>
          <w:p w14:paraId="3970DC39" w14:textId="3EC36D62"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i/>
                <w:sz w:val="16"/>
                <w:szCs w:val="16"/>
              </w:rPr>
            </w:pPr>
            <w:r w:rsidRPr="001B02F7">
              <w:rPr>
                <w:i/>
                <w:sz w:val="16"/>
                <w:szCs w:val="16"/>
              </w:rPr>
              <w:t>Halalaimus egregius</w:t>
            </w:r>
          </w:p>
        </w:tc>
        <w:tc>
          <w:tcPr>
            <w:tcW w:w="572" w:type="dxa"/>
          </w:tcPr>
          <w:p w14:paraId="68038C16" w14:textId="15B1506A" w:rsidR="006B0984" w:rsidRPr="00915115" w:rsidRDefault="006B0984" w:rsidP="001B02F7">
            <w:pPr>
              <w:cnfStyle w:val="000000100000" w:firstRow="0" w:lastRow="0" w:firstColumn="0" w:lastColumn="0" w:oddVBand="0" w:evenVBand="0" w:oddHBand="1" w:evenHBand="0" w:firstRowFirstColumn="0" w:firstRowLastColumn="0" w:lastRowFirstColumn="0" w:lastRowLastColumn="0"/>
              <w:rPr>
                <w:b/>
                <w:i/>
                <w:sz w:val="16"/>
                <w:szCs w:val="16"/>
              </w:rPr>
            </w:pPr>
            <w:r w:rsidRPr="00915115">
              <w:rPr>
                <w:b/>
                <w:i/>
                <w:sz w:val="16"/>
                <w:szCs w:val="16"/>
              </w:rPr>
              <w:t>3</w:t>
            </w:r>
          </w:p>
        </w:tc>
        <w:tc>
          <w:tcPr>
            <w:tcW w:w="572" w:type="dxa"/>
          </w:tcPr>
          <w:p w14:paraId="39BD38B8" w14:textId="1CAB05A0"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768" w:type="dxa"/>
          </w:tcPr>
          <w:p w14:paraId="2B35C5A9" w14:textId="2E97E8B7"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67" w:type="dxa"/>
          </w:tcPr>
          <w:p w14:paraId="48EC9D91" w14:textId="14C78A80"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1</w:t>
            </w:r>
          </w:p>
        </w:tc>
        <w:tc>
          <w:tcPr>
            <w:tcW w:w="697" w:type="dxa"/>
          </w:tcPr>
          <w:p w14:paraId="38658DDB" w14:textId="4619180E"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1</w:t>
            </w:r>
          </w:p>
        </w:tc>
        <w:tc>
          <w:tcPr>
            <w:tcW w:w="744" w:type="dxa"/>
          </w:tcPr>
          <w:p w14:paraId="2AFFDDA8" w14:textId="4BBCBCD5"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1</w:t>
            </w:r>
          </w:p>
        </w:tc>
        <w:tc>
          <w:tcPr>
            <w:tcW w:w="608" w:type="dxa"/>
          </w:tcPr>
          <w:p w14:paraId="34E73A5E" w14:textId="22A518DD"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1</w:t>
            </w:r>
          </w:p>
        </w:tc>
        <w:tc>
          <w:tcPr>
            <w:tcW w:w="586" w:type="dxa"/>
          </w:tcPr>
          <w:p w14:paraId="25B6F4CD" w14:textId="32B795D3"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81" w:type="dxa"/>
          </w:tcPr>
          <w:p w14:paraId="76DA2F57" w14:textId="47FB9AB1"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56" w:type="dxa"/>
          </w:tcPr>
          <w:p w14:paraId="2B5718C3" w14:textId="7A1AB50D"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64" w:type="dxa"/>
          </w:tcPr>
          <w:p w14:paraId="475DC9EE" w14:textId="484BC678"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5</w:t>
            </w:r>
          </w:p>
        </w:tc>
      </w:tr>
      <w:tr w:rsidR="006B0984" w:rsidRPr="00F03A30" w14:paraId="2D84FDE0" w14:textId="77777777" w:rsidTr="006B0984">
        <w:tc>
          <w:tcPr>
            <w:cnfStyle w:val="001000000000" w:firstRow="0" w:lastRow="0" w:firstColumn="1" w:lastColumn="0" w:oddVBand="0" w:evenVBand="0" w:oddHBand="0" w:evenHBand="0" w:firstRowFirstColumn="0" w:firstRowLastColumn="0" w:lastRowFirstColumn="0" w:lastRowLastColumn="0"/>
            <w:tcW w:w="448" w:type="dxa"/>
          </w:tcPr>
          <w:p w14:paraId="15C8FF0C" w14:textId="77E047E4" w:rsidR="006B0984" w:rsidRPr="001B02F7" w:rsidRDefault="006B0984" w:rsidP="001B02F7">
            <w:pPr>
              <w:ind w:left="-106"/>
              <w:rPr>
                <w:b w:val="0"/>
                <w:bCs w:val="0"/>
                <w:sz w:val="16"/>
                <w:szCs w:val="16"/>
              </w:rPr>
            </w:pPr>
            <w:r w:rsidRPr="001B02F7">
              <w:rPr>
                <w:b w:val="0"/>
                <w:sz w:val="16"/>
                <w:szCs w:val="16"/>
              </w:rPr>
              <w:t>Nem</w:t>
            </w:r>
          </w:p>
        </w:tc>
        <w:tc>
          <w:tcPr>
            <w:tcW w:w="2387" w:type="dxa"/>
          </w:tcPr>
          <w:p w14:paraId="5AED3F02" w14:textId="24B149B6"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i/>
                <w:sz w:val="16"/>
                <w:szCs w:val="16"/>
              </w:rPr>
            </w:pPr>
            <w:r w:rsidRPr="001B02F7">
              <w:rPr>
                <w:i/>
                <w:sz w:val="16"/>
                <w:szCs w:val="16"/>
              </w:rPr>
              <w:t>Halalaimus absconditus</w:t>
            </w:r>
          </w:p>
        </w:tc>
        <w:tc>
          <w:tcPr>
            <w:tcW w:w="572" w:type="dxa"/>
          </w:tcPr>
          <w:p w14:paraId="15731A1C" w14:textId="0941A03B" w:rsidR="006B0984" w:rsidRPr="00915115" w:rsidRDefault="006B0984" w:rsidP="001B02F7">
            <w:pPr>
              <w:cnfStyle w:val="000000000000" w:firstRow="0" w:lastRow="0" w:firstColumn="0" w:lastColumn="0" w:oddVBand="0" w:evenVBand="0" w:oddHBand="0" w:evenHBand="0" w:firstRowFirstColumn="0" w:firstRowLastColumn="0" w:lastRowFirstColumn="0" w:lastRowLastColumn="0"/>
              <w:rPr>
                <w:b/>
                <w:i/>
                <w:sz w:val="16"/>
                <w:szCs w:val="16"/>
              </w:rPr>
            </w:pPr>
            <w:r w:rsidRPr="00915115">
              <w:rPr>
                <w:b/>
                <w:i/>
                <w:sz w:val="16"/>
                <w:szCs w:val="16"/>
              </w:rPr>
              <w:t>3</w:t>
            </w:r>
          </w:p>
        </w:tc>
        <w:tc>
          <w:tcPr>
            <w:tcW w:w="572" w:type="dxa"/>
          </w:tcPr>
          <w:p w14:paraId="5A970CC9" w14:textId="6B221456"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768" w:type="dxa"/>
          </w:tcPr>
          <w:p w14:paraId="6FD26BC9" w14:textId="01C10BE4"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667" w:type="dxa"/>
          </w:tcPr>
          <w:p w14:paraId="767DE604" w14:textId="65F1D43C"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697" w:type="dxa"/>
          </w:tcPr>
          <w:p w14:paraId="56EE2C26" w14:textId="0967FAAA"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1</w:t>
            </w:r>
          </w:p>
        </w:tc>
        <w:tc>
          <w:tcPr>
            <w:tcW w:w="744" w:type="dxa"/>
          </w:tcPr>
          <w:p w14:paraId="0A20A206" w14:textId="7507EF59"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1</w:t>
            </w:r>
          </w:p>
        </w:tc>
        <w:tc>
          <w:tcPr>
            <w:tcW w:w="608" w:type="dxa"/>
          </w:tcPr>
          <w:p w14:paraId="20F46918" w14:textId="4C760DE3"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1</w:t>
            </w:r>
          </w:p>
        </w:tc>
        <w:tc>
          <w:tcPr>
            <w:tcW w:w="586" w:type="dxa"/>
          </w:tcPr>
          <w:p w14:paraId="5B7077F0" w14:textId="67FF8E4F"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81" w:type="dxa"/>
          </w:tcPr>
          <w:p w14:paraId="04B61133" w14:textId="52036C87"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56" w:type="dxa"/>
          </w:tcPr>
          <w:p w14:paraId="57BE914A" w14:textId="68674C3C"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64" w:type="dxa"/>
          </w:tcPr>
          <w:p w14:paraId="44D8B3D3" w14:textId="233A431A"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4</w:t>
            </w:r>
          </w:p>
        </w:tc>
      </w:tr>
      <w:tr w:rsidR="006B0984" w:rsidRPr="00F03A30" w14:paraId="2383E2CE" w14:textId="77777777" w:rsidTr="006B0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 w:type="dxa"/>
          </w:tcPr>
          <w:p w14:paraId="620C4407" w14:textId="10841C55" w:rsidR="006B0984" w:rsidRPr="001B02F7" w:rsidRDefault="006B0984" w:rsidP="001B02F7">
            <w:pPr>
              <w:ind w:left="-106"/>
              <w:rPr>
                <w:b w:val="0"/>
                <w:bCs w:val="0"/>
                <w:sz w:val="16"/>
                <w:szCs w:val="16"/>
              </w:rPr>
            </w:pPr>
            <w:r w:rsidRPr="001B02F7">
              <w:rPr>
                <w:b w:val="0"/>
                <w:sz w:val="16"/>
                <w:szCs w:val="16"/>
              </w:rPr>
              <w:t>Nem</w:t>
            </w:r>
          </w:p>
        </w:tc>
        <w:tc>
          <w:tcPr>
            <w:tcW w:w="2387" w:type="dxa"/>
          </w:tcPr>
          <w:p w14:paraId="0B9AAF97" w14:textId="1E0504BE"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i/>
                <w:sz w:val="16"/>
                <w:szCs w:val="16"/>
              </w:rPr>
            </w:pPr>
            <w:r w:rsidRPr="001B02F7">
              <w:rPr>
                <w:i/>
                <w:sz w:val="16"/>
                <w:szCs w:val="16"/>
              </w:rPr>
              <w:t>Halalaimus oblongus</w:t>
            </w:r>
          </w:p>
        </w:tc>
        <w:tc>
          <w:tcPr>
            <w:tcW w:w="572" w:type="dxa"/>
          </w:tcPr>
          <w:p w14:paraId="2C78EEB7" w14:textId="7308A195" w:rsidR="006B0984" w:rsidRPr="00915115" w:rsidRDefault="006B0984" w:rsidP="001B02F7">
            <w:pPr>
              <w:cnfStyle w:val="000000100000" w:firstRow="0" w:lastRow="0" w:firstColumn="0" w:lastColumn="0" w:oddVBand="0" w:evenVBand="0" w:oddHBand="1" w:evenHBand="0" w:firstRowFirstColumn="0" w:firstRowLastColumn="0" w:lastRowFirstColumn="0" w:lastRowLastColumn="0"/>
              <w:rPr>
                <w:b/>
                <w:i/>
                <w:sz w:val="16"/>
                <w:szCs w:val="16"/>
              </w:rPr>
            </w:pPr>
            <w:r w:rsidRPr="00915115">
              <w:rPr>
                <w:b/>
                <w:i/>
                <w:sz w:val="16"/>
                <w:szCs w:val="16"/>
              </w:rPr>
              <w:t>3</w:t>
            </w:r>
          </w:p>
        </w:tc>
        <w:tc>
          <w:tcPr>
            <w:tcW w:w="572" w:type="dxa"/>
          </w:tcPr>
          <w:p w14:paraId="484EEEAD" w14:textId="7BBD692D"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768" w:type="dxa"/>
          </w:tcPr>
          <w:p w14:paraId="17272CE1" w14:textId="46917D8D"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67" w:type="dxa"/>
          </w:tcPr>
          <w:p w14:paraId="54F178E5" w14:textId="568A6F26"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1</w:t>
            </w:r>
          </w:p>
        </w:tc>
        <w:tc>
          <w:tcPr>
            <w:tcW w:w="697" w:type="dxa"/>
          </w:tcPr>
          <w:p w14:paraId="4EB7DC21" w14:textId="2D022542"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744" w:type="dxa"/>
          </w:tcPr>
          <w:p w14:paraId="7E84D040" w14:textId="548EF25F"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1</w:t>
            </w:r>
          </w:p>
        </w:tc>
        <w:tc>
          <w:tcPr>
            <w:tcW w:w="608" w:type="dxa"/>
          </w:tcPr>
          <w:p w14:paraId="48362787" w14:textId="74F2E4AA"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1</w:t>
            </w:r>
          </w:p>
        </w:tc>
        <w:tc>
          <w:tcPr>
            <w:tcW w:w="586" w:type="dxa"/>
          </w:tcPr>
          <w:p w14:paraId="60973EAE" w14:textId="6EC60C90"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81" w:type="dxa"/>
          </w:tcPr>
          <w:p w14:paraId="254C94D8" w14:textId="3EDCE6D9"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56" w:type="dxa"/>
          </w:tcPr>
          <w:p w14:paraId="05F6F113" w14:textId="3B90FA75"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64" w:type="dxa"/>
          </w:tcPr>
          <w:p w14:paraId="6D8B07C4" w14:textId="43E53C5C"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4</w:t>
            </w:r>
          </w:p>
        </w:tc>
      </w:tr>
      <w:tr w:rsidR="006B0984" w:rsidRPr="00F03A30" w14:paraId="118220DA" w14:textId="77777777" w:rsidTr="006B0984">
        <w:tc>
          <w:tcPr>
            <w:cnfStyle w:val="001000000000" w:firstRow="0" w:lastRow="0" w:firstColumn="1" w:lastColumn="0" w:oddVBand="0" w:evenVBand="0" w:oddHBand="0" w:evenHBand="0" w:firstRowFirstColumn="0" w:firstRowLastColumn="0" w:lastRowFirstColumn="0" w:lastRowLastColumn="0"/>
            <w:tcW w:w="448" w:type="dxa"/>
          </w:tcPr>
          <w:p w14:paraId="3698A0DA" w14:textId="4C4977CD" w:rsidR="006B0984" w:rsidRPr="001B02F7" w:rsidRDefault="006B0984" w:rsidP="001B02F7">
            <w:pPr>
              <w:ind w:left="-106"/>
              <w:rPr>
                <w:b w:val="0"/>
                <w:sz w:val="16"/>
                <w:szCs w:val="16"/>
              </w:rPr>
            </w:pPr>
            <w:r w:rsidRPr="001B02F7">
              <w:rPr>
                <w:b w:val="0"/>
                <w:sz w:val="16"/>
                <w:szCs w:val="16"/>
              </w:rPr>
              <w:t>Nem</w:t>
            </w:r>
          </w:p>
        </w:tc>
        <w:tc>
          <w:tcPr>
            <w:tcW w:w="2387" w:type="dxa"/>
          </w:tcPr>
          <w:p w14:paraId="185F8D23" w14:textId="3985E045"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i/>
                <w:sz w:val="16"/>
                <w:szCs w:val="16"/>
              </w:rPr>
            </w:pPr>
            <w:r w:rsidRPr="001B02F7">
              <w:rPr>
                <w:i/>
                <w:sz w:val="16"/>
                <w:szCs w:val="16"/>
              </w:rPr>
              <w:t>Halalaimus praestans</w:t>
            </w:r>
          </w:p>
        </w:tc>
        <w:tc>
          <w:tcPr>
            <w:tcW w:w="572" w:type="dxa"/>
          </w:tcPr>
          <w:p w14:paraId="36ECF14A" w14:textId="1B1AEFED" w:rsidR="006B0984" w:rsidRPr="00915115" w:rsidRDefault="006B0984" w:rsidP="001B02F7">
            <w:pPr>
              <w:cnfStyle w:val="000000000000" w:firstRow="0" w:lastRow="0" w:firstColumn="0" w:lastColumn="0" w:oddVBand="0" w:evenVBand="0" w:oddHBand="0" w:evenHBand="0" w:firstRowFirstColumn="0" w:firstRowLastColumn="0" w:lastRowFirstColumn="0" w:lastRowLastColumn="0"/>
              <w:rPr>
                <w:b/>
                <w:i/>
                <w:sz w:val="16"/>
                <w:szCs w:val="16"/>
              </w:rPr>
            </w:pPr>
            <w:r w:rsidRPr="00915115">
              <w:rPr>
                <w:b/>
                <w:i/>
                <w:sz w:val="16"/>
                <w:szCs w:val="16"/>
              </w:rPr>
              <w:t>3</w:t>
            </w:r>
          </w:p>
        </w:tc>
        <w:tc>
          <w:tcPr>
            <w:tcW w:w="572" w:type="dxa"/>
          </w:tcPr>
          <w:p w14:paraId="24B62533" w14:textId="366AB6A0"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768" w:type="dxa"/>
          </w:tcPr>
          <w:p w14:paraId="7ABDD2D1" w14:textId="02BD7707"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667" w:type="dxa"/>
          </w:tcPr>
          <w:p w14:paraId="5F4D8C18" w14:textId="398C0177"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1</w:t>
            </w:r>
          </w:p>
        </w:tc>
        <w:tc>
          <w:tcPr>
            <w:tcW w:w="697" w:type="dxa"/>
          </w:tcPr>
          <w:p w14:paraId="3D044B69" w14:textId="4B20F55E"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744" w:type="dxa"/>
          </w:tcPr>
          <w:p w14:paraId="68CDDB0D" w14:textId="4A71FE66"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1</w:t>
            </w:r>
          </w:p>
        </w:tc>
        <w:tc>
          <w:tcPr>
            <w:tcW w:w="608" w:type="dxa"/>
          </w:tcPr>
          <w:p w14:paraId="3C596EBE" w14:textId="12397470"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1</w:t>
            </w:r>
          </w:p>
        </w:tc>
        <w:tc>
          <w:tcPr>
            <w:tcW w:w="586" w:type="dxa"/>
          </w:tcPr>
          <w:p w14:paraId="4DFA53E0" w14:textId="413496F3"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581" w:type="dxa"/>
          </w:tcPr>
          <w:p w14:paraId="1770A4F3" w14:textId="198FACD7"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56" w:type="dxa"/>
          </w:tcPr>
          <w:p w14:paraId="5774B952" w14:textId="37E66F4D"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64" w:type="dxa"/>
          </w:tcPr>
          <w:p w14:paraId="33F65DB9" w14:textId="1E48A37C"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4</w:t>
            </w:r>
          </w:p>
        </w:tc>
      </w:tr>
      <w:tr w:rsidR="006B0984" w:rsidRPr="00F03A30" w14:paraId="797880AE" w14:textId="77777777" w:rsidTr="006B0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 w:type="dxa"/>
          </w:tcPr>
          <w:p w14:paraId="112A0FC8" w14:textId="63B47C99" w:rsidR="006B0984" w:rsidRPr="001B02F7" w:rsidRDefault="006B0984" w:rsidP="001B02F7">
            <w:pPr>
              <w:ind w:left="-106"/>
              <w:rPr>
                <w:b w:val="0"/>
                <w:sz w:val="16"/>
                <w:szCs w:val="16"/>
              </w:rPr>
            </w:pPr>
            <w:r w:rsidRPr="001B02F7">
              <w:rPr>
                <w:b w:val="0"/>
                <w:sz w:val="16"/>
                <w:szCs w:val="16"/>
              </w:rPr>
              <w:t>Nem</w:t>
            </w:r>
          </w:p>
        </w:tc>
        <w:tc>
          <w:tcPr>
            <w:tcW w:w="2387" w:type="dxa"/>
          </w:tcPr>
          <w:p w14:paraId="15AC1D09" w14:textId="1E1CEE66"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i/>
                <w:sz w:val="16"/>
                <w:szCs w:val="16"/>
              </w:rPr>
            </w:pPr>
            <w:r w:rsidRPr="001B02F7">
              <w:rPr>
                <w:i/>
                <w:sz w:val="16"/>
                <w:szCs w:val="16"/>
              </w:rPr>
              <w:t>Halalaimus amphidellus</w:t>
            </w:r>
          </w:p>
        </w:tc>
        <w:tc>
          <w:tcPr>
            <w:tcW w:w="572" w:type="dxa"/>
          </w:tcPr>
          <w:p w14:paraId="5E5129CA" w14:textId="7E886F55" w:rsidR="006B0984" w:rsidRPr="00915115" w:rsidRDefault="006B0984" w:rsidP="001B02F7">
            <w:pPr>
              <w:cnfStyle w:val="000000100000" w:firstRow="0" w:lastRow="0" w:firstColumn="0" w:lastColumn="0" w:oddVBand="0" w:evenVBand="0" w:oddHBand="1" w:evenHBand="0" w:firstRowFirstColumn="0" w:firstRowLastColumn="0" w:lastRowFirstColumn="0" w:lastRowLastColumn="0"/>
              <w:rPr>
                <w:b/>
                <w:i/>
                <w:sz w:val="16"/>
                <w:szCs w:val="16"/>
              </w:rPr>
            </w:pPr>
            <w:r w:rsidRPr="00915115">
              <w:rPr>
                <w:b/>
                <w:i/>
                <w:sz w:val="16"/>
                <w:szCs w:val="16"/>
              </w:rPr>
              <w:t>3</w:t>
            </w:r>
          </w:p>
        </w:tc>
        <w:tc>
          <w:tcPr>
            <w:tcW w:w="572" w:type="dxa"/>
          </w:tcPr>
          <w:p w14:paraId="06E2B0A6" w14:textId="3AF18391"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768" w:type="dxa"/>
          </w:tcPr>
          <w:p w14:paraId="419F83A1" w14:textId="2F263150"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67" w:type="dxa"/>
          </w:tcPr>
          <w:p w14:paraId="1F89A197" w14:textId="673E85B4"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97" w:type="dxa"/>
          </w:tcPr>
          <w:p w14:paraId="7E08D91F" w14:textId="649C3AB5"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1</w:t>
            </w:r>
          </w:p>
        </w:tc>
        <w:tc>
          <w:tcPr>
            <w:tcW w:w="744" w:type="dxa"/>
          </w:tcPr>
          <w:p w14:paraId="347E6E1A" w14:textId="5885164E"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08" w:type="dxa"/>
          </w:tcPr>
          <w:p w14:paraId="7152AE63" w14:textId="04B5A567"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1</w:t>
            </w:r>
          </w:p>
        </w:tc>
        <w:tc>
          <w:tcPr>
            <w:tcW w:w="586" w:type="dxa"/>
          </w:tcPr>
          <w:p w14:paraId="0BF90F18" w14:textId="47970595"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581" w:type="dxa"/>
          </w:tcPr>
          <w:p w14:paraId="6CC4BA66" w14:textId="07BE0291"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56" w:type="dxa"/>
          </w:tcPr>
          <w:p w14:paraId="522FBB1D" w14:textId="1F753B8F"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64" w:type="dxa"/>
          </w:tcPr>
          <w:p w14:paraId="0C2A1C48" w14:textId="6F7AB058"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3</w:t>
            </w:r>
          </w:p>
        </w:tc>
      </w:tr>
      <w:tr w:rsidR="006B0984" w:rsidRPr="00F03A30" w14:paraId="0BFED25D" w14:textId="77777777" w:rsidTr="006B0984">
        <w:tc>
          <w:tcPr>
            <w:cnfStyle w:val="001000000000" w:firstRow="0" w:lastRow="0" w:firstColumn="1" w:lastColumn="0" w:oddVBand="0" w:evenVBand="0" w:oddHBand="0" w:evenHBand="0" w:firstRowFirstColumn="0" w:firstRowLastColumn="0" w:lastRowFirstColumn="0" w:lastRowLastColumn="0"/>
            <w:tcW w:w="448" w:type="dxa"/>
          </w:tcPr>
          <w:p w14:paraId="3FE8BC99" w14:textId="50CC002D" w:rsidR="006B0984" w:rsidRPr="001B02F7" w:rsidRDefault="006B0984" w:rsidP="001B02F7">
            <w:pPr>
              <w:ind w:left="-106"/>
              <w:rPr>
                <w:b w:val="0"/>
                <w:sz w:val="16"/>
                <w:szCs w:val="16"/>
              </w:rPr>
            </w:pPr>
            <w:r w:rsidRPr="001B02F7">
              <w:rPr>
                <w:b w:val="0"/>
                <w:sz w:val="16"/>
                <w:szCs w:val="16"/>
              </w:rPr>
              <w:t>Nem</w:t>
            </w:r>
          </w:p>
        </w:tc>
        <w:tc>
          <w:tcPr>
            <w:tcW w:w="2387" w:type="dxa"/>
          </w:tcPr>
          <w:p w14:paraId="5E981F09" w14:textId="3D2FA0E1"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i/>
                <w:sz w:val="16"/>
                <w:szCs w:val="16"/>
              </w:rPr>
            </w:pPr>
            <w:r w:rsidRPr="001B02F7">
              <w:rPr>
                <w:i/>
                <w:sz w:val="16"/>
                <w:szCs w:val="16"/>
              </w:rPr>
              <w:t>Halalaimus delamarei</w:t>
            </w:r>
          </w:p>
        </w:tc>
        <w:tc>
          <w:tcPr>
            <w:tcW w:w="572" w:type="dxa"/>
          </w:tcPr>
          <w:p w14:paraId="73D8A807" w14:textId="77777777" w:rsidR="006B0984" w:rsidRPr="00915115" w:rsidRDefault="006B0984" w:rsidP="001B02F7">
            <w:pPr>
              <w:cnfStyle w:val="000000000000" w:firstRow="0" w:lastRow="0" w:firstColumn="0" w:lastColumn="0" w:oddVBand="0" w:evenVBand="0" w:oddHBand="0" w:evenHBand="0" w:firstRowFirstColumn="0" w:firstRowLastColumn="0" w:lastRowFirstColumn="0" w:lastRowLastColumn="0"/>
              <w:rPr>
                <w:b/>
                <w:i/>
                <w:sz w:val="16"/>
                <w:szCs w:val="16"/>
              </w:rPr>
            </w:pPr>
          </w:p>
        </w:tc>
        <w:tc>
          <w:tcPr>
            <w:tcW w:w="572" w:type="dxa"/>
          </w:tcPr>
          <w:p w14:paraId="0CEB73DD" w14:textId="6ABD1B99"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768" w:type="dxa"/>
          </w:tcPr>
          <w:p w14:paraId="3FC8A5B9" w14:textId="774675E0"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667" w:type="dxa"/>
          </w:tcPr>
          <w:p w14:paraId="0F8A8C24" w14:textId="65250C0E"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1</w:t>
            </w:r>
          </w:p>
        </w:tc>
        <w:tc>
          <w:tcPr>
            <w:tcW w:w="697" w:type="dxa"/>
          </w:tcPr>
          <w:p w14:paraId="512F0410" w14:textId="594C74B0"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1</w:t>
            </w:r>
          </w:p>
        </w:tc>
        <w:tc>
          <w:tcPr>
            <w:tcW w:w="744" w:type="dxa"/>
          </w:tcPr>
          <w:p w14:paraId="13BBC27E" w14:textId="65256A96"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608" w:type="dxa"/>
          </w:tcPr>
          <w:p w14:paraId="252105BC" w14:textId="6776F6D9"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1</w:t>
            </w:r>
          </w:p>
        </w:tc>
        <w:tc>
          <w:tcPr>
            <w:tcW w:w="586" w:type="dxa"/>
          </w:tcPr>
          <w:p w14:paraId="7EE5CC58" w14:textId="59E8D46C"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581" w:type="dxa"/>
          </w:tcPr>
          <w:p w14:paraId="50DD3E02" w14:textId="542A1B29"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56" w:type="dxa"/>
          </w:tcPr>
          <w:p w14:paraId="52A0BE3F" w14:textId="6E60CB42"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0</w:t>
            </w:r>
          </w:p>
        </w:tc>
        <w:tc>
          <w:tcPr>
            <w:tcW w:w="564" w:type="dxa"/>
          </w:tcPr>
          <w:p w14:paraId="7BAF69D3" w14:textId="12629B3D"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3</w:t>
            </w:r>
          </w:p>
        </w:tc>
      </w:tr>
      <w:tr w:rsidR="006B0984" w:rsidRPr="00F03A30" w14:paraId="23FC0BA6" w14:textId="77777777" w:rsidTr="006B0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 w:type="dxa"/>
            <w:tcBorders>
              <w:bottom w:val="single" w:sz="4" w:space="0" w:color="auto"/>
            </w:tcBorders>
          </w:tcPr>
          <w:p w14:paraId="4C8ECA6F" w14:textId="6BEA3B2A" w:rsidR="006B0984" w:rsidRPr="001B02F7" w:rsidRDefault="006B0984" w:rsidP="001B02F7">
            <w:pPr>
              <w:ind w:left="-106"/>
              <w:rPr>
                <w:b w:val="0"/>
                <w:sz w:val="16"/>
                <w:szCs w:val="16"/>
              </w:rPr>
            </w:pPr>
            <w:r w:rsidRPr="001B02F7">
              <w:rPr>
                <w:b w:val="0"/>
                <w:sz w:val="16"/>
                <w:szCs w:val="16"/>
              </w:rPr>
              <w:lastRenderedPageBreak/>
              <w:t>Nem</w:t>
            </w:r>
          </w:p>
        </w:tc>
        <w:tc>
          <w:tcPr>
            <w:tcW w:w="2387" w:type="dxa"/>
            <w:tcBorders>
              <w:bottom w:val="single" w:sz="4" w:space="0" w:color="auto"/>
            </w:tcBorders>
          </w:tcPr>
          <w:p w14:paraId="1CF8E7C2" w14:textId="13ECA974"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i/>
                <w:sz w:val="16"/>
                <w:szCs w:val="16"/>
              </w:rPr>
            </w:pPr>
            <w:r w:rsidRPr="001B02F7">
              <w:rPr>
                <w:i/>
                <w:sz w:val="16"/>
                <w:szCs w:val="16"/>
              </w:rPr>
              <w:t>Halalaimus longinquus</w:t>
            </w:r>
          </w:p>
        </w:tc>
        <w:tc>
          <w:tcPr>
            <w:tcW w:w="572" w:type="dxa"/>
          </w:tcPr>
          <w:p w14:paraId="4327980D" w14:textId="06B5CCF8" w:rsidR="006B0984" w:rsidRPr="00915115" w:rsidRDefault="00EF1353" w:rsidP="001B02F7">
            <w:pPr>
              <w:cnfStyle w:val="000000100000" w:firstRow="0" w:lastRow="0" w:firstColumn="0" w:lastColumn="0" w:oddVBand="0" w:evenVBand="0" w:oddHBand="1" w:evenHBand="0" w:firstRowFirstColumn="0" w:firstRowLastColumn="0" w:lastRowFirstColumn="0" w:lastRowLastColumn="0"/>
              <w:rPr>
                <w:b/>
                <w:i/>
                <w:sz w:val="16"/>
                <w:szCs w:val="16"/>
              </w:rPr>
            </w:pPr>
            <w:r w:rsidRPr="00915115">
              <w:rPr>
                <w:b/>
                <w:i/>
                <w:sz w:val="16"/>
                <w:szCs w:val="16"/>
              </w:rPr>
              <w:t>3</w:t>
            </w:r>
          </w:p>
        </w:tc>
        <w:tc>
          <w:tcPr>
            <w:tcW w:w="572" w:type="dxa"/>
          </w:tcPr>
          <w:p w14:paraId="13DFB261" w14:textId="59B30083"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768" w:type="dxa"/>
          </w:tcPr>
          <w:p w14:paraId="07CAEFDC" w14:textId="63F62C57"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67" w:type="dxa"/>
          </w:tcPr>
          <w:p w14:paraId="0F607C61" w14:textId="760FF206"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97" w:type="dxa"/>
          </w:tcPr>
          <w:p w14:paraId="03904439" w14:textId="5CC4CA03"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744" w:type="dxa"/>
          </w:tcPr>
          <w:p w14:paraId="5095EDE9" w14:textId="0486BC6B"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1</w:t>
            </w:r>
          </w:p>
        </w:tc>
        <w:tc>
          <w:tcPr>
            <w:tcW w:w="608" w:type="dxa"/>
          </w:tcPr>
          <w:p w14:paraId="22D4EE1F" w14:textId="3FF71ADB"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1</w:t>
            </w:r>
          </w:p>
        </w:tc>
        <w:tc>
          <w:tcPr>
            <w:tcW w:w="586" w:type="dxa"/>
          </w:tcPr>
          <w:p w14:paraId="5DBFD302" w14:textId="05CE1010"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581" w:type="dxa"/>
          </w:tcPr>
          <w:p w14:paraId="230ED2F6" w14:textId="4D4AFABF"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56" w:type="dxa"/>
          </w:tcPr>
          <w:p w14:paraId="0ABFFC0A" w14:textId="50824F6C"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0</w:t>
            </w:r>
          </w:p>
        </w:tc>
        <w:tc>
          <w:tcPr>
            <w:tcW w:w="564" w:type="dxa"/>
          </w:tcPr>
          <w:p w14:paraId="0234C8DA" w14:textId="322DBA80"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3</w:t>
            </w:r>
          </w:p>
        </w:tc>
      </w:tr>
      <w:tr w:rsidR="006B0984" w:rsidRPr="00F03A30" w14:paraId="3F2AFED7" w14:textId="77777777" w:rsidTr="006B0984">
        <w:tc>
          <w:tcPr>
            <w:cnfStyle w:val="001000000000" w:firstRow="0" w:lastRow="0" w:firstColumn="1" w:lastColumn="0" w:oddVBand="0" w:evenVBand="0" w:oddHBand="0" w:evenHBand="0" w:firstRowFirstColumn="0" w:firstRowLastColumn="0" w:lastRowFirstColumn="0" w:lastRowLastColumn="0"/>
            <w:tcW w:w="448" w:type="dxa"/>
            <w:tcBorders>
              <w:top w:val="single" w:sz="4" w:space="0" w:color="auto"/>
              <w:bottom w:val="single" w:sz="4" w:space="0" w:color="auto"/>
            </w:tcBorders>
          </w:tcPr>
          <w:p w14:paraId="1471162C" w14:textId="1F58994B" w:rsidR="006B0984" w:rsidRPr="001B02F7" w:rsidRDefault="006B0984" w:rsidP="001B02F7">
            <w:pPr>
              <w:ind w:left="-106"/>
              <w:rPr>
                <w:b w:val="0"/>
                <w:sz w:val="16"/>
                <w:szCs w:val="16"/>
              </w:rPr>
            </w:pPr>
            <w:r w:rsidRPr="001B02F7">
              <w:rPr>
                <w:b w:val="0"/>
                <w:sz w:val="16"/>
                <w:szCs w:val="16"/>
              </w:rPr>
              <w:t>Ech</w:t>
            </w:r>
          </w:p>
        </w:tc>
        <w:tc>
          <w:tcPr>
            <w:tcW w:w="2387" w:type="dxa"/>
            <w:tcBorders>
              <w:top w:val="single" w:sz="4" w:space="0" w:color="auto"/>
              <w:bottom w:val="single" w:sz="4" w:space="0" w:color="auto"/>
            </w:tcBorders>
          </w:tcPr>
          <w:p w14:paraId="516C63FC" w14:textId="24FD8F17"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i/>
                <w:sz w:val="16"/>
                <w:szCs w:val="16"/>
              </w:rPr>
            </w:pPr>
            <w:r w:rsidRPr="001B02F7">
              <w:rPr>
                <w:i/>
                <w:sz w:val="16"/>
                <w:szCs w:val="16"/>
              </w:rPr>
              <w:t>Ophiosphalma glabrum</w:t>
            </w:r>
          </w:p>
        </w:tc>
        <w:tc>
          <w:tcPr>
            <w:tcW w:w="572" w:type="dxa"/>
          </w:tcPr>
          <w:p w14:paraId="0018AE7B" w14:textId="4B891AF9" w:rsidR="006B0984" w:rsidRPr="00915115" w:rsidRDefault="00EF1353" w:rsidP="001B02F7">
            <w:pPr>
              <w:cnfStyle w:val="000000000000" w:firstRow="0" w:lastRow="0" w:firstColumn="0" w:lastColumn="0" w:oddVBand="0" w:evenVBand="0" w:oddHBand="0" w:evenHBand="0" w:firstRowFirstColumn="0" w:firstRowLastColumn="0" w:lastRowFirstColumn="0" w:lastRowLastColumn="0"/>
              <w:rPr>
                <w:b/>
                <w:i/>
                <w:sz w:val="16"/>
                <w:szCs w:val="16"/>
              </w:rPr>
            </w:pPr>
            <w:r w:rsidRPr="00915115">
              <w:rPr>
                <w:b/>
                <w:i/>
                <w:sz w:val="16"/>
                <w:szCs w:val="16"/>
              </w:rPr>
              <w:t>6</w:t>
            </w:r>
          </w:p>
        </w:tc>
        <w:tc>
          <w:tcPr>
            <w:tcW w:w="572" w:type="dxa"/>
          </w:tcPr>
          <w:p w14:paraId="464497C2" w14:textId="61010B3B"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768" w:type="dxa"/>
          </w:tcPr>
          <w:p w14:paraId="507EC5D1" w14:textId="4704D476"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667" w:type="dxa"/>
          </w:tcPr>
          <w:p w14:paraId="2A77C2B0" w14:textId="1F578990"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697" w:type="dxa"/>
          </w:tcPr>
          <w:p w14:paraId="4F7492A8" w14:textId="7C4512DB"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744" w:type="dxa"/>
          </w:tcPr>
          <w:p w14:paraId="462B2420" w14:textId="00F14895"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608" w:type="dxa"/>
          </w:tcPr>
          <w:p w14:paraId="0015CB73" w14:textId="437A3AB2"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586" w:type="dxa"/>
          </w:tcPr>
          <w:p w14:paraId="5F2ABCDD" w14:textId="432A8BD7"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sz w:val="16"/>
                <w:szCs w:val="16"/>
              </w:rPr>
            </w:pPr>
            <w:r w:rsidRPr="001B02F7">
              <w:rPr>
                <w:sz w:val="16"/>
                <w:szCs w:val="16"/>
              </w:rPr>
              <w:t>0</w:t>
            </w:r>
          </w:p>
        </w:tc>
        <w:tc>
          <w:tcPr>
            <w:tcW w:w="581" w:type="dxa"/>
          </w:tcPr>
          <w:p w14:paraId="059C4C12" w14:textId="52439FDB"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1</w:t>
            </w:r>
          </w:p>
        </w:tc>
        <w:tc>
          <w:tcPr>
            <w:tcW w:w="556" w:type="dxa"/>
          </w:tcPr>
          <w:p w14:paraId="581F1139" w14:textId="07586BDB"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1</w:t>
            </w:r>
          </w:p>
        </w:tc>
        <w:tc>
          <w:tcPr>
            <w:tcW w:w="564" w:type="dxa"/>
          </w:tcPr>
          <w:p w14:paraId="3AE4AADF" w14:textId="662E551F"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sz w:val="16"/>
                <w:szCs w:val="16"/>
              </w:rPr>
              <w:t>3</w:t>
            </w:r>
          </w:p>
        </w:tc>
      </w:tr>
      <w:tr w:rsidR="006B0984" w:rsidRPr="00F03A30" w14:paraId="30101BE5" w14:textId="77777777" w:rsidTr="006B0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 w:type="dxa"/>
            <w:tcBorders>
              <w:top w:val="single" w:sz="4" w:space="0" w:color="auto"/>
            </w:tcBorders>
          </w:tcPr>
          <w:p w14:paraId="12CD0D2C" w14:textId="1A8478AE" w:rsidR="006B0984" w:rsidRPr="001B02F7" w:rsidRDefault="006B0984" w:rsidP="001B02F7">
            <w:pPr>
              <w:ind w:left="-106"/>
              <w:rPr>
                <w:b w:val="0"/>
                <w:sz w:val="16"/>
                <w:szCs w:val="16"/>
              </w:rPr>
            </w:pPr>
            <w:r w:rsidRPr="001B02F7">
              <w:rPr>
                <w:b w:val="0"/>
                <w:sz w:val="16"/>
                <w:szCs w:val="16"/>
              </w:rPr>
              <w:t>Por</w:t>
            </w:r>
          </w:p>
        </w:tc>
        <w:tc>
          <w:tcPr>
            <w:tcW w:w="2387" w:type="dxa"/>
            <w:tcBorders>
              <w:top w:val="single" w:sz="4" w:space="0" w:color="auto"/>
            </w:tcBorders>
          </w:tcPr>
          <w:p w14:paraId="5F7EFB51" w14:textId="67166CB2"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i/>
                <w:sz w:val="16"/>
                <w:szCs w:val="16"/>
              </w:rPr>
            </w:pPr>
            <w:r w:rsidRPr="001B02F7">
              <w:rPr>
                <w:i/>
                <w:sz w:val="16"/>
                <w:szCs w:val="16"/>
              </w:rPr>
              <w:t>Plenaster craigi</w:t>
            </w:r>
          </w:p>
        </w:tc>
        <w:tc>
          <w:tcPr>
            <w:tcW w:w="572" w:type="dxa"/>
          </w:tcPr>
          <w:p w14:paraId="2EFAB476" w14:textId="09239400" w:rsidR="006B0984" w:rsidRPr="00915115" w:rsidRDefault="00EF1353" w:rsidP="001B02F7">
            <w:pPr>
              <w:cnfStyle w:val="000000100000" w:firstRow="0" w:lastRow="0" w:firstColumn="0" w:lastColumn="0" w:oddVBand="0" w:evenVBand="0" w:oddHBand="1" w:evenHBand="0" w:firstRowFirstColumn="0" w:firstRowLastColumn="0" w:lastRowFirstColumn="0" w:lastRowLastColumn="0"/>
              <w:rPr>
                <w:b/>
                <w:i/>
                <w:sz w:val="16"/>
                <w:szCs w:val="16"/>
              </w:rPr>
            </w:pPr>
            <w:r w:rsidRPr="00915115">
              <w:rPr>
                <w:b/>
                <w:i/>
                <w:sz w:val="16"/>
                <w:szCs w:val="16"/>
              </w:rPr>
              <w:t>6</w:t>
            </w:r>
          </w:p>
        </w:tc>
        <w:tc>
          <w:tcPr>
            <w:tcW w:w="572" w:type="dxa"/>
          </w:tcPr>
          <w:p w14:paraId="257C4452" w14:textId="4DEA4234"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768" w:type="dxa"/>
          </w:tcPr>
          <w:p w14:paraId="2B55B4DD" w14:textId="6D0C2E9D"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67" w:type="dxa"/>
          </w:tcPr>
          <w:p w14:paraId="1208492C" w14:textId="07652AF5"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97" w:type="dxa"/>
          </w:tcPr>
          <w:p w14:paraId="62EBCA04" w14:textId="4F2DBE76"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744" w:type="dxa"/>
          </w:tcPr>
          <w:p w14:paraId="0AB1DBAA" w14:textId="28F09D52"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608" w:type="dxa"/>
          </w:tcPr>
          <w:p w14:paraId="6444C4EC" w14:textId="31D00E35"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586" w:type="dxa"/>
          </w:tcPr>
          <w:p w14:paraId="3D438C78" w14:textId="15BDE2AB"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sz w:val="16"/>
                <w:szCs w:val="16"/>
              </w:rPr>
            </w:pPr>
            <w:r w:rsidRPr="001B02F7">
              <w:rPr>
                <w:sz w:val="16"/>
                <w:szCs w:val="16"/>
              </w:rPr>
              <w:t>0</w:t>
            </w:r>
          </w:p>
        </w:tc>
        <w:tc>
          <w:tcPr>
            <w:tcW w:w="581" w:type="dxa"/>
          </w:tcPr>
          <w:p w14:paraId="63709F4C" w14:textId="30AD84AD"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1</w:t>
            </w:r>
          </w:p>
        </w:tc>
        <w:tc>
          <w:tcPr>
            <w:tcW w:w="556" w:type="dxa"/>
          </w:tcPr>
          <w:p w14:paraId="729C204A" w14:textId="0BC7B06D"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1</w:t>
            </w:r>
          </w:p>
        </w:tc>
        <w:tc>
          <w:tcPr>
            <w:tcW w:w="564" w:type="dxa"/>
          </w:tcPr>
          <w:p w14:paraId="6A8FB67C" w14:textId="06C7F555" w:rsidR="006B0984" w:rsidRPr="001B02F7" w:rsidRDefault="006B0984" w:rsidP="001B02F7">
            <w:pPr>
              <w:cnfStyle w:val="000000100000" w:firstRow="0" w:lastRow="0" w:firstColumn="0" w:lastColumn="0" w:oddVBand="0" w:evenVBand="0" w:oddHBand="1" w:evenHBand="0" w:firstRowFirstColumn="0" w:firstRowLastColumn="0" w:lastRowFirstColumn="0" w:lastRowLastColumn="0"/>
              <w:rPr>
                <w:b/>
                <w:sz w:val="16"/>
                <w:szCs w:val="16"/>
              </w:rPr>
            </w:pPr>
            <w:r w:rsidRPr="001B02F7">
              <w:rPr>
                <w:sz w:val="16"/>
                <w:szCs w:val="16"/>
              </w:rPr>
              <w:t>3</w:t>
            </w:r>
          </w:p>
        </w:tc>
      </w:tr>
      <w:tr w:rsidR="006B0984" w:rsidRPr="00F03A30" w14:paraId="617A515B" w14:textId="77777777" w:rsidTr="006B0984">
        <w:tc>
          <w:tcPr>
            <w:cnfStyle w:val="001000000000" w:firstRow="0" w:lastRow="0" w:firstColumn="1" w:lastColumn="0" w:oddVBand="0" w:evenVBand="0" w:oddHBand="0" w:evenHBand="0" w:firstRowFirstColumn="0" w:firstRowLastColumn="0" w:lastRowFirstColumn="0" w:lastRowLastColumn="0"/>
            <w:tcW w:w="448" w:type="dxa"/>
            <w:tcBorders>
              <w:bottom w:val="single" w:sz="4" w:space="0" w:color="auto"/>
            </w:tcBorders>
          </w:tcPr>
          <w:p w14:paraId="6971CF09" w14:textId="77777777" w:rsidR="006B0984" w:rsidRPr="001B02F7" w:rsidRDefault="006B0984" w:rsidP="001B02F7">
            <w:pPr>
              <w:ind w:left="-106"/>
              <w:rPr>
                <w:sz w:val="16"/>
                <w:szCs w:val="16"/>
              </w:rPr>
            </w:pPr>
          </w:p>
        </w:tc>
        <w:tc>
          <w:tcPr>
            <w:tcW w:w="2387" w:type="dxa"/>
            <w:tcBorders>
              <w:bottom w:val="single" w:sz="4" w:space="0" w:color="auto"/>
            </w:tcBorders>
          </w:tcPr>
          <w:p w14:paraId="4E207851" w14:textId="401B660A"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i/>
                <w:sz w:val="16"/>
                <w:szCs w:val="16"/>
              </w:rPr>
            </w:pPr>
            <w:r w:rsidRPr="001B02F7">
              <w:rPr>
                <w:b/>
                <w:sz w:val="16"/>
                <w:szCs w:val="16"/>
              </w:rPr>
              <w:t>TOTAL</w:t>
            </w:r>
          </w:p>
        </w:tc>
        <w:tc>
          <w:tcPr>
            <w:tcW w:w="572" w:type="dxa"/>
            <w:tcBorders>
              <w:bottom w:val="single" w:sz="4" w:space="0" w:color="auto"/>
            </w:tcBorders>
          </w:tcPr>
          <w:p w14:paraId="421F5974" w14:textId="77777777" w:rsidR="006B0984" w:rsidRPr="00915115" w:rsidRDefault="006B0984" w:rsidP="001B02F7">
            <w:pPr>
              <w:cnfStyle w:val="000000000000" w:firstRow="0" w:lastRow="0" w:firstColumn="0" w:lastColumn="0" w:oddVBand="0" w:evenVBand="0" w:oddHBand="0" w:evenHBand="0" w:firstRowFirstColumn="0" w:firstRowLastColumn="0" w:lastRowFirstColumn="0" w:lastRowLastColumn="0"/>
              <w:rPr>
                <w:b/>
                <w:i/>
                <w:sz w:val="16"/>
                <w:szCs w:val="16"/>
              </w:rPr>
            </w:pPr>
          </w:p>
        </w:tc>
        <w:tc>
          <w:tcPr>
            <w:tcW w:w="572" w:type="dxa"/>
            <w:tcBorders>
              <w:bottom w:val="single" w:sz="4" w:space="0" w:color="auto"/>
            </w:tcBorders>
          </w:tcPr>
          <w:p w14:paraId="4EB4926B" w14:textId="62E9E5BC"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b/>
                <w:sz w:val="16"/>
                <w:szCs w:val="16"/>
              </w:rPr>
              <w:t>6</w:t>
            </w:r>
          </w:p>
        </w:tc>
        <w:tc>
          <w:tcPr>
            <w:tcW w:w="768" w:type="dxa"/>
            <w:tcBorders>
              <w:bottom w:val="single" w:sz="4" w:space="0" w:color="auto"/>
            </w:tcBorders>
          </w:tcPr>
          <w:p w14:paraId="0061E84B" w14:textId="3C6D46D5"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b/>
                <w:sz w:val="16"/>
                <w:szCs w:val="16"/>
              </w:rPr>
              <w:t>3</w:t>
            </w:r>
          </w:p>
        </w:tc>
        <w:tc>
          <w:tcPr>
            <w:tcW w:w="667" w:type="dxa"/>
            <w:tcBorders>
              <w:bottom w:val="single" w:sz="4" w:space="0" w:color="auto"/>
            </w:tcBorders>
          </w:tcPr>
          <w:p w14:paraId="47193B6B" w14:textId="47433BE9"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b/>
                <w:sz w:val="16"/>
                <w:szCs w:val="16"/>
              </w:rPr>
              <w:t>9</w:t>
            </w:r>
          </w:p>
        </w:tc>
        <w:tc>
          <w:tcPr>
            <w:tcW w:w="697" w:type="dxa"/>
            <w:tcBorders>
              <w:bottom w:val="single" w:sz="4" w:space="0" w:color="auto"/>
            </w:tcBorders>
          </w:tcPr>
          <w:p w14:paraId="2E095E3A" w14:textId="795E2E03"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b/>
                <w:sz w:val="16"/>
                <w:szCs w:val="16"/>
              </w:rPr>
              <w:t>10</w:t>
            </w:r>
          </w:p>
        </w:tc>
        <w:tc>
          <w:tcPr>
            <w:tcW w:w="744" w:type="dxa"/>
            <w:tcBorders>
              <w:bottom w:val="single" w:sz="4" w:space="0" w:color="auto"/>
            </w:tcBorders>
          </w:tcPr>
          <w:p w14:paraId="38709D94" w14:textId="2D181729"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b/>
                <w:sz w:val="16"/>
                <w:szCs w:val="16"/>
              </w:rPr>
              <w:t>15</w:t>
            </w:r>
          </w:p>
        </w:tc>
        <w:tc>
          <w:tcPr>
            <w:tcW w:w="608" w:type="dxa"/>
            <w:tcBorders>
              <w:bottom w:val="single" w:sz="4" w:space="0" w:color="auto"/>
            </w:tcBorders>
          </w:tcPr>
          <w:p w14:paraId="535A0DAE" w14:textId="103D534B"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b/>
                <w:sz w:val="16"/>
                <w:szCs w:val="16"/>
              </w:rPr>
              <w:t>11</w:t>
            </w:r>
          </w:p>
        </w:tc>
        <w:tc>
          <w:tcPr>
            <w:tcW w:w="586" w:type="dxa"/>
            <w:tcBorders>
              <w:bottom w:val="single" w:sz="4" w:space="0" w:color="auto"/>
            </w:tcBorders>
          </w:tcPr>
          <w:p w14:paraId="40CBC106" w14:textId="1BB11E18"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b/>
                <w:sz w:val="16"/>
                <w:szCs w:val="16"/>
              </w:rPr>
              <w:t>3</w:t>
            </w:r>
          </w:p>
        </w:tc>
        <w:tc>
          <w:tcPr>
            <w:tcW w:w="581" w:type="dxa"/>
            <w:tcBorders>
              <w:bottom w:val="single" w:sz="4" w:space="0" w:color="auto"/>
            </w:tcBorders>
          </w:tcPr>
          <w:p w14:paraId="63B8E3D6" w14:textId="74DC3AE2"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b/>
                <w:sz w:val="16"/>
                <w:szCs w:val="16"/>
              </w:rPr>
              <w:t>11</w:t>
            </w:r>
          </w:p>
        </w:tc>
        <w:tc>
          <w:tcPr>
            <w:tcW w:w="556" w:type="dxa"/>
            <w:tcBorders>
              <w:bottom w:val="single" w:sz="4" w:space="0" w:color="auto"/>
            </w:tcBorders>
          </w:tcPr>
          <w:p w14:paraId="47096EB8" w14:textId="3FCBEAD6"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b/>
                <w:sz w:val="16"/>
                <w:szCs w:val="16"/>
              </w:rPr>
              <w:t>10</w:t>
            </w:r>
          </w:p>
        </w:tc>
        <w:tc>
          <w:tcPr>
            <w:tcW w:w="564" w:type="dxa"/>
            <w:tcBorders>
              <w:bottom w:val="single" w:sz="4" w:space="0" w:color="auto"/>
            </w:tcBorders>
          </w:tcPr>
          <w:p w14:paraId="4FE96AD9" w14:textId="0CFCDB9A" w:rsidR="006B0984" w:rsidRPr="001B02F7" w:rsidRDefault="006B0984" w:rsidP="001B02F7">
            <w:pPr>
              <w:cnfStyle w:val="000000000000" w:firstRow="0" w:lastRow="0" w:firstColumn="0" w:lastColumn="0" w:oddVBand="0" w:evenVBand="0" w:oddHBand="0" w:evenHBand="0" w:firstRowFirstColumn="0" w:firstRowLastColumn="0" w:lastRowFirstColumn="0" w:lastRowLastColumn="0"/>
              <w:rPr>
                <w:b/>
                <w:sz w:val="16"/>
                <w:szCs w:val="16"/>
              </w:rPr>
            </w:pPr>
            <w:r w:rsidRPr="001B02F7">
              <w:rPr>
                <w:b/>
                <w:sz w:val="16"/>
                <w:szCs w:val="16"/>
              </w:rPr>
              <w:t>97</w:t>
            </w:r>
          </w:p>
        </w:tc>
      </w:tr>
    </w:tbl>
    <w:p w14:paraId="0C62B305" w14:textId="27354E5F" w:rsidR="00DA4CC6" w:rsidRDefault="00DA4CC6" w:rsidP="00067929">
      <w:pPr>
        <w:rPr>
          <w:rFonts w:cs="Arial"/>
          <w:sz w:val="20"/>
          <w:szCs w:val="20"/>
        </w:rPr>
      </w:pPr>
    </w:p>
    <w:p w14:paraId="430C5905" w14:textId="77777777" w:rsidR="001A74A5" w:rsidRPr="00DA4CC6" w:rsidRDefault="001A74A5" w:rsidP="00067929">
      <w:pPr>
        <w:rPr>
          <w:rFonts w:cs="Arial"/>
          <w:sz w:val="20"/>
          <w:szCs w:val="20"/>
        </w:rPr>
      </w:pPr>
    </w:p>
    <w:p w14:paraId="247D639F" w14:textId="452EB3F2" w:rsidR="00067929" w:rsidRPr="00F44037" w:rsidRDefault="00D02AC1" w:rsidP="00DB1EE5">
      <w:pPr>
        <w:pStyle w:val="Heading2"/>
      </w:pPr>
      <w:bookmarkStart w:id="119" w:name="_DeepData_assessment"/>
      <w:bookmarkStart w:id="120" w:name="_General_Assessment_of"/>
      <w:bookmarkStart w:id="121" w:name="_Toc101879425"/>
      <w:bookmarkEnd w:id="119"/>
      <w:bookmarkEnd w:id="120"/>
      <w:r>
        <w:t>General Assessment of the DeepData Database</w:t>
      </w:r>
      <w:bookmarkEnd w:id="121"/>
    </w:p>
    <w:p w14:paraId="7DEE0ECE" w14:textId="525483CE" w:rsidR="00FB78B3" w:rsidRDefault="00FB78B3" w:rsidP="00067929">
      <w:pPr>
        <w:rPr>
          <w:rFonts w:cs="Arial"/>
        </w:rPr>
      </w:pPr>
    </w:p>
    <w:p w14:paraId="4927B141" w14:textId="77777777" w:rsidR="00C3373B" w:rsidRPr="00C3373B" w:rsidRDefault="00C3373B" w:rsidP="00C3373B">
      <w:pPr>
        <w:rPr>
          <w:rFonts w:eastAsia="Times New Roman"/>
          <w:highlight w:val="yellow"/>
        </w:rPr>
      </w:pPr>
      <w:r w:rsidRPr="00C3373B">
        <w:rPr>
          <w:rFonts w:eastAsia="Times New Roman"/>
          <w:highlight w:val="yellow"/>
        </w:rPr>
        <w:t>DD section</w:t>
      </w:r>
    </w:p>
    <w:p w14:paraId="12C7DB04" w14:textId="77777777" w:rsidR="00C3373B" w:rsidRPr="00C3373B" w:rsidRDefault="00C3373B" w:rsidP="00C3373B">
      <w:pPr>
        <w:rPr>
          <w:rFonts w:cs="Arial"/>
          <w:szCs w:val="22"/>
          <w:highlight w:val="yellow"/>
        </w:rPr>
      </w:pPr>
      <w:r w:rsidRPr="00C3373B">
        <w:rPr>
          <w:rFonts w:cs="Arial"/>
          <w:szCs w:val="22"/>
          <w:highlight w:val="yellow"/>
        </w:rPr>
        <w:t>Taxonomic versioning- include verbatim scientific name and accepted scientific name in DWC</w:t>
      </w:r>
    </w:p>
    <w:p w14:paraId="1829D81C" w14:textId="77777777" w:rsidR="00C3373B" w:rsidRPr="00C3373B" w:rsidRDefault="00C3373B" w:rsidP="00C3373B">
      <w:pPr>
        <w:rPr>
          <w:rFonts w:cs="Arial"/>
          <w:szCs w:val="22"/>
          <w:highlight w:val="yellow"/>
        </w:rPr>
      </w:pPr>
      <w:r w:rsidRPr="00C3373B">
        <w:rPr>
          <w:rFonts w:cs="Arial"/>
          <w:szCs w:val="22"/>
          <w:highlight w:val="yellow"/>
        </w:rPr>
        <w:t>Issues with taxonomy in DD data on OBIS</w:t>
      </w:r>
    </w:p>
    <w:p w14:paraId="185471BB" w14:textId="77777777" w:rsidR="00C3373B" w:rsidRPr="00C3373B" w:rsidRDefault="00C3373B" w:rsidP="00C3373B">
      <w:pPr>
        <w:rPr>
          <w:rFonts w:cs="Arial"/>
          <w:szCs w:val="22"/>
          <w:highlight w:val="yellow"/>
        </w:rPr>
      </w:pPr>
      <w:r w:rsidRPr="00C3373B">
        <w:rPr>
          <w:rFonts w:cs="Arial"/>
          <w:szCs w:val="22"/>
          <w:highlight w:val="yellow"/>
        </w:rPr>
        <w:t>Is data FAIR- analysis shows shortfalls- duplication- taxonomic issues- significant processing needed before usable in analysis (</w:t>
      </w:r>
      <w:proofErr w:type="gramStart"/>
      <w:r w:rsidRPr="00C3373B">
        <w:rPr>
          <w:rFonts w:cs="Arial"/>
          <w:szCs w:val="22"/>
          <w:highlight w:val="yellow"/>
        </w:rPr>
        <w:t>i.e.</w:t>
      </w:r>
      <w:proofErr w:type="gramEnd"/>
      <w:r w:rsidRPr="00C3373B">
        <w:rPr>
          <w:rFonts w:cs="Arial"/>
          <w:szCs w:val="22"/>
          <w:highlight w:val="yellow"/>
        </w:rPr>
        <w:t xml:space="preserve"> reusable)</w:t>
      </w:r>
    </w:p>
    <w:p w14:paraId="7A9BD850" w14:textId="77777777" w:rsidR="00C3373B" w:rsidRDefault="00C3373B" w:rsidP="00C3373B">
      <w:pPr>
        <w:rPr>
          <w:rFonts w:cs="Arial"/>
          <w:szCs w:val="22"/>
        </w:rPr>
      </w:pPr>
      <w:r w:rsidRPr="00C3373B">
        <w:rPr>
          <w:rFonts w:cs="Arial"/>
          <w:highlight w:val="yellow"/>
        </w:rPr>
        <w:t>[data structure] Option- export query, versus export pivot query- need for description on what these options represent.</w:t>
      </w:r>
    </w:p>
    <w:p w14:paraId="0F514EA1" w14:textId="77777777" w:rsidR="00C3373B" w:rsidRDefault="00C3373B" w:rsidP="00067929">
      <w:pPr>
        <w:rPr>
          <w:rFonts w:cs="Arial"/>
        </w:rPr>
      </w:pPr>
    </w:p>
    <w:p w14:paraId="5766C699" w14:textId="1459B4FD" w:rsidR="00D02AC1" w:rsidRDefault="00D02AC1" w:rsidP="00D02AC1">
      <w:pPr>
        <w:pStyle w:val="Heading3"/>
      </w:pPr>
      <w:bookmarkStart w:id="122" w:name="_Toc101879426"/>
      <w:r>
        <w:t>Summary</w:t>
      </w:r>
      <w:bookmarkEnd w:id="122"/>
    </w:p>
    <w:p w14:paraId="4709ADCA" w14:textId="598CD3DD" w:rsidR="002A4900" w:rsidRPr="003C5C2F" w:rsidRDefault="002A4900" w:rsidP="00FB78B3">
      <w:pPr>
        <w:rPr>
          <w:rFonts w:cs="Arial"/>
          <w:b/>
        </w:rPr>
      </w:pPr>
    </w:p>
    <w:p w14:paraId="62B9A0FC" w14:textId="77777777" w:rsidR="00BC515E" w:rsidRDefault="00636690" w:rsidP="00FB78B3">
      <w:pPr>
        <w:rPr>
          <w:rFonts w:cs="Arial"/>
          <w:szCs w:val="22"/>
        </w:rPr>
      </w:pPr>
      <w:r w:rsidRPr="003C5C2F">
        <w:rPr>
          <w:rFonts w:cs="Arial"/>
          <w:szCs w:val="22"/>
        </w:rPr>
        <w:t xml:space="preserve">As part of our </w:t>
      </w:r>
      <w:proofErr w:type="gramStart"/>
      <w:r w:rsidRPr="003C5C2F">
        <w:rPr>
          <w:rFonts w:cs="Arial"/>
          <w:szCs w:val="22"/>
        </w:rPr>
        <w:t>study</w:t>
      </w:r>
      <w:proofErr w:type="gramEnd"/>
      <w:r w:rsidRPr="003C5C2F">
        <w:rPr>
          <w:rFonts w:cs="Arial"/>
          <w:szCs w:val="22"/>
        </w:rPr>
        <w:t xml:space="preserve"> we assessed the usability of DeepData for research purposes. </w:t>
      </w:r>
      <w:r w:rsidR="000F4BB2" w:rsidRPr="003C5C2F">
        <w:rPr>
          <w:rFonts w:cs="Arial"/>
          <w:szCs w:val="22"/>
        </w:rPr>
        <w:t>In our</w:t>
      </w:r>
      <w:r w:rsidR="00EE2948" w:rsidRPr="003C5C2F">
        <w:rPr>
          <w:rFonts w:cs="Arial"/>
          <w:szCs w:val="22"/>
        </w:rPr>
        <w:t xml:space="preserve"> assessment of </w:t>
      </w:r>
      <w:r w:rsidR="000F4BB2" w:rsidRPr="003C5C2F">
        <w:rPr>
          <w:rFonts w:cs="Arial"/>
          <w:szCs w:val="22"/>
        </w:rPr>
        <w:t xml:space="preserve">the </w:t>
      </w:r>
      <w:r w:rsidRPr="003C5C2F">
        <w:rPr>
          <w:rFonts w:cs="Arial"/>
          <w:szCs w:val="22"/>
        </w:rPr>
        <w:t xml:space="preserve">database </w:t>
      </w:r>
      <w:proofErr w:type="gramStart"/>
      <w:r w:rsidR="000F4BB2" w:rsidRPr="003C5C2F">
        <w:rPr>
          <w:rFonts w:cs="Arial"/>
          <w:szCs w:val="22"/>
        </w:rPr>
        <w:t>holdings</w:t>
      </w:r>
      <w:proofErr w:type="gramEnd"/>
      <w:r w:rsidR="000F4BB2" w:rsidRPr="003C5C2F">
        <w:rPr>
          <w:rFonts w:cs="Arial"/>
          <w:szCs w:val="22"/>
        </w:rPr>
        <w:t xml:space="preserve"> we found </w:t>
      </w:r>
      <w:r w:rsidRPr="003C5C2F">
        <w:rPr>
          <w:rFonts w:cs="Arial"/>
          <w:szCs w:val="22"/>
        </w:rPr>
        <w:t xml:space="preserve">non-trivial levels of </w:t>
      </w:r>
      <w:r w:rsidR="000F4BB2" w:rsidRPr="003C5C2F">
        <w:rPr>
          <w:rFonts w:cs="Arial"/>
          <w:szCs w:val="22"/>
        </w:rPr>
        <w:t xml:space="preserve">duplication in the records. We estimate </w:t>
      </w:r>
      <w:r w:rsidRPr="003C5C2F">
        <w:rPr>
          <w:rFonts w:cs="Arial"/>
          <w:szCs w:val="22"/>
        </w:rPr>
        <w:t xml:space="preserve">7500-10,000 </w:t>
      </w:r>
      <w:r w:rsidR="000F4BB2" w:rsidRPr="003C5C2F">
        <w:rPr>
          <w:rFonts w:cs="Arial"/>
          <w:szCs w:val="22"/>
        </w:rPr>
        <w:t xml:space="preserve">records of the &gt;40,000 </w:t>
      </w:r>
      <w:r w:rsidRPr="003C5C2F">
        <w:rPr>
          <w:rFonts w:cs="Arial"/>
          <w:szCs w:val="22"/>
        </w:rPr>
        <w:t xml:space="preserve">are </w:t>
      </w:r>
      <w:r w:rsidR="000F4BB2" w:rsidRPr="003C5C2F">
        <w:rPr>
          <w:rFonts w:cs="Arial"/>
          <w:szCs w:val="22"/>
        </w:rPr>
        <w:t xml:space="preserve">duplicates. This </w:t>
      </w:r>
      <w:r w:rsidRPr="003C5C2F">
        <w:rPr>
          <w:rFonts w:cs="Arial"/>
          <w:szCs w:val="22"/>
        </w:rPr>
        <w:t>will require</w:t>
      </w:r>
      <w:r w:rsidR="000F4BB2" w:rsidRPr="003C5C2F">
        <w:rPr>
          <w:rFonts w:cs="Arial"/>
          <w:szCs w:val="22"/>
        </w:rPr>
        <w:t xml:space="preserve"> further investigation </w:t>
      </w:r>
      <w:r w:rsidR="000F4BB2" w:rsidRPr="009F369A">
        <w:rPr>
          <w:rFonts w:cs="Arial"/>
          <w:szCs w:val="22"/>
        </w:rPr>
        <w:t>by the ISA</w:t>
      </w:r>
      <w:r w:rsidR="00335D9E" w:rsidRPr="009F369A">
        <w:rPr>
          <w:rFonts w:cs="Arial"/>
          <w:szCs w:val="22"/>
        </w:rPr>
        <w:t xml:space="preserve">. </w:t>
      </w:r>
    </w:p>
    <w:p w14:paraId="4036CC35" w14:textId="77777777" w:rsidR="00BC515E" w:rsidRDefault="00BC515E" w:rsidP="00FB78B3">
      <w:pPr>
        <w:rPr>
          <w:rFonts w:cs="Arial"/>
          <w:szCs w:val="22"/>
        </w:rPr>
      </w:pPr>
    </w:p>
    <w:p w14:paraId="1E071610" w14:textId="6DCFBA2A" w:rsidR="00FB78B3" w:rsidRPr="00335D9E" w:rsidRDefault="000F4BB2" w:rsidP="00FB78B3">
      <w:pPr>
        <w:rPr>
          <w:rFonts w:cs="Arial"/>
          <w:szCs w:val="22"/>
        </w:rPr>
      </w:pPr>
      <w:r w:rsidRPr="009F369A">
        <w:rPr>
          <w:rFonts w:cs="Arial"/>
          <w:szCs w:val="22"/>
        </w:rPr>
        <w:t xml:space="preserve">Considering </w:t>
      </w:r>
      <w:r w:rsidRPr="00335D9E">
        <w:rPr>
          <w:rFonts w:cs="Arial"/>
          <w:szCs w:val="22"/>
        </w:rPr>
        <w:t xml:space="preserve">the data structure of the </w:t>
      </w:r>
      <w:r w:rsidR="00BC515E">
        <w:rPr>
          <w:rFonts w:cs="Arial"/>
          <w:szCs w:val="22"/>
        </w:rPr>
        <w:t>database output file</w:t>
      </w:r>
      <w:r w:rsidRPr="00335D9E">
        <w:rPr>
          <w:rFonts w:cs="Arial"/>
          <w:szCs w:val="22"/>
        </w:rPr>
        <w:t xml:space="preserve">, observations are distributed </w:t>
      </w:r>
      <w:r w:rsidRPr="00D02AC1">
        <w:rPr>
          <w:rFonts w:cs="Arial"/>
          <w:bCs/>
          <w:szCs w:val="22"/>
        </w:rPr>
        <w:t>both</w:t>
      </w:r>
      <w:r w:rsidRPr="00335D9E">
        <w:rPr>
          <w:rFonts w:cs="Arial"/>
          <w:szCs w:val="22"/>
        </w:rPr>
        <w:t xml:space="preserve"> across </w:t>
      </w:r>
      <w:r w:rsidR="00335D9E">
        <w:rPr>
          <w:rFonts w:cs="Arial"/>
          <w:szCs w:val="22"/>
        </w:rPr>
        <w:t>rows and columns</w:t>
      </w:r>
      <w:r w:rsidRPr="00335D9E">
        <w:rPr>
          <w:rFonts w:cs="Arial"/>
          <w:szCs w:val="22"/>
        </w:rPr>
        <w:t xml:space="preserve">, rather than </w:t>
      </w:r>
      <w:r w:rsidR="00EB101D">
        <w:rPr>
          <w:rFonts w:cs="Arial"/>
          <w:szCs w:val="22"/>
        </w:rPr>
        <w:t xml:space="preserve">for example solely </w:t>
      </w:r>
      <w:r w:rsidR="001E2437">
        <w:rPr>
          <w:rFonts w:cs="Arial"/>
          <w:szCs w:val="22"/>
        </w:rPr>
        <w:t>by</w:t>
      </w:r>
      <w:r w:rsidR="00EB101D">
        <w:rPr>
          <w:rFonts w:cs="Arial"/>
          <w:szCs w:val="22"/>
        </w:rPr>
        <w:t xml:space="preserve"> </w:t>
      </w:r>
      <w:r w:rsidR="00335D9E">
        <w:rPr>
          <w:rFonts w:cs="Arial"/>
          <w:szCs w:val="22"/>
        </w:rPr>
        <w:t>row</w:t>
      </w:r>
      <w:r w:rsidR="009D34F8">
        <w:rPr>
          <w:rFonts w:cs="Arial"/>
          <w:szCs w:val="22"/>
        </w:rPr>
        <w:t xml:space="preserve"> </w:t>
      </w:r>
      <w:proofErr w:type="gramStart"/>
      <w:r w:rsidR="00335D9E">
        <w:rPr>
          <w:rFonts w:cs="Arial"/>
          <w:szCs w:val="22"/>
        </w:rPr>
        <w:t>i.e.</w:t>
      </w:r>
      <w:proofErr w:type="gramEnd"/>
      <w:r w:rsidR="00335D9E">
        <w:rPr>
          <w:rFonts w:cs="Arial"/>
          <w:szCs w:val="22"/>
        </w:rPr>
        <w:t xml:space="preserve"> </w:t>
      </w:r>
      <w:r w:rsidRPr="00335D9E">
        <w:rPr>
          <w:rFonts w:cs="Arial"/>
          <w:szCs w:val="22"/>
        </w:rPr>
        <w:t>a distinct observation</w:t>
      </w:r>
      <w:r w:rsidR="00EB101D">
        <w:rPr>
          <w:rFonts w:cs="Arial"/>
          <w:szCs w:val="22"/>
        </w:rPr>
        <w:t xml:space="preserve"> or data point</w:t>
      </w:r>
      <w:r w:rsidRPr="00335D9E">
        <w:rPr>
          <w:rFonts w:cs="Arial"/>
          <w:szCs w:val="22"/>
        </w:rPr>
        <w:t xml:space="preserve"> per row</w:t>
      </w:r>
      <w:r w:rsidR="00335D9E">
        <w:rPr>
          <w:rFonts w:cs="Arial"/>
          <w:szCs w:val="22"/>
        </w:rPr>
        <w:t xml:space="preserve"> </w:t>
      </w:r>
      <w:r w:rsidR="00EB101D">
        <w:rPr>
          <w:rFonts w:cs="Arial"/>
          <w:szCs w:val="22"/>
        </w:rPr>
        <w:t>in the file</w:t>
      </w:r>
      <w:r w:rsidRPr="00335D9E">
        <w:rPr>
          <w:rFonts w:cs="Arial"/>
          <w:szCs w:val="22"/>
        </w:rPr>
        <w:t xml:space="preserve">. </w:t>
      </w:r>
      <w:r w:rsidR="00335D9E">
        <w:rPr>
          <w:rFonts w:cs="Arial"/>
          <w:szCs w:val="22"/>
        </w:rPr>
        <w:t>Substantial f</w:t>
      </w:r>
      <w:r w:rsidRPr="00335D9E">
        <w:rPr>
          <w:rFonts w:cs="Arial"/>
          <w:szCs w:val="22"/>
        </w:rPr>
        <w:t>urther</w:t>
      </w:r>
      <w:r w:rsidR="00FB78B3" w:rsidRPr="00335D9E">
        <w:rPr>
          <w:rFonts w:cs="Arial"/>
          <w:szCs w:val="22"/>
        </w:rPr>
        <w:t xml:space="preserve"> </w:t>
      </w:r>
      <w:r w:rsidR="00636690">
        <w:rPr>
          <w:rFonts w:cs="Arial"/>
          <w:szCs w:val="22"/>
        </w:rPr>
        <w:t xml:space="preserve">processing is needed before datasets </w:t>
      </w:r>
      <w:r w:rsidRPr="00335D9E">
        <w:rPr>
          <w:rFonts w:cs="Arial"/>
          <w:szCs w:val="22"/>
        </w:rPr>
        <w:t>can be used for analysis, including addition of a valid</w:t>
      </w:r>
      <w:r w:rsidR="00FB78B3" w:rsidRPr="00335D9E">
        <w:rPr>
          <w:rFonts w:cs="Arial"/>
          <w:szCs w:val="22"/>
        </w:rPr>
        <w:t xml:space="preserve"> identifier</w:t>
      </w:r>
      <w:r w:rsidRPr="00335D9E">
        <w:rPr>
          <w:rFonts w:cs="Arial"/>
          <w:szCs w:val="22"/>
        </w:rPr>
        <w:t>, and</w:t>
      </w:r>
      <w:r w:rsidR="001E2437">
        <w:rPr>
          <w:rFonts w:cs="Arial"/>
          <w:szCs w:val="22"/>
        </w:rPr>
        <w:t xml:space="preserve"> extensive</w:t>
      </w:r>
      <w:r w:rsidRPr="00335D9E">
        <w:rPr>
          <w:rFonts w:cs="Arial"/>
          <w:szCs w:val="22"/>
        </w:rPr>
        <w:t xml:space="preserve"> data cleaning</w:t>
      </w:r>
      <w:r w:rsidR="00EB101D">
        <w:rPr>
          <w:rFonts w:cs="Arial"/>
          <w:szCs w:val="22"/>
        </w:rPr>
        <w:t xml:space="preserve"> and editing,</w:t>
      </w:r>
      <w:r w:rsidR="00335D9E" w:rsidRPr="00335D9E">
        <w:rPr>
          <w:rFonts w:cs="Arial"/>
          <w:szCs w:val="22"/>
        </w:rPr>
        <w:t xml:space="preserve"> particularly for taxonomy records.</w:t>
      </w:r>
      <w:r w:rsidR="00D02AC1">
        <w:rPr>
          <w:rFonts w:cs="Arial"/>
          <w:szCs w:val="22"/>
        </w:rPr>
        <w:t xml:space="preserve"> </w:t>
      </w:r>
      <w:r w:rsidR="009F369A">
        <w:rPr>
          <w:rFonts w:cs="Arial"/>
          <w:szCs w:val="22"/>
        </w:rPr>
        <w:t>We completed this processing</w:t>
      </w:r>
      <w:r w:rsidR="00D02AC1">
        <w:rPr>
          <w:rFonts w:cs="Arial"/>
          <w:szCs w:val="22"/>
        </w:rPr>
        <w:t xml:space="preserve"> for the analyses in this report, but it would be easier for the user if it was already done at the DeepData side.</w:t>
      </w:r>
    </w:p>
    <w:p w14:paraId="32E3EC98" w14:textId="77777777" w:rsidR="00D02AC1" w:rsidRDefault="00D02AC1" w:rsidP="00FB78B3">
      <w:pPr>
        <w:rPr>
          <w:rFonts w:cs="Arial"/>
          <w:szCs w:val="22"/>
        </w:rPr>
      </w:pPr>
    </w:p>
    <w:p w14:paraId="111208E9" w14:textId="659D95D1" w:rsidR="009F369A" w:rsidRDefault="00335D9E" w:rsidP="00FB78B3">
      <w:pPr>
        <w:rPr>
          <w:rFonts w:cs="Arial"/>
          <w:szCs w:val="22"/>
        </w:rPr>
      </w:pPr>
      <w:r w:rsidRPr="00335D9E">
        <w:rPr>
          <w:rFonts w:cs="Arial"/>
          <w:szCs w:val="22"/>
        </w:rPr>
        <w:t xml:space="preserve">DeepData holdings are now published on </w:t>
      </w:r>
      <w:r w:rsidR="00FB78B3" w:rsidRPr="00335D9E">
        <w:rPr>
          <w:rFonts w:cs="Arial"/>
          <w:szCs w:val="22"/>
        </w:rPr>
        <w:t xml:space="preserve">OBIS </w:t>
      </w:r>
      <w:r w:rsidRPr="00335D9E">
        <w:rPr>
          <w:rFonts w:cs="Arial"/>
          <w:szCs w:val="22"/>
        </w:rPr>
        <w:t xml:space="preserve">on the new </w:t>
      </w:r>
      <w:r w:rsidR="009F369A">
        <w:rPr>
          <w:rFonts w:cs="Arial"/>
          <w:szCs w:val="22"/>
        </w:rPr>
        <w:t>ISA</w:t>
      </w:r>
      <w:r w:rsidRPr="00335D9E">
        <w:rPr>
          <w:rFonts w:cs="Arial"/>
          <w:szCs w:val="22"/>
        </w:rPr>
        <w:t xml:space="preserve"> node, these records in c</w:t>
      </w:r>
      <w:r w:rsidR="00FB78B3" w:rsidRPr="00335D9E">
        <w:rPr>
          <w:rFonts w:cs="Arial"/>
          <w:szCs w:val="22"/>
        </w:rPr>
        <w:t xml:space="preserve">ontrast </w:t>
      </w:r>
      <w:r w:rsidRPr="00335D9E">
        <w:rPr>
          <w:rFonts w:cs="Arial"/>
          <w:szCs w:val="22"/>
        </w:rPr>
        <w:t xml:space="preserve">are effectively ‘analysis ready’ and all fields are mapped to </w:t>
      </w:r>
      <w:r w:rsidR="003B40DE">
        <w:rPr>
          <w:rFonts w:cs="Arial"/>
          <w:szCs w:val="22"/>
        </w:rPr>
        <w:t>Darwin Core</w:t>
      </w:r>
      <w:r w:rsidR="00281958">
        <w:rPr>
          <w:rFonts w:cs="Arial"/>
          <w:szCs w:val="22"/>
        </w:rPr>
        <w:t xml:space="preserve">, </w:t>
      </w:r>
      <w:r w:rsidR="000F4BB2" w:rsidRPr="00EE286E">
        <w:rPr>
          <w:rFonts w:cs="Arial"/>
          <w:szCs w:val="22"/>
        </w:rPr>
        <w:t>as a result, the</w:t>
      </w:r>
      <w:r w:rsidRPr="00EE286E">
        <w:rPr>
          <w:rFonts w:cs="Arial"/>
          <w:szCs w:val="22"/>
        </w:rPr>
        <w:t xml:space="preserve"> data meet the </w:t>
      </w:r>
      <w:r w:rsidR="00CE3512" w:rsidRPr="00EE286E">
        <w:rPr>
          <w:rFonts w:cs="Arial"/>
          <w:szCs w:val="22"/>
        </w:rPr>
        <w:t>criteria</w:t>
      </w:r>
      <w:r w:rsidR="00EE286E" w:rsidRPr="00EE286E">
        <w:rPr>
          <w:rFonts w:cs="Arial"/>
          <w:szCs w:val="22"/>
        </w:rPr>
        <w:t xml:space="preserve"> of being </w:t>
      </w:r>
      <w:r w:rsidR="009F369A">
        <w:rPr>
          <w:rFonts w:cs="Arial"/>
          <w:szCs w:val="22"/>
        </w:rPr>
        <w:t xml:space="preserve">Findable, Accessible, Interoperable and Reusable, or </w:t>
      </w:r>
      <w:r w:rsidR="00EE286E" w:rsidRPr="00EE286E">
        <w:rPr>
          <w:rFonts w:cs="Arial"/>
          <w:szCs w:val="22"/>
        </w:rPr>
        <w:t>FAIR</w:t>
      </w:r>
      <w:r w:rsidR="009F369A">
        <w:rPr>
          <w:rFonts w:cs="Arial"/>
          <w:szCs w:val="22"/>
        </w:rPr>
        <w:t xml:space="preserve"> (Wilkinson et al., 2016)</w:t>
      </w:r>
      <w:r w:rsidR="00EE286E" w:rsidRPr="00EE286E">
        <w:rPr>
          <w:rFonts w:cs="Arial"/>
          <w:szCs w:val="22"/>
        </w:rPr>
        <w:t xml:space="preserve">. </w:t>
      </w:r>
      <w:r w:rsidR="009F369A" w:rsidRPr="00335D9E">
        <w:rPr>
          <w:rFonts w:cs="Arial"/>
          <w:szCs w:val="22"/>
        </w:rPr>
        <w:t xml:space="preserve">This is a </w:t>
      </w:r>
      <w:r w:rsidR="009F369A" w:rsidRPr="00EE286E">
        <w:rPr>
          <w:rFonts w:cs="Arial"/>
          <w:szCs w:val="22"/>
        </w:rPr>
        <w:t>significant advancement</w:t>
      </w:r>
      <w:r w:rsidR="009F369A">
        <w:rPr>
          <w:rFonts w:cs="Arial"/>
          <w:szCs w:val="22"/>
        </w:rPr>
        <w:t xml:space="preserve"> for DeepData. </w:t>
      </w:r>
      <w:proofErr w:type="gramStart"/>
      <w:r w:rsidR="009D34F8" w:rsidRPr="00EE286E">
        <w:rPr>
          <w:rFonts w:cs="Arial"/>
          <w:szCs w:val="22"/>
        </w:rPr>
        <w:t>However</w:t>
      </w:r>
      <w:proofErr w:type="gramEnd"/>
      <w:r w:rsidR="009D34F8" w:rsidRPr="00EE286E">
        <w:rPr>
          <w:rFonts w:cs="Arial"/>
          <w:szCs w:val="22"/>
        </w:rPr>
        <w:t xml:space="preserve"> because of underlying issues</w:t>
      </w:r>
      <w:r w:rsidR="00EE286E" w:rsidRPr="00EE286E">
        <w:rPr>
          <w:rFonts w:cs="Arial"/>
          <w:szCs w:val="22"/>
        </w:rPr>
        <w:t xml:space="preserve"> in</w:t>
      </w:r>
      <w:r w:rsidR="009D34F8" w:rsidRPr="00EE286E">
        <w:rPr>
          <w:rFonts w:cs="Arial"/>
          <w:szCs w:val="22"/>
        </w:rPr>
        <w:t xml:space="preserve"> the DeepData holdings with identifiers</w:t>
      </w:r>
      <w:r w:rsidR="009F369A">
        <w:rPr>
          <w:rFonts w:cs="Arial"/>
          <w:szCs w:val="22"/>
        </w:rPr>
        <w:t>, there is no common identifier and the datasets via OBIS and DeepData cannot be matched, and there are now two versions of the data</w:t>
      </w:r>
      <w:r w:rsidR="00EE286E" w:rsidRPr="00EE286E">
        <w:rPr>
          <w:rFonts w:cs="Arial"/>
          <w:szCs w:val="22"/>
        </w:rPr>
        <w:t xml:space="preserve">. Once </w:t>
      </w:r>
      <w:r w:rsidR="009F369A">
        <w:rPr>
          <w:rFonts w:cs="Arial"/>
          <w:szCs w:val="22"/>
        </w:rPr>
        <w:t>the issues with duplication and identifiers are addressed</w:t>
      </w:r>
      <w:r w:rsidR="009D34F8" w:rsidRPr="00EE286E">
        <w:rPr>
          <w:rFonts w:cs="Arial"/>
          <w:szCs w:val="22"/>
        </w:rPr>
        <w:t xml:space="preserve"> by the ISA, the data can be republished on </w:t>
      </w:r>
      <w:r w:rsidR="009F369A">
        <w:rPr>
          <w:rFonts w:cs="Arial"/>
          <w:szCs w:val="22"/>
        </w:rPr>
        <w:t xml:space="preserve">DeepData, and the OBIS ISA </w:t>
      </w:r>
      <w:r w:rsidR="009D34F8" w:rsidRPr="00EE286E">
        <w:rPr>
          <w:rFonts w:cs="Arial"/>
          <w:szCs w:val="22"/>
        </w:rPr>
        <w:t xml:space="preserve">node. </w:t>
      </w:r>
    </w:p>
    <w:p w14:paraId="7116DE67" w14:textId="77777777" w:rsidR="009F369A" w:rsidRDefault="009F369A" w:rsidP="00FB78B3">
      <w:pPr>
        <w:rPr>
          <w:rFonts w:cs="Arial"/>
          <w:szCs w:val="22"/>
        </w:rPr>
      </w:pPr>
    </w:p>
    <w:p w14:paraId="03FDF3E2" w14:textId="0A1291EB" w:rsidR="00335D9E" w:rsidRPr="00176C29" w:rsidRDefault="00335D9E" w:rsidP="00FB78B3">
      <w:pPr>
        <w:rPr>
          <w:rFonts w:cs="Arial"/>
          <w:szCs w:val="22"/>
        </w:rPr>
      </w:pPr>
      <w:r w:rsidRPr="00EE286E">
        <w:rPr>
          <w:rFonts w:cs="Arial"/>
          <w:szCs w:val="22"/>
        </w:rPr>
        <w:t>Analysis of Contractor data templates shows variable usage and data quality</w:t>
      </w:r>
      <w:r w:rsidR="009F369A">
        <w:rPr>
          <w:rFonts w:cs="Arial"/>
          <w:szCs w:val="22"/>
        </w:rPr>
        <w:t>, partly stemming from inherent problems with the template itself</w:t>
      </w:r>
      <w:r w:rsidR="009D34F8" w:rsidRPr="00EE286E">
        <w:rPr>
          <w:rFonts w:cs="Arial"/>
          <w:szCs w:val="22"/>
        </w:rPr>
        <w:t xml:space="preserve">. </w:t>
      </w:r>
      <w:r w:rsidRPr="00EE286E">
        <w:rPr>
          <w:rFonts w:cs="Arial"/>
          <w:szCs w:val="22"/>
        </w:rPr>
        <w:t>The new template is a significant improvement</w:t>
      </w:r>
      <w:r w:rsidR="009D34F8" w:rsidRPr="00EE286E">
        <w:rPr>
          <w:rFonts w:cs="Arial"/>
          <w:szCs w:val="22"/>
        </w:rPr>
        <w:t xml:space="preserve"> </w:t>
      </w:r>
      <w:r w:rsidR="00281958">
        <w:rPr>
          <w:rFonts w:cs="Arial"/>
          <w:szCs w:val="22"/>
        </w:rPr>
        <w:t>with incorporation of previously missing fields</w:t>
      </w:r>
      <w:r w:rsidR="00EB101D">
        <w:rPr>
          <w:rFonts w:cs="Arial"/>
          <w:szCs w:val="22"/>
        </w:rPr>
        <w:t>,</w:t>
      </w:r>
      <w:r w:rsidR="00281958">
        <w:rPr>
          <w:rFonts w:cs="Arial"/>
          <w:szCs w:val="22"/>
        </w:rPr>
        <w:t xml:space="preserve"> ‘scientific name’ for example, </w:t>
      </w:r>
      <w:r w:rsidR="009D34F8">
        <w:rPr>
          <w:rFonts w:cs="Arial"/>
          <w:szCs w:val="22"/>
        </w:rPr>
        <w:t xml:space="preserve">and </w:t>
      </w:r>
      <w:r w:rsidR="00281958">
        <w:rPr>
          <w:rFonts w:cs="Arial"/>
          <w:szCs w:val="22"/>
        </w:rPr>
        <w:t xml:space="preserve">much </w:t>
      </w:r>
      <w:r w:rsidR="009D34F8">
        <w:rPr>
          <w:rFonts w:cs="Arial"/>
          <w:szCs w:val="22"/>
        </w:rPr>
        <w:t>easier to use</w:t>
      </w:r>
      <w:r w:rsidR="00281958">
        <w:rPr>
          <w:rFonts w:cs="Arial"/>
          <w:szCs w:val="22"/>
        </w:rPr>
        <w:t xml:space="preserve">. </w:t>
      </w:r>
      <w:proofErr w:type="gramStart"/>
      <w:r w:rsidR="00281958">
        <w:rPr>
          <w:rFonts w:cs="Arial"/>
          <w:szCs w:val="22"/>
        </w:rPr>
        <w:t>H</w:t>
      </w:r>
      <w:r w:rsidRPr="00335D9E">
        <w:rPr>
          <w:rFonts w:cs="Arial"/>
          <w:szCs w:val="22"/>
        </w:rPr>
        <w:t>owever</w:t>
      </w:r>
      <w:proofErr w:type="gramEnd"/>
      <w:r w:rsidRPr="00335D9E">
        <w:rPr>
          <w:rFonts w:cs="Arial"/>
          <w:szCs w:val="22"/>
        </w:rPr>
        <w:t xml:space="preserve"> there are potential pitfalls to address to ensure some of the existing issues with </w:t>
      </w:r>
      <w:r w:rsidR="009D34F8">
        <w:rPr>
          <w:rFonts w:cs="Arial"/>
          <w:szCs w:val="22"/>
        </w:rPr>
        <w:t xml:space="preserve">duplication and </w:t>
      </w:r>
      <w:r w:rsidRPr="00335D9E">
        <w:rPr>
          <w:rFonts w:cs="Arial"/>
          <w:szCs w:val="22"/>
        </w:rPr>
        <w:t>data quality are not perpetuated</w:t>
      </w:r>
      <w:r w:rsidR="009D34F8">
        <w:rPr>
          <w:rFonts w:cs="Arial"/>
          <w:szCs w:val="22"/>
        </w:rPr>
        <w:t>, particularly regarding identifiers</w:t>
      </w:r>
      <w:r w:rsidR="00DD2F37">
        <w:rPr>
          <w:rFonts w:cs="Arial"/>
          <w:szCs w:val="22"/>
        </w:rPr>
        <w:t xml:space="preserve"> </w:t>
      </w:r>
      <w:r w:rsidR="00DD2F37" w:rsidRPr="00813584">
        <w:rPr>
          <w:rFonts w:cs="Arial"/>
        </w:rPr>
        <w:t>(see section 3.6.9)</w:t>
      </w:r>
      <w:r w:rsidR="009D34F8">
        <w:rPr>
          <w:rFonts w:cs="Arial"/>
          <w:szCs w:val="22"/>
        </w:rPr>
        <w:t>.</w:t>
      </w:r>
    </w:p>
    <w:p w14:paraId="1B0DBB19" w14:textId="77777777" w:rsidR="008152B6" w:rsidRPr="00FB78B3" w:rsidRDefault="008152B6" w:rsidP="00067929">
      <w:pPr>
        <w:rPr>
          <w:rFonts w:cs="Arial"/>
          <w:szCs w:val="22"/>
        </w:rPr>
      </w:pPr>
    </w:p>
    <w:p w14:paraId="128ECD09" w14:textId="47FA19BF" w:rsidR="00067929" w:rsidRPr="00D02AC1" w:rsidRDefault="00067929" w:rsidP="00D02AC1">
      <w:pPr>
        <w:pStyle w:val="Heading3"/>
      </w:pPr>
      <w:bookmarkStart w:id="123" w:name="_General_analysis_of"/>
      <w:bookmarkStart w:id="124" w:name="_Toc101879427"/>
      <w:bookmarkEnd w:id="123"/>
      <w:r w:rsidRPr="00D02AC1">
        <w:t>General analysis</w:t>
      </w:r>
      <w:r w:rsidR="00004B7E" w:rsidRPr="00D02AC1">
        <w:t xml:space="preserve"> of data structure in published records</w:t>
      </w:r>
      <w:bookmarkEnd w:id="124"/>
    </w:p>
    <w:p w14:paraId="6128CEA0" w14:textId="77777777" w:rsidR="007C78F9" w:rsidRPr="00F44037" w:rsidRDefault="007C78F9" w:rsidP="00067929">
      <w:pPr>
        <w:rPr>
          <w:rFonts w:cs="Arial"/>
        </w:rPr>
      </w:pPr>
    </w:p>
    <w:p w14:paraId="3013BA60" w14:textId="70C7ED17" w:rsidR="00067929" w:rsidRPr="009132E2" w:rsidRDefault="00067929" w:rsidP="00067929">
      <w:pPr>
        <w:rPr>
          <w:rFonts w:cs="Arial"/>
          <w:szCs w:val="22"/>
        </w:rPr>
      </w:pPr>
      <w:r w:rsidRPr="009132E2">
        <w:rPr>
          <w:rFonts w:cs="Arial"/>
          <w:szCs w:val="22"/>
        </w:rPr>
        <w:t xml:space="preserve">The </w:t>
      </w:r>
      <w:r w:rsidR="00BD5988" w:rsidRPr="009132E2">
        <w:rPr>
          <w:rFonts w:cs="Arial"/>
          <w:szCs w:val="22"/>
        </w:rPr>
        <w:t xml:space="preserve">download </w:t>
      </w:r>
      <w:r w:rsidRPr="009132E2">
        <w:rPr>
          <w:rFonts w:cs="Arial"/>
          <w:szCs w:val="22"/>
        </w:rPr>
        <w:t>of DeepData from the 12</w:t>
      </w:r>
      <w:r w:rsidRPr="009132E2">
        <w:rPr>
          <w:rFonts w:cs="Arial"/>
          <w:szCs w:val="22"/>
          <w:vertAlign w:val="superscript"/>
        </w:rPr>
        <w:t>th</w:t>
      </w:r>
      <w:r w:rsidR="00871180" w:rsidRPr="009132E2">
        <w:rPr>
          <w:rFonts w:cs="Arial"/>
          <w:szCs w:val="22"/>
        </w:rPr>
        <w:t xml:space="preserve"> of July (biological ‘P</w:t>
      </w:r>
      <w:r w:rsidRPr="009132E2">
        <w:rPr>
          <w:rFonts w:cs="Arial"/>
          <w:szCs w:val="22"/>
        </w:rPr>
        <w:t xml:space="preserve">oint’ data as designated in the database) </w:t>
      </w:r>
      <w:r w:rsidR="00EB101D">
        <w:rPr>
          <w:rFonts w:cs="Arial"/>
          <w:szCs w:val="22"/>
        </w:rPr>
        <w:t>was</w:t>
      </w:r>
      <w:r w:rsidR="00EB101D" w:rsidRPr="009132E2">
        <w:rPr>
          <w:rFonts w:cs="Arial"/>
          <w:szCs w:val="22"/>
        </w:rPr>
        <w:t xml:space="preserve"> </w:t>
      </w:r>
      <w:r w:rsidRPr="009132E2">
        <w:rPr>
          <w:rFonts w:cs="Arial"/>
          <w:szCs w:val="22"/>
        </w:rPr>
        <w:t xml:space="preserve">a </w:t>
      </w:r>
      <w:r w:rsidR="00EB101D">
        <w:rPr>
          <w:rFonts w:cs="Arial"/>
          <w:szCs w:val="22"/>
        </w:rPr>
        <w:t xml:space="preserve">large </w:t>
      </w:r>
      <w:r w:rsidRPr="009132E2">
        <w:rPr>
          <w:rFonts w:cs="Arial"/>
          <w:szCs w:val="22"/>
        </w:rPr>
        <w:t>dataset</w:t>
      </w:r>
      <w:r w:rsidR="00EB101D">
        <w:rPr>
          <w:rFonts w:cs="Arial"/>
          <w:szCs w:val="22"/>
        </w:rPr>
        <w:t>, dimensions-</w:t>
      </w:r>
      <w:r w:rsidRPr="009132E2">
        <w:rPr>
          <w:rFonts w:cs="Arial"/>
          <w:szCs w:val="22"/>
        </w:rPr>
        <w:t xml:space="preserve"> 981483 rows, 48 columns. </w:t>
      </w:r>
      <w:r w:rsidR="009D34F8">
        <w:rPr>
          <w:rFonts w:cs="Arial"/>
          <w:szCs w:val="22"/>
        </w:rPr>
        <w:t>The data were restructured to one observation per row (</w:t>
      </w:r>
      <w:hyperlink w:anchor="_DeepData" w:history="1">
        <w:r w:rsidR="009D34F8" w:rsidRPr="0048796C">
          <w:rPr>
            <w:rStyle w:val="Hyperlink"/>
            <w:rFonts w:cs="Arial"/>
            <w:szCs w:val="22"/>
          </w:rPr>
          <w:t xml:space="preserve">see </w:t>
        </w:r>
        <w:r w:rsidR="0048796C" w:rsidRPr="0048796C">
          <w:rPr>
            <w:rStyle w:val="Hyperlink"/>
            <w:rFonts w:cs="Arial"/>
            <w:szCs w:val="22"/>
          </w:rPr>
          <w:t xml:space="preserve">section </w:t>
        </w:r>
        <w:r w:rsidR="009D34F8" w:rsidRPr="0048796C">
          <w:rPr>
            <w:rStyle w:val="Hyperlink"/>
            <w:rFonts w:cs="Arial"/>
            <w:szCs w:val="22"/>
          </w:rPr>
          <w:t>2.</w:t>
        </w:r>
        <w:r w:rsidR="0048796C" w:rsidRPr="0048796C">
          <w:rPr>
            <w:rStyle w:val="Hyperlink"/>
            <w:rFonts w:cs="Arial"/>
            <w:szCs w:val="22"/>
          </w:rPr>
          <w:t>2.1</w:t>
        </w:r>
      </w:hyperlink>
      <w:r w:rsidR="009D34F8">
        <w:rPr>
          <w:rFonts w:cs="Arial"/>
          <w:szCs w:val="22"/>
        </w:rPr>
        <w:t xml:space="preserve">), resulting </w:t>
      </w:r>
      <w:r w:rsidRPr="009132E2">
        <w:rPr>
          <w:rFonts w:cs="Arial"/>
          <w:szCs w:val="22"/>
        </w:rPr>
        <w:t xml:space="preserve">in a </w:t>
      </w:r>
      <w:r w:rsidR="00212459">
        <w:rPr>
          <w:rFonts w:cs="Arial"/>
          <w:szCs w:val="22"/>
        </w:rPr>
        <w:t>much-reduced file</w:t>
      </w:r>
      <w:r w:rsidR="00EB101D">
        <w:rPr>
          <w:rFonts w:cs="Arial"/>
          <w:szCs w:val="22"/>
        </w:rPr>
        <w:t xml:space="preserve">, </w:t>
      </w:r>
      <w:r w:rsidRPr="009132E2">
        <w:rPr>
          <w:rFonts w:cs="Arial"/>
          <w:szCs w:val="22"/>
        </w:rPr>
        <w:t>of 52177 rows and 56 columns</w:t>
      </w:r>
      <w:r w:rsidR="002409B0">
        <w:rPr>
          <w:rFonts w:cs="Arial"/>
          <w:szCs w:val="22"/>
        </w:rPr>
        <w:t xml:space="preserve">. </w:t>
      </w:r>
      <w:r w:rsidRPr="009132E2">
        <w:rPr>
          <w:rFonts w:cs="Arial"/>
          <w:szCs w:val="22"/>
        </w:rPr>
        <w:t>Th</w:t>
      </w:r>
      <w:r w:rsidR="00E17482" w:rsidRPr="009132E2">
        <w:rPr>
          <w:rFonts w:cs="Arial"/>
          <w:szCs w:val="22"/>
        </w:rPr>
        <w:t xml:space="preserve">e database </w:t>
      </w:r>
      <w:r w:rsidR="003F2CD5" w:rsidRPr="009132E2">
        <w:rPr>
          <w:rFonts w:cs="Arial"/>
          <w:szCs w:val="22"/>
        </w:rPr>
        <w:t xml:space="preserve">download </w:t>
      </w:r>
      <w:r w:rsidR="00E17482" w:rsidRPr="009132E2">
        <w:rPr>
          <w:rFonts w:cs="Arial"/>
          <w:szCs w:val="22"/>
        </w:rPr>
        <w:t xml:space="preserve">output of </w:t>
      </w:r>
      <w:r w:rsidR="00871180" w:rsidRPr="009132E2">
        <w:rPr>
          <w:rFonts w:cs="Arial"/>
          <w:szCs w:val="22"/>
        </w:rPr>
        <w:t>‘</w:t>
      </w:r>
      <w:r w:rsidR="00E17482" w:rsidRPr="009132E2">
        <w:rPr>
          <w:rFonts w:cs="Arial"/>
          <w:szCs w:val="22"/>
        </w:rPr>
        <w:t>Trawl Line</w:t>
      </w:r>
      <w:r w:rsidR="00871180" w:rsidRPr="009132E2">
        <w:rPr>
          <w:rFonts w:cs="Arial"/>
          <w:szCs w:val="22"/>
        </w:rPr>
        <w:t>’</w:t>
      </w:r>
      <w:r w:rsidRPr="009132E2">
        <w:rPr>
          <w:rFonts w:cs="Arial"/>
          <w:szCs w:val="22"/>
        </w:rPr>
        <w:t xml:space="preserve"> data was a dataset of 941 rows and 49 columns, restructured to 45 rows and 48 columns</w:t>
      </w:r>
      <w:r w:rsidR="002409B0">
        <w:rPr>
          <w:rFonts w:cs="Arial"/>
          <w:szCs w:val="22"/>
        </w:rPr>
        <w:t>; and t</w:t>
      </w:r>
      <w:r w:rsidRPr="009132E2">
        <w:rPr>
          <w:rFonts w:cs="Arial"/>
          <w:szCs w:val="22"/>
        </w:rPr>
        <w:t>he two files were combined to produce a dataset of 52222 rows, 56 columns</w:t>
      </w:r>
      <w:r w:rsidR="002A32B0">
        <w:rPr>
          <w:rFonts w:cs="Arial"/>
          <w:szCs w:val="22"/>
        </w:rPr>
        <w:t>, with a final dataset for analysis, 40518 rows</w:t>
      </w:r>
      <w:r w:rsidR="002409B0">
        <w:rPr>
          <w:rFonts w:cs="Arial"/>
          <w:szCs w:val="22"/>
        </w:rPr>
        <w:t xml:space="preserve"> </w:t>
      </w:r>
      <w:r w:rsidR="002409B0" w:rsidRPr="009132E2">
        <w:rPr>
          <w:rFonts w:cs="Arial"/>
          <w:szCs w:val="22"/>
        </w:rPr>
        <w:t>(</w:t>
      </w:r>
      <w:hyperlink w:anchor="_DeepData" w:history="1">
        <w:r w:rsidR="0048796C" w:rsidRPr="0048796C">
          <w:rPr>
            <w:rStyle w:val="Hyperlink"/>
            <w:rFonts w:cs="Arial"/>
            <w:szCs w:val="22"/>
          </w:rPr>
          <w:t>see section 2.2.1</w:t>
        </w:r>
      </w:hyperlink>
      <w:r w:rsidR="0048796C">
        <w:rPr>
          <w:rFonts w:cs="Arial"/>
          <w:szCs w:val="22"/>
        </w:rPr>
        <w:t xml:space="preserve"> &amp; </w:t>
      </w:r>
      <w:hyperlink w:anchor="_Supplementary_Data_File" w:history="1">
        <w:r w:rsidR="0048796C" w:rsidRPr="0048796C">
          <w:rPr>
            <w:rStyle w:val="Hyperlink"/>
            <w:rFonts w:cs="Arial"/>
            <w:szCs w:val="22"/>
          </w:rPr>
          <w:t>SDF 1</w:t>
        </w:r>
      </w:hyperlink>
      <w:r w:rsidR="002409B0" w:rsidRPr="009132E2">
        <w:rPr>
          <w:rFonts w:cs="Arial"/>
          <w:szCs w:val="22"/>
        </w:rPr>
        <w:t>).</w:t>
      </w:r>
    </w:p>
    <w:p w14:paraId="7FE1C784" w14:textId="77777777" w:rsidR="00067929" w:rsidRPr="009132E2" w:rsidRDefault="00067929" w:rsidP="00067929">
      <w:pPr>
        <w:rPr>
          <w:rFonts w:cs="Arial"/>
          <w:szCs w:val="22"/>
        </w:rPr>
      </w:pPr>
    </w:p>
    <w:p w14:paraId="1C75C376" w14:textId="668D6206" w:rsidR="00067929" w:rsidRDefault="00871180" w:rsidP="00067929">
      <w:pPr>
        <w:rPr>
          <w:rFonts w:cs="Arial"/>
          <w:szCs w:val="22"/>
        </w:rPr>
      </w:pPr>
      <w:r w:rsidRPr="009132E2">
        <w:rPr>
          <w:rFonts w:cs="Arial"/>
          <w:szCs w:val="22"/>
        </w:rPr>
        <w:t xml:space="preserve">These restructuring requirements </w:t>
      </w:r>
      <w:r w:rsidR="002409B0">
        <w:rPr>
          <w:rFonts w:cs="Arial"/>
          <w:szCs w:val="22"/>
        </w:rPr>
        <w:t xml:space="preserve">highlight </w:t>
      </w:r>
      <w:r w:rsidR="00B51D57">
        <w:rPr>
          <w:rFonts w:cs="Arial"/>
          <w:szCs w:val="22"/>
        </w:rPr>
        <w:t xml:space="preserve">several considerations. Firstly, </w:t>
      </w:r>
      <w:r w:rsidR="009B605C" w:rsidRPr="009132E2">
        <w:rPr>
          <w:rFonts w:cs="Arial"/>
          <w:szCs w:val="22"/>
        </w:rPr>
        <w:t>p</w:t>
      </w:r>
      <w:r w:rsidR="00E17482" w:rsidRPr="009132E2">
        <w:rPr>
          <w:rFonts w:cs="Arial"/>
          <w:szCs w:val="22"/>
        </w:rPr>
        <w:t xml:space="preserve">rior to </w:t>
      </w:r>
      <w:r w:rsidR="00067929" w:rsidRPr="009132E2">
        <w:rPr>
          <w:rFonts w:cs="Arial"/>
          <w:szCs w:val="22"/>
        </w:rPr>
        <w:t xml:space="preserve">restructuring of the data, the </w:t>
      </w:r>
      <w:r w:rsidR="00CF18E9">
        <w:rPr>
          <w:rFonts w:cs="Arial"/>
          <w:szCs w:val="22"/>
        </w:rPr>
        <w:t xml:space="preserve">records are </w:t>
      </w:r>
      <w:r w:rsidR="00CF18E9" w:rsidRPr="00EE286E">
        <w:rPr>
          <w:rFonts w:cs="Arial"/>
          <w:szCs w:val="22"/>
        </w:rPr>
        <w:t xml:space="preserve">distributed both across columns and rows, or where the </w:t>
      </w:r>
      <w:r w:rsidR="009B605C" w:rsidRPr="00EE286E">
        <w:rPr>
          <w:rFonts w:cs="Arial"/>
          <w:szCs w:val="22"/>
        </w:rPr>
        <w:t>data are a combination of both ‘wide’ and ‘long’ format</w:t>
      </w:r>
      <w:r w:rsidR="009B605C" w:rsidRPr="009132E2">
        <w:rPr>
          <w:rFonts w:cs="Arial"/>
          <w:szCs w:val="22"/>
        </w:rPr>
        <w:t xml:space="preserve"> (Wickham &amp; Grolemund, 2016). Wide format is one </w:t>
      </w:r>
      <w:r w:rsidR="00CF18E9">
        <w:rPr>
          <w:rFonts w:cs="Arial"/>
          <w:szCs w:val="22"/>
        </w:rPr>
        <w:t xml:space="preserve">record or </w:t>
      </w:r>
      <w:r w:rsidR="009B605C" w:rsidRPr="009132E2">
        <w:rPr>
          <w:rFonts w:cs="Arial"/>
          <w:szCs w:val="22"/>
        </w:rPr>
        <w:t>observatio</w:t>
      </w:r>
      <w:r w:rsidR="00CF18E9">
        <w:rPr>
          <w:rFonts w:cs="Arial"/>
          <w:szCs w:val="22"/>
        </w:rPr>
        <w:t>n per row;</w:t>
      </w:r>
      <w:r w:rsidR="009B605C" w:rsidRPr="009132E2">
        <w:rPr>
          <w:rFonts w:cs="Arial"/>
          <w:szCs w:val="22"/>
        </w:rPr>
        <w:t xml:space="preserve"> and ‘long’ format’ </w:t>
      </w:r>
      <w:r w:rsidR="00CF18E9">
        <w:rPr>
          <w:rFonts w:cs="Arial"/>
          <w:szCs w:val="22"/>
        </w:rPr>
        <w:t xml:space="preserve">is where </w:t>
      </w:r>
      <w:r w:rsidR="009B605C" w:rsidRPr="009132E2">
        <w:rPr>
          <w:rFonts w:cs="Arial"/>
          <w:szCs w:val="22"/>
        </w:rPr>
        <w:t xml:space="preserve">one </w:t>
      </w:r>
      <w:r w:rsidR="00EB101D">
        <w:rPr>
          <w:rFonts w:cs="Arial"/>
          <w:szCs w:val="22"/>
        </w:rPr>
        <w:t xml:space="preserve">record or </w:t>
      </w:r>
      <w:r w:rsidR="009B605C" w:rsidRPr="009132E2">
        <w:rPr>
          <w:rFonts w:cs="Arial"/>
          <w:szCs w:val="22"/>
        </w:rPr>
        <w:t xml:space="preserve">observation </w:t>
      </w:r>
      <w:r w:rsidR="003F2CD5" w:rsidRPr="009132E2">
        <w:rPr>
          <w:rFonts w:cs="Arial"/>
          <w:szCs w:val="22"/>
        </w:rPr>
        <w:t xml:space="preserve">is </w:t>
      </w:r>
      <w:r w:rsidR="009B605C" w:rsidRPr="009132E2">
        <w:rPr>
          <w:rFonts w:cs="Arial"/>
          <w:szCs w:val="22"/>
        </w:rPr>
        <w:t>split across multiple rows</w:t>
      </w:r>
      <w:r w:rsidR="00067929" w:rsidRPr="009132E2">
        <w:rPr>
          <w:rFonts w:cs="Arial"/>
          <w:szCs w:val="22"/>
        </w:rPr>
        <w:t xml:space="preserve">. </w:t>
      </w:r>
      <w:r w:rsidR="00170A97" w:rsidRPr="009132E2">
        <w:rPr>
          <w:rFonts w:cs="Arial"/>
          <w:szCs w:val="22"/>
        </w:rPr>
        <w:t>All data are wide format</w:t>
      </w:r>
      <w:r w:rsidR="00EB101D">
        <w:rPr>
          <w:rFonts w:cs="Arial"/>
          <w:szCs w:val="22"/>
        </w:rPr>
        <w:t>,</w:t>
      </w:r>
      <w:r w:rsidR="00170A97" w:rsidRPr="009132E2">
        <w:rPr>
          <w:rFonts w:cs="Arial"/>
          <w:szCs w:val="22"/>
        </w:rPr>
        <w:t xml:space="preserve"> until the </w:t>
      </w:r>
      <w:r w:rsidR="00EB101D">
        <w:rPr>
          <w:rFonts w:cs="Arial"/>
          <w:szCs w:val="22"/>
        </w:rPr>
        <w:t xml:space="preserve">columns/data </w:t>
      </w:r>
      <w:r w:rsidR="00170A97" w:rsidRPr="009132E2">
        <w:rPr>
          <w:rFonts w:cs="Arial"/>
          <w:szCs w:val="22"/>
        </w:rPr>
        <w:t>fields ‘Analysis’ and ‘Result’</w:t>
      </w:r>
      <w:r w:rsidR="00EB101D">
        <w:rPr>
          <w:rFonts w:cs="Arial"/>
          <w:szCs w:val="22"/>
        </w:rPr>
        <w:t>,</w:t>
      </w:r>
      <w:r w:rsidR="00170A97" w:rsidRPr="009132E2">
        <w:rPr>
          <w:rFonts w:cs="Arial"/>
          <w:szCs w:val="22"/>
        </w:rPr>
        <w:t xml:space="preserve"> where the data is </w:t>
      </w:r>
      <w:r w:rsidR="00EB101D">
        <w:rPr>
          <w:rFonts w:cs="Arial"/>
          <w:szCs w:val="22"/>
        </w:rPr>
        <w:t xml:space="preserve">then </w:t>
      </w:r>
      <w:r w:rsidR="00170A97" w:rsidRPr="009132E2">
        <w:rPr>
          <w:rFonts w:cs="Arial"/>
          <w:szCs w:val="22"/>
        </w:rPr>
        <w:t xml:space="preserve">structured in long format. </w:t>
      </w:r>
      <w:r w:rsidR="00002CEE">
        <w:rPr>
          <w:rFonts w:cs="Arial"/>
          <w:szCs w:val="22"/>
        </w:rPr>
        <w:t xml:space="preserve">Both ‘Analysis’ and ‘Result’ pertain to the adjacent ‘Category’ </w:t>
      </w:r>
      <w:r w:rsidR="00F61636">
        <w:rPr>
          <w:rFonts w:cs="Arial"/>
          <w:szCs w:val="22"/>
        </w:rPr>
        <w:t>column</w:t>
      </w:r>
      <w:r w:rsidR="00490B1E" w:rsidRPr="00176C29">
        <w:rPr>
          <w:rFonts w:cs="Arial"/>
          <w:szCs w:val="22"/>
        </w:rPr>
        <w:t xml:space="preserve"> (</w:t>
      </w:r>
      <w:r w:rsidR="00490B1E">
        <w:rPr>
          <w:rFonts w:cs="Arial"/>
          <w:szCs w:val="22"/>
        </w:rPr>
        <w:t>‘</w:t>
      </w:r>
      <w:r w:rsidR="00490B1E" w:rsidRPr="00176C29">
        <w:rPr>
          <w:rFonts w:cs="Arial"/>
          <w:szCs w:val="22"/>
        </w:rPr>
        <w:t>Category</w:t>
      </w:r>
      <w:r w:rsidR="00490B1E">
        <w:rPr>
          <w:rFonts w:cs="Arial"/>
          <w:szCs w:val="22"/>
        </w:rPr>
        <w:t>’ data fields</w:t>
      </w:r>
      <w:r w:rsidR="00490B1E" w:rsidRPr="00176C29">
        <w:rPr>
          <w:rFonts w:cs="Arial"/>
          <w:szCs w:val="22"/>
        </w:rPr>
        <w:t xml:space="preserve">: </w:t>
      </w:r>
      <w:r w:rsidR="00490B1E">
        <w:rPr>
          <w:rFonts w:cs="Arial"/>
          <w:szCs w:val="22"/>
        </w:rPr>
        <w:t>‘</w:t>
      </w:r>
      <w:r w:rsidR="00490B1E" w:rsidRPr="00176C29">
        <w:rPr>
          <w:rFonts w:cs="Arial"/>
          <w:szCs w:val="22"/>
        </w:rPr>
        <w:t>Taxonomy ID</w:t>
      </w:r>
      <w:r w:rsidR="00490B1E">
        <w:rPr>
          <w:rFonts w:cs="Arial"/>
          <w:szCs w:val="22"/>
        </w:rPr>
        <w:t>’</w:t>
      </w:r>
      <w:r w:rsidR="00490B1E" w:rsidRPr="00176C29">
        <w:rPr>
          <w:rFonts w:cs="Arial"/>
          <w:szCs w:val="22"/>
        </w:rPr>
        <w:t xml:space="preserve">, </w:t>
      </w:r>
      <w:r w:rsidR="00490B1E">
        <w:rPr>
          <w:rFonts w:cs="Arial"/>
          <w:szCs w:val="22"/>
        </w:rPr>
        <w:t>‘</w:t>
      </w:r>
      <w:r w:rsidR="00490B1E" w:rsidRPr="00176C29">
        <w:rPr>
          <w:rFonts w:cs="Arial"/>
          <w:szCs w:val="22"/>
        </w:rPr>
        <w:t>Taxonomy info</w:t>
      </w:r>
      <w:r w:rsidR="00490B1E">
        <w:rPr>
          <w:rFonts w:cs="Arial"/>
          <w:szCs w:val="22"/>
        </w:rPr>
        <w:t>’</w:t>
      </w:r>
      <w:r w:rsidR="00490B1E" w:rsidRPr="00176C29">
        <w:rPr>
          <w:rFonts w:cs="Arial"/>
          <w:szCs w:val="22"/>
        </w:rPr>
        <w:t xml:space="preserve">, </w:t>
      </w:r>
      <w:r w:rsidR="00490B1E">
        <w:rPr>
          <w:rFonts w:cs="Arial"/>
          <w:szCs w:val="22"/>
        </w:rPr>
        <w:t>‘</w:t>
      </w:r>
      <w:r w:rsidR="00490B1E" w:rsidRPr="00176C29">
        <w:rPr>
          <w:rFonts w:cs="Arial"/>
          <w:szCs w:val="22"/>
        </w:rPr>
        <w:t>Ecology</w:t>
      </w:r>
      <w:r w:rsidR="00490B1E">
        <w:rPr>
          <w:rFonts w:cs="Arial"/>
          <w:szCs w:val="22"/>
        </w:rPr>
        <w:t>’</w:t>
      </w:r>
      <w:r w:rsidR="00490B1E" w:rsidRPr="00176C29">
        <w:rPr>
          <w:rFonts w:cs="Arial"/>
          <w:szCs w:val="22"/>
        </w:rPr>
        <w:t xml:space="preserve">, and </w:t>
      </w:r>
      <w:r w:rsidR="00490B1E">
        <w:rPr>
          <w:rFonts w:cs="Arial"/>
          <w:szCs w:val="22"/>
        </w:rPr>
        <w:t>‘</w:t>
      </w:r>
      <w:r w:rsidR="00490B1E" w:rsidRPr="00176C29">
        <w:rPr>
          <w:rFonts w:cs="Arial"/>
          <w:szCs w:val="22"/>
        </w:rPr>
        <w:t>Organism details</w:t>
      </w:r>
      <w:r w:rsidR="00490B1E">
        <w:rPr>
          <w:rFonts w:cs="Arial"/>
          <w:szCs w:val="22"/>
        </w:rPr>
        <w:t>’</w:t>
      </w:r>
      <w:r w:rsidR="00490B1E" w:rsidRPr="00176C29">
        <w:rPr>
          <w:rFonts w:cs="Arial"/>
          <w:szCs w:val="22"/>
        </w:rPr>
        <w:t>)</w:t>
      </w:r>
      <w:r w:rsidR="00490B1E">
        <w:rPr>
          <w:rFonts w:cs="Arial"/>
          <w:szCs w:val="22"/>
        </w:rPr>
        <w:t>.</w:t>
      </w:r>
      <w:r w:rsidR="00F61636">
        <w:rPr>
          <w:rFonts w:cs="Arial"/>
          <w:szCs w:val="22"/>
        </w:rPr>
        <w:t xml:space="preserve"> From </w:t>
      </w:r>
      <w:r w:rsidR="00EB101D">
        <w:rPr>
          <w:rFonts w:cs="Arial"/>
          <w:szCs w:val="22"/>
        </w:rPr>
        <w:t xml:space="preserve">the </w:t>
      </w:r>
      <w:r w:rsidR="00F61636">
        <w:rPr>
          <w:rFonts w:cs="Arial"/>
          <w:szCs w:val="22"/>
        </w:rPr>
        <w:t xml:space="preserve">column ‘Analysis’, </w:t>
      </w:r>
      <w:r w:rsidR="00490B1E" w:rsidRPr="00176C29">
        <w:rPr>
          <w:rFonts w:cs="Arial"/>
          <w:szCs w:val="22"/>
        </w:rPr>
        <w:t xml:space="preserve">the data </w:t>
      </w:r>
      <w:r w:rsidR="00F61636">
        <w:rPr>
          <w:rFonts w:cs="Arial"/>
          <w:szCs w:val="22"/>
        </w:rPr>
        <w:t>i</w:t>
      </w:r>
      <w:r w:rsidR="00490B1E" w:rsidRPr="00176C29">
        <w:rPr>
          <w:rFonts w:cs="Arial"/>
          <w:szCs w:val="22"/>
        </w:rPr>
        <w:t xml:space="preserve">s </w:t>
      </w:r>
      <w:r w:rsidR="00EB101D">
        <w:rPr>
          <w:rFonts w:cs="Arial"/>
          <w:szCs w:val="22"/>
        </w:rPr>
        <w:t xml:space="preserve">therefore </w:t>
      </w:r>
      <w:r w:rsidR="00490B1E" w:rsidRPr="00176C29">
        <w:rPr>
          <w:rFonts w:cs="Arial"/>
          <w:szCs w:val="22"/>
        </w:rPr>
        <w:t>then ‘stacked</w:t>
      </w:r>
      <w:r w:rsidR="00F61636">
        <w:rPr>
          <w:rFonts w:cs="Arial"/>
          <w:szCs w:val="22"/>
        </w:rPr>
        <w:t>’, with new data directly underneath on the next row, and</w:t>
      </w:r>
      <w:r w:rsidR="00490B1E" w:rsidRPr="00176C29">
        <w:rPr>
          <w:rFonts w:cs="Arial"/>
          <w:szCs w:val="22"/>
        </w:rPr>
        <w:t xml:space="preserve"> new data</w:t>
      </w:r>
      <w:r w:rsidR="00F61636">
        <w:rPr>
          <w:rFonts w:cs="Arial"/>
          <w:szCs w:val="22"/>
        </w:rPr>
        <w:t xml:space="preserve"> in the column</w:t>
      </w:r>
      <w:r w:rsidR="00490B1E" w:rsidRPr="00176C29">
        <w:rPr>
          <w:rFonts w:cs="Arial"/>
          <w:szCs w:val="22"/>
        </w:rPr>
        <w:t xml:space="preserve"> to the right</w:t>
      </w:r>
      <w:r w:rsidR="00F61636">
        <w:rPr>
          <w:rFonts w:cs="Arial"/>
          <w:szCs w:val="22"/>
        </w:rPr>
        <w:t xml:space="preserve"> (‘Result’)</w:t>
      </w:r>
      <w:r w:rsidR="00490B1E" w:rsidRPr="00176C29">
        <w:rPr>
          <w:rFonts w:cs="Arial"/>
          <w:szCs w:val="22"/>
        </w:rPr>
        <w:t>, but the data directly to the lef</w:t>
      </w:r>
      <w:r w:rsidR="00CE3512">
        <w:rPr>
          <w:rFonts w:cs="Arial"/>
          <w:szCs w:val="22"/>
        </w:rPr>
        <w:t xml:space="preserve">t is a repeat of the data </w:t>
      </w:r>
      <w:r w:rsidR="00281958">
        <w:rPr>
          <w:rFonts w:cs="Arial"/>
          <w:szCs w:val="22"/>
        </w:rPr>
        <w:t xml:space="preserve">on the row directly </w:t>
      </w:r>
      <w:r w:rsidR="00CE3512">
        <w:rPr>
          <w:rFonts w:cs="Arial"/>
          <w:szCs w:val="22"/>
        </w:rPr>
        <w:t>above</w:t>
      </w:r>
      <w:r w:rsidR="00490B1E" w:rsidRPr="00176C29">
        <w:rPr>
          <w:rFonts w:cs="Arial"/>
          <w:szCs w:val="22"/>
        </w:rPr>
        <w:t xml:space="preserve"> (</w:t>
      </w:r>
      <w:r w:rsidR="00F61636">
        <w:rPr>
          <w:rFonts w:cs="Arial"/>
          <w:szCs w:val="22"/>
        </w:rPr>
        <w:t xml:space="preserve">‘TaxaID’, ‘Category’, and all columns to the </w:t>
      </w:r>
      <w:r w:rsidR="00CE3512">
        <w:rPr>
          <w:rFonts w:cs="Arial"/>
          <w:szCs w:val="22"/>
        </w:rPr>
        <w:t>left-hand</w:t>
      </w:r>
      <w:r w:rsidR="00F61636">
        <w:rPr>
          <w:rFonts w:cs="Arial"/>
          <w:szCs w:val="22"/>
        </w:rPr>
        <w:t xml:space="preserve"> side</w:t>
      </w:r>
      <w:r w:rsidR="00490B1E" w:rsidRPr="00176C29">
        <w:rPr>
          <w:rFonts w:cs="Arial"/>
          <w:szCs w:val="22"/>
        </w:rPr>
        <w:t>).</w:t>
      </w:r>
      <w:r w:rsidR="00612B7A">
        <w:rPr>
          <w:rFonts w:cs="Arial"/>
          <w:szCs w:val="22"/>
        </w:rPr>
        <w:t xml:space="preserve"> </w:t>
      </w:r>
      <w:r w:rsidR="00281958" w:rsidRPr="00D21056">
        <w:rPr>
          <w:rFonts w:cs="Arial"/>
          <w:szCs w:val="22"/>
        </w:rPr>
        <w:t>This is best described visually, and a</w:t>
      </w:r>
      <w:r w:rsidR="002409B0" w:rsidRPr="00D21056">
        <w:rPr>
          <w:rFonts w:cs="Arial"/>
          <w:szCs w:val="22"/>
        </w:rPr>
        <w:t xml:space="preserve">s an illustration, </w:t>
      </w:r>
      <w:r w:rsidR="00004B7E" w:rsidRPr="00D21056">
        <w:rPr>
          <w:rFonts w:cs="Arial"/>
          <w:szCs w:val="22"/>
        </w:rPr>
        <w:t>a su</w:t>
      </w:r>
      <w:r w:rsidR="009B605C" w:rsidRPr="00D21056">
        <w:rPr>
          <w:rFonts w:cs="Arial"/>
          <w:szCs w:val="22"/>
        </w:rPr>
        <w:t xml:space="preserve">bset of data is shown in </w:t>
      </w:r>
      <w:r w:rsidR="00D21056" w:rsidRPr="00D21056">
        <w:rPr>
          <w:rFonts w:cs="Arial"/>
          <w:szCs w:val="22"/>
        </w:rPr>
        <w:t>Table 22</w:t>
      </w:r>
      <w:r w:rsidR="00067929" w:rsidRPr="00D21056">
        <w:rPr>
          <w:rFonts w:cs="Arial"/>
          <w:szCs w:val="22"/>
        </w:rPr>
        <w:t>,</w:t>
      </w:r>
      <w:r w:rsidR="00067929" w:rsidRPr="009132E2">
        <w:rPr>
          <w:rFonts w:cs="Arial"/>
          <w:szCs w:val="22"/>
        </w:rPr>
        <w:t xml:space="preserve"> </w:t>
      </w:r>
      <w:r w:rsidR="009B605C" w:rsidRPr="009132E2">
        <w:rPr>
          <w:rFonts w:cs="Arial"/>
          <w:szCs w:val="22"/>
        </w:rPr>
        <w:t>with v</w:t>
      </w:r>
      <w:r w:rsidR="00612B7A">
        <w:rPr>
          <w:rFonts w:cs="Arial"/>
          <w:szCs w:val="22"/>
        </w:rPr>
        <w:t>alid data (</w:t>
      </w:r>
      <w:proofErr w:type="gramStart"/>
      <w:r w:rsidR="00612B7A">
        <w:rPr>
          <w:rFonts w:cs="Arial"/>
          <w:szCs w:val="22"/>
        </w:rPr>
        <w:t>i.e.</w:t>
      </w:r>
      <w:proofErr w:type="gramEnd"/>
      <w:r w:rsidR="00612B7A">
        <w:rPr>
          <w:rFonts w:cs="Arial"/>
          <w:szCs w:val="22"/>
        </w:rPr>
        <w:t xml:space="preserve"> one given record/observation</w:t>
      </w:r>
      <w:r w:rsidR="009B605C" w:rsidRPr="009132E2">
        <w:rPr>
          <w:rFonts w:cs="Arial"/>
          <w:szCs w:val="22"/>
        </w:rPr>
        <w:t>) in green</w:t>
      </w:r>
      <w:r w:rsidR="00170A97" w:rsidRPr="009132E2">
        <w:rPr>
          <w:rFonts w:cs="Arial"/>
          <w:szCs w:val="22"/>
        </w:rPr>
        <w:t xml:space="preserve">, e.g. the ‘Analysis’ </w:t>
      </w:r>
      <w:r w:rsidR="00CF18E9">
        <w:rPr>
          <w:rFonts w:cs="Arial"/>
          <w:szCs w:val="22"/>
        </w:rPr>
        <w:t>and ‘Result’ information</w:t>
      </w:r>
      <w:r w:rsidR="00170A97" w:rsidRPr="009132E2">
        <w:rPr>
          <w:rFonts w:cs="Arial"/>
          <w:szCs w:val="22"/>
        </w:rPr>
        <w:t xml:space="preserve">, </w:t>
      </w:r>
      <w:r w:rsidR="00F61636">
        <w:rPr>
          <w:rFonts w:cs="Arial"/>
          <w:szCs w:val="22"/>
        </w:rPr>
        <w:t>and</w:t>
      </w:r>
      <w:r w:rsidR="009B605C" w:rsidRPr="009132E2">
        <w:rPr>
          <w:rFonts w:cs="Arial"/>
          <w:szCs w:val="22"/>
        </w:rPr>
        <w:t xml:space="preserve"> </w:t>
      </w:r>
      <w:r w:rsidR="00170A97" w:rsidRPr="009132E2">
        <w:rPr>
          <w:rFonts w:cs="Arial"/>
          <w:szCs w:val="22"/>
        </w:rPr>
        <w:t xml:space="preserve">the </w:t>
      </w:r>
      <w:r w:rsidR="009B605C" w:rsidRPr="009132E2">
        <w:rPr>
          <w:rFonts w:cs="Arial"/>
          <w:szCs w:val="22"/>
        </w:rPr>
        <w:t>redundant,</w:t>
      </w:r>
      <w:r w:rsidR="00067929" w:rsidRPr="009132E2">
        <w:rPr>
          <w:rFonts w:cs="Arial"/>
          <w:szCs w:val="22"/>
        </w:rPr>
        <w:t xml:space="preserve"> or repeated</w:t>
      </w:r>
      <w:r w:rsidR="009B605C" w:rsidRPr="009132E2">
        <w:rPr>
          <w:rFonts w:cs="Arial"/>
          <w:szCs w:val="22"/>
        </w:rPr>
        <w:t>,</w:t>
      </w:r>
      <w:r w:rsidR="00067929" w:rsidRPr="009132E2">
        <w:rPr>
          <w:rFonts w:cs="Arial"/>
          <w:szCs w:val="22"/>
        </w:rPr>
        <w:t xml:space="preserve"> data in blue. </w:t>
      </w:r>
    </w:p>
    <w:p w14:paraId="091530EE" w14:textId="77777777" w:rsidR="00281958" w:rsidRDefault="00281958" w:rsidP="00067929">
      <w:pPr>
        <w:rPr>
          <w:rFonts w:cs="Arial"/>
          <w:szCs w:val="22"/>
        </w:rPr>
      </w:pPr>
    </w:p>
    <w:p w14:paraId="4832AB5C" w14:textId="281D580F" w:rsidR="00FB78B3" w:rsidRPr="00281958" w:rsidRDefault="00D21056" w:rsidP="00FB78B3">
      <w:pPr>
        <w:rPr>
          <w:rFonts w:cs="Arial"/>
          <w:sz w:val="20"/>
          <w:szCs w:val="22"/>
        </w:rPr>
      </w:pPr>
      <w:r>
        <w:rPr>
          <w:rFonts w:cs="Arial"/>
          <w:bCs/>
          <w:color w:val="000000" w:themeColor="text1"/>
          <w:sz w:val="20"/>
          <w:szCs w:val="22"/>
        </w:rPr>
        <w:t>Table 22</w:t>
      </w:r>
      <w:r w:rsidR="00D75857">
        <w:rPr>
          <w:rFonts w:cs="Arial"/>
          <w:bCs/>
          <w:color w:val="000000" w:themeColor="text1"/>
          <w:sz w:val="20"/>
          <w:szCs w:val="22"/>
        </w:rPr>
        <w:t>.</w:t>
      </w:r>
      <w:r w:rsidR="00FB78B3" w:rsidRPr="00D75857">
        <w:rPr>
          <w:rFonts w:cs="Arial"/>
          <w:color w:val="000000" w:themeColor="text1"/>
          <w:sz w:val="20"/>
          <w:szCs w:val="22"/>
        </w:rPr>
        <w:t xml:space="preserve"> </w:t>
      </w:r>
      <w:r w:rsidR="00281958">
        <w:rPr>
          <w:rFonts w:cs="Arial"/>
          <w:sz w:val="20"/>
          <w:szCs w:val="22"/>
        </w:rPr>
        <w:t>A subset of the</w:t>
      </w:r>
      <w:r w:rsidR="00FB78B3" w:rsidRPr="00281958">
        <w:rPr>
          <w:rFonts w:cs="Arial"/>
          <w:sz w:val="20"/>
          <w:szCs w:val="22"/>
        </w:rPr>
        <w:t xml:space="preserve"> DeepData database output, showing </w:t>
      </w:r>
      <w:r w:rsidR="00281958">
        <w:rPr>
          <w:rFonts w:cs="Arial"/>
          <w:sz w:val="20"/>
          <w:szCs w:val="22"/>
        </w:rPr>
        <w:t xml:space="preserve">how observations are distributed both across rows and columns, or a </w:t>
      </w:r>
      <w:r w:rsidR="00FB78B3" w:rsidRPr="00281958">
        <w:rPr>
          <w:rFonts w:cs="Arial"/>
          <w:sz w:val="20"/>
          <w:szCs w:val="22"/>
        </w:rPr>
        <w:t xml:space="preserve">combination of </w:t>
      </w:r>
      <w:r w:rsidR="00281958">
        <w:rPr>
          <w:rFonts w:cs="Arial"/>
          <w:sz w:val="20"/>
          <w:szCs w:val="22"/>
        </w:rPr>
        <w:t xml:space="preserve">both </w:t>
      </w:r>
      <w:r w:rsidR="00FB78B3" w:rsidRPr="00281958">
        <w:rPr>
          <w:rFonts w:cs="Arial"/>
          <w:sz w:val="20"/>
          <w:szCs w:val="22"/>
        </w:rPr>
        <w:t>wide and long format in the data</w:t>
      </w:r>
      <w:r w:rsidR="00281958">
        <w:rPr>
          <w:rFonts w:cs="Arial"/>
          <w:sz w:val="20"/>
          <w:szCs w:val="22"/>
        </w:rPr>
        <w:t xml:space="preserve">. Text in </w:t>
      </w:r>
      <w:r w:rsidR="00375A49">
        <w:rPr>
          <w:rFonts w:cs="Arial"/>
          <w:sz w:val="20"/>
          <w:szCs w:val="22"/>
        </w:rPr>
        <w:t xml:space="preserve">bold italic </w:t>
      </w:r>
      <w:r w:rsidR="00281958">
        <w:rPr>
          <w:rFonts w:cs="Arial"/>
          <w:sz w:val="20"/>
          <w:szCs w:val="22"/>
        </w:rPr>
        <w:t>represent distinct observations, in blue, repeated, redundant data. T</w:t>
      </w:r>
      <w:r w:rsidR="00C84906">
        <w:rPr>
          <w:rFonts w:cs="Arial"/>
          <w:sz w:val="20"/>
          <w:szCs w:val="22"/>
        </w:rPr>
        <w:t>his t</w:t>
      </w:r>
      <w:r w:rsidR="00281958">
        <w:rPr>
          <w:rFonts w:cs="Arial"/>
          <w:sz w:val="20"/>
          <w:szCs w:val="22"/>
        </w:rPr>
        <w:t>ext</w:t>
      </w:r>
      <w:r w:rsidR="00281958" w:rsidRPr="00281958">
        <w:rPr>
          <w:rFonts w:cs="Arial"/>
          <w:sz w:val="20"/>
          <w:szCs w:val="20"/>
        </w:rPr>
        <w:t xml:space="preserve"> was restructured- ‘spread’ over separate columns in restructuring, </w:t>
      </w:r>
      <w:proofErr w:type="gramStart"/>
      <w:r w:rsidR="00281958" w:rsidRPr="00281958">
        <w:rPr>
          <w:rFonts w:cs="Arial"/>
          <w:sz w:val="20"/>
          <w:szCs w:val="20"/>
        </w:rPr>
        <w:t>e.g.</w:t>
      </w:r>
      <w:proofErr w:type="gramEnd"/>
      <w:r w:rsidR="00281958" w:rsidRPr="00281958">
        <w:rPr>
          <w:rFonts w:cs="Arial"/>
          <w:sz w:val="20"/>
          <w:szCs w:val="20"/>
        </w:rPr>
        <w:t xml:space="preserve"> for ‘Ecology’ data in the ‘Category’ column, ‘</w:t>
      </w:r>
      <w:r w:rsidR="00281958" w:rsidRPr="00281958">
        <w:rPr>
          <w:rFonts w:eastAsia="Times New Roman" w:cs="Arial"/>
          <w:sz w:val="20"/>
          <w:szCs w:val="20"/>
          <w:lang w:eastAsia="en-GB"/>
        </w:rPr>
        <w:t>Nominal size Category’ became a separate column</w:t>
      </w:r>
      <w:r w:rsidR="00281958">
        <w:rPr>
          <w:rFonts w:eastAsia="Times New Roman" w:cs="Arial"/>
          <w:sz w:val="20"/>
          <w:szCs w:val="20"/>
          <w:lang w:eastAsia="en-GB"/>
        </w:rPr>
        <w:t xml:space="preserve"> (e.g. adjacent to the ‘Result’ column)</w:t>
      </w:r>
      <w:r w:rsidR="00281958" w:rsidRPr="00281958">
        <w:rPr>
          <w:rFonts w:eastAsia="Times New Roman" w:cs="Arial"/>
          <w:sz w:val="20"/>
          <w:szCs w:val="20"/>
          <w:lang w:eastAsia="en-GB"/>
        </w:rPr>
        <w:t xml:space="preserve">, with </w:t>
      </w:r>
      <w:r w:rsidR="00281958">
        <w:rPr>
          <w:rFonts w:eastAsia="Times New Roman" w:cs="Arial"/>
          <w:sz w:val="20"/>
          <w:szCs w:val="20"/>
          <w:lang w:eastAsia="en-GB"/>
        </w:rPr>
        <w:t>the ent</w:t>
      </w:r>
      <w:r w:rsidR="00CF4AD2">
        <w:rPr>
          <w:rFonts w:eastAsia="Times New Roman" w:cs="Arial"/>
          <w:sz w:val="20"/>
          <w:szCs w:val="20"/>
          <w:lang w:eastAsia="en-GB"/>
        </w:rPr>
        <w:t>r</w:t>
      </w:r>
      <w:r w:rsidR="00281958">
        <w:rPr>
          <w:rFonts w:eastAsia="Times New Roman" w:cs="Arial"/>
          <w:sz w:val="20"/>
          <w:szCs w:val="20"/>
          <w:lang w:eastAsia="en-GB"/>
        </w:rPr>
        <w:t>ies as recorded in ‘Result’, i.e. ‘macro’</w:t>
      </w:r>
      <w:r w:rsidR="00281958" w:rsidRPr="00281958">
        <w:rPr>
          <w:rFonts w:eastAsia="Times New Roman" w:cs="Arial"/>
          <w:sz w:val="20"/>
          <w:szCs w:val="20"/>
          <w:lang w:eastAsia="en-GB"/>
        </w:rPr>
        <w:t>.</w:t>
      </w:r>
    </w:p>
    <w:tbl>
      <w:tblPr>
        <w:tblW w:w="93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0"/>
        <w:gridCol w:w="2073"/>
        <w:gridCol w:w="807"/>
        <w:gridCol w:w="2064"/>
        <w:gridCol w:w="2969"/>
      </w:tblGrid>
      <w:tr w:rsidR="00FB78B3" w:rsidRPr="000B4A0F" w14:paraId="1E67A443" w14:textId="77777777" w:rsidTr="004F24C0">
        <w:trPr>
          <w:trHeight w:val="264"/>
        </w:trPr>
        <w:tc>
          <w:tcPr>
            <w:tcW w:w="1410" w:type="dxa"/>
            <w:shd w:val="clear" w:color="auto" w:fill="auto"/>
            <w:noWrap/>
            <w:vAlign w:val="bottom"/>
            <w:hideMark/>
          </w:tcPr>
          <w:p w14:paraId="5AE4B945" w14:textId="77777777" w:rsidR="00FB78B3" w:rsidRPr="00736636" w:rsidRDefault="00FB78B3" w:rsidP="00281958">
            <w:pPr>
              <w:rPr>
                <w:rFonts w:eastAsia="Times New Roman" w:cs="Arial"/>
                <w:b/>
                <w:color w:val="000000"/>
                <w:sz w:val="18"/>
                <w:szCs w:val="18"/>
                <w:lang w:eastAsia="en-GB"/>
              </w:rPr>
            </w:pPr>
            <w:r w:rsidRPr="00736636">
              <w:rPr>
                <w:rFonts w:eastAsia="Times New Roman" w:cs="Arial"/>
                <w:b/>
                <w:color w:val="000000"/>
                <w:sz w:val="18"/>
                <w:szCs w:val="18"/>
                <w:lang w:eastAsia="en-GB"/>
              </w:rPr>
              <w:t>ContractorID</w:t>
            </w:r>
          </w:p>
        </w:tc>
        <w:tc>
          <w:tcPr>
            <w:tcW w:w="2073" w:type="dxa"/>
            <w:shd w:val="clear" w:color="auto" w:fill="auto"/>
            <w:noWrap/>
            <w:vAlign w:val="bottom"/>
            <w:hideMark/>
          </w:tcPr>
          <w:p w14:paraId="13A46589" w14:textId="77777777" w:rsidR="00FB78B3" w:rsidRPr="00736636" w:rsidRDefault="00FB78B3" w:rsidP="00281958">
            <w:pPr>
              <w:rPr>
                <w:rFonts w:eastAsia="Times New Roman" w:cs="Arial"/>
                <w:b/>
                <w:color w:val="000000"/>
                <w:sz w:val="18"/>
                <w:szCs w:val="18"/>
                <w:lang w:eastAsia="en-GB"/>
              </w:rPr>
            </w:pPr>
            <w:r w:rsidRPr="00736636">
              <w:rPr>
                <w:rFonts w:eastAsia="Times New Roman" w:cs="Arial"/>
                <w:b/>
                <w:color w:val="000000"/>
                <w:sz w:val="18"/>
                <w:szCs w:val="18"/>
                <w:lang w:eastAsia="en-GB"/>
              </w:rPr>
              <w:t>Category</w:t>
            </w:r>
          </w:p>
        </w:tc>
        <w:tc>
          <w:tcPr>
            <w:tcW w:w="807" w:type="dxa"/>
            <w:shd w:val="clear" w:color="auto" w:fill="auto"/>
            <w:noWrap/>
            <w:vAlign w:val="bottom"/>
            <w:hideMark/>
          </w:tcPr>
          <w:p w14:paraId="24D7E79A" w14:textId="77777777" w:rsidR="00FB78B3" w:rsidRPr="00736636" w:rsidRDefault="00FB78B3" w:rsidP="00281958">
            <w:pPr>
              <w:rPr>
                <w:rFonts w:eastAsia="Times New Roman" w:cs="Arial"/>
                <w:b/>
                <w:color w:val="000000"/>
                <w:sz w:val="18"/>
                <w:szCs w:val="18"/>
                <w:lang w:eastAsia="en-GB"/>
              </w:rPr>
            </w:pPr>
            <w:r w:rsidRPr="00736636">
              <w:rPr>
                <w:rFonts w:eastAsia="Times New Roman" w:cs="Arial"/>
                <w:b/>
                <w:color w:val="000000"/>
                <w:sz w:val="18"/>
                <w:szCs w:val="18"/>
                <w:lang w:eastAsia="en-GB"/>
              </w:rPr>
              <w:t>TaxaID</w:t>
            </w:r>
          </w:p>
        </w:tc>
        <w:tc>
          <w:tcPr>
            <w:tcW w:w="2064" w:type="dxa"/>
            <w:shd w:val="clear" w:color="auto" w:fill="auto"/>
            <w:noWrap/>
            <w:vAlign w:val="bottom"/>
            <w:hideMark/>
          </w:tcPr>
          <w:p w14:paraId="09DCC695" w14:textId="77777777" w:rsidR="00FB78B3" w:rsidRPr="00736636" w:rsidRDefault="00FB78B3" w:rsidP="00281958">
            <w:pPr>
              <w:rPr>
                <w:rFonts w:eastAsia="Times New Roman" w:cs="Arial"/>
                <w:b/>
                <w:color w:val="000000"/>
                <w:sz w:val="18"/>
                <w:szCs w:val="18"/>
                <w:lang w:eastAsia="en-GB"/>
              </w:rPr>
            </w:pPr>
            <w:r w:rsidRPr="00736636">
              <w:rPr>
                <w:rFonts w:eastAsia="Times New Roman" w:cs="Arial"/>
                <w:b/>
                <w:color w:val="000000"/>
                <w:sz w:val="18"/>
                <w:szCs w:val="18"/>
                <w:lang w:eastAsia="en-GB"/>
              </w:rPr>
              <w:t>Analysis</w:t>
            </w:r>
          </w:p>
        </w:tc>
        <w:tc>
          <w:tcPr>
            <w:tcW w:w="2969" w:type="dxa"/>
            <w:shd w:val="clear" w:color="auto" w:fill="auto"/>
            <w:noWrap/>
            <w:vAlign w:val="bottom"/>
            <w:hideMark/>
          </w:tcPr>
          <w:p w14:paraId="75BAE81D" w14:textId="77777777" w:rsidR="00FB78B3" w:rsidRPr="00736636" w:rsidRDefault="00FB78B3" w:rsidP="00281958">
            <w:pPr>
              <w:rPr>
                <w:rFonts w:eastAsia="Times New Roman" w:cs="Arial"/>
                <w:b/>
                <w:color w:val="000000"/>
                <w:sz w:val="18"/>
                <w:szCs w:val="18"/>
                <w:lang w:eastAsia="en-GB"/>
              </w:rPr>
            </w:pPr>
            <w:r w:rsidRPr="00736636">
              <w:rPr>
                <w:rFonts w:eastAsia="Times New Roman" w:cs="Arial"/>
                <w:b/>
                <w:color w:val="000000"/>
                <w:sz w:val="18"/>
                <w:szCs w:val="18"/>
                <w:lang w:eastAsia="en-GB"/>
              </w:rPr>
              <w:t>Result</w:t>
            </w:r>
          </w:p>
        </w:tc>
      </w:tr>
      <w:tr w:rsidR="00FB78B3" w:rsidRPr="000B4A0F" w14:paraId="1E5817C7" w14:textId="77777777" w:rsidTr="004F24C0">
        <w:trPr>
          <w:trHeight w:val="264"/>
        </w:trPr>
        <w:tc>
          <w:tcPr>
            <w:tcW w:w="1410" w:type="dxa"/>
            <w:shd w:val="clear" w:color="000000" w:fill="92D050"/>
            <w:noWrap/>
            <w:vAlign w:val="bottom"/>
            <w:hideMark/>
          </w:tcPr>
          <w:p w14:paraId="09155E68" w14:textId="77777777" w:rsidR="00FB78B3" w:rsidRPr="00736636" w:rsidRDefault="00FB78B3" w:rsidP="00281958">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92D050"/>
            <w:noWrap/>
            <w:vAlign w:val="bottom"/>
            <w:hideMark/>
          </w:tcPr>
          <w:p w14:paraId="13D37AE0" w14:textId="77777777" w:rsidR="00FB78B3" w:rsidRPr="00736636" w:rsidRDefault="00FB78B3" w:rsidP="00281958">
            <w:pPr>
              <w:rPr>
                <w:rFonts w:eastAsia="Times New Roman" w:cs="Arial"/>
                <w:color w:val="000000"/>
                <w:sz w:val="18"/>
                <w:szCs w:val="18"/>
                <w:lang w:eastAsia="en-GB"/>
              </w:rPr>
            </w:pPr>
            <w:r w:rsidRPr="00736636">
              <w:rPr>
                <w:rFonts w:eastAsia="Times New Roman" w:cs="Arial"/>
                <w:color w:val="000000"/>
                <w:sz w:val="18"/>
                <w:szCs w:val="18"/>
                <w:lang w:eastAsia="en-GB"/>
              </w:rPr>
              <w:t>Ecology</w:t>
            </w:r>
          </w:p>
        </w:tc>
        <w:tc>
          <w:tcPr>
            <w:tcW w:w="807" w:type="dxa"/>
            <w:shd w:val="clear" w:color="000000" w:fill="92D050"/>
            <w:noWrap/>
            <w:vAlign w:val="bottom"/>
            <w:hideMark/>
          </w:tcPr>
          <w:p w14:paraId="331D949B" w14:textId="77777777" w:rsidR="00FB78B3" w:rsidRPr="00736636" w:rsidRDefault="00FB78B3" w:rsidP="00281958">
            <w:pPr>
              <w:rPr>
                <w:rFonts w:eastAsia="Times New Roman" w:cs="Arial"/>
                <w:color w:val="000000"/>
                <w:sz w:val="18"/>
                <w:szCs w:val="18"/>
                <w:lang w:eastAsia="en-GB"/>
              </w:rPr>
            </w:pPr>
            <w:r w:rsidRPr="00736636">
              <w:rPr>
                <w:rFonts w:eastAsia="Times New Roman" w:cs="Arial"/>
                <w:color w:val="000000"/>
                <w:sz w:val="18"/>
                <w:szCs w:val="18"/>
                <w:lang w:eastAsia="en-GB"/>
              </w:rPr>
              <w:t>612</w:t>
            </w:r>
          </w:p>
        </w:tc>
        <w:tc>
          <w:tcPr>
            <w:tcW w:w="2064" w:type="dxa"/>
            <w:shd w:val="clear" w:color="000000" w:fill="92D050"/>
            <w:noWrap/>
            <w:vAlign w:val="bottom"/>
            <w:hideMark/>
          </w:tcPr>
          <w:p w14:paraId="10DABEC0" w14:textId="77777777" w:rsidR="00FB78B3" w:rsidRPr="00736636" w:rsidRDefault="00FB78B3" w:rsidP="00281958">
            <w:pPr>
              <w:rPr>
                <w:rFonts w:eastAsia="Times New Roman" w:cs="Arial"/>
                <w:color w:val="000000"/>
                <w:sz w:val="18"/>
                <w:szCs w:val="18"/>
                <w:lang w:eastAsia="en-GB"/>
              </w:rPr>
            </w:pPr>
            <w:r w:rsidRPr="00736636">
              <w:rPr>
                <w:rFonts w:eastAsia="Times New Roman" w:cs="Arial"/>
                <w:color w:val="000000"/>
                <w:sz w:val="18"/>
                <w:szCs w:val="18"/>
                <w:lang w:eastAsia="en-GB"/>
              </w:rPr>
              <w:t>Nominal size Category</w:t>
            </w:r>
          </w:p>
        </w:tc>
        <w:tc>
          <w:tcPr>
            <w:tcW w:w="2969" w:type="dxa"/>
            <w:shd w:val="clear" w:color="000000" w:fill="92D050"/>
            <w:noWrap/>
            <w:vAlign w:val="bottom"/>
            <w:hideMark/>
          </w:tcPr>
          <w:p w14:paraId="32D48752" w14:textId="77777777" w:rsidR="00FB78B3" w:rsidRPr="00736636" w:rsidRDefault="00FB78B3" w:rsidP="00281958">
            <w:pPr>
              <w:rPr>
                <w:rFonts w:eastAsia="Times New Roman" w:cs="Arial"/>
                <w:color w:val="000000"/>
                <w:sz w:val="18"/>
                <w:szCs w:val="18"/>
                <w:lang w:eastAsia="en-GB"/>
              </w:rPr>
            </w:pPr>
            <w:r w:rsidRPr="00736636">
              <w:rPr>
                <w:rFonts w:eastAsia="Times New Roman" w:cs="Arial"/>
                <w:color w:val="000000"/>
                <w:sz w:val="18"/>
                <w:szCs w:val="18"/>
                <w:lang w:eastAsia="en-GB"/>
              </w:rPr>
              <w:t>macro</w:t>
            </w:r>
          </w:p>
        </w:tc>
      </w:tr>
      <w:tr w:rsidR="00FB78B3" w:rsidRPr="000B4A0F" w14:paraId="2A3E76DC" w14:textId="77777777" w:rsidTr="004F24C0">
        <w:trPr>
          <w:trHeight w:val="264"/>
        </w:trPr>
        <w:tc>
          <w:tcPr>
            <w:tcW w:w="1410" w:type="dxa"/>
            <w:shd w:val="clear" w:color="000000" w:fill="00B0F0"/>
            <w:noWrap/>
            <w:vAlign w:val="bottom"/>
            <w:hideMark/>
          </w:tcPr>
          <w:p w14:paraId="3494EF9B" w14:textId="77777777" w:rsidR="00FB78B3" w:rsidRPr="00736636" w:rsidRDefault="00FB78B3" w:rsidP="00281958">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50B8DDA2" w14:textId="77777777" w:rsidR="00FB78B3" w:rsidRPr="00736636" w:rsidRDefault="00FB78B3" w:rsidP="00281958">
            <w:pPr>
              <w:rPr>
                <w:rFonts w:eastAsia="Times New Roman" w:cs="Arial"/>
                <w:color w:val="000000"/>
                <w:sz w:val="18"/>
                <w:szCs w:val="18"/>
                <w:lang w:eastAsia="en-GB"/>
              </w:rPr>
            </w:pPr>
            <w:r w:rsidRPr="00736636">
              <w:rPr>
                <w:rFonts w:eastAsia="Times New Roman" w:cs="Arial"/>
                <w:color w:val="000000"/>
                <w:sz w:val="18"/>
                <w:szCs w:val="18"/>
                <w:lang w:eastAsia="en-GB"/>
              </w:rPr>
              <w:t>Ecology</w:t>
            </w:r>
          </w:p>
        </w:tc>
        <w:tc>
          <w:tcPr>
            <w:tcW w:w="807" w:type="dxa"/>
            <w:shd w:val="clear" w:color="000000" w:fill="00B0F0"/>
            <w:noWrap/>
            <w:vAlign w:val="bottom"/>
            <w:hideMark/>
          </w:tcPr>
          <w:p w14:paraId="5F1B5EE6" w14:textId="77777777" w:rsidR="00FB78B3" w:rsidRPr="00736636" w:rsidRDefault="00FB78B3" w:rsidP="00281958">
            <w:pPr>
              <w:rPr>
                <w:rFonts w:eastAsia="Times New Roman" w:cs="Arial"/>
                <w:color w:val="000000"/>
                <w:sz w:val="18"/>
                <w:szCs w:val="18"/>
                <w:lang w:eastAsia="en-GB"/>
              </w:rPr>
            </w:pPr>
            <w:r w:rsidRPr="00736636">
              <w:rPr>
                <w:rFonts w:eastAsia="Times New Roman" w:cs="Arial"/>
                <w:color w:val="000000"/>
                <w:sz w:val="18"/>
                <w:szCs w:val="18"/>
                <w:lang w:eastAsia="en-GB"/>
              </w:rPr>
              <w:t>612</w:t>
            </w:r>
          </w:p>
        </w:tc>
        <w:tc>
          <w:tcPr>
            <w:tcW w:w="2064" w:type="dxa"/>
            <w:shd w:val="clear" w:color="000000" w:fill="92D050"/>
            <w:noWrap/>
            <w:vAlign w:val="bottom"/>
            <w:hideMark/>
          </w:tcPr>
          <w:p w14:paraId="38148F99" w14:textId="77777777" w:rsidR="00FB78B3" w:rsidRPr="00212459" w:rsidRDefault="00FB78B3" w:rsidP="00281958">
            <w:pPr>
              <w:rPr>
                <w:rFonts w:eastAsia="Times New Roman" w:cs="Arial"/>
                <w:i/>
                <w:sz w:val="18"/>
                <w:szCs w:val="18"/>
                <w:lang w:eastAsia="en-GB"/>
              </w:rPr>
            </w:pPr>
            <w:r w:rsidRPr="00212459">
              <w:rPr>
                <w:rFonts w:eastAsia="Times New Roman" w:cs="Arial"/>
                <w:i/>
                <w:sz w:val="18"/>
                <w:szCs w:val="18"/>
                <w:lang w:eastAsia="en-GB"/>
              </w:rPr>
              <w:t>Number of individuals</w:t>
            </w:r>
          </w:p>
        </w:tc>
        <w:tc>
          <w:tcPr>
            <w:tcW w:w="2969" w:type="dxa"/>
            <w:shd w:val="clear" w:color="000000" w:fill="92D050"/>
            <w:noWrap/>
            <w:vAlign w:val="bottom"/>
            <w:hideMark/>
          </w:tcPr>
          <w:p w14:paraId="07D5A598" w14:textId="77777777" w:rsidR="00FB78B3" w:rsidRPr="00212459" w:rsidRDefault="00FB78B3" w:rsidP="00281958">
            <w:pPr>
              <w:rPr>
                <w:rFonts w:eastAsia="Times New Roman" w:cs="Arial"/>
                <w:i/>
                <w:sz w:val="18"/>
                <w:szCs w:val="18"/>
                <w:lang w:eastAsia="en-GB"/>
              </w:rPr>
            </w:pPr>
            <w:r w:rsidRPr="00212459">
              <w:rPr>
                <w:rFonts w:eastAsia="Times New Roman" w:cs="Arial"/>
                <w:i/>
                <w:sz w:val="18"/>
                <w:szCs w:val="18"/>
                <w:lang w:eastAsia="en-GB"/>
              </w:rPr>
              <w:t>1</w:t>
            </w:r>
          </w:p>
        </w:tc>
      </w:tr>
      <w:tr w:rsidR="00FB78B3" w:rsidRPr="000B4A0F" w14:paraId="71FA03A4" w14:textId="77777777" w:rsidTr="004F24C0">
        <w:trPr>
          <w:trHeight w:val="264"/>
        </w:trPr>
        <w:tc>
          <w:tcPr>
            <w:tcW w:w="1410" w:type="dxa"/>
            <w:shd w:val="clear" w:color="000000" w:fill="00B0F0"/>
            <w:noWrap/>
            <w:vAlign w:val="bottom"/>
            <w:hideMark/>
          </w:tcPr>
          <w:p w14:paraId="3962AA11" w14:textId="77777777" w:rsidR="00FB78B3" w:rsidRPr="00736636" w:rsidRDefault="00FB78B3" w:rsidP="00281958">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19232758" w14:textId="77777777" w:rsidR="00FB78B3" w:rsidRPr="00736636" w:rsidRDefault="00FB78B3" w:rsidP="00281958">
            <w:pPr>
              <w:rPr>
                <w:rFonts w:eastAsia="Times New Roman" w:cs="Arial"/>
                <w:color w:val="000000"/>
                <w:sz w:val="18"/>
                <w:szCs w:val="18"/>
                <w:lang w:eastAsia="en-GB"/>
              </w:rPr>
            </w:pPr>
            <w:r w:rsidRPr="00736636">
              <w:rPr>
                <w:rFonts w:eastAsia="Times New Roman" w:cs="Arial"/>
                <w:color w:val="000000"/>
                <w:sz w:val="18"/>
                <w:szCs w:val="18"/>
                <w:lang w:eastAsia="en-GB"/>
              </w:rPr>
              <w:t>Organism Details</w:t>
            </w:r>
          </w:p>
        </w:tc>
        <w:tc>
          <w:tcPr>
            <w:tcW w:w="807" w:type="dxa"/>
            <w:shd w:val="clear" w:color="000000" w:fill="00B0F0"/>
            <w:noWrap/>
            <w:vAlign w:val="bottom"/>
            <w:hideMark/>
          </w:tcPr>
          <w:p w14:paraId="74A91449" w14:textId="77777777" w:rsidR="00FB78B3" w:rsidRPr="00736636" w:rsidRDefault="00FB78B3" w:rsidP="00281958">
            <w:pPr>
              <w:rPr>
                <w:rFonts w:eastAsia="Times New Roman" w:cs="Arial"/>
                <w:color w:val="000000"/>
                <w:sz w:val="18"/>
                <w:szCs w:val="18"/>
                <w:lang w:eastAsia="en-GB"/>
              </w:rPr>
            </w:pPr>
            <w:r w:rsidRPr="00736636">
              <w:rPr>
                <w:rFonts w:eastAsia="Times New Roman" w:cs="Arial"/>
                <w:color w:val="000000"/>
                <w:sz w:val="18"/>
                <w:szCs w:val="18"/>
                <w:lang w:eastAsia="en-GB"/>
              </w:rPr>
              <w:t>612</w:t>
            </w:r>
          </w:p>
        </w:tc>
        <w:tc>
          <w:tcPr>
            <w:tcW w:w="2064" w:type="dxa"/>
            <w:shd w:val="clear" w:color="000000" w:fill="92D050"/>
            <w:noWrap/>
            <w:vAlign w:val="bottom"/>
            <w:hideMark/>
          </w:tcPr>
          <w:p w14:paraId="157C3300" w14:textId="77777777" w:rsidR="00FB78B3" w:rsidRPr="00212459" w:rsidRDefault="00FB78B3" w:rsidP="00281958">
            <w:pPr>
              <w:rPr>
                <w:rFonts w:eastAsia="Times New Roman" w:cs="Arial"/>
                <w:i/>
                <w:sz w:val="18"/>
                <w:szCs w:val="18"/>
                <w:lang w:eastAsia="en-GB"/>
              </w:rPr>
            </w:pPr>
            <w:r w:rsidRPr="00212459">
              <w:rPr>
                <w:rFonts w:eastAsia="Times New Roman" w:cs="Arial"/>
                <w:i/>
                <w:sz w:val="18"/>
                <w:szCs w:val="18"/>
                <w:lang w:eastAsia="en-GB"/>
              </w:rPr>
              <w:t>Sex</w:t>
            </w:r>
          </w:p>
        </w:tc>
        <w:tc>
          <w:tcPr>
            <w:tcW w:w="2969" w:type="dxa"/>
            <w:shd w:val="clear" w:color="000000" w:fill="92D050"/>
            <w:noWrap/>
            <w:vAlign w:val="bottom"/>
            <w:hideMark/>
          </w:tcPr>
          <w:p w14:paraId="58BD51DA" w14:textId="77777777" w:rsidR="00FB78B3" w:rsidRPr="00375A49" w:rsidRDefault="00FB78B3" w:rsidP="00281958">
            <w:pPr>
              <w:rPr>
                <w:rFonts w:eastAsia="Times New Roman" w:cs="Arial"/>
                <w:b/>
                <w:i/>
                <w:sz w:val="18"/>
                <w:szCs w:val="18"/>
                <w:lang w:eastAsia="en-GB"/>
              </w:rPr>
            </w:pPr>
            <w:r w:rsidRPr="00375A49">
              <w:rPr>
                <w:rFonts w:eastAsia="Times New Roman" w:cs="Arial"/>
                <w:b/>
                <w:i/>
                <w:sz w:val="18"/>
                <w:szCs w:val="18"/>
                <w:lang w:eastAsia="en-GB"/>
              </w:rPr>
              <w:t>Unidentified</w:t>
            </w:r>
          </w:p>
        </w:tc>
      </w:tr>
      <w:tr w:rsidR="004F24C0" w:rsidRPr="000B4A0F" w14:paraId="4F3D36CA" w14:textId="77777777" w:rsidTr="004F24C0">
        <w:trPr>
          <w:trHeight w:val="264"/>
        </w:trPr>
        <w:tc>
          <w:tcPr>
            <w:tcW w:w="1410" w:type="dxa"/>
            <w:shd w:val="clear" w:color="000000" w:fill="00B0F0"/>
            <w:noWrap/>
            <w:vAlign w:val="bottom"/>
            <w:hideMark/>
          </w:tcPr>
          <w:p w14:paraId="1F6A968D"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571E6F52"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Taxonomist information</w:t>
            </w:r>
          </w:p>
        </w:tc>
        <w:tc>
          <w:tcPr>
            <w:tcW w:w="807" w:type="dxa"/>
            <w:shd w:val="clear" w:color="000000" w:fill="00B0F0"/>
            <w:noWrap/>
            <w:vAlign w:val="bottom"/>
            <w:hideMark/>
          </w:tcPr>
          <w:p w14:paraId="45A17D4C"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612</w:t>
            </w:r>
          </w:p>
        </w:tc>
        <w:tc>
          <w:tcPr>
            <w:tcW w:w="2064" w:type="dxa"/>
            <w:shd w:val="clear" w:color="000000" w:fill="92D050"/>
            <w:noWrap/>
            <w:vAlign w:val="bottom"/>
            <w:hideMark/>
          </w:tcPr>
          <w:p w14:paraId="5F50A4A6"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Taxonomist</w:t>
            </w:r>
          </w:p>
        </w:tc>
        <w:tc>
          <w:tcPr>
            <w:tcW w:w="2969" w:type="dxa"/>
            <w:shd w:val="clear" w:color="000000" w:fill="92D050"/>
            <w:noWrap/>
            <w:vAlign w:val="bottom"/>
            <w:hideMark/>
          </w:tcPr>
          <w:p w14:paraId="33C95E8E" w14:textId="18344280" w:rsidR="004F24C0" w:rsidRPr="00375A49" w:rsidRDefault="004F24C0" w:rsidP="004F24C0">
            <w:pPr>
              <w:rPr>
                <w:rFonts w:eastAsia="Times New Roman" w:cs="Arial"/>
                <w:b/>
                <w:i/>
                <w:sz w:val="18"/>
                <w:szCs w:val="18"/>
                <w:lang w:eastAsia="en-GB"/>
              </w:rPr>
            </w:pPr>
            <w:r w:rsidRPr="00375A49">
              <w:rPr>
                <w:rFonts w:eastAsia="Times New Roman" w:cs="Arial"/>
                <w:b/>
                <w:i/>
                <w:sz w:val="18"/>
                <w:szCs w:val="18"/>
                <w:lang w:eastAsia="en-GB"/>
              </w:rPr>
              <w:t>Not Reported</w:t>
            </w:r>
          </w:p>
        </w:tc>
      </w:tr>
      <w:tr w:rsidR="004F24C0" w:rsidRPr="000B4A0F" w14:paraId="71C63FCD" w14:textId="77777777" w:rsidTr="004F24C0">
        <w:trPr>
          <w:trHeight w:val="264"/>
        </w:trPr>
        <w:tc>
          <w:tcPr>
            <w:tcW w:w="1410" w:type="dxa"/>
            <w:shd w:val="clear" w:color="000000" w:fill="00B0F0"/>
            <w:noWrap/>
            <w:vAlign w:val="bottom"/>
            <w:hideMark/>
          </w:tcPr>
          <w:p w14:paraId="7A6BCEFA"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14F046BB"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Taxonomist information</w:t>
            </w:r>
          </w:p>
        </w:tc>
        <w:tc>
          <w:tcPr>
            <w:tcW w:w="807" w:type="dxa"/>
            <w:shd w:val="clear" w:color="000000" w:fill="00B0F0"/>
            <w:noWrap/>
            <w:vAlign w:val="bottom"/>
            <w:hideMark/>
          </w:tcPr>
          <w:p w14:paraId="60D63BCA"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612</w:t>
            </w:r>
          </w:p>
        </w:tc>
        <w:tc>
          <w:tcPr>
            <w:tcW w:w="2064" w:type="dxa"/>
            <w:shd w:val="clear" w:color="000000" w:fill="92D050"/>
            <w:noWrap/>
            <w:vAlign w:val="bottom"/>
            <w:hideMark/>
          </w:tcPr>
          <w:p w14:paraId="15C095A5"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Taxonomist E-mail</w:t>
            </w:r>
          </w:p>
        </w:tc>
        <w:tc>
          <w:tcPr>
            <w:tcW w:w="2969" w:type="dxa"/>
            <w:shd w:val="clear" w:color="000000" w:fill="92D050"/>
            <w:noWrap/>
            <w:vAlign w:val="bottom"/>
            <w:hideMark/>
          </w:tcPr>
          <w:p w14:paraId="18398594" w14:textId="611E3191" w:rsidR="004F24C0" w:rsidRPr="00375A49" w:rsidRDefault="004F24C0" w:rsidP="004F24C0">
            <w:pPr>
              <w:rPr>
                <w:rFonts w:eastAsia="Times New Roman" w:cs="Arial"/>
                <w:b/>
                <w:i/>
                <w:sz w:val="18"/>
                <w:szCs w:val="18"/>
                <w:lang w:eastAsia="en-GB"/>
              </w:rPr>
            </w:pPr>
            <w:r w:rsidRPr="00375A49">
              <w:rPr>
                <w:rFonts w:eastAsia="Times New Roman" w:cs="Arial"/>
                <w:b/>
                <w:i/>
                <w:sz w:val="18"/>
                <w:szCs w:val="18"/>
                <w:lang w:eastAsia="en-GB"/>
              </w:rPr>
              <w:t>Not Reported</w:t>
            </w:r>
          </w:p>
        </w:tc>
      </w:tr>
      <w:tr w:rsidR="004F24C0" w:rsidRPr="000B4A0F" w14:paraId="5F8303A0" w14:textId="77777777" w:rsidTr="004F24C0">
        <w:trPr>
          <w:trHeight w:val="264"/>
        </w:trPr>
        <w:tc>
          <w:tcPr>
            <w:tcW w:w="1410" w:type="dxa"/>
            <w:shd w:val="clear" w:color="000000" w:fill="00B0F0"/>
            <w:noWrap/>
            <w:vAlign w:val="bottom"/>
            <w:hideMark/>
          </w:tcPr>
          <w:p w14:paraId="5D8A8EC9"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2794A3D7"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Taxonomist information</w:t>
            </w:r>
          </w:p>
        </w:tc>
        <w:tc>
          <w:tcPr>
            <w:tcW w:w="807" w:type="dxa"/>
            <w:shd w:val="clear" w:color="000000" w:fill="00B0F0"/>
            <w:noWrap/>
            <w:vAlign w:val="bottom"/>
            <w:hideMark/>
          </w:tcPr>
          <w:p w14:paraId="0C5E3B63"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612</w:t>
            </w:r>
          </w:p>
        </w:tc>
        <w:tc>
          <w:tcPr>
            <w:tcW w:w="2064" w:type="dxa"/>
            <w:shd w:val="clear" w:color="000000" w:fill="92D050"/>
            <w:noWrap/>
            <w:vAlign w:val="bottom"/>
            <w:hideMark/>
          </w:tcPr>
          <w:p w14:paraId="1618F4FF"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Taxonomist Institution</w:t>
            </w:r>
          </w:p>
        </w:tc>
        <w:tc>
          <w:tcPr>
            <w:tcW w:w="2969" w:type="dxa"/>
            <w:shd w:val="clear" w:color="000000" w:fill="92D050"/>
            <w:noWrap/>
            <w:vAlign w:val="bottom"/>
            <w:hideMark/>
          </w:tcPr>
          <w:p w14:paraId="567B9EAC" w14:textId="0357E27D" w:rsidR="004F24C0" w:rsidRPr="00375A49" w:rsidRDefault="004F24C0" w:rsidP="004F24C0">
            <w:pPr>
              <w:rPr>
                <w:rFonts w:eastAsia="Times New Roman" w:cs="Arial"/>
                <w:b/>
                <w:i/>
                <w:sz w:val="18"/>
                <w:szCs w:val="18"/>
                <w:lang w:eastAsia="en-GB"/>
              </w:rPr>
            </w:pPr>
            <w:r w:rsidRPr="00375A49">
              <w:rPr>
                <w:rFonts w:eastAsia="Times New Roman" w:cs="Arial"/>
                <w:b/>
                <w:i/>
                <w:sz w:val="18"/>
                <w:szCs w:val="18"/>
                <w:lang w:eastAsia="en-GB"/>
              </w:rPr>
              <w:t>Not Reported</w:t>
            </w:r>
          </w:p>
        </w:tc>
      </w:tr>
      <w:tr w:rsidR="004F24C0" w:rsidRPr="000B4A0F" w14:paraId="12F610CB" w14:textId="77777777" w:rsidTr="004F24C0">
        <w:trPr>
          <w:trHeight w:val="264"/>
        </w:trPr>
        <w:tc>
          <w:tcPr>
            <w:tcW w:w="1410" w:type="dxa"/>
            <w:shd w:val="clear" w:color="000000" w:fill="00B0F0"/>
            <w:noWrap/>
            <w:vAlign w:val="bottom"/>
            <w:hideMark/>
          </w:tcPr>
          <w:p w14:paraId="402EF47B"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6465E6FA"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Taxonomy ID</w:t>
            </w:r>
          </w:p>
        </w:tc>
        <w:tc>
          <w:tcPr>
            <w:tcW w:w="807" w:type="dxa"/>
            <w:shd w:val="clear" w:color="000000" w:fill="00B0F0"/>
            <w:noWrap/>
            <w:vAlign w:val="bottom"/>
            <w:hideMark/>
          </w:tcPr>
          <w:p w14:paraId="345AEBEC"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612</w:t>
            </w:r>
          </w:p>
        </w:tc>
        <w:tc>
          <w:tcPr>
            <w:tcW w:w="2064" w:type="dxa"/>
            <w:shd w:val="clear" w:color="000000" w:fill="92D050"/>
            <w:noWrap/>
            <w:vAlign w:val="bottom"/>
            <w:hideMark/>
          </w:tcPr>
          <w:p w14:paraId="1F19942E"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Class</w:t>
            </w:r>
          </w:p>
        </w:tc>
        <w:tc>
          <w:tcPr>
            <w:tcW w:w="2969" w:type="dxa"/>
            <w:shd w:val="clear" w:color="000000" w:fill="92D050"/>
            <w:noWrap/>
            <w:vAlign w:val="bottom"/>
            <w:hideMark/>
          </w:tcPr>
          <w:p w14:paraId="33565B37" w14:textId="77777777" w:rsidR="004F24C0" w:rsidRPr="00375A49" w:rsidRDefault="004F24C0" w:rsidP="004F24C0">
            <w:pPr>
              <w:rPr>
                <w:rFonts w:eastAsia="Times New Roman" w:cs="Arial"/>
                <w:b/>
                <w:i/>
                <w:sz w:val="18"/>
                <w:szCs w:val="18"/>
                <w:lang w:eastAsia="en-GB"/>
              </w:rPr>
            </w:pPr>
            <w:r w:rsidRPr="00375A49">
              <w:rPr>
                <w:rFonts w:eastAsia="Times New Roman" w:cs="Arial"/>
                <w:b/>
                <w:i/>
                <w:sz w:val="18"/>
                <w:szCs w:val="18"/>
                <w:lang w:eastAsia="en-GB"/>
              </w:rPr>
              <w:t>Polychaeta</w:t>
            </w:r>
          </w:p>
        </w:tc>
      </w:tr>
      <w:tr w:rsidR="004F24C0" w:rsidRPr="000B4A0F" w14:paraId="2EACC558" w14:textId="77777777" w:rsidTr="004F24C0">
        <w:trPr>
          <w:trHeight w:val="264"/>
        </w:trPr>
        <w:tc>
          <w:tcPr>
            <w:tcW w:w="1410" w:type="dxa"/>
            <w:shd w:val="clear" w:color="000000" w:fill="00B0F0"/>
            <w:noWrap/>
            <w:vAlign w:val="bottom"/>
            <w:hideMark/>
          </w:tcPr>
          <w:p w14:paraId="04EEFDFD"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5F9275E6"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Taxonomy ID</w:t>
            </w:r>
          </w:p>
        </w:tc>
        <w:tc>
          <w:tcPr>
            <w:tcW w:w="807" w:type="dxa"/>
            <w:shd w:val="clear" w:color="000000" w:fill="00B0F0"/>
            <w:noWrap/>
            <w:vAlign w:val="bottom"/>
            <w:hideMark/>
          </w:tcPr>
          <w:p w14:paraId="10C1F217"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612</w:t>
            </w:r>
          </w:p>
        </w:tc>
        <w:tc>
          <w:tcPr>
            <w:tcW w:w="2064" w:type="dxa"/>
            <w:shd w:val="clear" w:color="000000" w:fill="92D050"/>
            <w:noWrap/>
            <w:vAlign w:val="bottom"/>
            <w:hideMark/>
          </w:tcPr>
          <w:p w14:paraId="7B7127A8"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Identification Method</w:t>
            </w:r>
          </w:p>
        </w:tc>
        <w:tc>
          <w:tcPr>
            <w:tcW w:w="2969" w:type="dxa"/>
            <w:shd w:val="clear" w:color="000000" w:fill="92D050"/>
            <w:noWrap/>
            <w:vAlign w:val="bottom"/>
            <w:hideMark/>
          </w:tcPr>
          <w:p w14:paraId="3F0B46ED" w14:textId="77777777" w:rsidR="004F24C0" w:rsidRPr="00375A49" w:rsidRDefault="004F24C0" w:rsidP="004F24C0">
            <w:pPr>
              <w:rPr>
                <w:rFonts w:eastAsia="Times New Roman" w:cs="Arial"/>
                <w:b/>
                <w:i/>
                <w:sz w:val="18"/>
                <w:szCs w:val="18"/>
                <w:lang w:eastAsia="en-GB"/>
              </w:rPr>
            </w:pPr>
            <w:r w:rsidRPr="00375A49">
              <w:rPr>
                <w:rFonts w:eastAsia="Times New Roman" w:cs="Arial"/>
                <w:b/>
                <w:i/>
                <w:sz w:val="18"/>
                <w:szCs w:val="18"/>
                <w:lang w:eastAsia="en-GB"/>
              </w:rPr>
              <w:t>Not Reported</w:t>
            </w:r>
          </w:p>
        </w:tc>
      </w:tr>
      <w:tr w:rsidR="004F24C0" w:rsidRPr="000B4A0F" w14:paraId="04F6C50A" w14:textId="77777777" w:rsidTr="004F24C0">
        <w:trPr>
          <w:trHeight w:val="264"/>
        </w:trPr>
        <w:tc>
          <w:tcPr>
            <w:tcW w:w="1410" w:type="dxa"/>
            <w:shd w:val="clear" w:color="000000" w:fill="00B0F0"/>
            <w:noWrap/>
            <w:vAlign w:val="bottom"/>
            <w:hideMark/>
          </w:tcPr>
          <w:p w14:paraId="351B933E"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7DEC75EE"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Taxonomy ID</w:t>
            </w:r>
          </w:p>
        </w:tc>
        <w:tc>
          <w:tcPr>
            <w:tcW w:w="807" w:type="dxa"/>
            <w:shd w:val="clear" w:color="000000" w:fill="00B0F0"/>
            <w:noWrap/>
            <w:vAlign w:val="bottom"/>
            <w:hideMark/>
          </w:tcPr>
          <w:p w14:paraId="73752571"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612</w:t>
            </w:r>
          </w:p>
        </w:tc>
        <w:tc>
          <w:tcPr>
            <w:tcW w:w="2064" w:type="dxa"/>
            <w:shd w:val="clear" w:color="000000" w:fill="92D050"/>
            <w:noWrap/>
            <w:vAlign w:val="bottom"/>
            <w:hideMark/>
          </w:tcPr>
          <w:p w14:paraId="702A5529"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Kingdom</w:t>
            </w:r>
          </w:p>
        </w:tc>
        <w:tc>
          <w:tcPr>
            <w:tcW w:w="2969" w:type="dxa"/>
            <w:shd w:val="clear" w:color="000000" w:fill="92D050"/>
            <w:noWrap/>
            <w:vAlign w:val="bottom"/>
            <w:hideMark/>
          </w:tcPr>
          <w:p w14:paraId="23120281" w14:textId="77777777" w:rsidR="004F24C0" w:rsidRPr="00375A49" w:rsidRDefault="004F24C0" w:rsidP="004F24C0">
            <w:pPr>
              <w:rPr>
                <w:rFonts w:eastAsia="Times New Roman" w:cs="Arial"/>
                <w:b/>
                <w:i/>
                <w:sz w:val="18"/>
                <w:szCs w:val="18"/>
                <w:lang w:eastAsia="en-GB"/>
              </w:rPr>
            </w:pPr>
            <w:r w:rsidRPr="00375A49">
              <w:rPr>
                <w:rFonts w:eastAsia="Times New Roman" w:cs="Arial"/>
                <w:b/>
                <w:i/>
                <w:sz w:val="18"/>
                <w:szCs w:val="18"/>
                <w:lang w:eastAsia="en-GB"/>
              </w:rPr>
              <w:t>Not Reported</w:t>
            </w:r>
          </w:p>
        </w:tc>
      </w:tr>
      <w:tr w:rsidR="004F24C0" w:rsidRPr="000B4A0F" w14:paraId="3FF3982D" w14:textId="77777777" w:rsidTr="004F24C0">
        <w:trPr>
          <w:trHeight w:val="264"/>
        </w:trPr>
        <w:tc>
          <w:tcPr>
            <w:tcW w:w="1410" w:type="dxa"/>
            <w:shd w:val="clear" w:color="000000" w:fill="00B0F0"/>
            <w:noWrap/>
            <w:vAlign w:val="bottom"/>
            <w:hideMark/>
          </w:tcPr>
          <w:p w14:paraId="09F1D0A0"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1CDD4240"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Taxonomy ID</w:t>
            </w:r>
          </w:p>
        </w:tc>
        <w:tc>
          <w:tcPr>
            <w:tcW w:w="807" w:type="dxa"/>
            <w:shd w:val="clear" w:color="000000" w:fill="00B0F0"/>
            <w:noWrap/>
            <w:vAlign w:val="bottom"/>
            <w:hideMark/>
          </w:tcPr>
          <w:p w14:paraId="6F434699"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612</w:t>
            </w:r>
          </w:p>
        </w:tc>
        <w:tc>
          <w:tcPr>
            <w:tcW w:w="2064" w:type="dxa"/>
            <w:shd w:val="clear" w:color="000000" w:fill="92D050"/>
            <w:noWrap/>
            <w:vAlign w:val="bottom"/>
            <w:hideMark/>
          </w:tcPr>
          <w:p w14:paraId="02F84203"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Morphotype</w:t>
            </w:r>
          </w:p>
        </w:tc>
        <w:tc>
          <w:tcPr>
            <w:tcW w:w="2969" w:type="dxa"/>
            <w:shd w:val="clear" w:color="000000" w:fill="92D050"/>
            <w:noWrap/>
            <w:vAlign w:val="bottom"/>
            <w:hideMark/>
          </w:tcPr>
          <w:p w14:paraId="09092C42" w14:textId="77777777" w:rsidR="004F24C0" w:rsidRPr="00375A49" w:rsidRDefault="004F24C0" w:rsidP="004F24C0">
            <w:pPr>
              <w:rPr>
                <w:rFonts w:eastAsia="Times New Roman" w:cs="Arial"/>
                <w:b/>
                <w:i/>
                <w:sz w:val="18"/>
                <w:szCs w:val="18"/>
                <w:lang w:eastAsia="en-GB"/>
              </w:rPr>
            </w:pPr>
            <w:r w:rsidRPr="00375A49">
              <w:rPr>
                <w:rFonts w:eastAsia="Times New Roman" w:cs="Arial"/>
                <w:b/>
                <w:i/>
                <w:sz w:val="18"/>
                <w:szCs w:val="18"/>
                <w:lang w:eastAsia="en-GB"/>
              </w:rPr>
              <w:t>Not Reported</w:t>
            </w:r>
          </w:p>
        </w:tc>
      </w:tr>
      <w:tr w:rsidR="004F24C0" w:rsidRPr="000B4A0F" w14:paraId="322F6BBC" w14:textId="77777777" w:rsidTr="004F24C0">
        <w:trPr>
          <w:trHeight w:val="264"/>
        </w:trPr>
        <w:tc>
          <w:tcPr>
            <w:tcW w:w="1410" w:type="dxa"/>
            <w:shd w:val="clear" w:color="000000" w:fill="00B0F0"/>
            <w:noWrap/>
            <w:vAlign w:val="bottom"/>
            <w:hideMark/>
          </w:tcPr>
          <w:p w14:paraId="7F21C9A8"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4E422259"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Taxonomy ID</w:t>
            </w:r>
          </w:p>
        </w:tc>
        <w:tc>
          <w:tcPr>
            <w:tcW w:w="807" w:type="dxa"/>
            <w:shd w:val="clear" w:color="000000" w:fill="00B0F0"/>
            <w:noWrap/>
            <w:vAlign w:val="bottom"/>
            <w:hideMark/>
          </w:tcPr>
          <w:p w14:paraId="5A2C94F6"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612</w:t>
            </w:r>
          </w:p>
        </w:tc>
        <w:tc>
          <w:tcPr>
            <w:tcW w:w="2064" w:type="dxa"/>
            <w:shd w:val="clear" w:color="000000" w:fill="92D050"/>
            <w:noWrap/>
            <w:vAlign w:val="bottom"/>
            <w:hideMark/>
          </w:tcPr>
          <w:p w14:paraId="7B5B7908"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Order</w:t>
            </w:r>
          </w:p>
        </w:tc>
        <w:tc>
          <w:tcPr>
            <w:tcW w:w="2969" w:type="dxa"/>
            <w:shd w:val="clear" w:color="000000" w:fill="92D050"/>
            <w:noWrap/>
            <w:vAlign w:val="bottom"/>
            <w:hideMark/>
          </w:tcPr>
          <w:p w14:paraId="7F3F15AC" w14:textId="77777777" w:rsidR="004F24C0" w:rsidRPr="00375A49" w:rsidRDefault="004F24C0" w:rsidP="004F24C0">
            <w:pPr>
              <w:rPr>
                <w:rFonts w:eastAsia="Times New Roman" w:cs="Arial"/>
                <w:b/>
                <w:i/>
                <w:sz w:val="18"/>
                <w:szCs w:val="18"/>
                <w:lang w:eastAsia="en-GB"/>
              </w:rPr>
            </w:pPr>
            <w:r w:rsidRPr="00375A49">
              <w:rPr>
                <w:rFonts w:eastAsia="Times New Roman" w:cs="Arial"/>
                <w:b/>
                <w:i/>
                <w:sz w:val="18"/>
                <w:szCs w:val="18"/>
                <w:lang w:eastAsia="en-GB"/>
              </w:rPr>
              <w:t>Not Reported</w:t>
            </w:r>
          </w:p>
        </w:tc>
      </w:tr>
      <w:tr w:rsidR="004F24C0" w:rsidRPr="000B4A0F" w14:paraId="73E9F3AD" w14:textId="77777777" w:rsidTr="004F24C0">
        <w:trPr>
          <w:trHeight w:val="264"/>
        </w:trPr>
        <w:tc>
          <w:tcPr>
            <w:tcW w:w="1410" w:type="dxa"/>
            <w:shd w:val="clear" w:color="000000" w:fill="00B0F0"/>
            <w:noWrap/>
            <w:vAlign w:val="bottom"/>
            <w:hideMark/>
          </w:tcPr>
          <w:p w14:paraId="6044D5B3"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4BC71C07"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Taxonomy ID</w:t>
            </w:r>
          </w:p>
        </w:tc>
        <w:tc>
          <w:tcPr>
            <w:tcW w:w="807" w:type="dxa"/>
            <w:shd w:val="clear" w:color="000000" w:fill="00B0F0"/>
            <w:noWrap/>
            <w:vAlign w:val="bottom"/>
            <w:hideMark/>
          </w:tcPr>
          <w:p w14:paraId="308B16E1"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612</w:t>
            </w:r>
          </w:p>
        </w:tc>
        <w:tc>
          <w:tcPr>
            <w:tcW w:w="2064" w:type="dxa"/>
            <w:shd w:val="clear" w:color="000000" w:fill="92D050"/>
            <w:noWrap/>
            <w:vAlign w:val="bottom"/>
            <w:hideMark/>
          </w:tcPr>
          <w:p w14:paraId="62F98383"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Phylum</w:t>
            </w:r>
          </w:p>
        </w:tc>
        <w:tc>
          <w:tcPr>
            <w:tcW w:w="2969" w:type="dxa"/>
            <w:shd w:val="clear" w:color="000000" w:fill="92D050"/>
            <w:noWrap/>
            <w:vAlign w:val="bottom"/>
            <w:hideMark/>
          </w:tcPr>
          <w:p w14:paraId="19372743" w14:textId="77777777" w:rsidR="004F24C0" w:rsidRPr="00375A49" w:rsidRDefault="004F24C0" w:rsidP="004F24C0">
            <w:pPr>
              <w:rPr>
                <w:rFonts w:eastAsia="Times New Roman" w:cs="Arial"/>
                <w:b/>
                <w:i/>
                <w:sz w:val="18"/>
                <w:szCs w:val="18"/>
                <w:lang w:eastAsia="en-GB"/>
              </w:rPr>
            </w:pPr>
            <w:r w:rsidRPr="00375A49">
              <w:rPr>
                <w:rFonts w:eastAsia="Times New Roman" w:cs="Arial"/>
                <w:b/>
                <w:i/>
                <w:sz w:val="18"/>
                <w:szCs w:val="18"/>
                <w:lang w:eastAsia="en-GB"/>
              </w:rPr>
              <w:t>Annelida</w:t>
            </w:r>
          </w:p>
        </w:tc>
      </w:tr>
      <w:tr w:rsidR="004F24C0" w:rsidRPr="000B4A0F" w14:paraId="4C1792A0" w14:textId="77777777" w:rsidTr="004F24C0">
        <w:trPr>
          <w:trHeight w:val="264"/>
        </w:trPr>
        <w:tc>
          <w:tcPr>
            <w:tcW w:w="1410" w:type="dxa"/>
            <w:shd w:val="clear" w:color="000000" w:fill="00B0F0"/>
            <w:noWrap/>
            <w:vAlign w:val="bottom"/>
            <w:hideMark/>
          </w:tcPr>
          <w:p w14:paraId="713638D8"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482FA031"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Taxonomy information</w:t>
            </w:r>
          </w:p>
        </w:tc>
        <w:tc>
          <w:tcPr>
            <w:tcW w:w="807" w:type="dxa"/>
            <w:shd w:val="clear" w:color="000000" w:fill="00B0F0"/>
            <w:noWrap/>
            <w:vAlign w:val="bottom"/>
            <w:hideMark/>
          </w:tcPr>
          <w:p w14:paraId="66215D07"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612</w:t>
            </w:r>
          </w:p>
        </w:tc>
        <w:tc>
          <w:tcPr>
            <w:tcW w:w="2064" w:type="dxa"/>
            <w:shd w:val="clear" w:color="000000" w:fill="92D050"/>
            <w:noWrap/>
            <w:vAlign w:val="bottom"/>
            <w:hideMark/>
          </w:tcPr>
          <w:p w14:paraId="28FABE98"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Database Taxa ID</w:t>
            </w:r>
          </w:p>
        </w:tc>
        <w:tc>
          <w:tcPr>
            <w:tcW w:w="2969" w:type="dxa"/>
            <w:shd w:val="clear" w:color="000000" w:fill="92D050"/>
            <w:noWrap/>
            <w:vAlign w:val="bottom"/>
            <w:hideMark/>
          </w:tcPr>
          <w:p w14:paraId="366E9A05" w14:textId="77777777" w:rsidR="004F24C0" w:rsidRPr="00375A49" w:rsidRDefault="004F24C0" w:rsidP="004F24C0">
            <w:pPr>
              <w:rPr>
                <w:rFonts w:eastAsia="Times New Roman" w:cs="Arial"/>
                <w:b/>
                <w:i/>
                <w:sz w:val="18"/>
                <w:szCs w:val="18"/>
                <w:lang w:eastAsia="en-GB"/>
              </w:rPr>
            </w:pPr>
            <w:r w:rsidRPr="00375A49">
              <w:rPr>
                <w:rFonts w:eastAsia="Times New Roman" w:cs="Arial"/>
                <w:b/>
                <w:i/>
                <w:sz w:val="18"/>
                <w:szCs w:val="18"/>
                <w:lang w:eastAsia="en-GB"/>
              </w:rPr>
              <w:t>Not Reported</w:t>
            </w:r>
          </w:p>
        </w:tc>
      </w:tr>
      <w:tr w:rsidR="004F24C0" w:rsidRPr="000B4A0F" w14:paraId="6291E12F" w14:textId="77777777" w:rsidTr="004F24C0">
        <w:trPr>
          <w:trHeight w:val="264"/>
        </w:trPr>
        <w:tc>
          <w:tcPr>
            <w:tcW w:w="1410" w:type="dxa"/>
            <w:shd w:val="clear" w:color="000000" w:fill="00B0F0"/>
            <w:noWrap/>
            <w:vAlign w:val="bottom"/>
            <w:hideMark/>
          </w:tcPr>
          <w:p w14:paraId="3F60D1AD"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0058B39E"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Taxonomy information</w:t>
            </w:r>
          </w:p>
        </w:tc>
        <w:tc>
          <w:tcPr>
            <w:tcW w:w="807" w:type="dxa"/>
            <w:shd w:val="clear" w:color="000000" w:fill="00B0F0"/>
            <w:noWrap/>
            <w:vAlign w:val="bottom"/>
            <w:hideMark/>
          </w:tcPr>
          <w:p w14:paraId="65EF58BD"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612</w:t>
            </w:r>
          </w:p>
        </w:tc>
        <w:tc>
          <w:tcPr>
            <w:tcW w:w="2064" w:type="dxa"/>
            <w:shd w:val="clear" w:color="000000" w:fill="92D050"/>
            <w:noWrap/>
            <w:vAlign w:val="bottom"/>
            <w:hideMark/>
          </w:tcPr>
          <w:p w14:paraId="2A2C282C"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Taxonomic Database</w:t>
            </w:r>
          </w:p>
        </w:tc>
        <w:tc>
          <w:tcPr>
            <w:tcW w:w="2969" w:type="dxa"/>
            <w:shd w:val="clear" w:color="000000" w:fill="92D050"/>
            <w:noWrap/>
            <w:vAlign w:val="bottom"/>
            <w:hideMark/>
          </w:tcPr>
          <w:p w14:paraId="7B0DFC38" w14:textId="77777777" w:rsidR="004F24C0" w:rsidRPr="00375A49" w:rsidRDefault="004F24C0" w:rsidP="004F24C0">
            <w:pPr>
              <w:rPr>
                <w:rFonts w:eastAsia="Times New Roman" w:cs="Arial"/>
                <w:b/>
                <w:i/>
                <w:sz w:val="18"/>
                <w:szCs w:val="18"/>
                <w:lang w:eastAsia="en-GB"/>
              </w:rPr>
            </w:pPr>
            <w:r w:rsidRPr="00375A49">
              <w:rPr>
                <w:rFonts w:eastAsia="Times New Roman" w:cs="Arial"/>
                <w:b/>
                <w:i/>
                <w:sz w:val="18"/>
                <w:szCs w:val="18"/>
                <w:lang w:eastAsia="en-GB"/>
              </w:rPr>
              <w:t>Not Reported</w:t>
            </w:r>
          </w:p>
        </w:tc>
      </w:tr>
      <w:tr w:rsidR="004F24C0" w:rsidRPr="000B4A0F" w14:paraId="696FEC11" w14:textId="77777777" w:rsidTr="004F24C0">
        <w:trPr>
          <w:trHeight w:val="264"/>
        </w:trPr>
        <w:tc>
          <w:tcPr>
            <w:tcW w:w="1410" w:type="dxa"/>
            <w:shd w:val="clear" w:color="000000" w:fill="00B0F0"/>
            <w:noWrap/>
            <w:vAlign w:val="bottom"/>
            <w:hideMark/>
          </w:tcPr>
          <w:p w14:paraId="1178B732"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5F18BAF3"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Taxonomy information</w:t>
            </w:r>
          </w:p>
        </w:tc>
        <w:tc>
          <w:tcPr>
            <w:tcW w:w="807" w:type="dxa"/>
            <w:shd w:val="clear" w:color="000000" w:fill="00B0F0"/>
            <w:noWrap/>
            <w:vAlign w:val="bottom"/>
            <w:hideMark/>
          </w:tcPr>
          <w:p w14:paraId="52C8E88C"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612</w:t>
            </w:r>
          </w:p>
        </w:tc>
        <w:tc>
          <w:tcPr>
            <w:tcW w:w="2064" w:type="dxa"/>
            <w:shd w:val="clear" w:color="000000" w:fill="92D050"/>
            <w:noWrap/>
            <w:vAlign w:val="bottom"/>
            <w:hideMark/>
          </w:tcPr>
          <w:p w14:paraId="008E2EC3"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Taxonomic Status</w:t>
            </w:r>
          </w:p>
        </w:tc>
        <w:tc>
          <w:tcPr>
            <w:tcW w:w="2969" w:type="dxa"/>
            <w:shd w:val="clear" w:color="000000" w:fill="92D050"/>
            <w:noWrap/>
            <w:vAlign w:val="bottom"/>
            <w:hideMark/>
          </w:tcPr>
          <w:p w14:paraId="69A49188" w14:textId="77777777" w:rsidR="004F24C0" w:rsidRPr="00375A49" w:rsidRDefault="004F24C0" w:rsidP="004F24C0">
            <w:pPr>
              <w:rPr>
                <w:rFonts w:eastAsia="Times New Roman" w:cs="Arial"/>
                <w:b/>
                <w:i/>
                <w:sz w:val="18"/>
                <w:szCs w:val="18"/>
                <w:lang w:eastAsia="en-GB"/>
              </w:rPr>
            </w:pPr>
            <w:r w:rsidRPr="00375A49">
              <w:rPr>
                <w:rFonts w:eastAsia="Times New Roman" w:cs="Arial"/>
                <w:b/>
                <w:i/>
                <w:sz w:val="18"/>
                <w:szCs w:val="18"/>
                <w:lang w:eastAsia="en-GB"/>
              </w:rPr>
              <w:t>Uncertain</w:t>
            </w:r>
          </w:p>
        </w:tc>
      </w:tr>
      <w:tr w:rsidR="004F24C0" w:rsidRPr="000B4A0F" w14:paraId="0B6F2AF7" w14:textId="77777777" w:rsidTr="004F24C0">
        <w:trPr>
          <w:trHeight w:val="264"/>
        </w:trPr>
        <w:tc>
          <w:tcPr>
            <w:tcW w:w="1410" w:type="dxa"/>
            <w:shd w:val="clear" w:color="000000" w:fill="92D050"/>
            <w:noWrap/>
            <w:vAlign w:val="bottom"/>
            <w:hideMark/>
          </w:tcPr>
          <w:p w14:paraId="05C02F6E"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92D050"/>
            <w:noWrap/>
            <w:vAlign w:val="bottom"/>
            <w:hideMark/>
          </w:tcPr>
          <w:p w14:paraId="38E84DFA"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Ecology</w:t>
            </w:r>
          </w:p>
        </w:tc>
        <w:tc>
          <w:tcPr>
            <w:tcW w:w="807" w:type="dxa"/>
            <w:shd w:val="clear" w:color="000000" w:fill="92D050"/>
            <w:noWrap/>
            <w:vAlign w:val="bottom"/>
            <w:hideMark/>
          </w:tcPr>
          <w:p w14:paraId="43044071"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613</w:t>
            </w:r>
          </w:p>
        </w:tc>
        <w:tc>
          <w:tcPr>
            <w:tcW w:w="2064" w:type="dxa"/>
            <w:shd w:val="clear" w:color="000000" w:fill="92D050"/>
            <w:noWrap/>
            <w:vAlign w:val="bottom"/>
            <w:hideMark/>
          </w:tcPr>
          <w:p w14:paraId="152919FA" w14:textId="77777777" w:rsidR="004F24C0" w:rsidRPr="00212459" w:rsidRDefault="004F24C0" w:rsidP="004F24C0">
            <w:pPr>
              <w:rPr>
                <w:rFonts w:eastAsia="Times New Roman" w:cs="Arial"/>
                <w:sz w:val="18"/>
                <w:szCs w:val="18"/>
                <w:lang w:eastAsia="en-GB"/>
              </w:rPr>
            </w:pPr>
            <w:r w:rsidRPr="00212459">
              <w:rPr>
                <w:rFonts w:eastAsia="Times New Roman" w:cs="Arial"/>
                <w:sz w:val="18"/>
                <w:szCs w:val="18"/>
                <w:lang w:eastAsia="en-GB"/>
              </w:rPr>
              <w:t>Nominal size Category</w:t>
            </w:r>
          </w:p>
        </w:tc>
        <w:tc>
          <w:tcPr>
            <w:tcW w:w="2969" w:type="dxa"/>
            <w:shd w:val="clear" w:color="000000" w:fill="92D050"/>
            <w:noWrap/>
            <w:vAlign w:val="bottom"/>
            <w:hideMark/>
          </w:tcPr>
          <w:p w14:paraId="64D64703" w14:textId="77777777" w:rsidR="004F24C0" w:rsidRPr="00212459" w:rsidRDefault="004F24C0" w:rsidP="004F24C0">
            <w:pPr>
              <w:rPr>
                <w:rFonts w:eastAsia="Times New Roman" w:cs="Arial"/>
                <w:sz w:val="18"/>
                <w:szCs w:val="18"/>
                <w:lang w:eastAsia="en-GB"/>
              </w:rPr>
            </w:pPr>
            <w:r w:rsidRPr="00212459">
              <w:rPr>
                <w:rFonts w:eastAsia="Times New Roman" w:cs="Arial"/>
                <w:sz w:val="18"/>
                <w:szCs w:val="18"/>
                <w:lang w:eastAsia="en-GB"/>
              </w:rPr>
              <w:t>macro</w:t>
            </w:r>
          </w:p>
        </w:tc>
      </w:tr>
      <w:tr w:rsidR="004F24C0" w:rsidRPr="000B4A0F" w14:paraId="425A7138" w14:textId="77777777" w:rsidTr="004F24C0">
        <w:trPr>
          <w:trHeight w:val="264"/>
        </w:trPr>
        <w:tc>
          <w:tcPr>
            <w:tcW w:w="1410" w:type="dxa"/>
            <w:shd w:val="clear" w:color="000000" w:fill="00B0F0"/>
            <w:noWrap/>
            <w:vAlign w:val="bottom"/>
            <w:hideMark/>
          </w:tcPr>
          <w:p w14:paraId="42CFF649"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3F281CF8"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Ecology</w:t>
            </w:r>
          </w:p>
        </w:tc>
        <w:tc>
          <w:tcPr>
            <w:tcW w:w="807" w:type="dxa"/>
            <w:shd w:val="clear" w:color="000000" w:fill="00B0F0"/>
            <w:noWrap/>
            <w:vAlign w:val="bottom"/>
            <w:hideMark/>
          </w:tcPr>
          <w:p w14:paraId="00EC36C1"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613</w:t>
            </w:r>
          </w:p>
        </w:tc>
        <w:tc>
          <w:tcPr>
            <w:tcW w:w="2064" w:type="dxa"/>
            <w:shd w:val="clear" w:color="000000" w:fill="92D050"/>
            <w:noWrap/>
            <w:vAlign w:val="bottom"/>
            <w:hideMark/>
          </w:tcPr>
          <w:p w14:paraId="00FD49BB"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Number of individuals</w:t>
            </w:r>
          </w:p>
        </w:tc>
        <w:tc>
          <w:tcPr>
            <w:tcW w:w="2969" w:type="dxa"/>
            <w:shd w:val="clear" w:color="000000" w:fill="92D050"/>
            <w:noWrap/>
            <w:vAlign w:val="bottom"/>
            <w:hideMark/>
          </w:tcPr>
          <w:p w14:paraId="10024695"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1</w:t>
            </w:r>
          </w:p>
        </w:tc>
      </w:tr>
      <w:tr w:rsidR="004F24C0" w:rsidRPr="000B4A0F" w14:paraId="542DBAD4" w14:textId="77777777" w:rsidTr="004F24C0">
        <w:trPr>
          <w:trHeight w:val="264"/>
        </w:trPr>
        <w:tc>
          <w:tcPr>
            <w:tcW w:w="1410" w:type="dxa"/>
            <w:shd w:val="clear" w:color="000000" w:fill="00B0F0"/>
            <w:noWrap/>
            <w:vAlign w:val="bottom"/>
            <w:hideMark/>
          </w:tcPr>
          <w:p w14:paraId="22B64D8C"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46C9A7B6"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Organism Details</w:t>
            </w:r>
          </w:p>
        </w:tc>
        <w:tc>
          <w:tcPr>
            <w:tcW w:w="807" w:type="dxa"/>
            <w:shd w:val="clear" w:color="000000" w:fill="00B0F0"/>
            <w:noWrap/>
            <w:vAlign w:val="bottom"/>
            <w:hideMark/>
          </w:tcPr>
          <w:p w14:paraId="4133BF45"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613</w:t>
            </w:r>
          </w:p>
        </w:tc>
        <w:tc>
          <w:tcPr>
            <w:tcW w:w="2064" w:type="dxa"/>
            <w:shd w:val="clear" w:color="000000" w:fill="92D050"/>
            <w:noWrap/>
            <w:vAlign w:val="bottom"/>
            <w:hideMark/>
          </w:tcPr>
          <w:p w14:paraId="793D7ED9"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Sex</w:t>
            </w:r>
          </w:p>
        </w:tc>
        <w:tc>
          <w:tcPr>
            <w:tcW w:w="2969" w:type="dxa"/>
            <w:shd w:val="clear" w:color="000000" w:fill="92D050"/>
            <w:noWrap/>
            <w:vAlign w:val="bottom"/>
            <w:hideMark/>
          </w:tcPr>
          <w:p w14:paraId="4738414B" w14:textId="77777777" w:rsidR="004F24C0" w:rsidRPr="00375A49" w:rsidRDefault="004F24C0" w:rsidP="004F24C0">
            <w:pPr>
              <w:rPr>
                <w:rFonts w:eastAsia="Times New Roman" w:cs="Arial"/>
                <w:b/>
                <w:i/>
                <w:sz w:val="18"/>
                <w:szCs w:val="18"/>
                <w:lang w:eastAsia="en-GB"/>
              </w:rPr>
            </w:pPr>
            <w:r w:rsidRPr="00375A49">
              <w:rPr>
                <w:rFonts w:eastAsia="Times New Roman" w:cs="Arial"/>
                <w:b/>
                <w:i/>
                <w:sz w:val="18"/>
                <w:szCs w:val="18"/>
                <w:lang w:eastAsia="en-GB"/>
              </w:rPr>
              <w:t>Unidentified</w:t>
            </w:r>
          </w:p>
        </w:tc>
      </w:tr>
      <w:tr w:rsidR="004F24C0" w:rsidRPr="000B4A0F" w14:paraId="66A15C7F" w14:textId="77777777" w:rsidTr="004F24C0">
        <w:trPr>
          <w:trHeight w:val="264"/>
        </w:trPr>
        <w:tc>
          <w:tcPr>
            <w:tcW w:w="1410" w:type="dxa"/>
            <w:shd w:val="clear" w:color="000000" w:fill="00B0F0"/>
            <w:noWrap/>
            <w:vAlign w:val="bottom"/>
            <w:hideMark/>
          </w:tcPr>
          <w:p w14:paraId="79653606"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3AD66A4F"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Taxonomist information</w:t>
            </w:r>
          </w:p>
        </w:tc>
        <w:tc>
          <w:tcPr>
            <w:tcW w:w="807" w:type="dxa"/>
            <w:shd w:val="clear" w:color="000000" w:fill="00B0F0"/>
            <w:noWrap/>
            <w:vAlign w:val="bottom"/>
            <w:hideMark/>
          </w:tcPr>
          <w:p w14:paraId="4EB9225A"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613</w:t>
            </w:r>
          </w:p>
        </w:tc>
        <w:tc>
          <w:tcPr>
            <w:tcW w:w="2064" w:type="dxa"/>
            <w:shd w:val="clear" w:color="000000" w:fill="92D050"/>
            <w:noWrap/>
            <w:vAlign w:val="bottom"/>
            <w:hideMark/>
          </w:tcPr>
          <w:p w14:paraId="2F67C5BE"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Taxonomist</w:t>
            </w:r>
          </w:p>
        </w:tc>
        <w:tc>
          <w:tcPr>
            <w:tcW w:w="2969" w:type="dxa"/>
            <w:shd w:val="clear" w:color="000000" w:fill="92D050"/>
            <w:noWrap/>
            <w:vAlign w:val="bottom"/>
            <w:hideMark/>
          </w:tcPr>
          <w:p w14:paraId="3B19C4D8" w14:textId="3D364085" w:rsidR="004F24C0" w:rsidRPr="00375A49" w:rsidRDefault="004F24C0" w:rsidP="004F24C0">
            <w:pPr>
              <w:rPr>
                <w:rFonts w:eastAsia="Times New Roman" w:cs="Arial"/>
                <w:b/>
                <w:i/>
                <w:sz w:val="18"/>
                <w:szCs w:val="18"/>
                <w:lang w:eastAsia="en-GB"/>
              </w:rPr>
            </w:pPr>
            <w:r w:rsidRPr="00375A49">
              <w:rPr>
                <w:rFonts w:eastAsia="Times New Roman" w:cs="Arial"/>
                <w:b/>
                <w:i/>
                <w:sz w:val="18"/>
                <w:szCs w:val="18"/>
                <w:lang w:eastAsia="en-GB"/>
              </w:rPr>
              <w:t>Not Reported</w:t>
            </w:r>
          </w:p>
        </w:tc>
      </w:tr>
      <w:tr w:rsidR="004F24C0" w:rsidRPr="000B4A0F" w14:paraId="20876B72" w14:textId="77777777" w:rsidTr="004F24C0">
        <w:trPr>
          <w:trHeight w:val="264"/>
        </w:trPr>
        <w:tc>
          <w:tcPr>
            <w:tcW w:w="1410" w:type="dxa"/>
            <w:shd w:val="clear" w:color="000000" w:fill="00B0F0"/>
            <w:noWrap/>
            <w:vAlign w:val="bottom"/>
            <w:hideMark/>
          </w:tcPr>
          <w:p w14:paraId="57665FA8"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0D70A2FA"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Taxonomist information</w:t>
            </w:r>
          </w:p>
        </w:tc>
        <w:tc>
          <w:tcPr>
            <w:tcW w:w="807" w:type="dxa"/>
            <w:shd w:val="clear" w:color="000000" w:fill="00B0F0"/>
            <w:noWrap/>
            <w:vAlign w:val="bottom"/>
            <w:hideMark/>
          </w:tcPr>
          <w:p w14:paraId="3528F65C"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613</w:t>
            </w:r>
          </w:p>
        </w:tc>
        <w:tc>
          <w:tcPr>
            <w:tcW w:w="2064" w:type="dxa"/>
            <w:shd w:val="clear" w:color="000000" w:fill="92D050"/>
            <w:noWrap/>
            <w:vAlign w:val="bottom"/>
            <w:hideMark/>
          </w:tcPr>
          <w:p w14:paraId="7F800155"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Taxonomist E-mail</w:t>
            </w:r>
          </w:p>
        </w:tc>
        <w:tc>
          <w:tcPr>
            <w:tcW w:w="2969" w:type="dxa"/>
            <w:shd w:val="clear" w:color="000000" w:fill="92D050"/>
            <w:noWrap/>
            <w:vAlign w:val="bottom"/>
            <w:hideMark/>
          </w:tcPr>
          <w:p w14:paraId="6CC018E1" w14:textId="64512EFE" w:rsidR="004F24C0" w:rsidRPr="00375A49" w:rsidRDefault="004F24C0" w:rsidP="004F24C0">
            <w:pPr>
              <w:rPr>
                <w:rFonts w:eastAsia="Times New Roman" w:cs="Arial"/>
                <w:b/>
                <w:i/>
                <w:sz w:val="18"/>
                <w:szCs w:val="18"/>
                <w:lang w:eastAsia="en-GB"/>
              </w:rPr>
            </w:pPr>
            <w:r w:rsidRPr="00375A49">
              <w:rPr>
                <w:rFonts w:eastAsia="Times New Roman" w:cs="Arial"/>
                <w:b/>
                <w:i/>
                <w:sz w:val="18"/>
                <w:szCs w:val="18"/>
                <w:lang w:eastAsia="en-GB"/>
              </w:rPr>
              <w:t>Not Reported</w:t>
            </w:r>
          </w:p>
        </w:tc>
      </w:tr>
      <w:tr w:rsidR="004F24C0" w:rsidRPr="000B4A0F" w14:paraId="07BF0ECF" w14:textId="77777777" w:rsidTr="004F24C0">
        <w:trPr>
          <w:trHeight w:val="264"/>
        </w:trPr>
        <w:tc>
          <w:tcPr>
            <w:tcW w:w="1410" w:type="dxa"/>
            <w:shd w:val="clear" w:color="000000" w:fill="00B0F0"/>
            <w:noWrap/>
            <w:vAlign w:val="bottom"/>
            <w:hideMark/>
          </w:tcPr>
          <w:p w14:paraId="0631CA10"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3F216C87"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Taxonomist information</w:t>
            </w:r>
          </w:p>
        </w:tc>
        <w:tc>
          <w:tcPr>
            <w:tcW w:w="807" w:type="dxa"/>
            <w:shd w:val="clear" w:color="000000" w:fill="00B0F0"/>
            <w:noWrap/>
            <w:vAlign w:val="bottom"/>
            <w:hideMark/>
          </w:tcPr>
          <w:p w14:paraId="004D5109"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613</w:t>
            </w:r>
          </w:p>
        </w:tc>
        <w:tc>
          <w:tcPr>
            <w:tcW w:w="2064" w:type="dxa"/>
            <w:shd w:val="clear" w:color="000000" w:fill="92D050"/>
            <w:noWrap/>
            <w:vAlign w:val="bottom"/>
            <w:hideMark/>
          </w:tcPr>
          <w:p w14:paraId="312A7F84"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Taxonomist Institution</w:t>
            </w:r>
          </w:p>
        </w:tc>
        <w:tc>
          <w:tcPr>
            <w:tcW w:w="2969" w:type="dxa"/>
            <w:shd w:val="clear" w:color="000000" w:fill="92D050"/>
            <w:noWrap/>
            <w:vAlign w:val="bottom"/>
            <w:hideMark/>
          </w:tcPr>
          <w:p w14:paraId="466ABC1A" w14:textId="0DEF4C88" w:rsidR="004F24C0" w:rsidRPr="00375A49" w:rsidRDefault="004F24C0" w:rsidP="004F24C0">
            <w:pPr>
              <w:rPr>
                <w:rFonts w:eastAsia="Times New Roman" w:cs="Arial"/>
                <w:b/>
                <w:i/>
                <w:sz w:val="18"/>
                <w:szCs w:val="18"/>
                <w:lang w:eastAsia="en-GB"/>
              </w:rPr>
            </w:pPr>
            <w:r w:rsidRPr="00375A49">
              <w:rPr>
                <w:rFonts w:eastAsia="Times New Roman" w:cs="Arial"/>
                <w:b/>
                <w:i/>
                <w:sz w:val="18"/>
                <w:szCs w:val="18"/>
                <w:lang w:eastAsia="en-GB"/>
              </w:rPr>
              <w:t>Not Reported</w:t>
            </w:r>
          </w:p>
        </w:tc>
      </w:tr>
      <w:tr w:rsidR="004F24C0" w:rsidRPr="000B4A0F" w14:paraId="4862B9B5" w14:textId="77777777" w:rsidTr="004F24C0">
        <w:trPr>
          <w:trHeight w:val="264"/>
        </w:trPr>
        <w:tc>
          <w:tcPr>
            <w:tcW w:w="1410" w:type="dxa"/>
            <w:shd w:val="clear" w:color="000000" w:fill="00B0F0"/>
            <w:noWrap/>
            <w:vAlign w:val="bottom"/>
            <w:hideMark/>
          </w:tcPr>
          <w:p w14:paraId="47A7DB1D"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0D8DBF0E"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Taxonomy ID</w:t>
            </w:r>
          </w:p>
        </w:tc>
        <w:tc>
          <w:tcPr>
            <w:tcW w:w="807" w:type="dxa"/>
            <w:shd w:val="clear" w:color="000000" w:fill="00B0F0"/>
            <w:noWrap/>
            <w:vAlign w:val="bottom"/>
            <w:hideMark/>
          </w:tcPr>
          <w:p w14:paraId="11E7358F"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613</w:t>
            </w:r>
          </w:p>
        </w:tc>
        <w:tc>
          <w:tcPr>
            <w:tcW w:w="2064" w:type="dxa"/>
            <w:shd w:val="clear" w:color="000000" w:fill="92D050"/>
            <w:noWrap/>
            <w:vAlign w:val="bottom"/>
            <w:hideMark/>
          </w:tcPr>
          <w:p w14:paraId="6DFE6EA3"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Class</w:t>
            </w:r>
          </w:p>
        </w:tc>
        <w:tc>
          <w:tcPr>
            <w:tcW w:w="2969" w:type="dxa"/>
            <w:shd w:val="clear" w:color="000000" w:fill="92D050"/>
            <w:noWrap/>
            <w:vAlign w:val="bottom"/>
            <w:hideMark/>
          </w:tcPr>
          <w:p w14:paraId="54E74C30" w14:textId="77777777" w:rsidR="004F24C0" w:rsidRPr="00375A49" w:rsidRDefault="004F24C0" w:rsidP="004F24C0">
            <w:pPr>
              <w:rPr>
                <w:rFonts w:eastAsia="Times New Roman" w:cs="Arial"/>
                <w:b/>
                <w:i/>
                <w:sz w:val="18"/>
                <w:szCs w:val="18"/>
                <w:lang w:eastAsia="en-GB"/>
              </w:rPr>
            </w:pPr>
            <w:r w:rsidRPr="00375A49">
              <w:rPr>
                <w:rFonts w:eastAsia="Times New Roman" w:cs="Arial"/>
                <w:b/>
                <w:i/>
                <w:sz w:val="18"/>
                <w:szCs w:val="18"/>
                <w:lang w:eastAsia="en-GB"/>
              </w:rPr>
              <w:t>Polychaeta</w:t>
            </w:r>
          </w:p>
        </w:tc>
      </w:tr>
      <w:tr w:rsidR="004F24C0" w:rsidRPr="000B4A0F" w14:paraId="2732B42D" w14:textId="77777777" w:rsidTr="004F24C0">
        <w:trPr>
          <w:trHeight w:val="132"/>
        </w:trPr>
        <w:tc>
          <w:tcPr>
            <w:tcW w:w="1410" w:type="dxa"/>
            <w:shd w:val="clear" w:color="000000" w:fill="00B0F0"/>
            <w:noWrap/>
            <w:vAlign w:val="bottom"/>
            <w:hideMark/>
          </w:tcPr>
          <w:p w14:paraId="0E7B40A7"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296C0FBA"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Taxonomy ID</w:t>
            </w:r>
          </w:p>
        </w:tc>
        <w:tc>
          <w:tcPr>
            <w:tcW w:w="807" w:type="dxa"/>
            <w:shd w:val="clear" w:color="000000" w:fill="00B0F0"/>
            <w:noWrap/>
            <w:vAlign w:val="bottom"/>
            <w:hideMark/>
          </w:tcPr>
          <w:p w14:paraId="31A409DE"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613</w:t>
            </w:r>
          </w:p>
        </w:tc>
        <w:tc>
          <w:tcPr>
            <w:tcW w:w="2064" w:type="dxa"/>
            <w:shd w:val="clear" w:color="000000" w:fill="92D050"/>
            <w:noWrap/>
            <w:vAlign w:val="bottom"/>
            <w:hideMark/>
          </w:tcPr>
          <w:p w14:paraId="7D1B656F"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Identification Method</w:t>
            </w:r>
          </w:p>
        </w:tc>
        <w:tc>
          <w:tcPr>
            <w:tcW w:w="2969" w:type="dxa"/>
            <w:shd w:val="clear" w:color="000000" w:fill="92D050"/>
            <w:noWrap/>
            <w:vAlign w:val="bottom"/>
            <w:hideMark/>
          </w:tcPr>
          <w:p w14:paraId="1F0F40B9" w14:textId="77777777" w:rsidR="004F24C0" w:rsidRPr="00375A49" w:rsidRDefault="004F24C0" w:rsidP="004F24C0">
            <w:pPr>
              <w:rPr>
                <w:rFonts w:eastAsia="Times New Roman" w:cs="Arial"/>
                <w:b/>
                <w:i/>
                <w:sz w:val="18"/>
                <w:szCs w:val="18"/>
                <w:lang w:eastAsia="en-GB"/>
              </w:rPr>
            </w:pPr>
            <w:r w:rsidRPr="00375A49">
              <w:rPr>
                <w:rFonts w:eastAsia="Times New Roman" w:cs="Arial"/>
                <w:b/>
                <w:i/>
                <w:sz w:val="18"/>
                <w:szCs w:val="18"/>
                <w:lang w:eastAsia="en-GB"/>
              </w:rPr>
              <w:t>Not Reported</w:t>
            </w:r>
          </w:p>
        </w:tc>
      </w:tr>
      <w:tr w:rsidR="004F24C0" w:rsidRPr="000B4A0F" w14:paraId="6B1A3BDB" w14:textId="77777777" w:rsidTr="004F24C0">
        <w:trPr>
          <w:trHeight w:val="264"/>
        </w:trPr>
        <w:tc>
          <w:tcPr>
            <w:tcW w:w="1410" w:type="dxa"/>
            <w:shd w:val="clear" w:color="000000" w:fill="00B0F0"/>
            <w:noWrap/>
            <w:vAlign w:val="bottom"/>
            <w:hideMark/>
          </w:tcPr>
          <w:p w14:paraId="5F36FA50"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5B2DB257"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Taxonomy ID</w:t>
            </w:r>
          </w:p>
        </w:tc>
        <w:tc>
          <w:tcPr>
            <w:tcW w:w="807" w:type="dxa"/>
            <w:shd w:val="clear" w:color="000000" w:fill="00B0F0"/>
            <w:noWrap/>
            <w:vAlign w:val="bottom"/>
            <w:hideMark/>
          </w:tcPr>
          <w:p w14:paraId="031FA74C"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613</w:t>
            </w:r>
          </w:p>
        </w:tc>
        <w:tc>
          <w:tcPr>
            <w:tcW w:w="2064" w:type="dxa"/>
            <w:shd w:val="clear" w:color="000000" w:fill="92D050"/>
            <w:noWrap/>
            <w:vAlign w:val="bottom"/>
            <w:hideMark/>
          </w:tcPr>
          <w:p w14:paraId="7061D377"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Kingdom</w:t>
            </w:r>
          </w:p>
        </w:tc>
        <w:tc>
          <w:tcPr>
            <w:tcW w:w="2969" w:type="dxa"/>
            <w:shd w:val="clear" w:color="000000" w:fill="92D050"/>
            <w:noWrap/>
            <w:vAlign w:val="bottom"/>
            <w:hideMark/>
          </w:tcPr>
          <w:p w14:paraId="73FA79A9" w14:textId="77777777" w:rsidR="004F24C0" w:rsidRPr="00375A49" w:rsidRDefault="004F24C0" w:rsidP="004F24C0">
            <w:pPr>
              <w:rPr>
                <w:rFonts w:eastAsia="Times New Roman" w:cs="Arial"/>
                <w:b/>
                <w:i/>
                <w:sz w:val="18"/>
                <w:szCs w:val="18"/>
                <w:lang w:eastAsia="en-GB"/>
              </w:rPr>
            </w:pPr>
            <w:r w:rsidRPr="00375A49">
              <w:rPr>
                <w:rFonts w:eastAsia="Times New Roman" w:cs="Arial"/>
                <w:b/>
                <w:i/>
                <w:sz w:val="18"/>
                <w:szCs w:val="18"/>
                <w:lang w:eastAsia="en-GB"/>
              </w:rPr>
              <w:t>Not Reported</w:t>
            </w:r>
          </w:p>
        </w:tc>
      </w:tr>
      <w:tr w:rsidR="004F24C0" w:rsidRPr="000B4A0F" w14:paraId="331CEF35" w14:textId="77777777" w:rsidTr="004F24C0">
        <w:trPr>
          <w:trHeight w:val="264"/>
        </w:trPr>
        <w:tc>
          <w:tcPr>
            <w:tcW w:w="1410" w:type="dxa"/>
            <w:shd w:val="clear" w:color="000000" w:fill="00B0F0"/>
            <w:noWrap/>
            <w:vAlign w:val="bottom"/>
            <w:hideMark/>
          </w:tcPr>
          <w:p w14:paraId="68773D50"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41781089"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Taxonomy ID</w:t>
            </w:r>
          </w:p>
        </w:tc>
        <w:tc>
          <w:tcPr>
            <w:tcW w:w="807" w:type="dxa"/>
            <w:shd w:val="clear" w:color="000000" w:fill="00B0F0"/>
            <w:noWrap/>
            <w:vAlign w:val="bottom"/>
            <w:hideMark/>
          </w:tcPr>
          <w:p w14:paraId="361F35E1"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613</w:t>
            </w:r>
          </w:p>
        </w:tc>
        <w:tc>
          <w:tcPr>
            <w:tcW w:w="2064" w:type="dxa"/>
            <w:shd w:val="clear" w:color="000000" w:fill="92D050"/>
            <w:noWrap/>
            <w:vAlign w:val="bottom"/>
            <w:hideMark/>
          </w:tcPr>
          <w:p w14:paraId="6662D7F8"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Morphotype</w:t>
            </w:r>
          </w:p>
        </w:tc>
        <w:tc>
          <w:tcPr>
            <w:tcW w:w="2969" w:type="dxa"/>
            <w:shd w:val="clear" w:color="000000" w:fill="92D050"/>
            <w:noWrap/>
            <w:vAlign w:val="bottom"/>
            <w:hideMark/>
          </w:tcPr>
          <w:p w14:paraId="7904401F" w14:textId="77777777" w:rsidR="004F24C0" w:rsidRPr="00375A49" w:rsidRDefault="004F24C0" w:rsidP="004F24C0">
            <w:pPr>
              <w:rPr>
                <w:rFonts w:eastAsia="Times New Roman" w:cs="Arial"/>
                <w:b/>
                <w:i/>
                <w:sz w:val="18"/>
                <w:szCs w:val="18"/>
                <w:lang w:eastAsia="en-GB"/>
              </w:rPr>
            </w:pPr>
            <w:r w:rsidRPr="00375A49">
              <w:rPr>
                <w:rFonts w:eastAsia="Times New Roman" w:cs="Arial"/>
                <w:b/>
                <w:i/>
                <w:sz w:val="18"/>
                <w:szCs w:val="18"/>
                <w:lang w:eastAsia="en-GB"/>
              </w:rPr>
              <w:t>Not Reported</w:t>
            </w:r>
          </w:p>
        </w:tc>
      </w:tr>
      <w:tr w:rsidR="004F24C0" w:rsidRPr="000B4A0F" w14:paraId="77D8F7ED" w14:textId="77777777" w:rsidTr="004F24C0">
        <w:trPr>
          <w:trHeight w:val="264"/>
        </w:trPr>
        <w:tc>
          <w:tcPr>
            <w:tcW w:w="1410" w:type="dxa"/>
            <w:shd w:val="clear" w:color="000000" w:fill="00B0F0"/>
            <w:noWrap/>
            <w:vAlign w:val="bottom"/>
            <w:hideMark/>
          </w:tcPr>
          <w:p w14:paraId="78118729"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BGR1</w:t>
            </w:r>
          </w:p>
        </w:tc>
        <w:tc>
          <w:tcPr>
            <w:tcW w:w="2073" w:type="dxa"/>
            <w:shd w:val="clear" w:color="000000" w:fill="00B0F0"/>
            <w:noWrap/>
            <w:vAlign w:val="bottom"/>
            <w:hideMark/>
          </w:tcPr>
          <w:p w14:paraId="537B37F7"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Taxonomy ID</w:t>
            </w:r>
          </w:p>
        </w:tc>
        <w:tc>
          <w:tcPr>
            <w:tcW w:w="807" w:type="dxa"/>
            <w:shd w:val="clear" w:color="000000" w:fill="00B0F0"/>
            <w:noWrap/>
            <w:vAlign w:val="bottom"/>
            <w:hideMark/>
          </w:tcPr>
          <w:p w14:paraId="391ED32D" w14:textId="77777777" w:rsidR="004F24C0" w:rsidRPr="00736636" w:rsidRDefault="004F24C0" w:rsidP="004F24C0">
            <w:pPr>
              <w:rPr>
                <w:rFonts w:eastAsia="Times New Roman" w:cs="Arial"/>
                <w:color w:val="000000"/>
                <w:sz w:val="18"/>
                <w:szCs w:val="18"/>
                <w:lang w:eastAsia="en-GB"/>
              </w:rPr>
            </w:pPr>
            <w:r w:rsidRPr="00736636">
              <w:rPr>
                <w:rFonts w:eastAsia="Times New Roman" w:cs="Arial"/>
                <w:color w:val="000000"/>
                <w:sz w:val="18"/>
                <w:szCs w:val="18"/>
                <w:lang w:eastAsia="en-GB"/>
              </w:rPr>
              <w:t>613</w:t>
            </w:r>
          </w:p>
        </w:tc>
        <w:tc>
          <w:tcPr>
            <w:tcW w:w="2064" w:type="dxa"/>
            <w:shd w:val="clear" w:color="000000" w:fill="92D050"/>
            <w:noWrap/>
            <w:vAlign w:val="bottom"/>
            <w:hideMark/>
          </w:tcPr>
          <w:p w14:paraId="6E983405" w14:textId="77777777" w:rsidR="004F24C0" w:rsidRPr="00212459" w:rsidRDefault="004F24C0" w:rsidP="004F24C0">
            <w:pPr>
              <w:rPr>
                <w:rFonts w:eastAsia="Times New Roman" w:cs="Arial"/>
                <w:i/>
                <w:sz w:val="18"/>
                <w:szCs w:val="18"/>
                <w:lang w:eastAsia="en-GB"/>
              </w:rPr>
            </w:pPr>
            <w:r w:rsidRPr="00212459">
              <w:rPr>
                <w:rFonts w:eastAsia="Times New Roman" w:cs="Arial"/>
                <w:i/>
                <w:sz w:val="18"/>
                <w:szCs w:val="18"/>
                <w:lang w:eastAsia="en-GB"/>
              </w:rPr>
              <w:t>Order</w:t>
            </w:r>
          </w:p>
        </w:tc>
        <w:tc>
          <w:tcPr>
            <w:tcW w:w="2969" w:type="dxa"/>
            <w:shd w:val="clear" w:color="000000" w:fill="92D050"/>
            <w:noWrap/>
            <w:vAlign w:val="bottom"/>
            <w:hideMark/>
          </w:tcPr>
          <w:p w14:paraId="60109961" w14:textId="77777777" w:rsidR="004F24C0" w:rsidRPr="00375A49" w:rsidRDefault="004F24C0" w:rsidP="004F24C0">
            <w:pPr>
              <w:rPr>
                <w:rFonts w:eastAsia="Times New Roman" w:cs="Arial"/>
                <w:b/>
                <w:i/>
                <w:sz w:val="18"/>
                <w:szCs w:val="18"/>
                <w:lang w:eastAsia="en-GB"/>
              </w:rPr>
            </w:pPr>
            <w:r w:rsidRPr="00375A49">
              <w:rPr>
                <w:rFonts w:eastAsia="Times New Roman" w:cs="Arial"/>
                <w:b/>
                <w:i/>
                <w:sz w:val="18"/>
                <w:szCs w:val="18"/>
                <w:lang w:eastAsia="en-GB"/>
              </w:rPr>
              <w:t>Not Reported</w:t>
            </w:r>
          </w:p>
        </w:tc>
      </w:tr>
    </w:tbl>
    <w:p w14:paraId="7FE55E41" w14:textId="77777777" w:rsidR="00FB78B3" w:rsidRPr="009132E2" w:rsidRDefault="00FB78B3" w:rsidP="00067929">
      <w:pPr>
        <w:rPr>
          <w:rFonts w:cs="Arial"/>
          <w:szCs w:val="22"/>
        </w:rPr>
      </w:pPr>
    </w:p>
    <w:p w14:paraId="70A3128E" w14:textId="02045429" w:rsidR="00612B7A" w:rsidRPr="009132E2" w:rsidRDefault="00212459" w:rsidP="00612B7A">
      <w:pPr>
        <w:rPr>
          <w:rFonts w:cs="Arial"/>
          <w:szCs w:val="22"/>
        </w:rPr>
      </w:pPr>
      <w:r>
        <w:rPr>
          <w:rFonts w:cs="Arial"/>
          <w:szCs w:val="22"/>
        </w:rPr>
        <w:lastRenderedPageBreak/>
        <w:t>This structure-</w:t>
      </w:r>
      <w:r w:rsidR="00612B7A">
        <w:rPr>
          <w:rFonts w:cs="Arial"/>
          <w:szCs w:val="22"/>
        </w:rPr>
        <w:t xml:space="preserve"> with observations </w:t>
      </w:r>
      <w:r w:rsidR="00281958">
        <w:rPr>
          <w:rFonts w:cs="Arial"/>
          <w:szCs w:val="22"/>
        </w:rPr>
        <w:t>distributed</w:t>
      </w:r>
      <w:r w:rsidR="00612B7A">
        <w:rPr>
          <w:rFonts w:cs="Arial"/>
          <w:szCs w:val="22"/>
        </w:rPr>
        <w:t xml:space="preserve"> both across rows and columns has produced significant redundancy in the data, o</w:t>
      </w:r>
      <w:r w:rsidR="00612B7A" w:rsidRPr="009132E2">
        <w:rPr>
          <w:rFonts w:cs="Arial"/>
          <w:szCs w:val="22"/>
        </w:rPr>
        <w:t xml:space="preserve">nly 5 columns are shown here, but there </w:t>
      </w:r>
      <w:r w:rsidR="00612B7A">
        <w:rPr>
          <w:rFonts w:cs="Arial"/>
          <w:szCs w:val="22"/>
        </w:rPr>
        <w:t>were 48</w:t>
      </w:r>
      <w:r w:rsidR="00612B7A" w:rsidRPr="009132E2">
        <w:rPr>
          <w:rFonts w:cs="Arial"/>
          <w:szCs w:val="22"/>
        </w:rPr>
        <w:t xml:space="preserve"> columns in total</w:t>
      </w:r>
      <w:r w:rsidR="00612B7A">
        <w:rPr>
          <w:rFonts w:cs="Arial"/>
          <w:szCs w:val="22"/>
        </w:rPr>
        <w:t xml:space="preserve"> (or 49 for ‘Line’ data)</w:t>
      </w:r>
      <w:r w:rsidR="00612B7A" w:rsidRPr="009132E2">
        <w:rPr>
          <w:rFonts w:cs="Arial"/>
          <w:szCs w:val="22"/>
        </w:rPr>
        <w:t>, the majority containing this redundant repeated data</w:t>
      </w:r>
      <w:r w:rsidR="00612B7A">
        <w:rPr>
          <w:rFonts w:cs="Arial"/>
          <w:szCs w:val="22"/>
        </w:rPr>
        <w:t xml:space="preserve">- 39066594 cells in total. </w:t>
      </w:r>
      <w:r w:rsidR="00281958">
        <w:rPr>
          <w:rFonts w:cs="Arial"/>
          <w:szCs w:val="22"/>
        </w:rPr>
        <w:t xml:space="preserve">As a result, the file is very large and there is a delay before the file loads in excel </w:t>
      </w:r>
      <w:r w:rsidR="009D2AEA">
        <w:rPr>
          <w:rFonts w:cs="Arial"/>
          <w:szCs w:val="22"/>
        </w:rPr>
        <w:t>or</w:t>
      </w:r>
      <w:r w:rsidR="00281958">
        <w:rPr>
          <w:rFonts w:cs="Arial"/>
          <w:szCs w:val="22"/>
        </w:rPr>
        <w:t xml:space="preserve"> R. </w:t>
      </w:r>
      <w:r w:rsidR="00281958" w:rsidRPr="00281958">
        <w:rPr>
          <w:rFonts w:cs="Arial"/>
          <w:szCs w:val="22"/>
        </w:rPr>
        <w:t xml:space="preserve">As an informal calculation, all rows combined- 982424 (981483 Point + 941 Line), minus rows containing records 52267 (52222 Point + 45 </w:t>
      </w:r>
      <w:r>
        <w:rPr>
          <w:rFonts w:cs="Arial"/>
          <w:szCs w:val="22"/>
        </w:rPr>
        <w:t>Trawl L</w:t>
      </w:r>
      <w:r w:rsidR="00281958" w:rsidRPr="00281958">
        <w:rPr>
          <w:rFonts w:cs="Arial"/>
          <w:szCs w:val="22"/>
        </w:rPr>
        <w:t>ine) = 930157 repeated rows, times 42 for repeated columns = 390665954. With more records added to DeepData therefore, the redundancy will multiply.</w:t>
      </w:r>
      <w:r w:rsidR="00281958">
        <w:rPr>
          <w:rFonts w:cs="Arial"/>
          <w:szCs w:val="22"/>
        </w:rPr>
        <w:t xml:space="preserve"> </w:t>
      </w:r>
    </w:p>
    <w:p w14:paraId="3B0BB29E" w14:textId="77777777" w:rsidR="00612B7A" w:rsidRDefault="00612B7A" w:rsidP="00612B7A">
      <w:pPr>
        <w:rPr>
          <w:rFonts w:cs="Arial"/>
          <w:szCs w:val="22"/>
        </w:rPr>
      </w:pPr>
    </w:p>
    <w:p w14:paraId="3980B159" w14:textId="08C7FB7D" w:rsidR="00281958" w:rsidRDefault="00176C29" w:rsidP="00176C29">
      <w:pPr>
        <w:rPr>
          <w:rFonts w:cs="Arial"/>
          <w:szCs w:val="22"/>
        </w:rPr>
      </w:pPr>
      <w:r w:rsidRPr="009132E2">
        <w:rPr>
          <w:rFonts w:cs="Arial"/>
          <w:szCs w:val="22"/>
        </w:rPr>
        <w:t>The separation of the two datasets into ‘Trawl Line’ and ‘Point’ data also results in an extra data processing step. With harmonisation of data fields and column headings the datasets can be combined</w:t>
      </w:r>
      <w:r>
        <w:rPr>
          <w:rFonts w:cs="Arial"/>
          <w:szCs w:val="22"/>
        </w:rPr>
        <w:t xml:space="preserve"> however</w:t>
      </w:r>
      <w:r w:rsidRPr="009132E2">
        <w:rPr>
          <w:rFonts w:cs="Arial"/>
          <w:szCs w:val="22"/>
        </w:rPr>
        <w:t>,</w:t>
      </w:r>
      <w:r w:rsidR="00591710">
        <w:rPr>
          <w:rFonts w:cs="Arial"/>
          <w:szCs w:val="22"/>
        </w:rPr>
        <w:t xml:space="preserve"> which in most cases would be necessary</w:t>
      </w:r>
      <w:r w:rsidRPr="009132E2">
        <w:rPr>
          <w:rFonts w:cs="Arial"/>
          <w:szCs w:val="22"/>
        </w:rPr>
        <w:t xml:space="preserve"> before further analysis. For example</w:t>
      </w:r>
      <w:r>
        <w:rPr>
          <w:rFonts w:cs="Arial"/>
          <w:szCs w:val="22"/>
        </w:rPr>
        <w:t>,</w:t>
      </w:r>
      <w:r w:rsidRPr="009132E2">
        <w:rPr>
          <w:rFonts w:cs="Arial"/>
          <w:szCs w:val="22"/>
        </w:rPr>
        <w:t xml:space="preserve"> with trawls there i</w:t>
      </w:r>
      <w:r>
        <w:rPr>
          <w:rFonts w:cs="Arial"/>
          <w:szCs w:val="22"/>
        </w:rPr>
        <w:t>s a start and an end coordinate,</w:t>
      </w:r>
      <w:r w:rsidRPr="009132E2">
        <w:rPr>
          <w:rFonts w:cs="Arial"/>
          <w:szCs w:val="22"/>
        </w:rPr>
        <w:t xml:space="preserve"> here we mapped </w:t>
      </w:r>
      <w:r w:rsidR="00CE3512">
        <w:rPr>
          <w:rFonts w:cs="Arial"/>
          <w:szCs w:val="22"/>
        </w:rPr>
        <w:t>‘</w:t>
      </w:r>
      <w:proofErr w:type="spellStart"/>
      <w:r w:rsidRPr="009132E2">
        <w:rPr>
          <w:rFonts w:cs="Arial"/>
          <w:szCs w:val="22"/>
        </w:rPr>
        <w:t>endLongitude</w:t>
      </w:r>
      <w:proofErr w:type="spellEnd"/>
      <w:r w:rsidR="00CE3512">
        <w:rPr>
          <w:rFonts w:cs="Arial"/>
          <w:szCs w:val="22"/>
        </w:rPr>
        <w:t>’</w:t>
      </w:r>
      <w:r w:rsidRPr="009132E2">
        <w:rPr>
          <w:rFonts w:cs="Arial"/>
          <w:szCs w:val="22"/>
        </w:rPr>
        <w:t xml:space="preserve"> to </w:t>
      </w:r>
      <w:r w:rsidR="00CE3512">
        <w:rPr>
          <w:rFonts w:cs="Arial"/>
          <w:szCs w:val="22"/>
        </w:rPr>
        <w:t>‘</w:t>
      </w:r>
      <w:proofErr w:type="spellStart"/>
      <w:r w:rsidRPr="009132E2">
        <w:rPr>
          <w:rFonts w:cs="Arial"/>
          <w:szCs w:val="22"/>
        </w:rPr>
        <w:t>actualLongitude</w:t>
      </w:r>
      <w:proofErr w:type="spellEnd"/>
      <w:r w:rsidR="00CE3512">
        <w:rPr>
          <w:rFonts w:cs="Arial"/>
          <w:szCs w:val="22"/>
        </w:rPr>
        <w:t>’</w:t>
      </w:r>
      <w:r w:rsidRPr="009132E2">
        <w:rPr>
          <w:rFonts w:cs="Arial"/>
          <w:szCs w:val="22"/>
        </w:rPr>
        <w:t xml:space="preserve"> for example, given that the end point of a trawl is where the samples are </w:t>
      </w:r>
      <w:proofErr w:type="gramStart"/>
      <w:r w:rsidRPr="009132E2">
        <w:rPr>
          <w:rFonts w:cs="Arial"/>
          <w:szCs w:val="22"/>
        </w:rPr>
        <w:t>actually recovered</w:t>
      </w:r>
      <w:proofErr w:type="gramEnd"/>
      <w:r w:rsidRPr="009132E2">
        <w:rPr>
          <w:rFonts w:cs="Arial"/>
          <w:szCs w:val="22"/>
        </w:rPr>
        <w:t xml:space="preserve"> (</w:t>
      </w:r>
      <w:hyperlink w:anchor="_DeepData" w:history="1">
        <w:r w:rsidRPr="00635737">
          <w:rPr>
            <w:rStyle w:val="Hyperlink"/>
            <w:rFonts w:cs="Arial"/>
            <w:szCs w:val="22"/>
          </w:rPr>
          <w:t>see methods</w:t>
        </w:r>
        <w:r w:rsidR="00281958" w:rsidRPr="00635737">
          <w:rPr>
            <w:rStyle w:val="Hyperlink"/>
            <w:rFonts w:cs="Arial"/>
            <w:szCs w:val="22"/>
          </w:rPr>
          <w:t xml:space="preserve"> section 2.2.1</w:t>
        </w:r>
      </w:hyperlink>
      <w:r w:rsidRPr="00502D3D">
        <w:rPr>
          <w:rFonts w:cs="Arial"/>
          <w:szCs w:val="22"/>
        </w:rPr>
        <w:t xml:space="preserve">). </w:t>
      </w:r>
    </w:p>
    <w:p w14:paraId="3D513486" w14:textId="77777777" w:rsidR="00281958" w:rsidRDefault="00281958" w:rsidP="00176C29">
      <w:pPr>
        <w:rPr>
          <w:rFonts w:cs="Arial"/>
          <w:szCs w:val="22"/>
        </w:rPr>
      </w:pPr>
    </w:p>
    <w:p w14:paraId="7790C1E0" w14:textId="01FB1547" w:rsidR="00176C29" w:rsidRPr="009132E2" w:rsidRDefault="00176C29" w:rsidP="00176C29">
      <w:pPr>
        <w:rPr>
          <w:rFonts w:cs="Arial"/>
          <w:szCs w:val="22"/>
        </w:rPr>
      </w:pPr>
      <w:r w:rsidRPr="00502D3D">
        <w:rPr>
          <w:rFonts w:cs="Arial"/>
          <w:szCs w:val="22"/>
        </w:rPr>
        <w:t>The</w:t>
      </w:r>
      <w:r w:rsidR="00281958">
        <w:rPr>
          <w:rFonts w:cs="Arial"/>
          <w:szCs w:val="22"/>
        </w:rPr>
        <w:t xml:space="preserve"> separation of point and trawl line data is not advisable </w:t>
      </w:r>
      <w:r w:rsidR="00467DD5" w:rsidRPr="00502D3D">
        <w:rPr>
          <w:rFonts w:cs="Arial"/>
          <w:szCs w:val="22"/>
        </w:rPr>
        <w:t>in the fi</w:t>
      </w:r>
      <w:r w:rsidR="00467DD5">
        <w:rPr>
          <w:rFonts w:cs="Arial"/>
          <w:szCs w:val="22"/>
        </w:rPr>
        <w:t xml:space="preserve">rst instance </w:t>
      </w:r>
      <w:r w:rsidR="00281958">
        <w:rPr>
          <w:rFonts w:cs="Arial"/>
          <w:szCs w:val="22"/>
        </w:rPr>
        <w:t>given</w:t>
      </w:r>
      <w:r w:rsidRPr="00502D3D">
        <w:rPr>
          <w:rFonts w:cs="Arial"/>
          <w:szCs w:val="22"/>
        </w:rPr>
        <w:t xml:space="preserve"> </w:t>
      </w:r>
      <w:r w:rsidR="00CE3512" w:rsidRPr="00502D3D">
        <w:rPr>
          <w:rFonts w:cs="Arial"/>
          <w:szCs w:val="22"/>
        </w:rPr>
        <w:t>there</w:t>
      </w:r>
      <w:r w:rsidR="00502D3D" w:rsidRPr="00502D3D">
        <w:rPr>
          <w:rFonts w:cs="Arial"/>
          <w:szCs w:val="22"/>
        </w:rPr>
        <w:t xml:space="preserve"> is no reason to</w:t>
      </w:r>
      <w:r w:rsidRPr="00502D3D">
        <w:rPr>
          <w:rFonts w:cs="Arial"/>
          <w:szCs w:val="22"/>
        </w:rPr>
        <w:t xml:space="preserve"> distinguish them into separate datasets</w:t>
      </w:r>
      <w:r w:rsidR="00612B7A" w:rsidRPr="00502D3D">
        <w:rPr>
          <w:rFonts w:cs="Arial"/>
          <w:szCs w:val="22"/>
        </w:rPr>
        <w:t xml:space="preserve"> based simply on sampling method</w:t>
      </w:r>
      <w:r w:rsidR="00467DD5">
        <w:rPr>
          <w:rFonts w:cs="Arial"/>
          <w:szCs w:val="22"/>
        </w:rPr>
        <w:t>. B</w:t>
      </w:r>
      <w:r w:rsidR="00502D3D" w:rsidRPr="00502D3D">
        <w:rPr>
          <w:rFonts w:cs="Arial"/>
          <w:szCs w:val="22"/>
        </w:rPr>
        <w:t>y that criteria, records of</w:t>
      </w:r>
      <w:r w:rsidR="00467DD5">
        <w:rPr>
          <w:rFonts w:cs="Arial"/>
          <w:szCs w:val="22"/>
        </w:rPr>
        <w:t xml:space="preserve"> box </w:t>
      </w:r>
      <w:r w:rsidRPr="00502D3D">
        <w:rPr>
          <w:rFonts w:cs="Arial"/>
          <w:szCs w:val="22"/>
        </w:rPr>
        <w:t xml:space="preserve">core </w:t>
      </w:r>
      <w:r w:rsidR="00502D3D" w:rsidRPr="00502D3D">
        <w:rPr>
          <w:rFonts w:cs="Arial"/>
          <w:szCs w:val="22"/>
        </w:rPr>
        <w:t xml:space="preserve">collections </w:t>
      </w:r>
      <w:r w:rsidR="00467DD5">
        <w:rPr>
          <w:rFonts w:cs="Arial"/>
          <w:szCs w:val="22"/>
        </w:rPr>
        <w:t xml:space="preserve">would </w:t>
      </w:r>
      <w:r w:rsidR="00502D3D" w:rsidRPr="00502D3D">
        <w:rPr>
          <w:rFonts w:cs="Arial"/>
          <w:szCs w:val="22"/>
        </w:rPr>
        <w:t xml:space="preserve">necessitate a third separate table, ROV a </w:t>
      </w:r>
      <w:proofErr w:type="gramStart"/>
      <w:r w:rsidR="00502D3D" w:rsidRPr="00502D3D">
        <w:rPr>
          <w:rFonts w:cs="Arial"/>
          <w:szCs w:val="22"/>
        </w:rPr>
        <w:t>forth</w:t>
      </w:r>
      <w:proofErr w:type="gramEnd"/>
      <w:r w:rsidR="00502D3D" w:rsidRPr="00502D3D">
        <w:rPr>
          <w:rFonts w:cs="Arial"/>
          <w:szCs w:val="22"/>
        </w:rPr>
        <w:t xml:space="preserve"> and so on</w:t>
      </w:r>
      <w:r w:rsidRPr="00502D3D">
        <w:rPr>
          <w:rFonts w:cs="Arial"/>
          <w:szCs w:val="22"/>
        </w:rPr>
        <w:t xml:space="preserve">, </w:t>
      </w:r>
      <w:r w:rsidR="00502D3D" w:rsidRPr="00502D3D">
        <w:rPr>
          <w:rFonts w:cs="Arial"/>
          <w:szCs w:val="22"/>
        </w:rPr>
        <w:t>and it is not necessary for analysis as the sampling method information</w:t>
      </w:r>
      <w:r w:rsidRPr="00502D3D">
        <w:rPr>
          <w:rFonts w:cs="Arial"/>
          <w:szCs w:val="22"/>
        </w:rPr>
        <w:t xml:space="preserve"> is recorded in a specific field. </w:t>
      </w:r>
      <w:r w:rsidR="00612B7A" w:rsidRPr="00502D3D">
        <w:rPr>
          <w:rFonts w:cs="Arial"/>
          <w:szCs w:val="22"/>
        </w:rPr>
        <w:t>Further, the distinction between ‘</w:t>
      </w:r>
      <w:r w:rsidR="00C84906">
        <w:rPr>
          <w:rFonts w:cs="Arial"/>
          <w:szCs w:val="22"/>
        </w:rPr>
        <w:t>P</w:t>
      </w:r>
      <w:r w:rsidR="00612B7A" w:rsidRPr="00502D3D">
        <w:rPr>
          <w:rFonts w:cs="Arial"/>
          <w:szCs w:val="22"/>
        </w:rPr>
        <w:t>oints’ and ‘</w:t>
      </w:r>
      <w:r w:rsidR="00212459">
        <w:rPr>
          <w:rFonts w:cs="Arial"/>
          <w:szCs w:val="22"/>
        </w:rPr>
        <w:t>Trawl L</w:t>
      </w:r>
      <w:r w:rsidR="00612B7A" w:rsidRPr="00502D3D">
        <w:rPr>
          <w:rFonts w:cs="Arial"/>
          <w:szCs w:val="22"/>
        </w:rPr>
        <w:t xml:space="preserve">ine’ in datasets in DeepData appears to be incomplete, with numerous trawl-collected records e.g. </w:t>
      </w:r>
      <w:r w:rsidR="00467DD5">
        <w:rPr>
          <w:rFonts w:cs="Arial"/>
          <w:szCs w:val="22"/>
        </w:rPr>
        <w:t xml:space="preserve">benthic plankton trawls and </w:t>
      </w:r>
      <w:r w:rsidR="00612B7A" w:rsidRPr="00502D3D">
        <w:rPr>
          <w:rFonts w:cs="Arial"/>
          <w:szCs w:val="22"/>
        </w:rPr>
        <w:t xml:space="preserve">epibenthic sledge-collected samples (which would </w:t>
      </w:r>
      <w:r w:rsidR="00467DD5">
        <w:rPr>
          <w:rFonts w:cs="Arial"/>
          <w:szCs w:val="22"/>
        </w:rPr>
        <w:t xml:space="preserve">both </w:t>
      </w:r>
      <w:r w:rsidR="00612B7A" w:rsidRPr="00502D3D">
        <w:rPr>
          <w:rFonts w:cs="Arial"/>
          <w:szCs w:val="22"/>
        </w:rPr>
        <w:t xml:space="preserve">be categorised as </w:t>
      </w:r>
      <w:r w:rsidR="00612B7A" w:rsidRPr="009132E2">
        <w:rPr>
          <w:rFonts w:cs="Arial"/>
          <w:szCs w:val="22"/>
        </w:rPr>
        <w:t>‘</w:t>
      </w:r>
      <w:r w:rsidR="00212459">
        <w:rPr>
          <w:rFonts w:cs="Arial"/>
          <w:szCs w:val="22"/>
        </w:rPr>
        <w:t xml:space="preserve">Trawl </w:t>
      </w:r>
      <w:r w:rsidR="00612B7A">
        <w:rPr>
          <w:rFonts w:cs="Arial"/>
          <w:szCs w:val="22"/>
        </w:rPr>
        <w:t>L</w:t>
      </w:r>
      <w:r w:rsidR="00612B7A" w:rsidRPr="009132E2">
        <w:rPr>
          <w:rFonts w:cs="Arial"/>
          <w:szCs w:val="22"/>
        </w:rPr>
        <w:t>ine’ and therefore in the line dataset</w:t>
      </w:r>
      <w:r w:rsidR="00612B7A">
        <w:rPr>
          <w:rFonts w:cs="Arial"/>
          <w:szCs w:val="22"/>
        </w:rPr>
        <w:t>)</w:t>
      </w:r>
      <w:r w:rsidR="00612B7A" w:rsidRPr="009132E2">
        <w:rPr>
          <w:rFonts w:cs="Arial"/>
          <w:szCs w:val="22"/>
        </w:rPr>
        <w:t xml:space="preserve"> </w:t>
      </w:r>
      <w:r w:rsidR="00467DD5">
        <w:rPr>
          <w:rFonts w:cs="Arial"/>
          <w:szCs w:val="22"/>
        </w:rPr>
        <w:t xml:space="preserve">are in fact </w:t>
      </w:r>
      <w:r w:rsidR="00612B7A" w:rsidRPr="009132E2">
        <w:rPr>
          <w:rFonts w:cs="Arial"/>
          <w:szCs w:val="22"/>
        </w:rPr>
        <w:t>present in the point dataset (</w:t>
      </w:r>
      <w:hyperlink w:anchor="_Supplementary_Data_File" w:history="1">
        <w:r w:rsidR="00635737" w:rsidRPr="00635737">
          <w:rPr>
            <w:rStyle w:val="Hyperlink"/>
            <w:rFonts w:cs="Arial"/>
            <w:szCs w:val="22"/>
          </w:rPr>
          <w:t xml:space="preserve">see </w:t>
        </w:r>
        <w:r w:rsidR="00D21056" w:rsidRPr="00635737">
          <w:rPr>
            <w:rStyle w:val="Hyperlink"/>
            <w:rFonts w:cs="Arial"/>
            <w:szCs w:val="22"/>
          </w:rPr>
          <w:t>SDF 1</w:t>
        </w:r>
      </w:hyperlink>
      <w:r w:rsidR="00612B7A" w:rsidRPr="009132E2">
        <w:rPr>
          <w:rFonts w:cs="Arial"/>
          <w:szCs w:val="22"/>
        </w:rPr>
        <w:t>).</w:t>
      </w:r>
      <w:r w:rsidR="00E214B8">
        <w:rPr>
          <w:rFonts w:cs="Arial"/>
          <w:szCs w:val="22"/>
        </w:rPr>
        <w:t xml:space="preserve"> </w:t>
      </w:r>
      <w:r w:rsidR="003D6729">
        <w:rPr>
          <w:rFonts w:cs="Arial"/>
          <w:szCs w:val="22"/>
        </w:rPr>
        <w:t xml:space="preserve">The ‘Trawl Line’ data in the database output actually only contained </w:t>
      </w:r>
      <w:proofErr w:type="gramStart"/>
      <w:r w:rsidR="003D6729">
        <w:rPr>
          <w:rFonts w:cs="Arial"/>
          <w:szCs w:val="22"/>
        </w:rPr>
        <w:t>one dataset,</w:t>
      </w:r>
      <w:proofErr w:type="gramEnd"/>
      <w:r w:rsidR="003D6729">
        <w:rPr>
          <w:rFonts w:cs="Arial"/>
          <w:szCs w:val="22"/>
        </w:rPr>
        <w:t xml:space="preserve"> of </w:t>
      </w:r>
      <w:r w:rsidR="003D6729" w:rsidRPr="00502D3D">
        <w:rPr>
          <w:rFonts w:cs="Arial"/>
          <w:szCs w:val="22"/>
        </w:rPr>
        <w:t>ep</w:t>
      </w:r>
      <w:r w:rsidR="003D6729">
        <w:rPr>
          <w:rFonts w:cs="Arial"/>
          <w:szCs w:val="22"/>
        </w:rPr>
        <w:t>ibenthic sledge-collected specimens.</w:t>
      </w:r>
    </w:p>
    <w:p w14:paraId="35A5209E" w14:textId="36D9481E" w:rsidR="00176C29" w:rsidRDefault="00176C29" w:rsidP="00067929">
      <w:pPr>
        <w:rPr>
          <w:rFonts w:cs="Arial"/>
          <w:szCs w:val="22"/>
        </w:rPr>
      </w:pPr>
    </w:p>
    <w:p w14:paraId="48B06B9C" w14:textId="77777777" w:rsidR="00467DD5" w:rsidRDefault="00467DD5" w:rsidP="00067929">
      <w:pPr>
        <w:rPr>
          <w:rFonts w:cs="Arial"/>
          <w:szCs w:val="22"/>
        </w:rPr>
      </w:pPr>
    </w:p>
    <w:p w14:paraId="44136150" w14:textId="77777777" w:rsidR="00176C29" w:rsidRDefault="00176C29" w:rsidP="00176C29">
      <w:pPr>
        <w:rPr>
          <w:rFonts w:cs="Arial"/>
          <w:color w:val="FF0000"/>
        </w:rPr>
      </w:pPr>
      <w:r>
        <w:rPr>
          <w:rFonts w:cs="Arial"/>
          <w:noProof/>
          <w:color w:val="FF0000"/>
          <w:lang w:eastAsia="en-GB"/>
        </w:rPr>
        <w:drawing>
          <wp:inline distT="0" distB="0" distL="0" distR="0" wp14:anchorId="463FFA66" wp14:editId="7842BF57">
            <wp:extent cx="5583382" cy="262962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D_screensho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2006" cy="2643102"/>
                    </a:xfrm>
                    <a:prstGeom prst="rect">
                      <a:avLst/>
                    </a:prstGeom>
                  </pic:spPr>
                </pic:pic>
              </a:graphicData>
            </a:graphic>
          </wp:inline>
        </w:drawing>
      </w:r>
    </w:p>
    <w:p w14:paraId="3689243D" w14:textId="186BE4B7" w:rsidR="00176C29" w:rsidRPr="00467DD5" w:rsidRDefault="009B6775" w:rsidP="00176C29">
      <w:pPr>
        <w:rPr>
          <w:rFonts w:cs="Arial"/>
          <w:sz w:val="20"/>
          <w:szCs w:val="22"/>
        </w:rPr>
      </w:pPr>
      <w:r>
        <w:rPr>
          <w:rFonts w:cs="Arial"/>
          <w:color w:val="000000" w:themeColor="text1"/>
          <w:sz w:val="20"/>
          <w:szCs w:val="22"/>
        </w:rPr>
        <w:t>Fig. 2</w:t>
      </w:r>
      <w:r w:rsidR="00C523EA">
        <w:rPr>
          <w:rFonts w:cs="Arial"/>
          <w:color w:val="000000" w:themeColor="text1"/>
          <w:sz w:val="20"/>
          <w:szCs w:val="22"/>
        </w:rPr>
        <w:t>9</w:t>
      </w:r>
      <w:r w:rsidR="00176C29" w:rsidRPr="009B6775">
        <w:rPr>
          <w:rFonts w:cs="Arial"/>
          <w:color w:val="000000" w:themeColor="text1"/>
          <w:sz w:val="20"/>
          <w:szCs w:val="22"/>
        </w:rPr>
        <w:t xml:space="preserve"> </w:t>
      </w:r>
      <w:r w:rsidR="00176C29" w:rsidRPr="00467DD5">
        <w:rPr>
          <w:rFonts w:cs="Arial"/>
          <w:sz w:val="20"/>
          <w:szCs w:val="22"/>
        </w:rPr>
        <w:t>DeepData interface showing data selecti</w:t>
      </w:r>
      <w:r w:rsidR="00E214B8" w:rsidRPr="00467DD5">
        <w:rPr>
          <w:rFonts w:cs="Arial"/>
          <w:sz w:val="20"/>
          <w:szCs w:val="22"/>
        </w:rPr>
        <w:t>on menu for ‘Point’ and ‘Trawl Line’ data.</w:t>
      </w:r>
    </w:p>
    <w:p w14:paraId="72B2DAB9" w14:textId="3E9CC530" w:rsidR="00176C29" w:rsidRDefault="00176C29" w:rsidP="00067929">
      <w:pPr>
        <w:rPr>
          <w:rFonts w:cs="Arial"/>
          <w:szCs w:val="22"/>
        </w:rPr>
      </w:pPr>
    </w:p>
    <w:p w14:paraId="1F458AF8" w14:textId="77777777" w:rsidR="00467DD5" w:rsidRDefault="00467DD5" w:rsidP="00067929">
      <w:pPr>
        <w:rPr>
          <w:rFonts w:cs="Arial"/>
          <w:szCs w:val="22"/>
        </w:rPr>
      </w:pPr>
    </w:p>
    <w:p w14:paraId="6CD841E2" w14:textId="5B224773" w:rsidR="00067929" w:rsidRPr="009132E2" w:rsidRDefault="00B51D57" w:rsidP="00067929">
      <w:pPr>
        <w:rPr>
          <w:rFonts w:cs="Arial"/>
          <w:szCs w:val="22"/>
        </w:rPr>
      </w:pPr>
      <w:r>
        <w:rPr>
          <w:rFonts w:cs="Arial"/>
          <w:szCs w:val="22"/>
        </w:rPr>
        <w:t xml:space="preserve">Another </w:t>
      </w:r>
      <w:r w:rsidR="00E214B8">
        <w:rPr>
          <w:rFonts w:cs="Arial"/>
          <w:szCs w:val="22"/>
        </w:rPr>
        <w:t xml:space="preserve">key </w:t>
      </w:r>
      <w:r>
        <w:rPr>
          <w:rFonts w:cs="Arial"/>
          <w:szCs w:val="22"/>
        </w:rPr>
        <w:t>consideration</w:t>
      </w:r>
      <w:r w:rsidR="00262A73" w:rsidRPr="009132E2">
        <w:rPr>
          <w:rFonts w:cs="Arial"/>
          <w:szCs w:val="22"/>
        </w:rPr>
        <w:t xml:space="preserve"> was that t</w:t>
      </w:r>
      <w:r w:rsidR="00067929" w:rsidRPr="009132E2">
        <w:rPr>
          <w:rFonts w:cs="Arial"/>
          <w:szCs w:val="22"/>
        </w:rPr>
        <w:t xml:space="preserve">he </w:t>
      </w:r>
      <w:r w:rsidR="00E214B8">
        <w:rPr>
          <w:rFonts w:cs="Arial"/>
          <w:szCs w:val="22"/>
        </w:rPr>
        <w:t xml:space="preserve">database </w:t>
      </w:r>
      <w:r w:rsidR="00067929" w:rsidRPr="009132E2">
        <w:rPr>
          <w:rFonts w:cs="Arial"/>
          <w:szCs w:val="22"/>
        </w:rPr>
        <w:t>output lacked a ‘primary key’</w:t>
      </w:r>
      <w:r w:rsidR="00E214B8">
        <w:rPr>
          <w:rFonts w:cs="Arial"/>
          <w:szCs w:val="22"/>
        </w:rPr>
        <w:t>,</w:t>
      </w:r>
      <w:r w:rsidR="00067929" w:rsidRPr="009132E2">
        <w:rPr>
          <w:rFonts w:cs="Arial"/>
          <w:szCs w:val="22"/>
        </w:rPr>
        <w:t xml:space="preserve"> or a</w:t>
      </w:r>
      <w:r w:rsidR="00E214B8">
        <w:rPr>
          <w:rFonts w:cs="Arial"/>
          <w:szCs w:val="22"/>
        </w:rPr>
        <w:t xml:space="preserve"> unique identifier-</w:t>
      </w:r>
      <w:r w:rsidR="00067929" w:rsidRPr="009132E2">
        <w:rPr>
          <w:rFonts w:cs="Arial"/>
          <w:szCs w:val="22"/>
        </w:rPr>
        <w:t xml:space="preserve"> </w:t>
      </w:r>
      <w:r w:rsidR="00467DD5">
        <w:rPr>
          <w:rFonts w:cs="Arial"/>
          <w:szCs w:val="22"/>
        </w:rPr>
        <w:t xml:space="preserve">a </w:t>
      </w:r>
      <w:r w:rsidR="00262A73" w:rsidRPr="009132E2">
        <w:rPr>
          <w:rFonts w:cs="Arial"/>
          <w:szCs w:val="22"/>
        </w:rPr>
        <w:t>number or code</w:t>
      </w:r>
      <w:r w:rsidR="00067929" w:rsidRPr="009132E2">
        <w:rPr>
          <w:rFonts w:cs="Arial"/>
          <w:szCs w:val="22"/>
        </w:rPr>
        <w:t xml:space="preserve"> unique for every row in the dataset. </w:t>
      </w:r>
      <w:r w:rsidR="003D4B1A" w:rsidRPr="009132E2">
        <w:rPr>
          <w:rFonts w:cs="Arial"/>
          <w:szCs w:val="22"/>
        </w:rPr>
        <w:t>Such a key is critical for tracing any given record</w:t>
      </w:r>
      <w:r w:rsidR="00467DD5">
        <w:rPr>
          <w:rFonts w:cs="Arial"/>
          <w:szCs w:val="22"/>
        </w:rPr>
        <w:t xml:space="preserve"> and in fact any usage of the data is </w:t>
      </w:r>
      <w:r w:rsidR="00212459">
        <w:rPr>
          <w:rFonts w:cs="Arial"/>
          <w:szCs w:val="22"/>
        </w:rPr>
        <w:t xml:space="preserve">highly </w:t>
      </w:r>
      <w:r w:rsidR="00467DD5">
        <w:rPr>
          <w:rFonts w:cs="Arial"/>
          <w:szCs w:val="22"/>
        </w:rPr>
        <w:t>problematic without one</w:t>
      </w:r>
      <w:r w:rsidR="003D4B1A" w:rsidRPr="009132E2">
        <w:rPr>
          <w:rFonts w:cs="Arial"/>
          <w:szCs w:val="22"/>
        </w:rPr>
        <w:t xml:space="preserve">. </w:t>
      </w:r>
      <w:r w:rsidR="00067929" w:rsidRPr="009132E2">
        <w:rPr>
          <w:rFonts w:cs="Arial"/>
          <w:szCs w:val="22"/>
        </w:rPr>
        <w:t>Identifier columns were present, such as sampleID</w:t>
      </w:r>
      <w:r w:rsidR="00AE626C">
        <w:rPr>
          <w:rFonts w:cs="Arial"/>
          <w:szCs w:val="22"/>
        </w:rPr>
        <w:t xml:space="preserve"> which is the sample identifier (analogous to </w:t>
      </w:r>
      <w:r w:rsidR="00CE3512">
        <w:rPr>
          <w:rFonts w:cs="Arial"/>
          <w:szCs w:val="22"/>
        </w:rPr>
        <w:t>‘</w:t>
      </w:r>
      <w:proofErr w:type="spellStart"/>
      <w:r w:rsidR="00AE626C">
        <w:rPr>
          <w:rFonts w:cs="Arial"/>
          <w:szCs w:val="22"/>
        </w:rPr>
        <w:t>catalogNumber</w:t>
      </w:r>
      <w:proofErr w:type="spellEnd"/>
      <w:r w:rsidR="00CE3512">
        <w:rPr>
          <w:rFonts w:cs="Arial"/>
          <w:szCs w:val="22"/>
        </w:rPr>
        <w:t>’</w:t>
      </w:r>
      <w:r w:rsidR="00AE626C">
        <w:rPr>
          <w:rFonts w:cs="Arial"/>
          <w:szCs w:val="22"/>
        </w:rPr>
        <w:t xml:space="preserve"> in </w:t>
      </w:r>
      <w:r w:rsidR="003B40DE">
        <w:rPr>
          <w:rFonts w:cs="Arial"/>
          <w:szCs w:val="22"/>
        </w:rPr>
        <w:t>Darwin Core</w:t>
      </w:r>
      <w:r w:rsidR="00AE626C">
        <w:rPr>
          <w:rFonts w:cs="Arial"/>
          <w:szCs w:val="22"/>
        </w:rPr>
        <w:t xml:space="preserve"> terms)</w:t>
      </w:r>
      <w:r w:rsidR="00212459">
        <w:rPr>
          <w:rFonts w:cs="Arial"/>
          <w:szCs w:val="22"/>
        </w:rPr>
        <w:t>,</w:t>
      </w:r>
      <w:r w:rsidR="00067929" w:rsidRPr="009132E2">
        <w:rPr>
          <w:rFonts w:cs="Arial"/>
          <w:szCs w:val="22"/>
        </w:rPr>
        <w:t xml:space="preserve"> but duplication </w:t>
      </w:r>
      <w:r w:rsidR="00AE626C">
        <w:rPr>
          <w:rFonts w:cs="Arial"/>
          <w:szCs w:val="22"/>
        </w:rPr>
        <w:t xml:space="preserve">in </w:t>
      </w:r>
      <w:r w:rsidR="00CE3512">
        <w:rPr>
          <w:rFonts w:cs="Arial"/>
          <w:szCs w:val="22"/>
        </w:rPr>
        <w:t>‘S</w:t>
      </w:r>
      <w:r w:rsidR="00AE626C" w:rsidRPr="009132E2">
        <w:rPr>
          <w:rFonts w:cs="Arial"/>
          <w:szCs w:val="22"/>
        </w:rPr>
        <w:t>ampleID</w:t>
      </w:r>
      <w:r w:rsidR="00CE3512">
        <w:rPr>
          <w:rFonts w:cs="Arial"/>
          <w:szCs w:val="22"/>
        </w:rPr>
        <w:t>’</w:t>
      </w:r>
      <w:r w:rsidR="00AE626C" w:rsidRPr="009132E2">
        <w:rPr>
          <w:rFonts w:cs="Arial"/>
          <w:szCs w:val="22"/>
        </w:rPr>
        <w:t xml:space="preserve"> </w:t>
      </w:r>
      <w:r w:rsidR="00067929" w:rsidRPr="009132E2">
        <w:rPr>
          <w:rFonts w:cs="Arial"/>
          <w:szCs w:val="22"/>
        </w:rPr>
        <w:t>w</w:t>
      </w:r>
      <w:r w:rsidR="00AE626C">
        <w:rPr>
          <w:rFonts w:cs="Arial"/>
          <w:szCs w:val="22"/>
        </w:rPr>
        <w:t>as</w:t>
      </w:r>
      <w:r w:rsidR="00067929" w:rsidRPr="009132E2">
        <w:rPr>
          <w:rFonts w:cs="Arial"/>
          <w:szCs w:val="22"/>
        </w:rPr>
        <w:t xml:space="preserve"> identified </w:t>
      </w:r>
      <w:r w:rsidR="00262A73" w:rsidRPr="009132E2">
        <w:rPr>
          <w:rFonts w:cs="Arial"/>
          <w:szCs w:val="22"/>
        </w:rPr>
        <w:t xml:space="preserve">both </w:t>
      </w:r>
      <w:r w:rsidR="00067929" w:rsidRPr="009132E2">
        <w:rPr>
          <w:rFonts w:cs="Arial"/>
          <w:szCs w:val="22"/>
        </w:rPr>
        <w:t xml:space="preserve">across datasets and </w:t>
      </w:r>
      <w:r>
        <w:rPr>
          <w:rFonts w:cs="Arial"/>
          <w:szCs w:val="22"/>
        </w:rPr>
        <w:t>C</w:t>
      </w:r>
      <w:r w:rsidR="00067929" w:rsidRPr="009132E2">
        <w:rPr>
          <w:rFonts w:cs="Arial"/>
          <w:szCs w:val="22"/>
        </w:rPr>
        <w:t>ontractors (</w:t>
      </w:r>
      <w:hyperlink w:anchor="_Supplementary_Data_File" w:history="1">
        <w:r w:rsidR="00635737" w:rsidRPr="00635737">
          <w:rPr>
            <w:rStyle w:val="Hyperlink"/>
            <w:rFonts w:cs="Arial"/>
            <w:szCs w:val="22"/>
          </w:rPr>
          <w:t xml:space="preserve">see SDF </w:t>
        </w:r>
        <w:r w:rsidR="00635737">
          <w:rPr>
            <w:rStyle w:val="Hyperlink"/>
            <w:rFonts w:cs="Arial"/>
            <w:szCs w:val="22"/>
          </w:rPr>
          <w:t>1A</w:t>
        </w:r>
      </w:hyperlink>
      <w:r w:rsidR="003D4B1A" w:rsidRPr="009132E2">
        <w:rPr>
          <w:rFonts w:cs="Arial"/>
          <w:szCs w:val="22"/>
        </w:rPr>
        <w:t xml:space="preserve">). </w:t>
      </w:r>
      <w:r w:rsidR="00AE626C">
        <w:rPr>
          <w:rFonts w:cs="Arial"/>
          <w:szCs w:val="22"/>
        </w:rPr>
        <w:t>A unique</w:t>
      </w:r>
      <w:r w:rsidR="003D4B1A" w:rsidRPr="009132E2">
        <w:rPr>
          <w:rFonts w:cs="Arial"/>
          <w:szCs w:val="22"/>
        </w:rPr>
        <w:t xml:space="preserve"> </w:t>
      </w:r>
      <w:r w:rsidR="00AE626C">
        <w:rPr>
          <w:rFonts w:cs="Arial"/>
          <w:szCs w:val="22"/>
        </w:rPr>
        <w:t xml:space="preserve">identifier or </w:t>
      </w:r>
      <w:r w:rsidR="003D4B1A" w:rsidRPr="009132E2">
        <w:rPr>
          <w:rFonts w:cs="Arial"/>
          <w:szCs w:val="22"/>
        </w:rPr>
        <w:t>key</w:t>
      </w:r>
      <w:r w:rsidR="00067929" w:rsidRPr="009132E2">
        <w:rPr>
          <w:rFonts w:cs="Arial"/>
          <w:szCs w:val="22"/>
        </w:rPr>
        <w:t xml:space="preserve"> was </w:t>
      </w:r>
      <w:r>
        <w:rPr>
          <w:rFonts w:cs="Arial"/>
          <w:szCs w:val="22"/>
        </w:rPr>
        <w:t xml:space="preserve">therefore </w:t>
      </w:r>
      <w:r w:rsidR="00067929" w:rsidRPr="009132E2">
        <w:rPr>
          <w:rFonts w:cs="Arial"/>
          <w:szCs w:val="22"/>
        </w:rPr>
        <w:t xml:space="preserve">created by concatenating the fields </w:t>
      </w:r>
      <w:r w:rsidR="00CE3512">
        <w:rPr>
          <w:rFonts w:cs="Arial"/>
          <w:szCs w:val="22"/>
        </w:rPr>
        <w:t>of SampleID, ‘ContractorID’, and ‘</w:t>
      </w:r>
      <w:proofErr w:type="spellStart"/>
      <w:r w:rsidR="00CE3512">
        <w:rPr>
          <w:rFonts w:cs="Arial"/>
          <w:szCs w:val="22"/>
        </w:rPr>
        <w:t>S</w:t>
      </w:r>
      <w:r w:rsidR="00067929" w:rsidRPr="009132E2">
        <w:rPr>
          <w:rFonts w:cs="Arial"/>
          <w:szCs w:val="22"/>
        </w:rPr>
        <w:t>tationID</w:t>
      </w:r>
      <w:proofErr w:type="spellEnd"/>
      <w:r w:rsidR="00CE3512">
        <w:rPr>
          <w:rFonts w:cs="Arial"/>
          <w:szCs w:val="22"/>
        </w:rPr>
        <w:t>’</w:t>
      </w:r>
      <w:r w:rsidR="00067929" w:rsidRPr="009132E2">
        <w:rPr>
          <w:rFonts w:cs="Arial"/>
          <w:szCs w:val="22"/>
        </w:rPr>
        <w:t xml:space="preserve">. This produced an identifier </w:t>
      </w:r>
      <w:r w:rsidR="00067929" w:rsidRPr="009132E2">
        <w:rPr>
          <w:rFonts w:cs="Arial"/>
          <w:szCs w:val="22"/>
        </w:rPr>
        <w:lastRenderedPageBreak/>
        <w:t>that was unique within the dataset (</w:t>
      </w:r>
      <w:hyperlink w:anchor="_Supplementary_Data_File" w:history="1">
        <w:r w:rsidR="00635737" w:rsidRPr="00635737">
          <w:rPr>
            <w:rStyle w:val="Hyperlink"/>
            <w:rFonts w:cs="Arial"/>
            <w:szCs w:val="22"/>
          </w:rPr>
          <w:t xml:space="preserve">see SDF </w:t>
        </w:r>
        <w:r w:rsidR="00635737">
          <w:rPr>
            <w:rStyle w:val="Hyperlink"/>
            <w:rFonts w:cs="Arial"/>
            <w:szCs w:val="22"/>
          </w:rPr>
          <w:t>1B</w:t>
        </w:r>
      </w:hyperlink>
      <w:r w:rsidR="00067929" w:rsidRPr="009132E2">
        <w:rPr>
          <w:rFonts w:cs="Arial"/>
          <w:szCs w:val="22"/>
        </w:rPr>
        <w:t>).</w:t>
      </w:r>
      <w:r w:rsidR="00262A73" w:rsidRPr="009132E2">
        <w:rPr>
          <w:rFonts w:cs="Arial"/>
          <w:szCs w:val="22"/>
        </w:rPr>
        <w:t xml:space="preserve"> </w:t>
      </w:r>
      <w:r w:rsidR="00467DD5">
        <w:rPr>
          <w:rFonts w:cs="Arial"/>
          <w:szCs w:val="22"/>
        </w:rPr>
        <w:t>As an aside, even if ‘SampleID’ had been unique, best practice would require a unique identifier for the row of data itself, (analogous to ‘occurrenceID’ in DarwinCore terms), as well as for the sample.</w:t>
      </w:r>
    </w:p>
    <w:p w14:paraId="52E3B9FA" w14:textId="65B312B0" w:rsidR="00BD0418" w:rsidRPr="00A170E0" w:rsidRDefault="00BD0418" w:rsidP="00067929">
      <w:pPr>
        <w:rPr>
          <w:rFonts w:cs="Arial"/>
          <w:color w:val="FF0000"/>
          <w:szCs w:val="22"/>
        </w:rPr>
      </w:pPr>
    </w:p>
    <w:p w14:paraId="190BDD0E" w14:textId="2B7D4FB3" w:rsidR="00871180" w:rsidRPr="00D02AC1" w:rsidRDefault="00A0033B" w:rsidP="00D02AC1">
      <w:pPr>
        <w:pStyle w:val="Heading3"/>
      </w:pPr>
      <w:bookmarkStart w:id="125" w:name="_Data_quality_assessment:"/>
      <w:bookmarkEnd w:id="125"/>
      <w:r w:rsidRPr="00D02AC1">
        <w:t xml:space="preserve"> </w:t>
      </w:r>
      <w:bookmarkStart w:id="126" w:name="_Toc101879428"/>
      <w:r w:rsidR="00871180" w:rsidRPr="00D02AC1">
        <w:t>Data quality assessment: published records</w:t>
      </w:r>
      <w:bookmarkEnd w:id="126"/>
    </w:p>
    <w:p w14:paraId="4D98A8CA" w14:textId="05CADD7B" w:rsidR="00BD0418" w:rsidRDefault="00BD0418" w:rsidP="004D5C47">
      <w:pPr>
        <w:rPr>
          <w:rFonts w:cs="Arial"/>
        </w:rPr>
      </w:pPr>
    </w:p>
    <w:p w14:paraId="529F787F" w14:textId="7036B50A" w:rsidR="00441B80" w:rsidRDefault="00441B80" w:rsidP="004D5C47">
      <w:pPr>
        <w:rPr>
          <w:rFonts w:cs="Arial"/>
          <w:i/>
        </w:rPr>
      </w:pPr>
      <w:r w:rsidRPr="00441B80">
        <w:rPr>
          <w:rFonts w:cs="Arial"/>
          <w:i/>
        </w:rPr>
        <w:t>Taxonomy</w:t>
      </w:r>
    </w:p>
    <w:p w14:paraId="7DCC246F" w14:textId="77777777" w:rsidR="00D02AC1" w:rsidRPr="00441B80" w:rsidRDefault="00D02AC1" w:rsidP="004D5C47">
      <w:pPr>
        <w:rPr>
          <w:rFonts w:cs="Arial"/>
          <w:i/>
        </w:rPr>
      </w:pPr>
    </w:p>
    <w:p w14:paraId="0AB0372E" w14:textId="40DF7335" w:rsidR="004D5C47" w:rsidRPr="00CE2F2B" w:rsidRDefault="00067929" w:rsidP="004D5C47">
      <w:pPr>
        <w:rPr>
          <w:rFonts w:cs="Arial"/>
          <w:color w:val="FF0000"/>
          <w:szCs w:val="22"/>
        </w:rPr>
      </w:pPr>
      <w:r w:rsidRPr="00A170E0">
        <w:rPr>
          <w:rFonts w:cs="Arial"/>
          <w:szCs w:val="22"/>
        </w:rPr>
        <w:t xml:space="preserve">Taxonomic information for all columns was published </w:t>
      </w:r>
      <w:r w:rsidR="00A62D2B" w:rsidRPr="00A170E0">
        <w:rPr>
          <w:rFonts w:cs="Arial"/>
          <w:szCs w:val="22"/>
        </w:rPr>
        <w:t xml:space="preserve">close-to </w:t>
      </w:r>
      <w:r w:rsidR="00AE626C">
        <w:rPr>
          <w:rFonts w:cs="Arial"/>
          <w:szCs w:val="22"/>
        </w:rPr>
        <w:t>verbatim from C</w:t>
      </w:r>
      <w:r w:rsidRPr="00A170E0">
        <w:rPr>
          <w:rFonts w:cs="Arial"/>
          <w:szCs w:val="22"/>
        </w:rPr>
        <w:t>ontractor</w:t>
      </w:r>
      <w:r w:rsidR="00AE626C">
        <w:rPr>
          <w:rFonts w:cs="Arial"/>
          <w:szCs w:val="22"/>
        </w:rPr>
        <w:t>s</w:t>
      </w:r>
      <w:r w:rsidR="003D6729">
        <w:rPr>
          <w:rFonts w:cs="Arial"/>
          <w:szCs w:val="22"/>
        </w:rPr>
        <w:t xml:space="preserve"> (</w:t>
      </w:r>
      <w:hyperlink w:anchor="_Observations_on_taxonomic" w:history="1">
        <w:r w:rsidR="003D6729" w:rsidRPr="00635737">
          <w:rPr>
            <w:rStyle w:val="Hyperlink"/>
            <w:rFonts w:cs="Arial"/>
            <w:szCs w:val="22"/>
          </w:rPr>
          <w:t>see section 3.6.6</w:t>
        </w:r>
      </w:hyperlink>
      <w:r w:rsidR="003D6729">
        <w:rPr>
          <w:rFonts w:cs="Arial"/>
          <w:szCs w:val="22"/>
        </w:rPr>
        <w:t>)</w:t>
      </w:r>
      <w:r w:rsidRPr="00A170E0">
        <w:rPr>
          <w:rFonts w:cs="Arial"/>
          <w:szCs w:val="22"/>
        </w:rPr>
        <w:t xml:space="preserve">. </w:t>
      </w:r>
      <w:r w:rsidR="00A62D2B" w:rsidRPr="00A170E0">
        <w:rPr>
          <w:rFonts w:cs="Arial"/>
          <w:szCs w:val="22"/>
        </w:rPr>
        <w:t xml:space="preserve">This was </w:t>
      </w:r>
      <w:r w:rsidR="00FB78B3">
        <w:rPr>
          <w:rFonts w:cs="Arial"/>
          <w:szCs w:val="22"/>
        </w:rPr>
        <w:t xml:space="preserve">suspected from initial observations of the </w:t>
      </w:r>
      <w:proofErr w:type="gramStart"/>
      <w:r w:rsidR="00FB78B3">
        <w:rPr>
          <w:rFonts w:cs="Arial"/>
          <w:szCs w:val="22"/>
        </w:rPr>
        <w:t>files, and</w:t>
      </w:r>
      <w:proofErr w:type="gramEnd"/>
      <w:r w:rsidR="00FB78B3">
        <w:rPr>
          <w:rFonts w:cs="Arial"/>
          <w:szCs w:val="22"/>
        </w:rPr>
        <w:t xml:space="preserve"> </w:t>
      </w:r>
      <w:r w:rsidR="00A62D2B" w:rsidRPr="00A170E0">
        <w:rPr>
          <w:rFonts w:cs="Arial"/>
          <w:szCs w:val="22"/>
        </w:rPr>
        <w:t>ascertained from cross-referencing data pub</w:t>
      </w:r>
      <w:r w:rsidR="00D15F8F" w:rsidRPr="00A170E0">
        <w:rPr>
          <w:rFonts w:cs="Arial"/>
          <w:szCs w:val="22"/>
        </w:rPr>
        <w:t xml:space="preserve">lished in the database with </w:t>
      </w:r>
      <w:r w:rsidR="00A62D2B" w:rsidRPr="00A170E0">
        <w:rPr>
          <w:rFonts w:cs="Arial"/>
          <w:szCs w:val="22"/>
        </w:rPr>
        <w:t xml:space="preserve">a subset of the </w:t>
      </w:r>
      <w:r w:rsidR="00AE626C">
        <w:rPr>
          <w:rFonts w:cs="Arial"/>
          <w:szCs w:val="22"/>
        </w:rPr>
        <w:t>C</w:t>
      </w:r>
      <w:r w:rsidR="00AE626C" w:rsidRPr="00A170E0">
        <w:rPr>
          <w:rFonts w:cs="Arial"/>
          <w:szCs w:val="22"/>
        </w:rPr>
        <w:t>ontractor</w:t>
      </w:r>
      <w:r w:rsidR="00AE626C">
        <w:rPr>
          <w:rFonts w:cs="Arial"/>
          <w:szCs w:val="22"/>
        </w:rPr>
        <w:t xml:space="preserve"> data templates (‘raw’ files)</w:t>
      </w:r>
      <w:r w:rsidR="00A62D2B" w:rsidRPr="00A170E0">
        <w:rPr>
          <w:rFonts w:cs="Arial"/>
          <w:szCs w:val="22"/>
        </w:rPr>
        <w:t xml:space="preserve">. </w:t>
      </w:r>
      <w:r w:rsidR="00D15F8F" w:rsidRPr="00A170E0">
        <w:rPr>
          <w:rFonts w:cs="Arial"/>
          <w:szCs w:val="22"/>
        </w:rPr>
        <w:t>Some da</w:t>
      </w:r>
      <w:r w:rsidR="003973EB" w:rsidRPr="00A170E0">
        <w:rPr>
          <w:rFonts w:cs="Arial"/>
          <w:szCs w:val="22"/>
        </w:rPr>
        <w:t xml:space="preserve">ta processing </w:t>
      </w:r>
      <w:r w:rsidR="00E566AE">
        <w:rPr>
          <w:rFonts w:cs="Arial"/>
          <w:szCs w:val="22"/>
        </w:rPr>
        <w:t xml:space="preserve">of taxonomy </w:t>
      </w:r>
      <w:r w:rsidR="003973EB" w:rsidRPr="00A170E0">
        <w:rPr>
          <w:rFonts w:cs="Arial"/>
          <w:szCs w:val="22"/>
        </w:rPr>
        <w:t>was evident, but this appears t</w:t>
      </w:r>
      <w:r w:rsidR="00FB78B3">
        <w:rPr>
          <w:rFonts w:cs="Arial"/>
          <w:szCs w:val="22"/>
        </w:rPr>
        <w:t xml:space="preserve">o have caused additional complexities. </w:t>
      </w:r>
      <w:r w:rsidR="003D6729">
        <w:rPr>
          <w:rFonts w:cs="Arial"/>
          <w:szCs w:val="22"/>
        </w:rPr>
        <w:t>D</w:t>
      </w:r>
      <w:r w:rsidR="00FB78B3">
        <w:rPr>
          <w:rFonts w:cs="Arial"/>
          <w:szCs w:val="22"/>
        </w:rPr>
        <w:t>uring data mapping, taxonomy records appear to have been re-allocated t</w:t>
      </w:r>
      <w:r w:rsidR="00E566AE">
        <w:rPr>
          <w:rFonts w:cs="Arial"/>
          <w:szCs w:val="22"/>
        </w:rPr>
        <w:t xml:space="preserve">o other designations in a few cases. For example, </w:t>
      </w:r>
      <w:r w:rsidR="004D5C47" w:rsidRPr="00A170E0">
        <w:rPr>
          <w:rFonts w:cs="Arial"/>
          <w:i/>
          <w:szCs w:val="22"/>
        </w:rPr>
        <w:t>Monticellina</w:t>
      </w:r>
      <w:r w:rsidR="004D5C47" w:rsidRPr="00A170E0">
        <w:rPr>
          <w:rFonts w:cs="Arial"/>
          <w:szCs w:val="22"/>
        </w:rPr>
        <w:t xml:space="preserve"> records from GSR</w:t>
      </w:r>
      <w:r w:rsidR="00E566AE">
        <w:rPr>
          <w:rFonts w:cs="Arial"/>
          <w:szCs w:val="22"/>
        </w:rPr>
        <w:t xml:space="preserve"> data</w:t>
      </w:r>
      <w:r w:rsidR="003D6729">
        <w:rPr>
          <w:rFonts w:cs="Arial"/>
          <w:szCs w:val="22"/>
        </w:rPr>
        <w:t>sets</w:t>
      </w:r>
      <w:r w:rsidR="00E566AE">
        <w:rPr>
          <w:rFonts w:cs="Arial"/>
          <w:szCs w:val="22"/>
        </w:rPr>
        <w:t xml:space="preserve"> were </w:t>
      </w:r>
      <w:r w:rsidR="00FB78B3">
        <w:rPr>
          <w:rFonts w:cs="Arial"/>
          <w:szCs w:val="22"/>
        </w:rPr>
        <w:t>present</w:t>
      </w:r>
      <w:r w:rsidR="004D5C47" w:rsidRPr="00A170E0">
        <w:rPr>
          <w:rFonts w:cs="Arial"/>
          <w:szCs w:val="22"/>
        </w:rPr>
        <w:t xml:space="preserve"> in DeepData </w:t>
      </w:r>
      <w:r w:rsidR="008F2F97">
        <w:rPr>
          <w:rFonts w:cs="Arial"/>
          <w:szCs w:val="22"/>
        </w:rPr>
        <w:t xml:space="preserve">(incorrectly) </w:t>
      </w:r>
      <w:r w:rsidR="004D5C47" w:rsidRPr="00A170E0">
        <w:rPr>
          <w:rFonts w:cs="Arial"/>
          <w:szCs w:val="22"/>
        </w:rPr>
        <w:t xml:space="preserve">as </w:t>
      </w:r>
      <w:r w:rsidR="004D5C47" w:rsidRPr="00A170E0">
        <w:rPr>
          <w:rFonts w:cs="Arial"/>
          <w:i/>
          <w:szCs w:val="22"/>
        </w:rPr>
        <w:t xml:space="preserve">Monticellina </w:t>
      </w:r>
      <w:r w:rsidR="004D5C47" w:rsidRPr="00A170E0">
        <w:rPr>
          <w:rStyle w:val="LineNumber"/>
          <w:rFonts w:cs="Arial"/>
          <w:sz w:val="22"/>
          <w:szCs w:val="22"/>
        </w:rPr>
        <w:t xml:space="preserve">Westblad, 1953 </w:t>
      </w:r>
      <w:r w:rsidR="00D02AC1">
        <w:rPr>
          <w:rStyle w:val="LineNumber"/>
          <w:rFonts w:cs="Arial"/>
          <w:sz w:val="22"/>
          <w:szCs w:val="22"/>
        </w:rPr>
        <w:t>(</w:t>
      </w:r>
      <w:r w:rsidR="004D5C47" w:rsidRPr="00A170E0">
        <w:rPr>
          <w:rFonts w:cs="Arial"/>
          <w:szCs w:val="22"/>
        </w:rPr>
        <w:t>Platyhelminthes</w:t>
      </w:r>
      <w:r w:rsidR="00D02AC1">
        <w:rPr>
          <w:rFonts w:cs="Arial"/>
          <w:szCs w:val="22"/>
        </w:rPr>
        <w:t>)</w:t>
      </w:r>
      <w:r w:rsidR="004D5C47" w:rsidRPr="00A170E0">
        <w:rPr>
          <w:rFonts w:cs="Arial"/>
          <w:szCs w:val="22"/>
        </w:rPr>
        <w:t xml:space="preserve"> rather than </w:t>
      </w:r>
      <w:r w:rsidR="004D5C47" w:rsidRPr="00A170E0">
        <w:rPr>
          <w:rStyle w:val="LineNumber"/>
          <w:rFonts w:cs="Arial"/>
          <w:i/>
          <w:sz w:val="22"/>
          <w:szCs w:val="22"/>
        </w:rPr>
        <w:t xml:space="preserve">Monticellina </w:t>
      </w:r>
      <w:r w:rsidR="004D5C47" w:rsidRPr="00A170E0">
        <w:rPr>
          <w:rStyle w:val="LineNumber"/>
          <w:rFonts w:cs="Arial"/>
          <w:sz w:val="22"/>
          <w:szCs w:val="22"/>
        </w:rPr>
        <w:t xml:space="preserve">Laubier, 1961 accepted as </w:t>
      </w:r>
      <w:r w:rsidR="004D5C47" w:rsidRPr="00222F2A">
        <w:rPr>
          <w:rStyle w:val="LineNumber"/>
          <w:rFonts w:cs="Arial"/>
          <w:i/>
          <w:sz w:val="22"/>
          <w:szCs w:val="22"/>
        </w:rPr>
        <w:t>Kirkegaardia</w:t>
      </w:r>
      <w:r w:rsidR="004D5C47" w:rsidRPr="00A170E0">
        <w:rPr>
          <w:rStyle w:val="LineNumber"/>
          <w:rFonts w:cs="Arial"/>
          <w:sz w:val="22"/>
          <w:szCs w:val="22"/>
        </w:rPr>
        <w:t xml:space="preserve"> Blake, 2016 (Annelida). </w:t>
      </w:r>
      <w:r w:rsidR="008F2F97">
        <w:rPr>
          <w:rStyle w:val="LineNumber"/>
          <w:rFonts w:cs="Arial"/>
          <w:sz w:val="22"/>
          <w:szCs w:val="22"/>
        </w:rPr>
        <w:t xml:space="preserve">A taxon match for the genus </w:t>
      </w:r>
      <w:r w:rsidR="008F2F97" w:rsidRPr="00A170E0">
        <w:rPr>
          <w:rFonts w:cs="Arial"/>
          <w:i/>
          <w:szCs w:val="22"/>
        </w:rPr>
        <w:t>Monticellina</w:t>
      </w:r>
      <w:r w:rsidR="008F2F97">
        <w:rPr>
          <w:rStyle w:val="LineNumber"/>
          <w:rFonts w:cs="Arial"/>
          <w:sz w:val="22"/>
          <w:szCs w:val="22"/>
        </w:rPr>
        <w:t xml:space="preserve"> in WoRMS returns an ‘ambiguous match’ (a standard result for homonyms, pre-occupied names and similar) with the </w:t>
      </w:r>
      <w:r w:rsidR="00212459">
        <w:rPr>
          <w:rStyle w:val="LineNumber"/>
          <w:rFonts w:cs="Arial"/>
          <w:sz w:val="22"/>
          <w:szCs w:val="22"/>
        </w:rPr>
        <w:t>two</w:t>
      </w:r>
      <w:r w:rsidR="008F2F97">
        <w:rPr>
          <w:rStyle w:val="LineNumber"/>
          <w:rFonts w:cs="Arial"/>
          <w:sz w:val="22"/>
          <w:szCs w:val="22"/>
        </w:rPr>
        <w:t xml:space="preserve"> options (</w:t>
      </w:r>
      <w:r w:rsidR="008F2F97" w:rsidRPr="00A170E0">
        <w:rPr>
          <w:rFonts w:cs="Arial"/>
          <w:i/>
          <w:szCs w:val="22"/>
        </w:rPr>
        <w:t xml:space="preserve">Monticellina </w:t>
      </w:r>
      <w:r w:rsidR="008F2F97" w:rsidRPr="00A170E0">
        <w:rPr>
          <w:rStyle w:val="LineNumber"/>
          <w:rFonts w:cs="Arial"/>
          <w:sz w:val="22"/>
          <w:szCs w:val="22"/>
        </w:rPr>
        <w:t>Westblad, 195</w:t>
      </w:r>
      <w:r w:rsidR="008F2F97">
        <w:rPr>
          <w:rStyle w:val="LineNumber"/>
          <w:rFonts w:cs="Arial"/>
          <w:sz w:val="22"/>
          <w:szCs w:val="22"/>
        </w:rPr>
        <w:t xml:space="preserve">3; </w:t>
      </w:r>
      <w:r w:rsidR="008F2F97" w:rsidRPr="00222F2A">
        <w:rPr>
          <w:rStyle w:val="LineNumber"/>
          <w:rFonts w:cs="Arial"/>
          <w:i/>
          <w:sz w:val="22"/>
          <w:szCs w:val="22"/>
        </w:rPr>
        <w:t>Kirkegaardia</w:t>
      </w:r>
      <w:r w:rsidR="008F2F97" w:rsidRPr="00A170E0">
        <w:rPr>
          <w:rStyle w:val="LineNumber"/>
          <w:rFonts w:cs="Arial"/>
          <w:sz w:val="22"/>
          <w:szCs w:val="22"/>
        </w:rPr>
        <w:t xml:space="preserve"> Blake, 2016</w:t>
      </w:r>
      <w:r w:rsidR="008F2F97">
        <w:rPr>
          <w:rStyle w:val="LineNumber"/>
          <w:rFonts w:cs="Arial"/>
          <w:sz w:val="22"/>
          <w:szCs w:val="22"/>
        </w:rPr>
        <w:t>). I</w:t>
      </w:r>
      <w:r w:rsidR="004D5C47" w:rsidRPr="00A170E0">
        <w:rPr>
          <w:rStyle w:val="LineNumber"/>
          <w:rFonts w:cs="Arial"/>
          <w:sz w:val="22"/>
          <w:szCs w:val="22"/>
        </w:rPr>
        <w:t xml:space="preserve">n </w:t>
      </w:r>
      <w:r w:rsidR="00222F2A">
        <w:rPr>
          <w:rStyle w:val="LineNumber"/>
          <w:rFonts w:cs="Arial"/>
          <w:sz w:val="22"/>
          <w:szCs w:val="22"/>
        </w:rPr>
        <w:t xml:space="preserve">the data </w:t>
      </w:r>
      <w:r w:rsidR="00CE3512">
        <w:rPr>
          <w:rStyle w:val="LineNumber"/>
          <w:rFonts w:cs="Arial"/>
          <w:sz w:val="22"/>
          <w:szCs w:val="22"/>
        </w:rPr>
        <w:t>template,</w:t>
      </w:r>
      <w:r w:rsidR="00222F2A">
        <w:rPr>
          <w:rStyle w:val="LineNumber"/>
          <w:rFonts w:cs="Arial"/>
          <w:sz w:val="22"/>
          <w:szCs w:val="22"/>
        </w:rPr>
        <w:t xml:space="preserve"> it </w:t>
      </w:r>
      <w:r w:rsidR="003D6729">
        <w:rPr>
          <w:rStyle w:val="LineNumber"/>
          <w:rFonts w:cs="Arial"/>
          <w:sz w:val="22"/>
          <w:szCs w:val="22"/>
        </w:rPr>
        <w:t>i</w:t>
      </w:r>
      <w:r w:rsidR="00222F2A">
        <w:rPr>
          <w:rStyle w:val="LineNumber"/>
          <w:rFonts w:cs="Arial"/>
          <w:sz w:val="22"/>
          <w:szCs w:val="22"/>
        </w:rPr>
        <w:t xml:space="preserve">s evident the relevant record </w:t>
      </w:r>
      <w:r w:rsidR="00E566AE">
        <w:rPr>
          <w:rStyle w:val="LineNumber"/>
          <w:rFonts w:cs="Arial"/>
          <w:sz w:val="22"/>
          <w:szCs w:val="22"/>
        </w:rPr>
        <w:t>was</w:t>
      </w:r>
      <w:r w:rsidR="004D5C47" w:rsidRPr="00A170E0">
        <w:rPr>
          <w:rStyle w:val="LineNumber"/>
          <w:rFonts w:cs="Arial"/>
          <w:sz w:val="22"/>
          <w:szCs w:val="22"/>
        </w:rPr>
        <w:t xml:space="preserve"> </w:t>
      </w:r>
      <w:r w:rsidR="004D5C47" w:rsidRPr="00222F2A">
        <w:rPr>
          <w:rStyle w:val="LineNumber"/>
          <w:rFonts w:cs="Arial"/>
          <w:i/>
          <w:sz w:val="22"/>
          <w:szCs w:val="22"/>
        </w:rPr>
        <w:t>Kirkegaardia</w:t>
      </w:r>
      <w:r w:rsidR="004D5C47" w:rsidRPr="00A170E0">
        <w:rPr>
          <w:rStyle w:val="LineNumber"/>
          <w:rFonts w:cs="Arial"/>
          <w:sz w:val="22"/>
          <w:szCs w:val="22"/>
        </w:rPr>
        <w:t xml:space="preserve"> from higher taxonomy columns</w:t>
      </w:r>
      <w:r w:rsidR="003D6729">
        <w:rPr>
          <w:rStyle w:val="LineNumber"/>
          <w:rFonts w:cs="Arial"/>
          <w:sz w:val="22"/>
          <w:szCs w:val="22"/>
        </w:rPr>
        <w:t xml:space="preserve"> (</w:t>
      </w:r>
      <w:hyperlink w:anchor="_Supplementary_Data_File_1" w:history="1">
        <w:r w:rsidR="00635737">
          <w:rPr>
            <w:rStyle w:val="Hyperlink"/>
            <w:rFonts w:cs="Arial"/>
            <w:szCs w:val="22"/>
          </w:rPr>
          <w:t>s</w:t>
        </w:r>
        <w:r w:rsidR="00635737" w:rsidRPr="00635737">
          <w:rPr>
            <w:rStyle w:val="Hyperlink"/>
            <w:rFonts w:cs="Arial"/>
            <w:szCs w:val="22"/>
          </w:rPr>
          <w:t>ee SDF 7</w:t>
        </w:r>
      </w:hyperlink>
      <w:r w:rsidR="00635737">
        <w:rPr>
          <w:rStyle w:val="LineNumber"/>
          <w:rFonts w:cs="Arial"/>
          <w:sz w:val="22"/>
          <w:szCs w:val="22"/>
        </w:rPr>
        <w:t>)</w:t>
      </w:r>
      <w:r w:rsidR="003D6729">
        <w:rPr>
          <w:rStyle w:val="LineNumber"/>
          <w:rFonts w:cs="Arial"/>
          <w:sz w:val="22"/>
          <w:szCs w:val="22"/>
        </w:rPr>
        <w:t>,</w:t>
      </w:r>
      <w:r w:rsidR="004D5C47" w:rsidRPr="00A170E0">
        <w:rPr>
          <w:rStyle w:val="LineNumber"/>
          <w:rFonts w:cs="Arial"/>
          <w:sz w:val="22"/>
          <w:szCs w:val="22"/>
        </w:rPr>
        <w:t xml:space="preserve"> but the </w:t>
      </w:r>
      <w:r w:rsidR="00222F2A">
        <w:rPr>
          <w:rStyle w:val="LineNumber"/>
          <w:rFonts w:cs="Arial"/>
          <w:sz w:val="22"/>
          <w:szCs w:val="22"/>
        </w:rPr>
        <w:t>genus</w:t>
      </w:r>
      <w:r w:rsidR="004D5C47" w:rsidRPr="00A170E0">
        <w:rPr>
          <w:rStyle w:val="LineNumber"/>
          <w:rFonts w:cs="Arial"/>
          <w:sz w:val="22"/>
          <w:szCs w:val="22"/>
        </w:rPr>
        <w:t xml:space="preserve"> n</w:t>
      </w:r>
      <w:r w:rsidR="00222F2A">
        <w:rPr>
          <w:rStyle w:val="LineNumber"/>
          <w:rFonts w:cs="Arial"/>
          <w:sz w:val="22"/>
          <w:szCs w:val="22"/>
        </w:rPr>
        <w:t>ame wa</w:t>
      </w:r>
      <w:r w:rsidR="004D5C47" w:rsidRPr="00A170E0">
        <w:rPr>
          <w:rStyle w:val="LineNumber"/>
          <w:rFonts w:cs="Arial"/>
          <w:sz w:val="22"/>
          <w:szCs w:val="22"/>
        </w:rPr>
        <w:t xml:space="preserve">s recorded as </w:t>
      </w:r>
      <w:r w:rsidR="004D5C47" w:rsidRPr="00A170E0">
        <w:rPr>
          <w:rStyle w:val="LineNumber"/>
          <w:rFonts w:cs="Arial"/>
          <w:i/>
          <w:sz w:val="22"/>
          <w:szCs w:val="22"/>
        </w:rPr>
        <w:t>Monticellina</w:t>
      </w:r>
      <w:r w:rsidR="004D5C47" w:rsidRPr="00A170E0">
        <w:rPr>
          <w:rStyle w:val="LineNumber"/>
          <w:rFonts w:cs="Arial"/>
          <w:sz w:val="22"/>
          <w:szCs w:val="22"/>
        </w:rPr>
        <w:t xml:space="preserve"> and presumably </w:t>
      </w:r>
      <w:r w:rsidR="003D6729">
        <w:rPr>
          <w:rStyle w:val="LineNumber"/>
          <w:rFonts w:cs="Arial"/>
          <w:sz w:val="22"/>
          <w:szCs w:val="22"/>
        </w:rPr>
        <w:t xml:space="preserve">and understandably </w:t>
      </w:r>
      <w:r w:rsidR="004D5C47" w:rsidRPr="00A170E0">
        <w:rPr>
          <w:rStyle w:val="LineNumber"/>
          <w:rFonts w:cs="Arial"/>
          <w:sz w:val="22"/>
          <w:szCs w:val="22"/>
        </w:rPr>
        <w:t xml:space="preserve">in the DeepData processing the matching </w:t>
      </w:r>
      <w:r w:rsidR="00222F2A">
        <w:rPr>
          <w:rStyle w:val="LineNumber"/>
          <w:rFonts w:cs="Arial"/>
          <w:sz w:val="22"/>
          <w:szCs w:val="22"/>
        </w:rPr>
        <w:t>is done on the lowest taxonomic level</w:t>
      </w:r>
      <w:r w:rsidR="00AE626C">
        <w:rPr>
          <w:rStyle w:val="LineNumber"/>
          <w:rFonts w:cs="Arial"/>
          <w:sz w:val="22"/>
          <w:szCs w:val="22"/>
        </w:rPr>
        <w:t xml:space="preserve">, perhaps </w:t>
      </w:r>
      <w:r w:rsidR="00E566AE">
        <w:rPr>
          <w:rStyle w:val="LineNumber"/>
          <w:rFonts w:cs="Arial"/>
          <w:sz w:val="22"/>
          <w:szCs w:val="22"/>
        </w:rPr>
        <w:t>without reference to higher taxonomy</w:t>
      </w:r>
      <w:r w:rsidR="004D5C47" w:rsidRPr="00A170E0">
        <w:rPr>
          <w:rStyle w:val="LineNumber"/>
          <w:rFonts w:cs="Arial"/>
          <w:sz w:val="22"/>
          <w:szCs w:val="22"/>
        </w:rPr>
        <w:t xml:space="preserve">, </w:t>
      </w:r>
      <w:r w:rsidR="008F2F97">
        <w:rPr>
          <w:rStyle w:val="LineNumber"/>
          <w:rFonts w:cs="Arial"/>
          <w:sz w:val="22"/>
          <w:szCs w:val="22"/>
        </w:rPr>
        <w:t xml:space="preserve">and </w:t>
      </w:r>
      <w:r w:rsidR="004D5C47" w:rsidRPr="00A170E0">
        <w:rPr>
          <w:rStyle w:val="LineNumber"/>
          <w:rFonts w:cs="Arial"/>
          <w:sz w:val="22"/>
          <w:szCs w:val="22"/>
        </w:rPr>
        <w:t xml:space="preserve">the record </w:t>
      </w:r>
      <w:r w:rsidR="00AE626C">
        <w:rPr>
          <w:rStyle w:val="LineNumber"/>
          <w:rFonts w:cs="Arial"/>
          <w:sz w:val="22"/>
          <w:szCs w:val="22"/>
        </w:rPr>
        <w:t xml:space="preserve">was </w:t>
      </w:r>
      <w:r w:rsidR="00B13F77">
        <w:rPr>
          <w:rStyle w:val="LineNumber"/>
          <w:rFonts w:cs="Arial"/>
          <w:sz w:val="22"/>
          <w:szCs w:val="22"/>
        </w:rPr>
        <w:t xml:space="preserve">therefore </w:t>
      </w:r>
      <w:r w:rsidR="00AE626C">
        <w:rPr>
          <w:rStyle w:val="LineNumber"/>
          <w:rFonts w:cs="Arial"/>
          <w:sz w:val="22"/>
          <w:szCs w:val="22"/>
        </w:rPr>
        <w:t xml:space="preserve">taxon matched </w:t>
      </w:r>
      <w:r w:rsidR="004D5C47" w:rsidRPr="00A170E0">
        <w:rPr>
          <w:rStyle w:val="LineNumber"/>
          <w:rFonts w:cs="Arial"/>
          <w:sz w:val="22"/>
          <w:szCs w:val="22"/>
        </w:rPr>
        <w:t xml:space="preserve">to </w:t>
      </w:r>
      <w:r w:rsidR="004D5C47" w:rsidRPr="00A170E0">
        <w:rPr>
          <w:rFonts w:cs="Arial"/>
          <w:i/>
          <w:szCs w:val="22"/>
        </w:rPr>
        <w:t xml:space="preserve">Monticellina </w:t>
      </w:r>
      <w:r w:rsidR="004D5C47" w:rsidRPr="00A170E0">
        <w:rPr>
          <w:rStyle w:val="LineNumber"/>
          <w:rFonts w:cs="Arial"/>
          <w:sz w:val="22"/>
          <w:szCs w:val="22"/>
        </w:rPr>
        <w:t>Westblad, 1953</w:t>
      </w:r>
      <w:r w:rsidR="003D6729">
        <w:rPr>
          <w:rStyle w:val="LineNumber"/>
          <w:rFonts w:cs="Arial"/>
          <w:sz w:val="22"/>
          <w:szCs w:val="22"/>
        </w:rPr>
        <w:t xml:space="preserve"> i.e. the Platyhelminth</w:t>
      </w:r>
      <w:r w:rsidR="00B13F77">
        <w:rPr>
          <w:rStyle w:val="LineNumber"/>
          <w:rFonts w:cs="Arial"/>
          <w:sz w:val="22"/>
          <w:szCs w:val="22"/>
        </w:rPr>
        <w:t xml:space="preserve"> genus</w:t>
      </w:r>
      <w:r w:rsidR="004D5C47" w:rsidRPr="00A170E0">
        <w:rPr>
          <w:rStyle w:val="LineNumber"/>
          <w:rFonts w:cs="Arial"/>
          <w:sz w:val="22"/>
          <w:szCs w:val="22"/>
        </w:rPr>
        <w:t xml:space="preserve">. This error has been perpetuated in </w:t>
      </w:r>
      <w:r w:rsidR="00694E10" w:rsidRPr="00A170E0">
        <w:rPr>
          <w:rStyle w:val="LineNumber"/>
          <w:rFonts w:cs="Arial"/>
          <w:sz w:val="22"/>
          <w:szCs w:val="22"/>
        </w:rPr>
        <w:t xml:space="preserve">the </w:t>
      </w:r>
      <w:r w:rsidR="004D5C47" w:rsidRPr="00A170E0">
        <w:rPr>
          <w:rStyle w:val="LineNumber"/>
          <w:rFonts w:cs="Arial"/>
          <w:sz w:val="22"/>
          <w:szCs w:val="22"/>
        </w:rPr>
        <w:t xml:space="preserve">OBIS </w:t>
      </w:r>
      <w:r w:rsidR="00694E10" w:rsidRPr="00A170E0">
        <w:rPr>
          <w:rStyle w:val="LineNumber"/>
          <w:rFonts w:cs="Arial"/>
          <w:sz w:val="22"/>
          <w:szCs w:val="22"/>
        </w:rPr>
        <w:t xml:space="preserve">DeepData records </w:t>
      </w:r>
      <w:r w:rsidR="004D5C47" w:rsidRPr="00A170E0">
        <w:rPr>
          <w:rStyle w:val="LineNumber"/>
          <w:rFonts w:cs="Arial"/>
          <w:sz w:val="22"/>
          <w:szCs w:val="22"/>
        </w:rPr>
        <w:t>(</w:t>
      </w:r>
      <w:hyperlink w:anchor="_Supplementary_Data_File_2" w:history="1">
        <w:r w:rsidR="004D5C47" w:rsidRPr="00CE0EEA">
          <w:rPr>
            <w:rStyle w:val="Hyperlink"/>
            <w:rFonts w:cs="Arial"/>
            <w:szCs w:val="22"/>
          </w:rPr>
          <w:t xml:space="preserve">see </w:t>
        </w:r>
        <w:r w:rsidR="00635737" w:rsidRPr="00CE0EEA">
          <w:rPr>
            <w:rStyle w:val="Hyperlink"/>
            <w:rFonts w:cs="Arial"/>
            <w:szCs w:val="22"/>
          </w:rPr>
          <w:t>SDF 2A</w:t>
        </w:r>
      </w:hyperlink>
      <w:r w:rsidR="004D5C47" w:rsidRPr="00A170E0">
        <w:rPr>
          <w:rStyle w:val="LineNumber"/>
          <w:rFonts w:cs="Arial"/>
          <w:sz w:val="22"/>
          <w:szCs w:val="22"/>
        </w:rPr>
        <w:t xml:space="preserve">). </w:t>
      </w:r>
      <w:r w:rsidR="0028319E" w:rsidRPr="00A170E0">
        <w:rPr>
          <w:rStyle w:val="LineNumber"/>
          <w:rFonts w:cs="Arial"/>
          <w:sz w:val="22"/>
          <w:szCs w:val="22"/>
        </w:rPr>
        <w:t>This potentially c</w:t>
      </w:r>
      <w:r w:rsidR="0028319E" w:rsidRPr="00A170E0">
        <w:rPr>
          <w:rFonts w:cs="Arial"/>
          <w:szCs w:val="22"/>
        </w:rPr>
        <w:t xml:space="preserve">ould be amended by additional scripting in the case of ambiguous matches e.g. where a name matches </w:t>
      </w:r>
      <w:r w:rsidR="0028319E">
        <w:rPr>
          <w:rFonts w:cs="Arial"/>
          <w:szCs w:val="22"/>
        </w:rPr>
        <w:t xml:space="preserve">more than one </w:t>
      </w:r>
      <w:r w:rsidR="0028319E" w:rsidRPr="00A170E0">
        <w:rPr>
          <w:rFonts w:cs="Arial"/>
          <w:szCs w:val="22"/>
        </w:rPr>
        <w:t>in the WoRMS database</w:t>
      </w:r>
      <w:r w:rsidR="0028319E">
        <w:rPr>
          <w:rFonts w:cs="Arial"/>
          <w:szCs w:val="22"/>
        </w:rPr>
        <w:t>,</w:t>
      </w:r>
      <w:r w:rsidR="0028319E" w:rsidRPr="00A170E0">
        <w:rPr>
          <w:rFonts w:cs="Arial"/>
          <w:szCs w:val="22"/>
        </w:rPr>
        <w:t xml:space="preserve"> the higher taxonomy levels are </w:t>
      </w:r>
      <w:r w:rsidR="0028319E">
        <w:rPr>
          <w:rFonts w:cs="Arial"/>
          <w:szCs w:val="22"/>
        </w:rPr>
        <w:t xml:space="preserve">interrogated and cross-referenced </w:t>
      </w:r>
      <w:r w:rsidR="00AE626C">
        <w:rPr>
          <w:rFonts w:cs="Arial"/>
          <w:szCs w:val="22"/>
        </w:rPr>
        <w:t>(f</w:t>
      </w:r>
      <w:r w:rsidR="00E566AE">
        <w:rPr>
          <w:rFonts w:cs="Arial"/>
          <w:szCs w:val="22"/>
        </w:rPr>
        <w:t xml:space="preserve">or additional commentary on issues with data processing by DeepData </w:t>
      </w:r>
      <w:hyperlink w:anchor="_The_OBIS_DeepData" w:history="1">
        <w:r w:rsidR="00E566AE" w:rsidRPr="00CE0EEA">
          <w:rPr>
            <w:rStyle w:val="Hyperlink"/>
            <w:rFonts w:cs="Arial"/>
            <w:szCs w:val="22"/>
          </w:rPr>
          <w:t xml:space="preserve">see </w:t>
        </w:r>
        <w:r w:rsidR="00FB78B3" w:rsidRPr="00CE0EEA">
          <w:rPr>
            <w:rStyle w:val="Hyperlink"/>
            <w:rFonts w:cs="Arial"/>
            <w:szCs w:val="22"/>
          </w:rPr>
          <w:t>section 3.</w:t>
        </w:r>
        <w:r w:rsidR="00EE286E" w:rsidRPr="00CE0EEA">
          <w:rPr>
            <w:rStyle w:val="Hyperlink"/>
            <w:rFonts w:cs="Arial"/>
            <w:szCs w:val="22"/>
          </w:rPr>
          <w:t>6.7</w:t>
        </w:r>
      </w:hyperlink>
      <w:r w:rsidR="00EE286E" w:rsidRPr="00CE0EEA">
        <w:rPr>
          <w:rFonts w:cs="Arial"/>
          <w:szCs w:val="22"/>
        </w:rPr>
        <w:t>).</w:t>
      </w:r>
      <w:r w:rsidR="000C1D9A">
        <w:rPr>
          <w:rFonts w:cs="Arial"/>
          <w:szCs w:val="22"/>
        </w:rPr>
        <w:t xml:space="preserve"> </w:t>
      </w:r>
    </w:p>
    <w:p w14:paraId="38C7E5E5" w14:textId="45053152" w:rsidR="004D5C47" w:rsidRDefault="004D5C47" w:rsidP="00067929">
      <w:pPr>
        <w:rPr>
          <w:rFonts w:cs="Arial"/>
          <w:szCs w:val="22"/>
        </w:rPr>
      </w:pPr>
    </w:p>
    <w:p w14:paraId="0C9F4B96" w14:textId="5F968D97" w:rsidR="00E27448" w:rsidRPr="00EE286E" w:rsidRDefault="00AE626C" w:rsidP="00E27448">
      <w:pPr>
        <w:rPr>
          <w:rFonts w:cs="Arial"/>
          <w:szCs w:val="22"/>
        </w:rPr>
      </w:pPr>
      <w:r>
        <w:rPr>
          <w:rFonts w:cs="Arial"/>
          <w:szCs w:val="22"/>
        </w:rPr>
        <w:t>T</w:t>
      </w:r>
      <w:r w:rsidR="00E27448" w:rsidRPr="00A170E0">
        <w:rPr>
          <w:rFonts w:cs="Arial"/>
          <w:szCs w:val="22"/>
        </w:rPr>
        <w:t xml:space="preserve">he database output </w:t>
      </w:r>
      <w:r w:rsidR="003D6729">
        <w:rPr>
          <w:rFonts w:cs="Arial"/>
          <w:szCs w:val="22"/>
        </w:rPr>
        <w:t xml:space="preserve">also </w:t>
      </w:r>
      <w:r w:rsidR="0028319E" w:rsidRPr="00A170E0">
        <w:rPr>
          <w:rFonts w:cs="Arial"/>
          <w:szCs w:val="22"/>
        </w:rPr>
        <w:t>lack</w:t>
      </w:r>
      <w:r w:rsidR="0028319E">
        <w:rPr>
          <w:rFonts w:cs="Arial"/>
          <w:szCs w:val="22"/>
        </w:rPr>
        <w:t>s</w:t>
      </w:r>
      <w:r w:rsidR="0028319E" w:rsidRPr="00A170E0">
        <w:rPr>
          <w:rFonts w:cs="Arial"/>
          <w:szCs w:val="22"/>
        </w:rPr>
        <w:t xml:space="preserve"> a column for scientific name</w:t>
      </w:r>
      <w:r w:rsidR="00E27448" w:rsidRPr="00A170E0">
        <w:rPr>
          <w:rFonts w:cs="Arial"/>
          <w:szCs w:val="22"/>
        </w:rPr>
        <w:t xml:space="preserve">- </w:t>
      </w:r>
      <w:proofErr w:type="gramStart"/>
      <w:r w:rsidR="00CE3512" w:rsidRPr="00A170E0">
        <w:rPr>
          <w:rFonts w:cs="Arial"/>
          <w:szCs w:val="22"/>
        </w:rPr>
        <w:t>i.e.</w:t>
      </w:r>
      <w:proofErr w:type="gramEnd"/>
      <w:r w:rsidR="00E27448" w:rsidRPr="00A170E0">
        <w:rPr>
          <w:rFonts w:cs="Arial"/>
          <w:szCs w:val="22"/>
        </w:rPr>
        <w:t xml:space="preserve"> the designation or identification of a given record, which therefore required interpolation of the identification from the other taxonomic </w:t>
      </w:r>
      <w:r w:rsidR="00E27448" w:rsidRPr="00EE286E">
        <w:rPr>
          <w:rFonts w:cs="Arial"/>
          <w:szCs w:val="22"/>
        </w:rPr>
        <w:t>columns and mapping the lowest level re</w:t>
      </w:r>
      <w:r w:rsidRPr="00EE286E">
        <w:rPr>
          <w:rFonts w:cs="Arial"/>
          <w:szCs w:val="22"/>
        </w:rPr>
        <w:t>corded</w:t>
      </w:r>
      <w:r w:rsidR="00E27448" w:rsidRPr="00EE286E">
        <w:rPr>
          <w:rFonts w:cs="Arial"/>
          <w:szCs w:val="22"/>
        </w:rPr>
        <w:t xml:space="preserve">. </w:t>
      </w:r>
      <w:r w:rsidR="00EE286E" w:rsidRPr="00EE286E">
        <w:rPr>
          <w:rFonts w:cs="Arial"/>
          <w:szCs w:val="22"/>
        </w:rPr>
        <w:t>The output did</w:t>
      </w:r>
      <w:r w:rsidR="00B13F77">
        <w:rPr>
          <w:rFonts w:cs="Arial"/>
          <w:szCs w:val="22"/>
        </w:rPr>
        <w:t xml:space="preserve"> </w:t>
      </w:r>
      <w:r w:rsidR="00EE286E" w:rsidRPr="00EE286E">
        <w:rPr>
          <w:rFonts w:cs="Arial"/>
          <w:szCs w:val="22"/>
        </w:rPr>
        <w:t>n</w:t>
      </w:r>
      <w:r w:rsidR="00B13F77">
        <w:rPr>
          <w:rFonts w:cs="Arial"/>
          <w:szCs w:val="22"/>
        </w:rPr>
        <w:t>o</w:t>
      </w:r>
      <w:r w:rsidR="00EE286E" w:rsidRPr="00EE286E">
        <w:rPr>
          <w:rFonts w:cs="Arial"/>
          <w:szCs w:val="22"/>
        </w:rPr>
        <w:t>t include a separate column for identification qualifier</w:t>
      </w:r>
      <w:r w:rsidR="003D6729">
        <w:rPr>
          <w:rFonts w:cs="Arial"/>
          <w:szCs w:val="22"/>
        </w:rPr>
        <w:t xml:space="preserve"> either</w:t>
      </w:r>
      <w:r w:rsidR="00EE286E" w:rsidRPr="00EE286E">
        <w:rPr>
          <w:rFonts w:cs="Arial"/>
          <w:szCs w:val="22"/>
        </w:rPr>
        <w:t xml:space="preserve">. This introduced an element of </w:t>
      </w:r>
      <w:r w:rsidR="00CE2F2B">
        <w:rPr>
          <w:rFonts w:cs="Arial"/>
          <w:szCs w:val="22"/>
        </w:rPr>
        <w:t xml:space="preserve">interpretation, even </w:t>
      </w:r>
      <w:r w:rsidR="00EE286E" w:rsidRPr="00EE286E">
        <w:rPr>
          <w:rFonts w:cs="Arial"/>
          <w:szCs w:val="22"/>
        </w:rPr>
        <w:t xml:space="preserve">guesswork into the scientific name designation. For example, </w:t>
      </w:r>
      <w:r w:rsidR="00CE2F2B">
        <w:rPr>
          <w:rFonts w:cs="Arial"/>
          <w:szCs w:val="22"/>
        </w:rPr>
        <w:t xml:space="preserve">the scientific term (but not </w:t>
      </w:r>
      <w:r w:rsidR="007C0A61">
        <w:rPr>
          <w:rFonts w:cs="Arial"/>
          <w:szCs w:val="22"/>
        </w:rPr>
        <w:t xml:space="preserve">a </w:t>
      </w:r>
      <w:r w:rsidR="00CE2F2B">
        <w:rPr>
          <w:rFonts w:cs="Arial"/>
          <w:szCs w:val="22"/>
        </w:rPr>
        <w:t xml:space="preserve">scientific name) </w:t>
      </w:r>
      <w:r w:rsidR="007C0A61">
        <w:rPr>
          <w:rFonts w:cs="Arial"/>
          <w:szCs w:val="22"/>
        </w:rPr>
        <w:t>for larval Crustacea ‘</w:t>
      </w:r>
      <w:r w:rsidR="00CE2F2B">
        <w:rPr>
          <w:rFonts w:cs="Arial"/>
          <w:szCs w:val="22"/>
        </w:rPr>
        <w:t>Nauplius</w:t>
      </w:r>
      <w:r w:rsidR="007C0A61">
        <w:rPr>
          <w:rFonts w:cs="Arial"/>
          <w:szCs w:val="22"/>
        </w:rPr>
        <w:t>’,</w:t>
      </w:r>
      <w:r w:rsidR="00CE2F2B">
        <w:rPr>
          <w:rFonts w:cs="Arial"/>
          <w:szCs w:val="22"/>
        </w:rPr>
        <w:t xml:space="preserve"> was often recorded in datasets. </w:t>
      </w:r>
      <w:r w:rsidR="007C0A61">
        <w:rPr>
          <w:rFonts w:cs="Arial"/>
          <w:szCs w:val="22"/>
        </w:rPr>
        <w:t>Other examples include</w:t>
      </w:r>
      <w:r w:rsidR="00EE286E" w:rsidRPr="00EE286E">
        <w:rPr>
          <w:rFonts w:cs="Arial"/>
          <w:szCs w:val="22"/>
        </w:rPr>
        <w:t xml:space="preserve"> morphospecies record</w:t>
      </w:r>
      <w:r w:rsidR="007C0A61">
        <w:rPr>
          <w:rFonts w:cs="Arial"/>
          <w:szCs w:val="22"/>
        </w:rPr>
        <w:t>s</w:t>
      </w:r>
      <w:r w:rsidR="00EE286E" w:rsidRPr="00EE286E">
        <w:rPr>
          <w:rFonts w:cs="Arial"/>
          <w:szCs w:val="22"/>
        </w:rPr>
        <w:t xml:space="preserve"> where both family and genus names are recorded </w:t>
      </w:r>
      <w:r w:rsidR="0053488C">
        <w:rPr>
          <w:rFonts w:cs="Arial"/>
          <w:szCs w:val="22"/>
        </w:rPr>
        <w:t>but</w:t>
      </w:r>
      <w:r w:rsidR="00EE286E" w:rsidRPr="00EE286E">
        <w:rPr>
          <w:rFonts w:cs="Arial"/>
          <w:szCs w:val="22"/>
        </w:rPr>
        <w:t xml:space="preserve"> the genus i</w:t>
      </w:r>
      <w:r w:rsidR="003D6729">
        <w:rPr>
          <w:rFonts w:cs="Arial"/>
          <w:szCs w:val="22"/>
        </w:rPr>
        <w:t xml:space="preserve">dentification </w:t>
      </w:r>
      <w:r w:rsidR="00CE2F2B">
        <w:rPr>
          <w:rFonts w:cs="Arial"/>
          <w:szCs w:val="22"/>
        </w:rPr>
        <w:t xml:space="preserve">is </w:t>
      </w:r>
      <w:proofErr w:type="gramStart"/>
      <w:r w:rsidR="003D6729">
        <w:rPr>
          <w:rFonts w:cs="Arial"/>
          <w:szCs w:val="22"/>
        </w:rPr>
        <w:t>uncertain</w:t>
      </w:r>
      <w:proofErr w:type="gramEnd"/>
      <w:r w:rsidR="003D6729">
        <w:rPr>
          <w:rFonts w:cs="Arial"/>
          <w:szCs w:val="22"/>
        </w:rPr>
        <w:t xml:space="preserve"> and the</w:t>
      </w:r>
      <w:r w:rsidR="00EE286E" w:rsidRPr="00EE286E">
        <w:rPr>
          <w:rFonts w:cs="Arial"/>
          <w:szCs w:val="22"/>
        </w:rPr>
        <w:t xml:space="preserve"> qualifier </w:t>
      </w:r>
      <w:r w:rsidR="0053488C">
        <w:rPr>
          <w:rFonts w:cs="Arial"/>
          <w:szCs w:val="22"/>
        </w:rPr>
        <w:t xml:space="preserve">recorded </w:t>
      </w:r>
      <w:r w:rsidR="00B13F77">
        <w:rPr>
          <w:rFonts w:cs="Arial"/>
          <w:szCs w:val="22"/>
        </w:rPr>
        <w:t xml:space="preserve">only </w:t>
      </w:r>
      <w:r w:rsidR="0053488C">
        <w:rPr>
          <w:rFonts w:cs="Arial"/>
          <w:szCs w:val="22"/>
        </w:rPr>
        <w:t>in notes</w:t>
      </w:r>
      <w:r w:rsidR="007C0A61">
        <w:rPr>
          <w:rFonts w:cs="Arial"/>
          <w:szCs w:val="22"/>
        </w:rPr>
        <w:t>. This</w:t>
      </w:r>
      <w:r w:rsidR="00EE286E" w:rsidRPr="00EE286E">
        <w:rPr>
          <w:rFonts w:cs="Arial"/>
          <w:szCs w:val="22"/>
        </w:rPr>
        <w:t xml:space="preserve"> could </w:t>
      </w:r>
      <w:r w:rsidR="0053488C">
        <w:rPr>
          <w:rFonts w:cs="Arial"/>
          <w:szCs w:val="22"/>
        </w:rPr>
        <w:t>easily</w:t>
      </w:r>
      <w:r w:rsidR="00672F90">
        <w:rPr>
          <w:rFonts w:cs="Arial"/>
          <w:szCs w:val="22"/>
        </w:rPr>
        <w:t xml:space="preserve"> </w:t>
      </w:r>
      <w:r w:rsidR="00EE286E" w:rsidRPr="00EE286E">
        <w:rPr>
          <w:rFonts w:cs="Arial"/>
          <w:szCs w:val="22"/>
        </w:rPr>
        <w:t>be reported incorrectly as the genus name</w:t>
      </w:r>
      <w:r w:rsidR="0053488C">
        <w:rPr>
          <w:rFonts w:cs="Arial"/>
          <w:szCs w:val="22"/>
        </w:rPr>
        <w:t>, as mining free-text fields like notes for specific data can be very challenging</w:t>
      </w:r>
      <w:r w:rsidR="00672F90">
        <w:rPr>
          <w:rFonts w:cs="Arial"/>
          <w:szCs w:val="22"/>
        </w:rPr>
        <w:t>.</w:t>
      </w:r>
    </w:p>
    <w:p w14:paraId="7341FEB6" w14:textId="17CBF0AF" w:rsidR="00E27448" w:rsidRDefault="00E27448" w:rsidP="00067929">
      <w:pPr>
        <w:rPr>
          <w:rFonts w:cs="Arial"/>
          <w:szCs w:val="22"/>
        </w:rPr>
      </w:pPr>
    </w:p>
    <w:p w14:paraId="05DD2333" w14:textId="0A5BE8E8" w:rsidR="00441B80" w:rsidRDefault="00441B80" w:rsidP="00067929">
      <w:pPr>
        <w:rPr>
          <w:rFonts w:cs="Arial"/>
          <w:i/>
          <w:szCs w:val="22"/>
        </w:rPr>
      </w:pPr>
      <w:r w:rsidRPr="00441B80">
        <w:rPr>
          <w:rFonts w:cs="Arial"/>
          <w:i/>
          <w:szCs w:val="22"/>
        </w:rPr>
        <w:t>Other data fields</w:t>
      </w:r>
    </w:p>
    <w:p w14:paraId="0302B0C6" w14:textId="77777777" w:rsidR="003B67DB" w:rsidRPr="00441B80" w:rsidRDefault="003B67DB" w:rsidP="00067929">
      <w:pPr>
        <w:rPr>
          <w:rFonts w:cs="Arial"/>
          <w:i/>
          <w:szCs w:val="22"/>
        </w:rPr>
      </w:pPr>
    </w:p>
    <w:p w14:paraId="716863E6" w14:textId="577965B5" w:rsidR="008C1830" w:rsidRDefault="0053488C" w:rsidP="00694E10">
      <w:pPr>
        <w:rPr>
          <w:rFonts w:cs="Arial"/>
          <w:szCs w:val="22"/>
        </w:rPr>
      </w:pPr>
      <w:r>
        <w:rPr>
          <w:rFonts w:cs="Arial"/>
          <w:szCs w:val="22"/>
        </w:rPr>
        <w:t>S</w:t>
      </w:r>
      <w:r w:rsidR="004C66A3">
        <w:rPr>
          <w:rFonts w:cs="Arial"/>
          <w:szCs w:val="22"/>
        </w:rPr>
        <w:t xml:space="preserve">everal </w:t>
      </w:r>
      <w:r w:rsidR="00441B80">
        <w:rPr>
          <w:rFonts w:cs="Arial"/>
          <w:szCs w:val="22"/>
        </w:rPr>
        <w:t>columns</w:t>
      </w:r>
      <w:r w:rsidR="00DC6996" w:rsidRPr="00A170E0">
        <w:rPr>
          <w:rFonts w:cs="Arial"/>
          <w:szCs w:val="22"/>
        </w:rPr>
        <w:t xml:space="preserve"> </w:t>
      </w:r>
      <w:r w:rsidR="004C66A3">
        <w:rPr>
          <w:rFonts w:cs="Arial"/>
          <w:szCs w:val="22"/>
        </w:rPr>
        <w:t xml:space="preserve">where data should match a </w:t>
      </w:r>
      <w:r w:rsidR="00441B80">
        <w:rPr>
          <w:rFonts w:cs="Arial"/>
          <w:szCs w:val="22"/>
        </w:rPr>
        <w:t>pre-</w:t>
      </w:r>
      <w:r w:rsidR="00672F90">
        <w:rPr>
          <w:rFonts w:cs="Arial"/>
          <w:szCs w:val="22"/>
        </w:rPr>
        <w:t>defined list, or a ‘controlled vocabulary’</w:t>
      </w:r>
      <w:r w:rsidR="00672F90">
        <w:rPr>
          <w:rStyle w:val="FootnoteReference"/>
          <w:rFonts w:cs="Arial"/>
          <w:szCs w:val="22"/>
        </w:rPr>
        <w:footnoteReference w:id="50"/>
      </w:r>
      <w:r>
        <w:rPr>
          <w:rFonts w:cs="Arial"/>
          <w:szCs w:val="22"/>
        </w:rPr>
        <w:t xml:space="preserve">, </w:t>
      </w:r>
      <w:r w:rsidR="00441B80">
        <w:rPr>
          <w:rFonts w:cs="Arial"/>
          <w:szCs w:val="22"/>
        </w:rPr>
        <w:t xml:space="preserve">as opposed to free text fields </w:t>
      </w:r>
      <w:r>
        <w:rPr>
          <w:rFonts w:cs="Arial"/>
          <w:szCs w:val="22"/>
        </w:rPr>
        <w:t>(</w:t>
      </w:r>
      <w:proofErr w:type="gramStart"/>
      <w:r w:rsidR="00441B80">
        <w:rPr>
          <w:rFonts w:cs="Arial"/>
          <w:szCs w:val="22"/>
        </w:rPr>
        <w:t>e.g.</w:t>
      </w:r>
      <w:proofErr w:type="gramEnd"/>
      <w:r w:rsidR="00441B80">
        <w:rPr>
          <w:rFonts w:cs="Arial"/>
          <w:szCs w:val="22"/>
        </w:rPr>
        <w:t xml:space="preserve"> notes) </w:t>
      </w:r>
      <w:r w:rsidR="00441B80" w:rsidRPr="00A170E0">
        <w:rPr>
          <w:rFonts w:cs="Arial"/>
          <w:szCs w:val="22"/>
        </w:rPr>
        <w:t xml:space="preserve">required </w:t>
      </w:r>
      <w:r w:rsidR="00441B80">
        <w:rPr>
          <w:rFonts w:cs="Arial"/>
          <w:szCs w:val="22"/>
        </w:rPr>
        <w:t>cleaning and harmonising of data.</w:t>
      </w:r>
      <w:r w:rsidR="00441B80" w:rsidRPr="00A170E0">
        <w:rPr>
          <w:rFonts w:cs="Arial"/>
          <w:szCs w:val="22"/>
        </w:rPr>
        <w:t xml:space="preserve"> </w:t>
      </w:r>
      <w:r w:rsidR="00441B80">
        <w:rPr>
          <w:rFonts w:cs="Arial"/>
          <w:szCs w:val="22"/>
        </w:rPr>
        <w:t xml:space="preserve">For </w:t>
      </w:r>
      <w:r w:rsidR="00CE3512">
        <w:rPr>
          <w:rFonts w:cs="Arial"/>
          <w:szCs w:val="22"/>
        </w:rPr>
        <w:t>example,</w:t>
      </w:r>
      <w:r w:rsidR="00067929" w:rsidRPr="00A170E0">
        <w:rPr>
          <w:rFonts w:cs="Arial"/>
          <w:szCs w:val="22"/>
        </w:rPr>
        <w:t xml:space="preserve"> </w:t>
      </w:r>
      <w:r w:rsidR="008F2F97">
        <w:rPr>
          <w:rFonts w:cs="Arial"/>
          <w:szCs w:val="22"/>
        </w:rPr>
        <w:t xml:space="preserve">the field </w:t>
      </w:r>
      <w:r w:rsidR="00441B80">
        <w:rPr>
          <w:rFonts w:cs="Arial"/>
          <w:szCs w:val="22"/>
        </w:rPr>
        <w:t>‘</w:t>
      </w:r>
      <w:r w:rsidR="00067929" w:rsidRPr="00A170E0">
        <w:rPr>
          <w:rFonts w:cs="Arial"/>
          <w:szCs w:val="22"/>
        </w:rPr>
        <w:t>SampleCollectionMetho</w:t>
      </w:r>
      <w:r w:rsidR="00441B80">
        <w:rPr>
          <w:rFonts w:cs="Arial"/>
          <w:szCs w:val="22"/>
        </w:rPr>
        <w:t xml:space="preserve">d’ should have a standard list of potential entries, </w:t>
      </w:r>
      <w:proofErr w:type="gramStart"/>
      <w:r w:rsidR="00441B80">
        <w:rPr>
          <w:rFonts w:cs="Arial"/>
          <w:szCs w:val="22"/>
        </w:rPr>
        <w:t>e.g.</w:t>
      </w:r>
      <w:proofErr w:type="gramEnd"/>
      <w:r w:rsidR="00441B80">
        <w:rPr>
          <w:rFonts w:cs="Arial"/>
          <w:szCs w:val="22"/>
        </w:rPr>
        <w:t xml:space="preserve"> ‘box core</w:t>
      </w:r>
      <w:r w:rsidR="00B13F77">
        <w:rPr>
          <w:rFonts w:cs="Arial"/>
          <w:szCs w:val="22"/>
        </w:rPr>
        <w:t>r</w:t>
      </w:r>
      <w:r w:rsidR="00441B80">
        <w:rPr>
          <w:rFonts w:cs="Arial"/>
          <w:szCs w:val="22"/>
        </w:rPr>
        <w:t xml:space="preserve">’, ‘ROV’, but here </w:t>
      </w:r>
      <w:r w:rsidR="00067929" w:rsidRPr="00A170E0">
        <w:rPr>
          <w:rFonts w:cs="Arial"/>
          <w:szCs w:val="22"/>
        </w:rPr>
        <w:t xml:space="preserve">misspellings </w:t>
      </w:r>
      <w:r w:rsidR="004C66A3">
        <w:rPr>
          <w:rFonts w:cs="Arial"/>
          <w:szCs w:val="22"/>
        </w:rPr>
        <w:t xml:space="preserve">and </w:t>
      </w:r>
      <w:r w:rsidR="00067929" w:rsidRPr="00A170E0">
        <w:rPr>
          <w:rFonts w:cs="Arial"/>
          <w:szCs w:val="22"/>
        </w:rPr>
        <w:t xml:space="preserve">variable </w:t>
      </w:r>
      <w:r w:rsidR="004C66A3">
        <w:rPr>
          <w:rFonts w:cs="Arial"/>
          <w:szCs w:val="22"/>
        </w:rPr>
        <w:t xml:space="preserve">entries </w:t>
      </w:r>
      <w:r w:rsidR="008F2F97">
        <w:rPr>
          <w:rFonts w:cs="Arial"/>
          <w:szCs w:val="22"/>
        </w:rPr>
        <w:t xml:space="preserve">were evident </w:t>
      </w:r>
      <w:r w:rsidR="004C66A3">
        <w:rPr>
          <w:rFonts w:cs="Arial"/>
          <w:szCs w:val="22"/>
        </w:rPr>
        <w:t>(</w:t>
      </w:r>
      <w:r w:rsidR="00694E10" w:rsidRPr="00A170E0">
        <w:rPr>
          <w:rFonts w:cs="Arial"/>
          <w:szCs w:val="22"/>
        </w:rPr>
        <w:t>e.g. multicore, MUC, Multi Corer</w:t>
      </w:r>
      <w:r>
        <w:rPr>
          <w:rFonts w:cs="Arial"/>
          <w:szCs w:val="22"/>
        </w:rPr>
        <w:t>,</w:t>
      </w:r>
      <w:r w:rsidR="004C66A3">
        <w:rPr>
          <w:rFonts w:cs="Arial"/>
          <w:szCs w:val="22"/>
        </w:rPr>
        <w:t xml:space="preserve"> Multi-core</w:t>
      </w:r>
      <w:r w:rsidR="00441B80">
        <w:rPr>
          <w:rFonts w:cs="Arial"/>
          <w:szCs w:val="22"/>
        </w:rPr>
        <w:t>r</w:t>
      </w:r>
      <w:r w:rsidR="00067929" w:rsidRPr="00A170E0">
        <w:rPr>
          <w:rFonts w:cs="Arial"/>
          <w:szCs w:val="22"/>
        </w:rPr>
        <w:t xml:space="preserve">). </w:t>
      </w:r>
      <w:r w:rsidR="004C66A3">
        <w:rPr>
          <w:rFonts w:cs="Arial"/>
          <w:szCs w:val="22"/>
        </w:rPr>
        <w:t xml:space="preserve">Other </w:t>
      </w:r>
      <w:r w:rsidR="00441B80">
        <w:rPr>
          <w:rFonts w:cs="Arial"/>
          <w:szCs w:val="22"/>
        </w:rPr>
        <w:t>examples include</w:t>
      </w:r>
      <w:r w:rsidR="004C66A3">
        <w:rPr>
          <w:rFonts w:cs="Arial"/>
          <w:szCs w:val="22"/>
        </w:rPr>
        <w:t xml:space="preserve"> ‘</w:t>
      </w:r>
      <w:r w:rsidR="00067929" w:rsidRPr="00A170E0">
        <w:rPr>
          <w:rFonts w:cs="Arial"/>
          <w:szCs w:val="22"/>
        </w:rPr>
        <w:t>ResearchVessel</w:t>
      </w:r>
      <w:r w:rsidR="004C66A3">
        <w:rPr>
          <w:rFonts w:cs="Arial"/>
          <w:szCs w:val="22"/>
        </w:rPr>
        <w:t>’</w:t>
      </w:r>
      <w:r w:rsidR="00067929" w:rsidRPr="00A170E0">
        <w:rPr>
          <w:rFonts w:cs="Arial"/>
          <w:szCs w:val="22"/>
        </w:rPr>
        <w:t xml:space="preserve">, </w:t>
      </w:r>
      <w:r w:rsidR="00EB15FC" w:rsidRPr="00A170E0">
        <w:rPr>
          <w:rFonts w:cs="Arial"/>
          <w:szCs w:val="22"/>
        </w:rPr>
        <w:t xml:space="preserve">and </w:t>
      </w:r>
      <w:r w:rsidR="004C66A3">
        <w:rPr>
          <w:rFonts w:cs="Arial"/>
          <w:szCs w:val="22"/>
        </w:rPr>
        <w:t xml:space="preserve">‘StorageLocation’, again with </w:t>
      </w:r>
      <w:r w:rsidR="00881773" w:rsidRPr="00A170E0">
        <w:rPr>
          <w:rFonts w:cs="Arial"/>
          <w:szCs w:val="22"/>
        </w:rPr>
        <w:t xml:space="preserve">variable </w:t>
      </w:r>
      <w:r w:rsidR="00441B80">
        <w:rPr>
          <w:rFonts w:cs="Arial"/>
          <w:szCs w:val="22"/>
        </w:rPr>
        <w:t>entries</w:t>
      </w:r>
      <w:r w:rsidR="004C66A3">
        <w:rPr>
          <w:rFonts w:cs="Arial"/>
          <w:szCs w:val="22"/>
        </w:rPr>
        <w:t xml:space="preserve"> and </w:t>
      </w:r>
      <w:r w:rsidR="00694E10" w:rsidRPr="00A170E0">
        <w:rPr>
          <w:rFonts w:cs="Arial"/>
          <w:szCs w:val="22"/>
        </w:rPr>
        <w:t>formatting, misspellings and similar (</w:t>
      </w:r>
      <w:proofErr w:type="gramStart"/>
      <w:r w:rsidR="00694E10" w:rsidRPr="00A170E0">
        <w:rPr>
          <w:rFonts w:cs="Arial"/>
          <w:szCs w:val="22"/>
        </w:rPr>
        <w:t>e.g.</w:t>
      </w:r>
      <w:proofErr w:type="gramEnd"/>
      <w:r w:rsidR="00EB15FC" w:rsidRPr="00A170E0">
        <w:rPr>
          <w:rFonts w:cs="Arial"/>
          <w:szCs w:val="22"/>
        </w:rPr>
        <w:t xml:space="preserve"> R/V Mt Mitchell;</w:t>
      </w:r>
      <w:r w:rsidR="00694E10" w:rsidRPr="00A170E0">
        <w:rPr>
          <w:rFonts w:cs="Arial"/>
          <w:szCs w:val="22"/>
        </w:rPr>
        <w:t xml:space="preserve"> RV Mt Mitchell). Contractors are recording these data in variable ways in the data templates, and it appears </w:t>
      </w:r>
      <w:r w:rsidR="00441B80">
        <w:rPr>
          <w:rFonts w:cs="Arial"/>
          <w:szCs w:val="22"/>
        </w:rPr>
        <w:t xml:space="preserve">that </w:t>
      </w:r>
      <w:r w:rsidR="00694E10" w:rsidRPr="00A170E0">
        <w:rPr>
          <w:rFonts w:cs="Arial"/>
          <w:szCs w:val="22"/>
        </w:rPr>
        <w:t>like the taxonomic data, the entries have not been harmonised prior to publication (</w:t>
      </w:r>
      <w:proofErr w:type="gramStart"/>
      <w:r w:rsidR="00694E10" w:rsidRPr="00A170E0">
        <w:rPr>
          <w:rFonts w:cs="Arial"/>
          <w:szCs w:val="22"/>
        </w:rPr>
        <w:t>e.g.</w:t>
      </w:r>
      <w:proofErr w:type="gramEnd"/>
      <w:r w:rsidR="00694E10" w:rsidRPr="00A170E0">
        <w:rPr>
          <w:rFonts w:cs="Arial"/>
          <w:szCs w:val="22"/>
        </w:rPr>
        <w:t xml:space="preserve"> transforming of all data entries for </w:t>
      </w:r>
      <w:r w:rsidR="00441B80">
        <w:rPr>
          <w:rFonts w:cs="Arial"/>
          <w:szCs w:val="22"/>
        </w:rPr>
        <w:t>‘</w:t>
      </w:r>
      <w:r w:rsidR="00441B80" w:rsidRPr="00A170E0">
        <w:rPr>
          <w:rFonts w:cs="Arial"/>
          <w:szCs w:val="22"/>
        </w:rPr>
        <w:t>SampleCollectionMetho</w:t>
      </w:r>
      <w:r w:rsidR="00441B80">
        <w:rPr>
          <w:rFonts w:cs="Arial"/>
          <w:szCs w:val="22"/>
        </w:rPr>
        <w:t xml:space="preserve">d’ to a </w:t>
      </w:r>
      <w:r w:rsidR="00694E10" w:rsidRPr="00A170E0">
        <w:rPr>
          <w:rFonts w:cs="Arial"/>
          <w:szCs w:val="22"/>
        </w:rPr>
        <w:t xml:space="preserve">standard </w:t>
      </w:r>
      <w:r w:rsidR="00441B80">
        <w:rPr>
          <w:rFonts w:cs="Arial"/>
          <w:szCs w:val="22"/>
        </w:rPr>
        <w:t xml:space="preserve">set of terms </w:t>
      </w:r>
      <w:r w:rsidR="00694E10" w:rsidRPr="00A170E0">
        <w:rPr>
          <w:rFonts w:cs="Arial"/>
          <w:szCs w:val="22"/>
        </w:rPr>
        <w:t>su</w:t>
      </w:r>
      <w:r w:rsidR="00441B80">
        <w:rPr>
          <w:rFonts w:cs="Arial"/>
          <w:szCs w:val="22"/>
        </w:rPr>
        <w:t>ch as MUC for multicore</w:t>
      </w:r>
      <w:r>
        <w:rPr>
          <w:rFonts w:cs="Arial"/>
          <w:szCs w:val="22"/>
        </w:rPr>
        <w:t>, EBS for Epibenthic Sled and similar</w:t>
      </w:r>
      <w:r w:rsidR="00441B80">
        <w:rPr>
          <w:rFonts w:cs="Arial"/>
          <w:szCs w:val="22"/>
        </w:rPr>
        <w:t xml:space="preserve">). </w:t>
      </w:r>
    </w:p>
    <w:p w14:paraId="2D9AFFB2" w14:textId="3A5DB2D8" w:rsidR="00984211" w:rsidRDefault="00984211" w:rsidP="00694E10">
      <w:pPr>
        <w:rPr>
          <w:rFonts w:cs="Arial"/>
          <w:szCs w:val="22"/>
        </w:rPr>
      </w:pPr>
    </w:p>
    <w:p w14:paraId="44E96425" w14:textId="11D66B81" w:rsidR="00766ECD" w:rsidRDefault="008C1830" w:rsidP="00766ECD">
      <w:pPr>
        <w:rPr>
          <w:rFonts w:cs="Arial"/>
          <w:szCs w:val="22"/>
        </w:rPr>
      </w:pPr>
      <w:r>
        <w:rPr>
          <w:rFonts w:cs="Arial"/>
          <w:szCs w:val="22"/>
        </w:rPr>
        <w:t xml:space="preserve">In some cases, </w:t>
      </w:r>
      <w:r w:rsidR="0053488C">
        <w:rPr>
          <w:rFonts w:cs="Arial"/>
          <w:szCs w:val="22"/>
        </w:rPr>
        <w:t xml:space="preserve">it appears </w:t>
      </w:r>
      <w:r>
        <w:rPr>
          <w:rFonts w:cs="Arial"/>
          <w:szCs w:val="22"/>
        </w:rPr>
        <w:t>actual data processing by DeepData has resulted in the need for downstream processing steps. F</w:t>
      </w:r>
      <w:r w:rsidR="00694E10" w:rsidRPr="00A170E0">
        <w:rPr>
          <w:rFonts w:cs="Arial"/>
          <w:szCs w:val="22"/>
        </w:rPr>
        <w:t xml:space="preserve">or </w:t>
      </w:r>
      <w:r w:rsidR="00CE3512" w:rsidRPr="00A170E0">
        <w:rPr>
          <w:rFonts w:cs="Arial"/>
          <w:szCs w:val="22"/>
        </w:rPr>
        <w:t>example,</w:t>
      </w:r>
      <w:r w:rsidR="00694E10" w:rsidRPr="00A170E0">
        <w:rPr>
          <w:rFonts w:cs="Arial"/>
          <w:szCs w:val="22"/>
        </w:rPr>
        <w:t xml:space="preserve"> </w:t>
      </w:r>
      <w:r w:rsidR="00CE3512">
        <w:rPr>
          <w:rFonts w:cs="Arial"/>
          <w:szCs w:val="22"/>
        </w:rPr>
        <w:t xml:space="preserve">in several cases </w:t>
      </w:r>
      <w:r w:rsidR="00694E10" w:rsidRPr="00A170E0">
        <w:rPr>
          <w:rFonts w:cs="Arial"/>
          <w:szCs w:val="22"/>
        </w:rPr>
        <w:t xml:space="preserve">the character Ã is appended onto </w:t>
      </w:r>
      <w:r>
        <w:rPr>
          <w:rFonts w:cs="Arial"/>
          <w:szCs w:val="22"/>
        </w:rPr>
        <w:t xml:space="preserve">entries </w:t>
      </w:r>
      <w:r w:rsidR="00694E10" w:rsidRPr="00A170E0">
        <w:rPr>
          <w:rFonts w:cs="Arial"/>
          <w:szCs w:val="22"/>
        </w:rPr>
        <w:t>in the data</w:t>
      </w:r>
      <w:r w:rsidR="004C5E92">
        <w:rPr>
          <w:rFonts w:cs="Arial"/>
          <w:szCs w:val="22"/>
        </w:rPr>
        <w:t xml:space="preserve"> (</w:t>
      </w:r>
      <w:proofErr w:type="gramStart"/>
      <w:r w:rsidR="004C5E92">
        <w:rPr>
          <w:rFonts w:cs="Arial"/>
          <w:szCs w:val="22"/>
        </w:rPr>
        <w:t>e.g.</w:t>
      </w:r>
      <w:proofErr w:type="gramEnd"/>
      <w:r w:rsidR="004C5E92">
        <w:rPr>
          <w:rFonts w:cs="Arial"/>
          <w:szCs w:val="22"/>
        </w:rPr>
        <w:t xml:space="preserve"> </w:t>
      </w:r>
      <w:r w:rsidR="004C5E92" w:rsidRPr="004C5E92">
        <w:rPr>
          <w:rFonts w:cs="Arial"/>
          <w:szCs w:val="22"/>
        </w:rPr>
        <w:t>2500 cmÂ²</w:t>
      </w:r>
      <w:r w:rsidR="004C5E92">
        <w:rPr>
          <w:rFonts w:cs="Arial"/>
          <w:szCs w:val="22"/>
        </w:rPr>
        <w:t xml:space="preserve"> in </w:t>
      </w:r>
      <w:r w:rsidR="00984211">
        <w:rPr>
          <w:rFonts w:cs="Arial"/>
          <w:szCs w:val="22"/>
        </w:rPr>
        <w:t>‘</w:t>
      </w:r>
      <w:r w:rsidR="004C5E92">
        <w:rPr>
          <w:rFonts w:cs="Arial"/>
          <w:szCs w:val="22"/>
        </w:rPr>
        <w:t>AreaSampled</w:t>
      </w:r>
      <w:r w:rsidR="00984211">
        <w:rPr>
          <w:rFonts w:cs="Arial"/>
          <w:szCs w:val="22"/>
        </w:rPr>
        <w:t>’</w:t>
      </w:r>
      <w:r w:rsidR="004C5E92">
        <w:rPr>
          <w:rFonts w:cs="Arial"/>
          <w:szCs w:val="22"/>
        </w:rPr>
        <w:t xml:space="preserve"> column)</w:t>
      </w:r>
      <w:r>
        <w:rPr>
          <w:rFonts w:cs="Arial"/>
          <w:szCs w:val="22"/>
        </w:rPr>
        <w:t>. Numerical data recording by DeepData also necessitated some data processing, for example</w:t>
      </w:r>
      <w:r w:rsidRPr="00A170E0">
        <w:rPr>
          <w:rFonts w:cs="Arial"/>
          <w:szCs w:val="22"/>
        </w:rPr>
        <w:t xml:space="preserve"> ‘Water Depth’ null values were recorded as -9</w:t>
      </w:r>
      <w:r w:rsidR="0053488C">
        <w:rPr>
          <w:rFonts w:cs="Arial"/>
          <w:szCs w:val="22"/>
        </w:rPr>
        <w:t>,</w:t>
      </w:r>
      <w:r w:rsidRPr="00A170E0">
        <w:rPr>
          <w:rFonts w:cs="Arial"/>
          <w:szCs w:val="22"/>
        </w:rPr>
        <w:t xml:space="preserve"> </w:t>
      </w:r>
      <w:proofErr w:type="gramStart"/>
      <w:r w:rsidR="00CE3512" w:rsidRPr="00A170E0">
        <w:rPr>
          <w:rFonts w:cs="Arial"/>
          <w:szCs w:val="22"/>
        </w:rPr>
        <w:t>i</w:t>
      </w:r>
      <w:r w:rsidR="00CE3512">
        <w:rPr>
          <w:rFonts w:cs="Arial"/>
          <w:szCs w:val="22"/>
        </w:rPr>
        <w:t>.e.</w:t>
      </w:r>
      <w:proofErr w:type="gramEnd"/>
      <w:r>
        <w:rPr>
          <w:rFonts w:cs="Arial"/>
          <w:szCs w:val="22"/>
        </w:rPr>
        <w:t xml:space="preserve"> </w:t>
      </w:r>
      <w:r w:rsidR="0053488C">
        <w:rPr>
          <w:rFonts w:cs="Arial"/>
          <w:szCs w:val="22"/>
        </w:rPr>
        <w:t xml:space="preserve">a numeric value rather than NA, </w:t>
      </w:r>
      <w:r>
        <w:rPr>
          <w:rFonts w:cs="Arial"/>
          <w:szCs w:val="22"/>
        </w:rPr>
        <w:t>therefore recognised in R as a val</w:t>
      </w:r>
      <w:r w:rsidR="0053488C">
        <w:rPr>
          <w:rFonts w:cs="Arial"/>
          <w:szCs w:val="22"/>
        </w:rPr>
        <w:t>id value rather than a null one</w:t>
      </w:r>
      <w:r>
        <w:rPr>
          <w:rFonts w:cs="Arial"/>
          <w:szCs w:val="22"/>
        </w:rPr>
        <w:t xml:space="preserve">. </w:t>
      </w:r>
      <w:r w:rsidRPr="00A170E0">
        <w:rPr>
          <w:rFonts w:cs="Arial"/>
          <w:szCs w:val="22"/>
        </w:rPr>
        <w:t xml:space="preserve">In </w:t>
      </w:r>
      <w:r>
        <w:rPr>
          <w:rFonts w:cs="Arial"/>
          <w:szCs w:val="22"/>
        </w:rPr>
        <w:t>many</w:t>
      </w:r>
      <w:r w:rsidRPr="00A170E0">
        <w:rPr>
          <w:rFonts w:cs="Arial"/>
          <w:szCs w:val="22"/>
        </w:rPr>
        <w:t xml:space="preserve"> cases ‘not reported’ </w:t>
      </w:r>
      <w:r>
        <w:rPr>
          <w:rFonts w:cs="Arial"/>
          <w:szCs w:val="22"/>
        </w:rPr>
        <w:t>wa</w:t>
      </w:r>
      <w:r w:rsidRPr="00A170E0">
        <w:rPr>
          <w:rFonts w:cs="Arial"/>
          <w:szCs w:val="22"/>
        </w:rPr>
        <w:t xml:space="preserve">s </w:t>
      </w:r>
      <w:r>
        <w:rPr>
          <w:rFonts w:cs="Arial"/>
          <w:szCs w:val="22"/>
        </w:rPr>
        <w:t>present</w:t>
      </w:r>
      <w:r w:rsidRPr="00A170E0">
        <w:rPr>
          <w:rFonts w:cs="Arial"/>
          <w:szCs w:val="22"/>
        </w:rPr>
        <w:t xml:space="preserve"> as a text entry </w:t>
      </w:r>
      <w:r>
        <w:rPr>
          <w:rFonts w:cs="Arial"/>
          <w:szCs w:val="22"/>
        </w:rPr>
        <w:t>including in</w:t>
      </w:r>
      <w:r w:rsidRPr="00A170E0">
        <w:rPr>
          <w:rFonts w:cs="Arial"/>
          <w:szCs w:val="22"/>
        </w:rPr>
        <w:t xml:space="preserve"> numeric data fields</w:t>
      </w:r>
      <w:r>
        <w:rPr>
          <w:rFonts w:cs="Arial"/>
          <w:szCs w:val="22"/>
        </w:rPr>
        <w:t xml:space="preserve">, e.g. </w:t>
      </w:r>
      <w:r w:rsidR="00B13F77">
        <w:rPr>
          <w:rFonts w:cs="Arial"/>
          <w:szCs w:val="22"/>
        </w:rPr>
        <w:t xml:space="preserve">in </w:t>
      </w:r>
      <w:r>
        <w:rPr>
          <w:rFonts w:cs="Arial"/>
          <w:szCs w:val="22"/>
        </w:rPr>
        <w:t>‘</w:t>
      </w:r>
      <w:proofErr w:type="spellStart"/>
      <w:proofErr w:type="gramStart"/>
      <w:r w:rsidRPr="00A170E0">
        <w:rPr>
          <w:rFonts w:cs="Arial"/>
          <w:szCs w:val="22"/>
        </w:rPr>
        <w:t>Number.of.individuals</w:t>
      </w:r>
      <w:proofErr w:type="spellEnd"/>
      <w:proofErr w:type="gramEnd"/>
      <w:r>
        <w:rPr>
          <w:rFonts w:cs="Arial"/>
          <w:szCs w:val="22"/>
        </w:rPr>
        <w:t xml:space="preserve">’, </w:t>
      </w:r>
      <w:r w:rsidRPr="00A170E0">
        <w:rPr>
          <w:rFonts w:cs="Arial"/>
          <w:szCs w:val="22"/>
        </w:rPr>
        <w:t xml:space="preserve">a numeric value </w:t>
      </w:r>
      <w:r>
        <w:rPr>
          <w:rFonts w:cs="Arial"/>
          <w:szCs w:val="22"/>
        </w:rPr>
        <w:t>for abundance data.</w:t>
      </w:r>
      <w:r w:rsidR="0053488C">
        <w:rPr>
          <w:rFonts w:cs="Arial"/>
          <w:szCs w:val="22"/>
        </w:rPr>
        <w:t xml:space="preserve"> As this </w:t>
      </w:r>
      <w:r w:rsidR="00B13F77">
        <w:rPr>
          <w:rFonts w:cs="Arial"/>
          <w:szCs w:val="22"/>
        </w:rPr>
        <w:t xml:space="preserve">has been </w:t>
      </w:r>
      <w:r w:rsidR="0053488C">
        <w:rPr>
          <w:rFonts w:cs="Arial"/>
          <w:szCs w:val="22"/>
        </w:rPr>
        <w:t>recorded in a standard way</w:t>
      </w:r>
      <w:r w:rsidR="00B13F77">
        <w:rPr>
          <w:rFonts w:cs="Arial"/>
          <w:szCs w:val="22"/>
        </w:rPr>
        <w:t xml:space="preserve"> however</w:t>
      </w:r>
      <w:r w:rsidR="0053488C">
        <w:rPr>
          <w:rFonts w:cs="Arial"/>
          <w:szCs w:val="22"/>
        </w:rPr>
        <w:t xml:space="preserve">, this </w:t>
      </w:r>
      <w:r w:rsidR="00B13F77">
        <w:rPr>
          <w:rFonts w:cs="Arial"/>
          <w:szCs w:val="22"/>
        </w:rPr>
        <w:t xml:space="preserve">is </w:t>
      </w:r>
      <w:r w:rsidR="0053488C">
        <w:rPr>
          <w:rFonts w:cs="Arial"/>
          <w:szCs w:val="22"/>
        </w:rPr>
        <w:t>easy to remove but it would best here if fields were left blank.</w:t>
      </w:r>
    </w:p>
    <w:p w14:paraId="7FD97700" w14:textId="77777777" w:rsidR="00766ECD" w:rsidRDefault="00766ECD" w:rsidP="00DE406E">
      <w:pPr>
        <w:rPr>
          <w:rFonts w:cs="Arial"/>
          <w:szCs w:val="22"/>
        </w:rPr>
      </w:pPr>
    </w:p>
    <w:p w14:paraId="0CA034AF" w14:textId="287F25C6" w:rsidR="00DE406E" w:rsidRDefault="00DE406E" w:rsidP="00DE406E">
      <w:pPr>
        <w:rPr>
          <w:rFonts w:cs="Arial"/>
          <w:szCs w:val="22"/>
        </w:rPr>
      </w:pPr>
      <w:r w:rsidRPr="00A170E0">
        <w:rPr>
          <w:rFonts w:cs="Arial"/>
          <w:szCs w:val="22"/>
        </w:rPr>
        <w:t xml:space="preserve">For some fields the origin of the </w:t>
      </w:r>
      <w:r w:rsidR="00593907">
        <w:rPr>
          <w:rFonts w:cs="Arial"/>
          <w:szCs w:val="22"/>
        </w:rPr>
        <w:t xml:space="preserve">information </w:t>
      </w:r>
      <w:r w:rsidRPr="00A170E0">
        <w:rPr>
          <w:rFonts w:cs="Arial"/>
          <w:szCs w:val="22"/>
        </w:rPr>
        <w:t>present is not clear</w:t>
      </w:r>
      <w:r w:rsidR="00593907">
        <w:rPr>
          <w:rFonts w:cs="Arial"/>
          <w:szCs w:val="22"/>
        </w:rPr>
        <w:t xml:space="preserve"> as it does not appear in the Contractor templates</w:t>
      </w:r>
      <w:r w:rsidRPr="00A170E0">
        <w:rPr>
          <w:rFonts w:cs="Arial"/>
          <w:szCs w:val="22"/>
        </w:rPr>
        <w:t xml:space="preserve">. For the column </w:t>
      </w:r>
      <w:r w:rsidR="00325999">
        <w:rPr>
          <w:rFonts w:cs="Arial"/>
          <w:szCs w:val="22"/>
        </w:rPr>
        <w:t>‘</w:t>
      </w:r>
      <w:r w:rsidRPr="00A170E0">
        <w:rPr>
          <w:rFonts w:cs="Arial"/>
          <w:szCs w:val="22"/>
        </w:rPr>
        <w:t>Habitat</w:t>
      </w:r>
      <w:r>
        <w:rPr>
          <w:rFonts w:cs="Arial"/>
          <w:szCs w:val="22"/>
        </w:rPr>
        <w:t>Type</w:t>
      </w:r>
      <w:r w:rsidR="00325999">
        <w:rPr>
          <w:rFonts w:cs="Arial"/>
          <w:szCs w:val="22"/>
        </w:rPr>
        <w:t>’</w:t>
      </w:r>
      <w:r w:rsidRPr="00A170E0">
        <w:rPr>
          <w:rFonts w:cs="Arial"/>
          <w:szCs w:val="22"/>
        </w:rPr>
        <w:t xml:space="preserve"> for example, </w:t>
      </w:r>
      <w:r>
        <w:rPr>
          <w:rFonts w:cs="Arial"/>
          <w:szCs w:val="22"/>
        </w:rPr>
        <w:t>for a</w:t>
      </w:r>
      <w:r w:rsidRPr="00A170E0">
        <w:rPr>
          <w:rFonts w:cs="Arial"/>
          <w:szCs w:val="22"/>
        </w:rPr>
        <w:t xml:space="preserve">pproximately half the DeepData records </w:t>
      </w:r>
      <w:r>
        <w:rPr>
          <w:rFonts w:cs="Arial"/>
          <w:szCs w:val="22"/>
        </w:rPr>
        <w:t xml:space="preserve">habitat was recorded as ‘water column’, but none of </w:t>
      </w:r>
      <w:r w:rsidR="00593907">
        <w:rPr>
          <w:rFonts w:cs="Arial"/>
          <w:szCs w:val="22"/>
        </w:rPr>
        <w:t xml:space="preserve">the corresponding </w:t>
      </w:r>
      <w:r>
        <w:rPr>
          <w:rFonts w:cs="Arial"/>
          <w:szCs w:val="22"/>
        </w:rPr>
        <w:t>C</w:t>
      </w:r>
      <w:r w:rsidRPr="00A170E0">
        <w:rPr>
          <w:rFonts w:cs="Arial"/>
          <w:szCs w:val="22"/>
        </w:rPr>
        <w:t xml:space="preserve">ontractor files listed water column for the habitat </w:t>
      </w:r>
      <w:r w:rsidR="00593907">
        <w:rPr>
          <w:rFonts w:cs="Arial"/>
          <w:szCs w:val="22"/>
        </w:rPr>
        <w:t>(</w:t>
      </w:r>
      <w:r>
        <w:rPr>
          <w:rFonts w:cs="Arial"/>
          <w:szCs w:val="22"/>
        </w:rPr>
        <w:t xml:space="preserve">or </w:t>
      </w:r>
      <w:r w:rsidR="0053488C">
        <w:rPr>
          <w:rFonts w:cs="Arial"/>
          <w:szCs w:val="22"/>
        </w:rPr>
        <w:t>in any other field</w:t>
      </w:r>
      <w:r w:rsidR="00593907">
        <w:rPr>
          <w:rFonts w:cs="Arial"/>
          <w:szCs w:val="22"/>
        </w:rPr>
        <w:t>)</w:t>
      </w:r>
      <w:r>
        <w:rPr>
          <w:rFonts w:cs="Arial"/>
          <w:szCs w:val="22"/>
        </w:rPr>
        <w:t xml:space="preserve">. As </w:t>
      </w:r>
      <w:r w:rsidRPr="00A170E0">
        <w:rPr>
          <w:rFonts w:cs="Arial"/>
          <w:szCs w:val="22"/>
        </w:rPr>
        <w:t xml:space="preserve">this information </w:t>
      </w:r>
      <w:r>
        <w:rPr>
          <w:rFonts w:cs="Arial"/>
          <w:szCs w:val="22"/>
        </w:rPr>
        <w:t>appears to be rarely</w:t>
      </w:r>
      <w:r w:rsidRPr="00A170E0">
        <w:rPr>
          <w:rFonts w:cs="Arial"/>
          <w:szCs w:val="22"/>
        </w:rPr>
        <w:t xml:space="preserve"> recorded in the raw files, presumably this is a DeepData processing step to add </w:t>
      </w:r>
      <w:r>
        <w:rPr>
          <w:rFonts w:cs="Arial"/>
          <w:szCs w:val="22"/>
        </w:rPr>
        <w:t>this information</w:t>
      </w:r>
      <w:r w:rsidR="00B13F77">
        <w:rPr>
          <w:rFonts w:cs="Arial"/>
          <w:szCs w:val="22"/>
        </w:rPr>
        <w:t>,</w:t>
      </w:r>
      <w:r w:rsidR="0053488C">
        <w:rPr>
          <w:rFonts w:cs="Arial"/>
          <w:szCs w:val="22"/>
        </w:rPr>
        <w:t xml:space="preserve"> but this requires confirmation</w:t>
      </w:r>
      <w:r w:rsidR="00922BE9">
        <w:rPr>
          <w:rFonts w:cs="Arial"/>
          <w:szCs w:val="22"/>
        </w:rPr>
        <w:t>.</w:t>
      </w:r>
    </w:p>
    <w:p w14:paraId="6042D335" w14:textId="77777777" w:rsidR="00DE406E" w:rsidRDefault="00DE406E" w:rsidP="00067929">
      <w:pPr>
        <w:rPr>
          <w:rFonts w:cs="Arial"/>
          <w:b/>
          <w:szCs w:val="22"/>
        </w:rPr>
      </w:pPr>
    </w:p>
    <w:p w14:paraId="2060ED91" w14:textId="6303B607" w:rsidR="00F6330D" w:rsidRPr="00A170E0" w:rsidRDefault="00766ECD" w:rsidP="00F6330D">
      <w:pPr>
        <w:rPr>
          <w:rFonts w:cs="Arial"/>
          <w:szCs w:val="22"/>
        </w:rPr>
      </w:pPr>
      <w:r>
        <w:rPr>
          <w:rFonts w:cs="Arial"/>
          <w:szCs w:val="22"/>
        </w:rPr>
        <w:t>Overall</w:t>
      </w:r>
      <w:r w:rsidR="00F6330D" w:rsidRPr="00A170E0">
        <w:rPr>
          <w:rFonts w:cs="Arial"/>
          <w:szCs w:val="22"/>
        </w:rPr>
        <w:t xml:space="preserve">, significant data processing (and </w:t>
      </w:r>
      <w:r w:rsidR="00F6330D">
        <w:rPr>
          <w:rFonts w:cs="Arial"/>
          <w:szCs w:val="22"/>
        </w:rPr>
        <w:t xml:space="preserve">in </w:t>
      </w:r>
      <w:r w:rsidR="00F6330D" w:rsidRPr="00A170E0">
        <w:rPr>
          <w:rFonts w:cs="Arial"/>
          <w:szCs w:val="22"/>
        </w:rPr>
        <w:t xml:space="preserve">some </w:t>
      </w:r>
      <w:r w:rsidR="00F6330D">
        <w:rPr>
          <w:rFonts w:cs="Arial"/>
          <w:szCs w:val="22"/>
        </w:rPr>
        <w:t xml:space="preserve">cases, </w:t>
      </w:r>
      <w:r w:rsidR="00F6330D" w:rsidRPr="00A170E0">
        <w:rPr>
          <w:rFonts w:cs="Arial"/>
          <w:szCs w:val="22"/>
        </w:rPr>
        <w:t xml:space="preserve">interpretation) was required for taxonomy and to a lesser extent, sampling information. In contrast, </w:t>
      </w:r>
      <w:r w:rsidR="00DD2F37" w:rsidRPr="00813584">
        <w:rPr>
          <w:rFonts w:cs="Arial"/>
        </w:rPr>
        <w:t>site</w:t>
      </w:r>
      <w:r w:rsidR="00AD36FD">
        <w:rPr>
          <w:rFonts w:cs="Arial"/>
        </w:rPr>
        <w:t xml:space="preserve"> information, </w:t>
      </w:r>
      <w:proofErr w:type="gramStart"/>
      <w:r w:rsidR="00AD36FD">
        <w:rPr>
          <w:rFonts w:cs="Arial"/>
        </w:rPr>
        <w:t>e.g.</w:t>
      </w:r>
      <w:proofErr w:type="gramEnd"/>
      <w:r w:rsidR="00AD36FD">
        <w:rPr>
          <w:rFonts w:cs="Arial"/>
        </w:rPr>
        <w:t xml:space="preserve"> coo</w:t>
      </w:r>
      <w:r w:rsidR="000E1678">
        <w:rPr>
          <w:rFonts w:cs="Arial"/>
        </w:rPr>
        <w:t>r</w:t>
      </w:r>
      <w:r w:rsidR="00AD36FD">
        <w:rPr>
          <w:rFonts w:cs="Arial"/>
        </w:rPr>
        <w:t>dinates</w:t>
      </w:r>
      <w:r w:rsidR="00F6330D" w:rsidRPr="00A170E0">
        <w:rPr>
          <w:rFonts w:cs="Arial"/>
          <w:szCs w:val="22"/>
        </w:rPr>
        <w:t xml:space="preserve"> were well curated an</w:t>
      </w:r>
      <w:r w:rsidR="00F6330D">
        <w:rPr>
          <w:rFonts w:cs="Arial"/>
          <w:szCs w:val="22"/>
        </w:rPr>
        <w:t xml:space="preserve">d required minimal processing. </w:t>
      </w:r>
      <w:r>
        <w:rPr>
          <w:rFonts w:cs="Arial"/>
          <w:szCs w:val="22"/>
        </w:rPr>
        <w:t>Some</w:t>
      </w:r>
      <w:r w:rsidR="00F6330D" w:rsidRPr="00A170E0">
        <w:rPr>
          <w:rFonts w:cs="Arial"/>
          <w:szCs w:val="22"/>
        </w:rPr>
        <w:t xml:space="preserve"> </w:t>
      </w:r>
      <w:r>
        <w:rPr>
          <w:rFonts w:cs="Arial"/>
          <w:szCs w:val="22"/>
        </w:rPr>
        <w:t>anomalies were evident here</w:t>
      </w:r>
      <w:r w:rsidR="000A00BA">
        <w:rPr>
          <w:rFonts w:cs="Arial"/>
          <w:szCs w:val="22"/>
        </w:rPr>
        <w:t>,</w:t>
      </w:r>
      <w:r>
        <w:rPr>
          <w:rFonts w:cs="Arial"/>
          <w:szCs w:val="22"/>
        </w:rPr>
        <w:t xml:space="preserve"> however</w:t>
      </w:r>
      <w:r w:rsidR="00F6330D">
        <w:rPr>
          <w:rFonts w:cs="Arial"/>
          <w:szCs w:val="22"/>
        </w:rPr>
        <w:t xml:space="preserve">, for example, for </w:t>
      </w:r>
      <w:r w:rsidR="0053488C">
        <w:rPr>
          <w:rFonts w:cs="Arial"/>
          <w:szCs w:val="22"/>
        </w:rPr>
        <w:t>‘SubArea’</w:t>
      </w:r>
      <w:r w:rsidR="00F6330D">
        <w:rPr>
          <w:rFonts w:cs="Arial"/>
          <w:szCs w:val="22"/>
        </w:rPr>
        <w:t>,</w:t>
      </w:r>
      <w:r w:rsidR="00F6330D" w:rsidRPr="00A170E0">
        <w:rPr>
          <w:rFonts w:cs="Arial"/>
          <w:szCs w:val="22"/>
        </w:rPr>
        <w:t xml:space="preserve"> a column specifying the </w:t>
      </w:r>
      <w:r w:rsidR="004327C5">
        <w:rPr>
          <w:rFonts w:cs="Arial"/>
          <w:szCs w:val="22"/>
        </w:rPr>
        <w:t>Contractor sub-area</w:t>
      </w:r>
      <w:r w:rsidR="00F6330D" w:rsidRPr="00A170E0">
        <w:rPr>
          <w:rFonts w:cs="Arial"/>
          <w:szCs w:val="22"/>
        </w:rPr>
        <w:t xml:space="preserve">, a number of cases </w:t>
      </w:r>
      <w:r w:rsidR="004327C5">
        <w:rPr>
          <w:rFonts w:cs="Arial"/>
          <w:szCs w:val="22"/>
        </w:rPr>
        <w:t>are</w:t>
      </w:r>
      <w:r w:rsidR="00593907">
        <w:rPr>
          <w:rFonts w:cs="Arial"/>
          <w:szCs w:val="22"/>
        </w:rPr>
        <w:t xml:space="preserve"> designated as ‘OA’</w:t>
      </w:r>
      <w:r w:rsidR="00F6330D" w:rsidRPr="00A170E0">
        <w:rPr>
          <w:rFonts w:cs="Arial"/>
          <w:szCs w:val="22"/>
        </w:rPr>
        <w:t xml:space="preserve"> </w:t>
      </w:r>
      <w:r w:rsidR="00593907">
        <w:rPr>
          <w:rFonts w:cs="Arial"/>
          <w:szCs w:val="22"/>
        </w:rPr>
        <w:t>(</w:t>
      </w:r>
      <w:r w:rsidR="00F6330D" w:rsidRPr="00A170E0">
        <w:rPr>
          <w:rFonts w:cs="Arial"/>
          <w:szCs w:val="22"/>
        </w:rPr>
        <w:t>outside area</w:t>
      </w:r>
      <w:r w:rsidR="00593907">
        <w:rPr>
          <w:rFonts w:cs="Arial"/>
          <w:szCs w:val="22"/>
        </w:rPr>
        <w:t>)</w:t>
      </w:r>
      <w:r w:rsidR="00F6330D" w:rsidRPr="00A170E0">
        <w:rPr>
          <w:rFonts w:cs="Arial"/>
          <w:szCs w:val="22"/>
        </w:rPr>
        <w:t xml:space="preserve"> but </w:t>
      </w:r>
      <w:r w:rsidR="004327C5">
        <w:rPr>
          <w:rFonts w:cs="Arial"/>
          <w:szCs w:val="22"/>
        </w:rPr>
        <w:t>are</w:t>
      </w:r>
      <w:r w:rsidR="00F6330D" w:rsidRPr="00A170E0">
        <w:rPr>
          <w:rFonts w:cs="Arial"/>
          <w:szCs w:val="22"/>
        </w:rPr>
        <w:t xml:space="preserve"> with</w:t>
      </w:r>
      <w:r w:rsidR="00F6330D">
        <w:rPr>
          <w:rFonts w:cs="Arial"/>
          <w:szCs w:val="22"/>
        </w:rPr>
        <w:t xml:space="preserve">in </w:t>
      </w:r>
      <w:r w:rsidR="00593907">
        <w:rPr>
          <w:rFonts w:cs="Arial"/>
          <w:szCs w:val="22"/>
        </w:rPr>
        <w:t xml:space="preserve">the </w:t>
      </w:r>
      <w:r w:rsidR="00F6330D">
        <w:rPr>
          <w:rFonts w:cs="Arial"/>
          <w:szCs w:val="22"/>
        </w:rPr>
        <w:t>claim of that Contractor (</w:t>
      </w:r>
      <w:hyperlink w:anchor="_Supplementary_Data_File" w:history="1">
        <w:r w:rsidR="00CE0EEA" w:rsidRPr="00CE0EEA">
          <w:rPr>
            <w:rStyle w:val="Hyperlink"/>
            <w:rFonts w:cs="Arial"/>
            <w:szCs w:val="22"/>
          </w:rPr>
          <w:t>see SDF 1</w:t>
        </w:r>
        <w:r w:rsidR="008C48F7">
          <w:rPr>
            <w:rStyle w:val="Hyperlink"/>
            <w:rFonts w:cs="Arial"/>
            <w:szCs w:val="22"/>
          </w:rPr>
          <w:t>B</w:t>
        </w:r>
      </w:hyperlink>
      <w:r w:rsidR="00F6330D">
        <w:rPr>
          <w:rFonts w:cs="Arial"/>
          <w:szCs w:val="22"/>
        </w:rPr>
        <w:t>)</w:t>
      </w:r>
      <w:r w:rsidR="00593907">
        <w:rPr>
          <w:rFonts w:cs="Arial"/>
          <w:szCs w:val="22"/>
        </w:rPr>
        <w:t xml:space="preserve"> and it was </w:t>
      </w:r>
      <w:r w:rsidR="004327C5">
        <w:rPr>
          <w:rFonts w:cs="Arial"/>
          <w:szCs w:val="22"/>
        </w:rPr>
        <w:t xml:space="preserve">therefore </w:t>
      </w:r>
      <w:r w:rsidR="00593907">
        <w:rPr>
          <w:rFonts w:cs="Arial"/>
          <w:szCs w:val="22"/>
        </w:rPr>
        <w:t xml:space="preserve">necessary to map </w:t>
      </w:r>
      <w:r w:rsidR="004327C5">
        <w:rPr>
          <w:rFonts w:cs="Arial"/>
          <w:szCs w:val="22"/>
        </w:rPr>
        <w:t>the records and revise accordingly</w:t>
      </w:r>
      <w:r w:rsidR="00593907">
        <w:rPr>
          <w:rFonts w:cs="Arial"/>
          <w:szCs w:val="22"/>
        </w:rPr>
        <w:t>.</w:t>
      </w:r>
      <w:r w:rsidR="00F6330D">
        <w:rPr>
          <w:rFonts w:cs="Arial"/>
          <w:szCs w:val="22"/>
        </w:rPr>
        <w:t xml:space="preserve"> In our edited </w:t>
      </w:r>
      <w:r w:rsidR="00CE3512">
        <w:rPr>
          <w:rFonts w:cs="Arial"/>
          <w:szCs w:val="22"/>
        </w:rPr>
        <w:t>dataset,</w:t>
      </w:r>
      <w:r w:rsidR="00F6330D">
        <w:rPr>
          <w:rFonts w:cs="Arial"/>
          <w:szCs w:val="22"/>
        </w:rPr>
        <w:t xml:space="preserve"> the data processing was </w:t>
      </w:r>
      <w:r w:rsidR="00593907">
        <w:rPr>
          <w:rFonts w:cs="Arial"/>
          <w:szCs w:val="22"/>
        </w:rPr>
        <w:t xml:space="preserve">generally </w:t>
      </w:r>
      <w:r w:rsidR="00F6330D" w:rsidRPr="00A170E0">
        <w:rPr>
          <w:rFonts w:cs="Arial"/>
          <w:szCs w:val="22"/>
        </w:rPr>
        <w:t xml:space="preserve">done by creating a copy of the </w:t>
      </w:r>
      <w:r w:rsidR="00593907">
        <w:rPr>
          <w:rFonts w:cs="Arial"/>
          <w:szCs w:val="22"/>
        </w:rPr>
        <w:t xml:space="preserve">column with the edited entries, </w:t>
      </w:r>
      <w:r w:rsidR="00F6330D">
        <w:rPr>
          <w:rFonts w:cs="Arial"/>
          <w:szCs w:val="22"/>
        </w:rPr>
        <w:t>or in straightforward cases, within the R script</w:t>
      </w:r>
      <w:r w:rsidR="00593907">
        <w:rPr>
          <w:rFonts w:cs="Arial"/>
          <w:szCs w:val="22"/>
        </w:rPr>
        <w:t xml:space="preserve"> itself,</w:t>
      </w:r>
      <w:r w:rsidR="00F6330D">
        <w:rPr>
          <w:rFonts w:cs="Arial"/>
          <w:szCs w:val="22"/>
        </w:rPr>
        <w:t xml:space="preserve"> </w:t>
      </w:r>
      <w:r w:rsidR="00F6330D" w:rsidRPr="00A170E0">
        <w:rPr>
          <w:rFonts w:cs="Arial"/>
          <w:szCs w:val="22"/>
        </w:rPr>
        <w:t xml:space="preserve">but </w:t>
      </w:r>
      <w:r>
        <w:rPr>
          <w:rFonts w:cs="Arial"/>
          <w:szCs w:val="22"/>
        </w:rPr>
        <w:t>is</w:t>
      </w:r>
      <w:r w:rsidR="00F6330D" w:rsidRPr="00A170E0">
        <w:rPr>
          <w:rFonts w:cs="Arial"/>
          <w:szCs w:val="22"/>
        </w:rPr>
        <w:t xml:space="preserve"> best done entirel</w:t>
      </w:r>
      <w:r w:rsidR="00F6330D">
        <w:rPr>
          <w:rFonts w:cs="Arial"/>
          <w:szCs w:val="22"/>
        </w:rPr>
        <w:t xml:space="preserve">y within a script if </w:t>
      </w:r>
      <w:proofErr w:type="gramStart"/>
      <w:r w:rsidR="00F6330D">
        <w:rPr>
          <w:rFonts w:cs="Arial"/>
          <w:szCs w:val="22"/>
        </w:rPr>
        <w:t>possible</w:t>
      </w:r>
      <w:proofErr w:type="gramEnd"/>
      <w:r w:rsidR="00F6330D" w:rsidRPr="00A170E0">
        <w:rPr>
          <w:rFonts w:cs="Arial"/>
          <w:szCs w:val="22"/>
        </w:rPr>
        <w:t xml:space="preserve"> </w:t>
      </w:r>
      <w:r w:rsidR="00F6330D">
        <w:rPr>
          <w:rFonts w:cs="Arial"/>
          <w:szCs w:val="22"/>
        </w:rPr>
        <w:t>to make the entire process rep</w:t>
      </w:r>
      <w:r w:rsidR="00EE286E">
        <w:rPr>
          <w:rFonts w:cs="Arial"/>
          <w:szCs w:val="22"/>
        </w:rPr>
        <w:t>roducible</w:t>
      </w:r>
      <w:r w:rsidR="00F6330D" w:rsidRPr="00A170E0">
        <w:rPr>
          <w:rFonts w:cs="Arial"/>
          <w:szCs w:val="22"/>
        </w:rPr>
        <w:t xml:space="preserve">. In some </w:t>
      </w:r>
      <w:proofErr w:type="gramStart"/>
      <w:r w:rsidR="00F6330D" w:rsidRPr="00A170E0">
        <w:rPr>
          <w:rFonts w:cs="Arial"/>
          <w:szCs w:val="22"/>
        </w:rPr>
        <w:t>cases</w:t>
      </w:r>
      <w:proofErr w:type="gramEnd"/>
      <w:r w:rsidR="00F6330D" w:rsidRPr="00A170E0">
        <w:rPr>
          <w:rFonts w:cs="Arial"/>
          <w:szCs w:val="22"/>
        </w:rPr>
        <w:t xml:space="preserve"> it may be challenging to account for all variations within a script</w:t>
      </w:r>
      <w:r w:rsidR="000A00BA">
        <w:rPr>
          <w:rFonts w:cs="Arial"/>
          <w:szCs w:val="22"/>
        </w:rPr>
        <w:t>,</w:t>
      </w:r>
      <w:r w:rsidR="00F6330D">
        <w:rPr>
          <w:rFonts w:cs="Arial"/>
          <w:szCs w:val="22"/>
        </w:rPr>
        <w:t xml:space="preserve"> however</w:t>
      </w:r>
      <w:r w:rsidR="004327C5">
        <w:rPr>
          <w:rFonts w:cs="Arial"/>
          <w:szCs w:val="22"/>
        </w:rPr>
        <w:t>, particularly for highly variable text entries.</w:t>
      </w:r>
    </w:p>
    <w:p w14:paraId="43D1E824" w14:textId="77777777" w:rsidR="00F6330D" w:rsidRDefault="00F6330D" w:rsidP="00067929">
      <w:pPr>
        <w:rPr>
          <w:rFonts w:cs="Arial"/>
          <w:b/>
          <w:szCs w:val="22"/>
        </w:rPr>
      </w:pPr>
    </w:p>
    <w:p w14:paraId="7170DC43" w14:textId="3A059C6A" w:rsidR="00E27448" w:rsidRDefault="00E27448" w:rsidP="00067929">
      <w:pPr>
        <w:rPr>
          <w:rFonts w:cs="Arial"/>
          <w:i/>
          <w:szCs w:val="22"/>
        </w:rPr>
      </w:pPr>
      <w:r w:rsidRPr="00E27448">
        <w:rPr>
          <w:rFonts w:cs="Arial"/>
          <w:i/>
          <w:szCs w:val="22"/>
        </w:rPr>
        <w:t>Duplication</w:t>
      </w:r>
    </w:p>
    <w:p w14:paraId="044E58EA" w14:textId="77777777" w:rsidR="003B67DB" w:rsidRPr="00E27448" w:rsidRDefault="003B67DB" w:rsidP="00067929">
      <w:pPr>
        <w:rPr>
          <w:rFonts w:cs="Arial"/>
          <w:i/>
          <w:szCs w:val="22"/>
        </w:rPr>
      </w:pPr>
    </w:p>
    <w:p w14:paraId="71B42CCE" w14:textId="2DC2B066" w:rsidR="006678E2" w:rsidRPr="000760BA" w:rsidRDefault="004D3E5C" w:rsidP="004D3E5C">
      <w:pPr>
        <w:rPr>
          <w:rFonts w:cs="Arial"/>
          <w:szCs w:val="22"/>
          <w:lang w:val="en-US"/>
        </w:rPr>
      </w:pPr>
      <w:r w:rsidRPr="00A170E0">
        <w:rPr>
          <w:rFonts w:cs="Arial"/>
          <w:szCs w:val="22"/>
          <w:lang w:val="en-US"/>
        </w:rPr>
        <w:t xml:space="preserve">A key issue identified in data quality is the presence of duplication in the DeepData records. Multiple years of the annual data submissions have been published, but in some </w:t>
      </w:r>
      <w:proofErr w:type="gramStart"/>
      <w:r w:rsidRPr="00A170E0">
        <w:rPr>
          <w:rFonts w:cs="Arial"/>
          <w:szCs w:val="22"/>
          <w:lang w:val="en-US"/>
        </w:rPr>
        <w:t>cases</w:t>
      </w:r>
      <w:proofErr w:type="gramEnd"/>
      <w:r w:rsidRPr="00A170E0">
        <w:rPr>
          <w:rFonts w:cs="Arial"/>
          <w:szCs w:val="22"/>
          <w:lang w:val="en-US"/>
        </w:rPr>
        <w:t xml:space="preserve"> this </w:t>
      </w:r>
      <w:r w:rsidR="007A549E">
        <w:rPr>
          <w:rFonts w:cs="Arial"/>
          <w:szCs w:val="22"/>
          <w:lang w:val="en-US"/>
        </w:rPr>
        <w:t>appears to have</w:t>
      </w:r>
      <w:r w:rsidRPr="00A170E0">
        <w:rPr>
          <w:rFonts w:cs="Arial"/>
          <w:szCs w:val="22"/>
          <w:lang w:val="en-US"/>
        </w:rPr>
        <w:t xml:space="preserve"> resulted in duplicates. ISA are publishing year by year, from 2015 (the year the previous data template was introduced) and plan to continue until </w:t>
      </w:r>
      <w:proofErr w:type="gramStart"/>
      <w:r w:rsidRPr="00A170E0">
        <w:rPr>
          <w:rFonts w:cs="Arial"/>
          <w:szCs w:val="22"/>
          <w:lang w:val="en-US"/>
        </w:rPr>
        <w:t>up-to-date</w:t>
      </w:r>
      <w:proofErr w:type="gramEnd"/>
      <w:r w:rsidRPr="00A170E0">
        <w:rPr>
          <w:rFonts w:cs="Arial"/>
          <w:szCs w:val="22"/>
          <w:lang w:val="en-US"/>
        </w:rPr>
        <w:t xml:space="preserve"> (ISA secretariat, pers. </w:t>
      </w:r>
      <w:r w:rsidR="00AD70B3">
        <w:rPr>
          <w:rFonts w:cs="Arial"/>
          <w:szCs w:val="22"/>
          <w:lang w:val="en-US"/>
        </w:rPr>
        <w:t>c</w:t>
      </w:r>
      <w:r w:rsidRPr="00A170E0">
        <w:rPr>
          <w:rFonts w:cs="Arial"/>
          <w:szCs w:val="22"/>
          <w:lang w:val="en-US"/>
        </w:rPr>
        <w:t>om</w:t>
      </w:r>
      <w:r w:rsidR="00AD70B3">
        <w:rPr>
          <w:rFonts w:cs="Arial"/>
          <w:szCs w:val="22"/>
          <w:lang w:val="en-US"/>
        </w:rPr>
        <w:t>m.</w:t>
      </w:r>
      <w:r w:rsidRPr="00A170E0">
        <w:rPr>
          <w:rFonts w:cs="Arial"/>
          <w:szCs w:val="22"/>
          <w:lang w:val="en-US"/>
        </w:rPr>
        <w:t xml:space="preserve">). For the yearly data reports, these are either one-off data submissions, </w:t>
      </w:r>
      <w:proofErr w:type="gramStart"/>
      <w:r w:rsidRPr="00A170E0">
        <w:rPr>
          <w:rFonts w:cs="Arial"/>
          <w:szCs w:val="22"/>
          <w:lang w:val="en-US"/>
        </w:rPr>
        <w:t>e.g.</w:t>
      </w:r>
      <w:proofErr w:type="gramEnd"/>
      <w:r w:rsidRPr="00A170E0">
        <w:rPr>
          <w:rFonts w:cs="Arial"/>
          <w:szCs w:val="22"/>
          <w:lang w:val="en-US"/>
        </w:rPr>
        <w:t xml:space="preserve"> a standalone dataset for a particular cruise which is not then re-submitted the following year, or </w:t>
      </w:r>
      <w:r w:rsidR="004327C5">
        <w:rPr>
          <w:rFonts w:cs="Arial"/>
          <w:szCs w:val="22"/>
          <w:lang w:val="en-US"/>
        </w:rPr>
        <w:t>are</w:t>
      </w:r>
      <w:r w:rsidRPr="00A170E0">
        <w:rPr>
          <w:rFonts w:cs="Arial"/>
          <w:szCs w:val="22"/>
          <w:lang w:val="en-US"/>
        </w:rPr>
        <w:t xml:space="preserve"> inc</w:t>
      </w:r>
      <w:r w:rsidR="00922BE9">
        <w:rPr>
          <w:rFonts w:cs="Arial"/>
          <w:szCs w:val="22"/>
          <w:lang w:val="en-US"/>
        </w:rPr>
        <w:t>remental submissions, where data are</w:t>
      </w:r>
      <w:r w:rsidRPr="00A170E0">
        <w:rPr>
          <w:rFonts w:cs="Arial"/>
          <w:szCs w:val="22"/>
          <w:lang w:val="en-US"/>
        </w:rPr>
        <w:t xml:space="preserve"> added </w:t>
      </w:r>
      <w:r w:rsidR="00922BE9">
        <w:rPr>
          <w:rFonts w:cs="Arial"/>
          <w:szCs w:val="22"/>
          <w:lang w:val="en-US"/>
        </w:rPr>
        <w:t xml:space="preserve">to the previous year’s dataset, </w:t>
      </w:r>
      <w:r w:rsidRPr="00A170E0">
        <w:rPr>
          <w:rFonts w:cs="Arial"/>
          <w:szCs w:val="22"/>
          <w:lang w:val="en-US"/>
        </w:rPr>
        <w:t xml:space="preserve">and </w:t>
      </w:r>
      <w:r w:rsidR="00922BE9">
        <w:rPr>
          <w:rFonts w:cs="Arial"/>
          <w:szCs w:val="22"/>
          <w:lang w:val="en-US"/>
        </w:rPr>
        <w:t xml:space="preserve">any </w:t>
      </w:r>
      <w:r w:rsidRPr="00A170E0">
        <w:rPr>
          <w:rFonts w:cs="Arial"/>
          <w:szCs w:val="22"/>
          <w:lang w:val="en-US"/>
        </w:rPr>
        <w:t xml:space="preserve">edits </w:t>
      </w:r>
      <w:r w:rsidR="00922BE9">
        <w:rPr>
          <w:rFonts w:cs="Arial"/>
          <w:szCs w:val="22"/>
          <w:lang w:val="en-US"/>
        </w:rPr>
        <w:t>or updates added to the existing records</w:t>
      </w:r>
      <w:r w:rsidRPr="00A170E0">
        <w:rPr>
          <w:rFonts w:cs="Arial"/>
          <w:szCs w:val="22"/>
          <w:lang w:val="en-US"/>
        </w:rPr>
        <w:t xml:space="preserve">. </w:t>
      </w:r>
      <w:r w:rsidR="006678E2" w:rsidRPr="00A170E0">
        <w:rPr>
          <w:rFonts w:cs="Arial"/>
          <w:szCs w:val="22"/>
          <w:lang w:val="en-US"/>
        </w:rPr>
        <w:t xml:space="preserve">For </w:t>
      </w:r>
      <w:proofErr w:type="gramStart"/>
      <w:r w:rsidR="006678E2" w:rsidRPr="00A170E0">
        <w:rPr>
          <w:rFonts w:cs="Arial"/>
          <w:szCs w:val="22"/>
          <w:lang w:val="en-US"/>
        </w:rPr>
        <w:t>example</w:t>
      </w:r>
      <w:proofErr w:type="gramEnd"/>
      <w:r w:rsidR="006678E2" w:rsidRPr="00A170E0">
        <w:rPr>
          <w:rFonts w:cs="Arial"/>
          <w:szCs w:val="22"/>
          <w:lang w:val="en-US"/>
        </w:rPr>
        <w:t xml:space="preserve"> in the BGR data, </w:t>
      </w:r>
      <w:r w:rsidR="006678E2" w:rsidRPr="007A549E">
        <w:rPr>
          <w:rFonts w:cs="Arial"/>
          <w:szCs w:val="22"/>
          <w:lang w:val="en-US"/>
        </w:rPr>
        <w:t xml:space="preserve">&gt;9000 records </w:t>
      </w:r>
      <w:r w:rsidR="006678E2" w:rsidRPr="00A170E0">
        <w:rPr>
          <w:rFonts w:cs="Arial"/>
          <w:szCs w:val="22"/>
          <w:lang w:val="en-US"/>
        </w:rPr>
        <w:t>are published on DeepData</w:t>
      </w:r>
      <w:r w:rsidR="006678E2" w:rsidRPr="00CE0EEA">
        <w:rPr>
          <w:rFonts w:cs="Arial"/>
          <w:szCs w:val="22"/>
          <w:lang w:val="en-US"/>
        </w:rPr>
        <w:t xml:space="preserve">, and </w:t>
      </w:r>
      <w:r w:rsidR="002814F9" w:rsidRPr="00CE0EEA">
        <w:rPr>
          <w:rFonts w:cs="Arial"/>
          <w:szCs w:val="22"/>
          <w:lang w:val="en-US"/>
        </w:rPr>
        <w:t>&gt;</w:t>
      </w:r>
      <w:r w:rsidR="006678E2" w:rsidRPr="00CE0EEA">
        <w:rPr>
          <w:rFonts w:cs="Arial"/>
          <w:szCs w:val="22"/>
          <w:lang w:val="en-US"/>
        </w:rPr>
        <w:t xml:space="preserve">3000 </w:t>
      </w:r>
      <w:r w:rsidR="006678E2" w:rsidRPr="00A170E0">
        <w:rPr>
          <w:rFonts w:cs="Arial"/>
          <w:szCs w:val="22"/>
          <w:lang w:val="en-US"/>
        </w:rPr>
        <w:t xml:space="preserve">records </w:t>
      </w:r>
      <w:r w:rsidR="006678E2">
        <w:rPr>
          <w:rFonts w:cs="Arial"/>
          <w:szCs w:val="22"/>
          <w:lang w:val="en-US"/>
        </w:rPr>
        <w:t xml:space="preserve">were present </w:t>
      </w:r>
      <w:r w:rsidR="002814F9">
        <w:rPr>
          <w:rFonts w:cs="Arial"/>
          <w:szCs w:val="22"/>
          <w:lang w:val="en-US"/>
        </w:rPr>
        <w:t>in</w:t>
      </w:r>
      <w:r w:rsidR="006678E2" w:rsidRPr="00A170E0">
        <w:rPr>
          <w:rFonts w:cs="Arial"/>
          <w:szCs w:val="22"/>
          <w:lang w:val="en-US"/>
        </w:rPr>
        <w:t xml:space="preserve"> each of the 2015, 2016 and 2017 data submissions</w:t>
      </w:r>
      <w:r w:rsidR="00CE2E82">
        <w:rPr>
          <w:rFonts w:cs="Arial"/>
          <w:szCs w:val="22"/>
          <w:lang w:val="en-US"/>
        </w:rPr>
        <w:t xml:space="preserve"> that were published</w:t>
      </w:r>
      <w:r w:rsidR="00CE2E82">
        <w:rPr>
          <w:rStyle w:val="FootnoteReference"/>
          <w:rFonts w:cs="Arial"/>
          <w:szCs w:val="22"/>
          <w:lang w:val="en-US"/>
        </w:rPr>
        <w:footnoteReference w:id="51"/>
      </w:r>
      <w:r w:rsidR="006678E2" w:rsidRPr="00A170E0">
        <w:rPr>
          <w:rFonts w:cs="Arial"/>
          <w:szCs w:val="22"/>
          <w:lang w:val="en-US"/>
        </w:rPr>
        <w:t xml:space="preserve">. </w:t>
      </w:r>
      <w:r w:rsidR="006678E2">
        <w:rPr>
          <w:rFonts w:cs="Arial"/>
          <w:szCs w:val="22"/>
          <w:lang w:val="en-US"/>
        </w:rPr>
        <w:t xml:space="preserve">However, these submissions </w:t>
      </w:r>
      <w:r w:rsidR="00922BE9">
        <w:rPr>
          <w:rFonts w:cs="Arial"/>
          <w:szCs w:val="22"/>
          <w:lang w:val="en-US"/>
        </w:rPr>
        <w:t>are</w:t>
      </w:r>
      <w:r w:rsidR="006678E2">
        <w:rPr>
          <w:rFonts w:cs="Arial"/>
          <w:szCs w:val="22"/>
          <w:lang w:val="en-US"/>
        </w:rPr>
        <w:t xml:space="preserve"> not separate datasets, but the same records, with updates </w:t>
      </w:r>
      <w:r w:rsidR="002814F9">
        <w:rPr>
          <w:rFonts w:cs="Arial"/>
          <w:szCs w:val="22"/>
          <w:lang w:val="en-US"/>
        </w:rPr>
        <w:t xml:space="preserve">on existing </w:t>
      </w:r>
      <w:r w:rsidR="006678E2">
        <w:rPr>
          <w:rFonts w:cs="Arial"/>
          <w:szCs w:val="22"/>
          <w:lang w:val="en-US"/>
        </w:rPr>
        <w:t>and addition of a few new records in the 2016 and 201</w:t>
      </w:r>
      <w:r w:rsidR="00922BE9">
        <w:rPr>
          <w:rFonts w:cs="Arial"/>
          <w:szCs w:val="22"/>
          <w:lang w:val="en-US"/>
        </w:rPr>
        <w:t>7</w:t>
      </w:r>
      <w:r w:rsidR="006678E2">
        <w:rPr>
          <w:rFonts w:cs="Arial"/>
          <w:szCs w:val="22"/>
          <w:lang w:val="en-US"/>
        </w:rPr>
        <w:t xml:space="preserve"> </w:t>
      </w:r>
      <w:r w:rsidR="00922BE9">
        <w:rPr>
          <w:rFonts w:cs="Arial"/>
          <w:szCs w:val="22"/>
          <w:lang w:val="en-US"/>
        </w:rPr>
        <w:t>submissions</w:t>
      </w:r>
      <w:r w:rsidR="006678E2">
        <w:rPr>
          <w:rFonts w:cs="Arial"/>
          <w:szCs w:val="22"/>
          <w:lang w:val="en-US"/>
        </w:rPr>
        <w:t>. Similarly</w:t>
      </w:r>
      <w:r w:rsidR="003B67DB">
        <w:rPr>
          <w:rFonts w:cs="Arial"/>
          <w:szCs w:val="22"/>
          <w:lang w:val="en-US"/>
        </w:rPr>
        <w:t>,</w:t>
      </w:r>
      <w:r w:rsidR="006678E2">
        <w:rPr>
          <w:rFonts w:cs="Arial"/>
          <w:szCs w:val="22"/>
          <w:lang w:val="en-US"/>
        </w:rPr>
        <w:t xml:space="preserve"> the yearly UKSRL submissions (via NHM) are not separate new datasets but are ‘iterative’ where the same data are submitted </w:t>
      </w:r>
      <w:r w:rsidR="00922BE9">
        <w:rPr>
          <w:rFonts w:cs="Arial"/>
          <w:szCs w:val="22"/>
          <w:lang w:val="en-US"/>
        </w:rPr>
        <w:t xml:space="preserve">yearly </w:t>
      </w:r>
      <w:r w:rsidR="006678E2">
        <w:rPr>
          <w:rFonts w:cs="Arial"/>
          <w:szCs w:val="22"/>
          <w:lang w:val="en-US"/>
        </w:rPr>
        <w:t xml:space="preserve">with updates, and some new records added every year. In the NHM data, a unique NHM number is allocated to every specimen- equating to one row of data, but there were 1457 duplicate NHM numbers </w:t>
      </w:r>
      <w:r w:rsidR="000760BA">
        <w:rPr>
          <w:rFonts w:cs="Arial"/>
          <w:szCs w:val="22"/>
          <w:lang w:val="en-US"/>
        </w:rPr>
        <w:t xml:space="preserve">(in SampleID) </w:t>
      </w:r>
      <w:r w:rsidR="006678E2">
        <w:rPr>
          <w:rFonts w:cs="Arial"/>
          <w:szCs w:val="22"/>
          <w:lang w:val="en-US"/>
        </w:rPr>
        <w:t xml:space="preserve">in </w:t>
      </w:r>
      <w:r w:rsidR="006678E2" w:rsidRPr="000760BA">
        <w:rPr>
          <w:rFonts w:cs="Arial"/>
          <w:szCs w:val="22"/>
          <w:lang w:val="en-US"/>
        </w:rPr>
        <w:t xml:space="preserve">DeepData. It appears </w:t>
      </w:r>
      <w:r w:rsidR="001663E5">
        <w:rPr>
          <w:rFonts w:cs="Arial"/>
          <w:szCs w:val="22"/>
          <w:lang w:val="en-US"/>
        </w:rPr>
        <w:t xml:space="preserve">that </w:t>
      </w:r>
      <w:r w:rsidR="000760BA">
        <w:rPr>
          <w:rFonts w:cs="Arial"/>
          <w:szCs w:val="22"/>
          <w:lang w:val="en-US"/>
        </w:rPr>
        <w:t>the</w:t>
      </w:r>
      <w:r w:rsidR="006678E2" w:rsidRPr="000760BA">
        <w:rPr>
          <w:rFonts w:cs="Arial"/>
          <w:szCs w:val="22"/>
          <w:lang w:val="en-US"/>
        </w:rPr>
        <w:t xml:space="preserve"> yearly data submissions </w:t>
      </w:r>
      <w:r w:rsidR="000760BA">
        <w:rPr>
          <w:rFonts w:cs="Arial"/>
          <w:szCs w:val="22"/>
          <w:lang w:val="en-US"/>
        </w:rPr>
        <w:t xml:space="preserve">are handled </w:t>
      </w:r>
      <w:r w:rsidR="006678E2" w:rsidRPr="000760BA">
        <w:rPr>
          <w:rFonts w:cs="Arial"/>
          <w:szCs w:val="22"/>
          <w:lang w:val="en-US"/>
        </w:rPr>
        <w:t>as separate datasets in these cases at least</w:t>
      </w:r>
      <w:r w:rsidR="00CE3512" w:rsidRPr="000760BA">
        <w:rPr>
          <w:rFonts w:cs="Arial"/>
          <w:szCs w:val="22"/>
          <w:lang w:val="en-US"/>
        </w:rPr>
        <w:t>.</w:t>
      </w:r>
    </w:p>
    <w:p w14:paraId="5C35996B" w14:textId="77777777" w:rsidR="006678E2" w:rsidRDefault="006678E2" w:rsidP="004D3E5C">
      <w:pPr>
        <w:rPr>
          <w:rFonts w:cs="Arial"/>
          <w:szCs w:val="22"/>
          <w:lang w:val="en-US"/>
        </w:rPr>
      </w:pPr>
    </w:p>
    <w:p w14:paraId="034AE6EA" w14:textId="0113D1EA" w:rsidR="000818A0" w:rsidRDefault="004D3E5C" w:rsidP="00BC74CA">
      <w:pPr>
        <w:rPr>
          <w:rFonts w:cs="Arial"/>
          <w:szCs w:val="22"/>
          <w:lang w:val="en-US"/>
        </w:rPr>
      </w:pPr>
      <w:r w:rsidRPr="00A170E0">
        <w:rPr>
          <w:rFonts w:cs="Arial"/>
          <w:szCs w:val="22"/>
          <w:lang w:val="en-US"/>
        </w:rPr>
        <w:t>In most cases</w:t>
      </w:r>
      <w:r w:rsidR="001663E5">
        <w:rPr>
          <w:rFonts w:cs="Arial"/>
          <w:szCs w:val="22"/>
          <w:lang w:val="en-US"/>
        </w:rPr>
        <w:t>,</w:t>
      </w:r>
      <w:r w:rsidRPr="00A170E0">
        <w:rPr>
          <w:rFonts w:cs="Arial"/>
          <w:szCs w:val="22"/>
          <w:lang w:val="en-US"/>
        </w:rPr>
        <w:t xml:space="preserve"> </w:t>
      </w:r>
      <w:r w:rsidR="003B2A48">
        <w:rPr>
          <w:rFonts w:cs="Arial"/>
          <w:szCs w:val="22"/>
          <w:lang w:val="en-US"/>
        </w:rPr>
        <w:t>unique specimen</w:t>
      </w:r>
      <w:r w:rsidRPr="00A170E0">
        <w:rPr>
          <w:rFonts w:cs="Arial"/>
          <w:szCs w:val="22"/>
          <w:lang w:val="en-US"/>
        </w:rPr>
        <w:t xml:space="preserve"> identifiers </w:t>
      </w:r>
      <w:r w:rsidR="000760BA">
        <w:rPr>
          <w:rFonts w:cs="Arial"/>
          <w:szCs w:val="22"/>
          <w:lang w:val="en-US"/>
        </w:rPr>
        <w:t>are</w:t>
      </w:r>
      <w:r w:rsidRPr="00A170E0">
        <w:rPr>
          <w:rFonts w:cs="Arial"/>
          <w:szCs w:val="22"/>
          <w:lang w:val="en-US"/>
        </w:rPr>
        <w:t xml:space="preserve"> not presen</w:t>
      </w:r>
      <w:r w:rsidR="007A549E">
        <w:rPr>
          <w:rFonts w:cs="Arial"/>
          <w:szCs w:val="22"/>
          <w:lang w:val="en-US"/>
        </w:rPr>
        <w:t>t in the C</w:t>
      </w:r>
      <w:r w:rsidRPr="00A170E0">
        <w:rPr>
          <w:rFonts w:cs="Arial"/>
          <w:szCs w:val="22"/>
          <w:lang w:val="en-US"/>
        </w:rPr>
        <w:t xml:space="preserve">ontractor data submissions, with no </w:t>
      </w:r>
      <w:r w:rsidR="00CE0EEA">
        <w:rPr>
          <w:rFonts w:cs="Arial"/>
          <w:szCs w:val="22"/>
        </w:rPr>
        <w:t>SampleID</w:t>
      </w:r>
      <w:r w:rsidR="00CE0EEA">
        <w:rPr>
          <w:rFonts w:cs="Arial"/>
          <w:szCs w:val="22"/>
          <w:lang w:val="en-US"/>
        </w:rPr>
        <w:t xml:space="preserve"> or one that</w:t>
      </w:r>
      <w:r w:rsidRPr="00A170E0">
        <w:rPr>
          <w:rFonts w:cs="Arial"/>
          <w:szCs w:val="22"/>
          <w:lang w:val="en-US"/>
        </w:rPr>
        <w:t xml:space="preserve"> is not unique, </w:t>
      </w:r>
      <w:proofErr w:type="gramStart"/>
      <w:r w:rsidRPr="00A170E0">
        <w:rPr>
          <w:rFonts w:cs="Arial"/>
          <w:szCs w:val="22"/>
          <w:lang w:val="en-US"/>
        </w:rPr>
        <w:t>e.g.</w:t>
      </w:r>
      <w:proofErr w:type="gramEnd"/>
      <w:r w:rsidRPr="00A170E0">
        <w:rPr>
          <w:rFonts w:cs="Arial"/>
          <w:szCs w:val="22"/>
          <w:lang w:val="en-US"/>
        </w:rPr>
        <w:t xml:space="preserve"> it is used across several rows (this applies to all </w:t>
      </w:r>
      <w:r w:rsidRPr="00A170E0">
        <w:rPr>
          <w:rFonts w:cs="Arial"/>
          <w:szCs w:val="22"/>
          <w:lang w:val="en-US"/>
        </w:rPr>
        <w:lastRenderedPageBreak/>
        <w:t xml:space="preserve">the records at least for the 2015/2016/2017 </w:t>
      </w:r>
      <w:r w:rsidRPr="006678E2">
        <w:rPr>
          <w:rFonts w:cs="Arial"/>
          <w:szCs w:val="22"/>
          <w:lang w:val="en-US"/>
        </w:rPr>
        <w:t xml:space="preserve">data submissions, apart from </w:t>
      </w:r>
      <w:r w:rsidR="001F3065">
        <w:rPr>
          <w:rFonts w:cs="Arial"/>
          <w:szCs w:val="22"/>
          <w:lang w:val="en-US"/>
        </w:rPr>
        <w:t>two</w:t>
      </w:r>
      <w:r w:rsidRPr="006678E2">
        <w:rPr>
          <w:rFonts w:cs="Arial"/>
          <w:szCs w:val="22"/>
          <w:lang w:val="en-US"/>
        </w:rPr>
        <w:t xml:space="preserve"> </w:t>
      </w:r>
      <w:r w:rsidR="001663E5">
        <w:rPr>
          <w:rFonts w:cs="Arial"/>
          <w:szCs w:val="22"/>
          <w:lang w:val="en-US"/>
        </w:rPr>
        <w:t>C</w:t>
      </w:r>
      <w:r w:rsidR="001663E5" w:rsidRPr="006678E2">
        <w:rPr>
          <w:rFonts w:cs="Arial"/>
          <w:szCs w:val="22"/>
          <w:lang w:val="en-US"/>
        </w:rPr>
        <w:t>ontractors</w:t>
      </w:r>
      <w:r w:rsidRPr="006678E2">
        <w:rPr>
          <w:rFonts w:cs="Arial"/>
          <w:szCs w:val="22"/>
          <w:lang w:val="en-US"/>
        </w:rPr>
        <w:t xml:space="preserve">). </w:t>
      </w:r>
      <w:r w:rsidRPr="006678E2">
        <w:rPr>
          <w:rFonts w:cs="Arial"/>
          <w:szCs w:val="22"/>
        </w:rPr>
        <w:t xml:space="preserve">In </w:t>
      </w:r>
      <w:r w:rsidR="006678E2" w:rsidRPr="006678E2">
        <w:rPr>
          <w:rFonts w:cs="Arial"/>
          <w:szCs w:val="22"/>
        </w:rPr>
        <w:t xml:space="preserve">some </w:t>
      </w:r>
      <w:r w:rsidR="00CE3512" w:rsidRPr="006678E2">
        <w:rPr>
          <w:rFonts w:cs="Arial"/>
          <w:szCs w:val="22"/>
        </w:rPr>
        <w:t>cases,</w:t>
      </w:r>
      <w:r w:rsidR="000760BA">
        <w:rPr>
          <w:rFonts w:cs="Arial"/>
          <w:szCs w:val="22"/>
        </w:rPr>
        <w:t xml:space="preserve"> duplicates of SampleID </w:t>
      </w:r>
      <w:r w:rsidR="006678E2" w:rsidRPr="006678E2">
        <w:rPr>
          <w:rFonts w:cs="Arial"/>
          <w:szCs w:val="22"/>
        </w:rPr>
        <w:t>were present in Contractor templates,</w:t>
      </w:r>
      <w:r w:rsidR="00373AB0">
        <w:rPr>
          <w:rFonts w:cs="Arial"/>
          <w:szCs w:val="22"/>
        </w:rPr>
        <w:t xml:space="preserve"> </w:t>
      </w:r>
      <w:proofErr w:type="gramStart"/>
      <w:r w:rsidR="00373AB0">
        <w:rPr>
          <w:rFonts w:cs="Arial"/>
          <w:szCs w:val="22"/>
        </w:rPr>
        <w:t>i.e.</w:t>
      </w:r>
      <w:proofErr w:type="gramEnd"/>
      <w:r w:rsidR="00373AB0">
        <w:rPr>
          <w:rFonts w:cs="Arial"/>
          <w:szCs w:val="22"/>
        </w:rPr>
        <w:t xml:space="preserve"> </w:t>
      </w:r>
      <w:r w:rsidR="000818A0">
        <w:rPr>
          <w:rFonts w:cs="Arial"/>
          <w:szCs w:val="22"/>
        </w:rPr>
        <w:t>Sample</w:t>
      </w:r>
      <w:r w:rsidR="00373AB0">
        <w:rPr>
          <w:rFonts w:cs="Arial"/>
          <w:szCs w:val="22"/>
        </w:rPr>
        <w:t xml:space="preserve">ID used over several rows, </w:t>
      </w:r>
      <w:r w:rsidRPr="006678E2">
        <w:rPr>
          <w:rFonts w:cs="Arial"/>
          <w:szCs w:val="22"/>
        </w:rPr>
        <w:t xml:space="preserve">but </w:t>
      </w:r>
      <w:r w:rsidR="006678E2" w:rsidRPr="006678E2">
        <w:rPr>
          <w:rFonts w:cs="Arial"/>
          <w:szCs w:val="22"/>
        </w:rPr>
        <w:t xml:space="preserve">these were not present </w:t>
      </w:r>
      <w:r w:rsidRPr="006678E2">
        <w:rPr>
          <w:rFonts w:cs="Arial"/>
          <w:szCs w:val="22"/>
        </w:rPr>
        <w:t>in the published record</w:t>
      </w:r>
      <w:r w:rsidR="006678E2" w:rsidRPr="006678E2">
        <w:rPr>
          <w:rFonts w:cs="Arial"/>
          <w:szCs w:val="22"/>
        </w:rPr>
        <w:t>s</w:t>
      </w:r>
      <w:r w:rsidR="000760BA">
        <w:rPr>
          <w:rFonts w:cs="Arial"/>
          <w:szCs w:val="22"/>
        </w:rPr>
        <w:t>. (In others, as above, duplicates in SampleID were present where not originally evident in the templates).</w:t>
      </w:r>
      <w:r w:rsidRPr="006678E2">
        <w:rPr>
          <w:rFonts w:cs="Arial"/>
          <w:szCs w:val="22"/>
        </w:rPr>
        <w:t xml:space="preserve"> Presumably</w:t>
      </w:r>
      <w:r w:rsidRPr="00A170E0">
        <w:rPr>
          <w:rFonts w:cs="Arial"/>
          <w:szCs w:val="22"/>
        </w:rPr>
        <w:t xml:space="preserve">, </w:t>
      </w:r>
      <w:r w:rsidR="006678E2">
        <w:rPr>
          <w:rFonts w:cs="Arial"/>
          <w:szCs w:val="22"/>
        </w:rPr>
        <w:t>records missing a sample ID</w:t>
      </w:r>
      <w:r w:rsidR="00373AB0">
        <w:rPr>
          <w:rFonts w:cs="Arial"/>
          <w:szCs w:val="22"/>
        </w:rPr>
        <w:t xml:space="preserve"> are allocated one (</w:t>
      </w:r>
      <w:r w:rsidR="00593907">
        <w:rPr>
          <w:rFonts w:cs="Arial"/>
          <w:szCs w:val="22"/>
          <w:lang w:val="en-US"/>
        </w:rPr>
        <w:t xml:space="preserve">and </w:t>
      </w:r>
      <w:r w:rsidRPr="00A170E0">
        <w:rPr>
          <w:rFonts w:cs="Arial"/>
          <w:szCs w:val="22"/>
          <w:lang w:val="en-US"/>
        </w:rPr>
        <w:t>dup</w:t>
      </w:r>
      <w:r w:rsidR="00593907">
        <w:rPr>
          <w:rFonts w:cs="Arial"/>
          <w:szCs w:val="22"/>
          <w:lang w:val="en-US"/>
        </w:rPr>
        <w:t xml:space="preserve">licates in </w:t>
      </w:r>
      <w:r w:rsidR="000760BA">
        <w:rPr>
          <w:rFonts w:cs="Arial"/>
          <w:szCs w:val="22"/>
          <w:lang w:val="en-US"/>
        </w:rPr>
        <w:t>S</w:t>
      </w:r>
      <w:r w:rsidR="00593907">
        <w:rPr>
          <w:rFonts w:cs="Arial"/>
          <w:szCs w:val="22"/>
          <w:lang w:val="en-US"/>
        </w:rPr>
        <w:t>ampleID are removed</w:t>
      </w:r>
      <w:r w:rsidR="00373AB0">
        <w:rPr>
          <w:rFonts w:cs="Arial"/>
          <w:szCs w:val="22"/>
          <w:lang w:val="en-US"/>
        </w:rPr>
        <w:t>)</w:t>
      </w:r>
      <w:r w:rsidRPr="00A170E0">
        <w:rPr>
          <w:rFonts w:cs="Arial"/>
          <w:szCs w:val="22"/>
          <w:lang w:val="en-US"/>
        </w:rPr>
        <w:t xml:space="preserve">. </w:t>
      </w:r>
      <w:r w:rsidR="00373AB0">
        <w:rPr>
          <w:rFonts w:cs="Arial"/>
          <w:szCs w:val="22"/>
          <w:lang w:val="en-US"/>
        </w:rPr>
        <w:t xml:space="preserve">This appears to be the case for the BGR data, and </w:t>
      </w:r>
      <w:r w:rsidR="001663E5">
        <w:rPr>
          <w:rFonts w:cs="Arial"/>
          <w:szCs w:val="22"/>
          <w:lang w:val="en-US"/>
        </w:rPr>
        <w:t xml:space="preserve">may </w:t>
      </w:r>
      <w:r w:rsidR="00373AB0">
        <w:rPr>
          <w:rFonts w:cs="Arial"/>
          <w:szCs w:val="22"/>
          <w:lang w:val="en-US"/>
        </w:rPr>
        <w:t xml:space="preserve">have </w:t>
      </w:r>
      <w:r w:rsidR="006678E2">
        <w:rPr>
          <w:rFonts w:cs="Arial"/>
          <w:szCs w:val="22"/>
          <w:lang w:val="en-US"/>
        </w:rPr>
        <w:t>contributed to</w:t>
      </w:r>
      <w:r w:rsidRPr="00A170E0">
        <w:rPr>
          <w:rFonts w:cs="Arial"/>
          <w:szCs w:val="22"/>
          <w:lang w:val="en-US"/>
        </w:rPr>
        <w:t xml:space="preserve"> duplication of records, </w:t>
      </w:r>
      <w:proofErr w:type="gramStart"/>
      <w:r w:rsidRPr="00A170E0">
        <w:rPr>
          <w:rFonts w:cs="Arial"/>
          <w:szCs w:val="22"/>
          <w:lang w:val="en-US"/>
        </w:rPr>
        <w:t>e.g.</w:t>
      </w:r>
      <w:proofErr w:type="gramEnd"/>
      <w:r w:rsidRPr="00A170E0">
        <w:rPr>
          <w:rFonts w:cs="Arial"/>
          <w:szCs w:val="22"/>
          <w:lang w:val="en-US"/>
        </w:rPr>
        <w:t xml:space="preserve"> one record from 2015 </w:t>
      </w:r>
      <w:r w:rsidR="00593907">
        <w:rPr>
          <w:rFonts w:cs="Arial"/>
          <w:szCs w:val="22"/>
          <w:lang w:val="en-US"/>
        </w:rPr>
        <w:t xml:space="preserve">is allocated a </w:t>
      </w:r>
      <w:r w:rsidR="000818A0">
        <w:rPr>
          <w:rFonts w:cs="Arial"/>
          <w:szCs w:val="22"/>
          <w:lang w:val="en-US"/>
        </w:rPr>
        <w:t>SampleID</w:t>
      </w:r>
      <w:r w:rsidR="000818A0" w:rsidRPr="00A170E0">
        <w:rPr>
          <w:rFonts w:cs="Arial"/>
          <w:szCs w:val="22"/>
          <w:lang w:val="en-US"/>
        </w:rPr>
        <w:t xml:space="preserve"> </w:t>
      </w:r>
      <w:r w:rsidRPr="00A170E0">
        <w:rPr>
          <w:rFonts w:cs="Arial"/>
          <w:szCs w:val="22"/>
          <w:lang w:val="en-US"/>
        </w:rPr>
        <w:t>whe</w:t>
      </w:r>
      <w:r w:rsidR="00373AB0">
        <w:rPr>
          <w:rFonts w:cs="Arial"/>
          <w:szCs w:val="22"/>
          <w:lang w:val="en-US"/>
        </w:rPr>
        <w:t>n that dataset is uploaded</w:t>
      </w:r>
      <w:r w:rsidRPr="00A170E0">
        <w:rPr>
          <w:rFonts w:cs="Arial"/>
          <w:szCs w:val="22"/>
          <w:lang w:val="en-US"/>
        </w:rPr>
        <w:t xml:space="preserve">, then the same record </w:t>
      </w:r>
      <w:r w:rsidR="00593907">
        <w:rPr>
          <w:rFonts w:cs="Arial"/>
          <w:szCs w:val="22"/>
          <w:lang w:val="en-US"/>
        </w:rPr>
        <w:t>(</w:t>
      </w:r>
      <w:r w:rsidR="00593907" w:rsidRPr="00A170E0">
        <w:rPr>
          <w:rFonts w:cs="Arial"/>
          <w:szCs w:val="22"/>
          <w:lang w:val="en-US"/>
        </w:rPr>
        <w:t xml:space="preserve">not </w:t>
      </w:r>
      <w:proofErr w:type="spellStart"/>
      <w:r w:rsidR="001663E5" w:rsidRPr="00A170E0">
        <w:rPr>
          <w:rFonts w:cs="Arial"/>
          <w:szCs w:val="22"/>
          <w:lang w:val="en-US"/>
        </w:rPr>
        <w:t>rec</w:t>
      </w:r>
      <w:r w:rsidR="001663E5">
        <w:rPr>
          <w:rFonts w:cs="Arial"/>
          <w:szCs w:val="22"/>
          <w:lang w:val="en-US"/>
        </w:rPr>
        <w:t>ognised</w:t>
      </w:r>
      <w:proofErr w:type="spellEnd"/>
      <w:r w:rsidR="001663E5">
        <w:rPr>
          <w:rFonts w:cs="Arial"/>
          <w:szCs w:val="22"/>
          <w:lang w:val="en-US"/>
        </w:rPr>
        <w:t xml:space="preserve"> </w:t>
      </w:r>
      <w:r w:rsidR="00593907">
        <w:rPr>
          <w:rFonts w:cs="Arial"/>
          <w:szCs w:val="22"/>
          <w:lang w:val="en-US"/>
        </w:rPr>
        <w:t xml:space="preserve">as a duplicate) is allocated a different </w:t>
      </w:r>
      <w:r w:rsidR="000760BA">
        <w:rPr>
          <w:rFonts w:cs="Arial"/>
          <w:szCs w:val="22"/>
          <w:lang w:val="en-US"/>
        </w:rPr>
        <w:t>Sample</w:t>
      </w:r>
      <w:r w:rsidR="00593907">
        <w:rPr>
          <w:rFonts w:cs="Arial"/>
          <w:szCs w:val="22"/>
          <w:lang w:val="en-US"/>
        </w:rPr>
        <w:t xml:space="preserve">ID </w:t>
      </w:r>
      <w:r w:rsidR="006678E2">
        <w:rPr>
          <w:rFonts w:cs="Arial"/>
          <w:szCs w:val="22"/>
          <w:lang w:val="en-US"/>
        </w:rPr>
        <w:t>when the 2016 data is uploaded</w:t>
      </w:r>
      <w:r w:rsidR="00593907">
        <w:rPr>
          <w:rFonts w:cs="Arial"/>
          <w:szCs w:val="22"/>
          <w:lang w:val="en-US"/>
        </w:rPr>
        <w:t xml:space="preserve">, and on the DeepData output therefore appears as </w:t>
      </w:r>
      <w:r w:rsidR="000818A0">
        <w:rPr>
          <w:rFonts w:cs="Arial"/>
          <w:szCs w:val="22"/>
          <w:lang w:val="en-US"/>
        </w:rPr>
        <w:t>two</w:t>
      </w:r>
      <w:r w:rsidR="00593907">
        <w:rPr>
          <w:rFonts w:cs="Arial"/>
          <w:szCs w:val="22"/>
          <w:lang w:val="en-US"/>
        </w:rPr>
        <w:t xml:space="preserve"> seemingly separate records</w:t>
      </w:r>
      <w:r w:rsidRPr="00A170E0">
        <w:rPr>
          <w:rFonts w:cs="Arial"/>
          <w:szCs w:val="22"/>
          <w:lang w:val="en-US"/>
        </w:rPr>
        <w:t>.</w:t>
      </w:r>
      <w:r w:rsidR="006678E2">
        <w:rPr>
          <w:rFonts w:cs="Arial"/>
          <w:szCs w:val="22"/>
          <w:lang w:val="en-US"/>
        </w:rPr>
        <w:t xml:space="preserve"> </w:t>
      </w:r>
      <w:r w:rsidR="00593907">
        <w:rPr>
          <w:rFonts w:cs="Arial"/>
          <w:szCs w:val="22"/>
          <w:lang w:val="en-US"/>
        </w:rPr>
        <w:t xml:space="preserve">The database uses the </w:t>
      </w:r>
      <w:r w:rsidR="000818A0">
        <w:rPr>
          <w:rFonts w:cs="Arial"/>
          <w:szCs w:val="22"/>
          <w:lang w:val="en-US"/>
        </w:rPr>
        <w:t xml:space="preserve">SampleID </w:t>
      </w:r>
      <w:r w:rsidR="00593907">
        <w:rPr>
          <w:rFonts w:cs="Arial"/>
          <w:szCs w:val="22"/>
          <w:lang w:val="en-US"/>
        </w:rPr>
        <w:t xml:space="preserve">as the records identifier to reconcile records, therefore records submitted year on year with the same ID would in theory be </w:t>
      </w:r>
      <w:proofErr w:type="spellStart"/>
      <w:r w:rsidR="001663E5">
        <w:rPr>
          <w:rFonts w:cs="Arial"/>
          <w:szCs w:val="22"/>
          <w:lang w:val="en-US"/>
        </w:rPr>
        <w:t>recognised</w:t>
      </w:r>
      <w:proofErr w:type="spellEnd"/>
      <w:r w:rsidR="001663E5">
        <w:rPr>
          <w:rFonts w:cs="Arial"/>
          <w:szCs w:val="22"/>
          <w:lang w:val="en-US"/>
        </w:rPr>
        <w:t xml:space="preserve"> </w:t>
      </w:r>
      <w:r w:rsidR="00593907">
        <w:rPr>
          <w:rFonts w:cs="Arial"/>
          <w:szCs w:val="22"/>
          <w:lang w:val="en-US"/>
        </w:rPr>
        <w:t>as the same records and associated data updated if it ha</w:t>
      </w:r>
      <w:r w:rsidR="005B3F3A">
        <w:rPr>
          <w:rFonts w:cs="Arial"/>
          <w:szCs w:val="22"/>
          <w:lang w:val="en-US"/>
        </w:rPr>
        <w:t>s</w:t>
      </w:r>
      <w:r w:rsidR="00593907">
        <w:rPr>
          <w:rFonts w:cs="Arial"/>
          <w:szCs w:val="22"/>
          <w:lang w:val="en-US"/>
        </w:rPr>
        <w:t xml:space="preserve"> changed</w:t>
      </w:r>
      <w:r w:rsidR="00373AB0">
        <w:rPr>
          <w:rFonts w:cs="Arial"/>
          <w:szCs w:val="22"/>
          <w:lang w:val="en-US"/>
        </w:rPr>
        <w:t xml:space="preserve"> (Sheldon Carter, pers. </w:t>
      </w:r>
      <w:r w:rsidR="00AD70B3">
        <w:rPr>
          <w:rFonts w:cs="Arial"/>
          <w:szCs w:val="22"/>
          <w:lang w:val="en-US"/>
        </w:rPr>
        <w:t>c</w:t>
      </w:r>
      <w:r w:rsidR="00373AB0">
        <w:rPr>
          <w:rFonts w:cs="Arial"/>
          <w:szCs w:val="22"/>
          <w:lang w:val="en-US"/>
        </w:rPr>
        <w:t>om</w:t>
      </w:r>
      <w:r w:rsidR="00AD70B3">
        <w:rPr>
          <w:rFonts w:cs="Arial"/>
          <w:szCs w:val="22"/>
          <w:lang w:val="en-US"/>
        </w:rPr>
        <w:t>m.</w:t>
      </w:r>
      <w:r w:rsidR="00373AB0">
        <w:rPr>
          <w:rFonts w:cs="Arial"/>
          <w:szCs w:val="22"/>
          <w:lang w:val="en-US"/>
        </w:rPr>
        <w:t>)</w:t>
      </w:r>
      <w:r w:rsidR="00593907">
        <w:rPr>
          <w:rFonts w:cs="Arial"/>
          <w:szCs w:val="22"/>
          <w:lang w:val="en-US"/>
        </w:rPr>
        <w:t xml:space="preserve">. </w:t>
      </w:r>
      <w:r w:rsidR="00CE3512">
        <w:rPr>
          <w:rFonts w:cs="Arial"/>
          <w:szCs w:val="22"/>
          <w:lang w:val="en-US"/>
        </w:rPr>
        <w:t>However,</w:t>
      </w:r>
      <w:r w:rsidR="00593907">
        <w:rPr>
          <w:rFonts w:cs="Arial"/>
          <w:szCs w:val="22"/>
          <w:lang w:val="en-US"/>
        </w:rPr>
        <w:t xml:space="preserve"> in cases </w:t>
      </w:r>
      <w:r w:rsidR="006678E2">
        <w:rPr>
          <w:rFonts w:cs="Arial"/>
          <w:szCs w:val="22"/>
        </w:rPr>
        <w:t xml:space="preserve">such as UKSRL above, </w:t>
      </w:r>
      <w:r w:rsidR="00593907">
        <w:rPr>
          <w:rFonts w:cs="Arial"/>
          <w:szCs w:val="22"/>
        </w:rPr>
        <w:t xml:space="preserve">this does not appear to have </w:t>
      </w:r>
      <w:r w:rsidR="00373AB0">
        <w:rPr>
          <w:rFonts w:cs="Arial"/>
          <w:szCs w:val="22"/>
        </w:rPr>
        <w:t xml:space="preserve">worked, with duplication of records- </w:t>
      </w:r>
      <w:r w:rsidR="00593907">
        <w:rPr>
          <w:rFonts w:cs="Arial"/>
          <w:szCs w:val="22"/>
        </w:rPr>
        <w:t xml:space="preserve">as evidenced in </w:t>
      </w:r>
      <w:r w:rsidR="006678E2">
        <w:rPr>
          <w:rFonts w:cs="Arial"/>
          <w:szCs w:val="22"/>
        </w:rPr>
        <w:t xml:space="preserve">duplication of the </w:t>
      </w:r>
      <w:r w:rsidR="000818A0">
        <w:rPr>
          <w:rFonts w:cs="Arial"/>
          <w:szCs w:val="22"/>
          <w:lang w:val="en-US"/>
        </w:rPr>
        <w:t>SampleID</w:t>
      </w:r>
      <w:r w:rsidR="000818A0">
        <w:rPr>
          <w:rFonts w:cs="Arial"/>
          <w:szCs w:val="22"/>
        </w:rPr>
        <w:t xml:space="preserve"> </w:t>
      </w:r>
      <w:r w:rsidR="006678E2">
        <w:rPr>
          <w:rFonts w:cs="Arial"/>
          <w:szCs w:val="22"/>
        </w:rPr>
        <w:t xml:space="preserve">in the database output. </w:t>
      </w:r>
      <w:r w:rsidR="00692D41" w:rsidRPr="00692D41">
        <w:rPr>
          <w:rFonts w:cs="Arial"/>
          <w:szCs w:val="22"/>
        </w:rPr>
        <w:t xml:space="preserve">Sometimes </w:t>
      </w:r>
      <w:r w:rsidR="00692D41">
        <w:rPr>
          <w:rFonts w:cs="Arial"/>
          <w:szCs w:val="22"/>
        </w:rPr>
        <w:t>C</w:t>
      </w:r>
      <w:r w:rsidR="00692D41" w:rsidRPr="00692D41">
        <w:rPr>
          <w:rFonts w:cs="Arial"/>
          <w:szCs w:val="22"/>
        </w:rPr>
        <w:t xml:space="preserve">ontractors are submitting data collected in other contract areas- </w:t>
      </w:r>
      <w:proofErr w:type="gramStart"/>
      <w:r w:rsidR="00692D41" w:rsidRPr="00692D41">
        <w:rPr>
          <w:rFonts w:cs="Arial"/>
          <w:szCs w:val="22"/>
        </w:rPr>
        <w:t>e.g.</w:t>
      </w:r>
      <w:proofErr w:type="gramEnd"/>
      <w:r w:rsidR="00692D41" w:rsidRPr="00692D41">
        <w:rPr>
          <w:rFonts w:cs="Arial"/>
          <w:szCs w:val="22"/>
        </w:rPr>
        <w:t xml:space="preserve"> joint cruises which </w:t>
      </w:r>
      <w:r w:rsidR="00373AB0">
        <w:rPr>
          <w:rFonts w:cs="Arial"/>
          <w:szCs w:val="22"/>
        </w:rPr>
        <w:t xml:space="preserve">potentially could also result in </w:t>
      </w:r>
      <w:r w:rsidR="00692D41">
        <w:rPr>
          <w:rFonts w:cs="Arial"/>
          <w:szCs w:val="22"/>
        </w:rPr>
        <w:t>duplication</w:t>
      </w:r>
      <w:r w:rsidR="00692D41" w:rsidRPr="00692D41">
        <w:rPr>
          <w:rFonts w:cs="Arial"/>
          <w:szCs w:val="22"/>
        </w:rPr>
        <w:t xml:space="preserve"> if say a record of a given sample is included in both Contractor data submissions</w:t>
      </w:r>
      <w:r w:rsidR="00692D41">
        <w:rPr>
          <w:rFonts w:cs="Arial"/>
          <w:szCs w:val="22"/>
        </w:rPr>
        <w:t>.</w:t>
      </w:r>
      <w:r w:rsidR="000818A0">
        <w:rPr>
          <w:rFonts w:cs="Arial"/>
          <w:szCs w:val="22"/>
          <w:lang w:val="en-US"/>
        </w:rPr>
        <w:t xml:space="preserve"> </w:t>
      </w:r>
    </w:p>
    <w:p w14:paraId="7AE8B535" w14:textId="77777777" w:rsidR="000818A0" w:rsidRDefault="000818A0" w:rsidP="00BC74CA">
      <w:pPr>
        <w:rPr>
          <w:rFonts w:cs="Arial"/>
          <w:szCs w:val="22"/>
          <w:lang w:val="en-US"/>
        </w:rPr>
      </w:pPr>
    </w:p>
    <w:p w14:paraId="5572ECF0" w14:textId="2E309CC9" w:rsidR="00BC74CA" w:rsidRPr="000818A0" w:rsidRDefault="00BC74CA" w:rsidP="00BC74CA">
      <w:pPr>
        <w:rPr>
          <w:rFonts w:cs="Arial"/>
          <w:szCs w:val="22"/>
          <w:lang w:val="en-US"/>
        </w:rPr>
      </w:pPr>
      <w:r>
        <w:rPr>
          <w:rFonts w:cs="Arial"/>
          <w:szCs w:val="22"/>
          <w:lang w:val="en-US"/>
        </w:rPr>
        <w:t>A compounding issue is that</w:t>
      </w:r>
      <w:r w:rsidRPr="00672F90">
        <w:rPr>
          <w:rFonts w:cs="Arial"/>
          <w:szCs w:val="22"/>
        </w:rPr>
        <w:t xml:space="preserve"> </w:t>
      </w:r>
      <w:r>
        <w:rPr>
          <w:rFonts w:cs="Arial"/>
          <w:szCs w:val="22"/>
        </w:rPr>
        <w:t xml:space="preserve">the </w:t>
      </w:r>
      <w:r w:rsidR="000A00BA">
        <w:rPr>
          <w:rFonts w:cs="Arial"/>
          <w:szCs w:val="22"/>
          <w:lang w:val="en-US"/>
        </w:rPr>
        <w:t>SampleID</w:t>
      </w:r>
      <w:r w:rsidR="000818A0">
        <w:rPr>
          <w:rFonts w:cs="Arial"/>
          <w:szCs w:val="22"/>
          <w:lang w:val="en-US"/>
        </w:rPr>
        <w:t xml:space="preserve"> </w:t>
      </w:r>
      <w:r>
        <w:rPr>
          <w:rFonts w:cs="Arial"/>
          <w:szCs w:val="22"/>
          <w:lang w:val="en-US"/>
        </w:rPr>
        <w:t xml:space="preserve">field </w:t>
      </w:r>
      <w:r w:rsidRPr="00672F90">
        <w:rPr>
          <w:rFonts w:cs="Arial"/>
          <w:szCs w:val="22"/>
          <w:lang w:val="en-US"/>
        </w:rPr>
        <w:t xml:space="preserve">may be used or interpreted in a variety of ways by </w:t>
      </w:r>
      <w:r w:rsidR="000818A0">
        <w:rPr>
          <w:rFonts w:cs="Arial"/>
          <w:szCs w:val="22"/>
          <w:lang w:val="en-US"/>
        </w:rPr>
        <w:t>C</w:t>
      </w:r>
      <w:r w:rsidRPr="00672F90">
        <w:rPr>
          <w:rFonts w:cs="Arial"/>
          <w:szCs w:val="22"/>
          <w:lang w:val="en-US"/>
        </w:rPr>
        <w:t xml:space="preserve">ontractors. For example, some cruises may </w:t>
      </w:r>
      <w:r w:rsidR="00EB51C6">
        <w:rPr>
          <w:rFonts w:cs="Arial"/>
          <w:szCs w:val="22"/>
          <w:lang w:val="en-US"/>
        </w:rPr>
        <w:t>be using</w:t>
      </w:r>
      <w:r w:rsidRPr="00672F90">
        <w:rPr>
          <w:rFonts w:cs="Arial"/>
          <w:szCs w:val="22"/>
          <w:lang w:val="en-US"/>
        </w:rPr>
        <w:t xml:space="preserve"> </w:t>
      </w:r>
      <w:r w:rsidR="000818A0">
        <w:rPr>
          <w:rFonts w:cs="Arial"/>
          <w:szCs w:val="22"/>
          <w:lang w:val="en-US"/>
        </w:rPr>
        <w:t>SampleID</w:t>
      </w:r>
      <w:r w:rsidR="000818A0" w:rsidRPr="00672F90">
        <w:rPr>
          <w:rFonts w:cs="Arial"/>
          <w:szCs w:val="22"/>
          <w:lang w:val="en-US"/>
        </w:rPr>
        <w:t xml:space="preserve"> </w:t>
      </w:r>
      <w:r w:rsidRPr="00672F90">
        <w:rPr>
          <w:rFonts w:cs="Arial"/>
          <w:szCs w:val="22"/>
          <w:lang w:val="en-US"/>
        </w:rPr>
        <w:t xml:space="preserve">for a batch of samples, </w:t>
      </w:r>
      <w:r w:rsidR="00EB51C6">
        <w:rPr>
          <w:rFonts w:cs="Arial"/>
          <w:szCs w:val="22"/>
          <w:lang w:val="en-US"/>
        </w:rPr>
        <w:t xml:space="preserve">equivalent to a sampling event ID or batch ID for a given sampling event, </w:t>
      </w:r>
      <w:proofErr w:type="gramStart"/>
      <w:r w:rsidR="00EB51C6">
        <w:rPr>
          <w:rFonts w:cs="Arial"/>
          <w:szCs w:val="22"/>
          <w:lang w:val="en-US"/>
        </w:rPr>
        <w:t>e.g.</w:t>
      </w:r>
      <w:proofErr w:type="gramEnd"/>
      <w:r w:rsidR="00EB51C6">
        <w:rPr>
          <w:rFonts w:cs="Arial"/>
          <w:szCs w:val="22"/>
          <w:lang w:val="en-US"/>
        </w:rPr>
        <w:t xml:space="preserve"> a box core number, </w:t>
      </w:r>
      <w:r w:rsidRPr="00672F90">
        <w:rPr>
          <w:rFonts w:cs="Arial"/>
          <w:szCs w:val="22"/>
          <w:lang w:val="en-US"/>
        </w:rPr>
        <w:t>not for an individual specimen record</w:t>
      </w:r>
      <w:r w:rsidR="00EB51C6">
        <w:rPr>
          <w:rFonts w:cs="Arial"/>
          <w:szCs w:val="22"/>
          <w:lang w:val="en-US"/>
        </w:rPr>
        <w:t>, which is what the field is intended for</w:t>
      </w:r>
      <w:r w:rsidRPr="00672F90">
        <w:rPr>
          <w:rFonts w:cs="Arial"/>
          <w:szCs w:val="22"/>
          <w:lang w:val="en-US"/>
        </w:rPr>
        <w:t xml:space="preserve">. </w:t>
      </w:r>
      <w:r w:rsidR="000818A0">
        <w:rPr>
          <w:rFonts w:cs="Arial"/>
          <w:szCs w:val="22"/>
          <w:lang w:val="en-US"/>
        </w:rPr>
        <w:t xml:space="preserve">Some Contractors do not use the identifier at all, but </w:t>
      </w:r>
      <w:r w:rsidR="004657D2">
        <w:rPr>
          <w:rFonts w:cs="Arial"/>
          <w:szCs w:val="22"/>
          <w:lang w:val="en-US"/>
        </w:rPr>
        <w:t xml:space="preserve">rather </w:t>
      </w:r>
      <w:r w:rsidR="000818A0">
        <w:rPr>
          <w:rFonts w:cs="Arial"/>
          <w:szCs w:val="22"/>
          <w:lang w:val="en-US"/>
        </w:rPr>
        <w:t xml:space="preserve">other ones, such as voucher codes. </w:t>
      </w:r>
      <w:r w:rsidRPr="00672F90">
        <w:rPr>
          <w:rFonts w:cs="Arial"/>
          <w:szCs w:val="22"/>
          <w:lang w:val="en-US"/>
        </w:rPr>
        <w:t>Usage of identifiers is highly variable in biolog</w:t>
      </w:r>
      <w:r>
        <w:rPr>
          <w:rFonts w:cs="Arial"/>
          <w:szCs w:val="22"/>
          <w:lang w:val="en-US"/>
        </w:rPr>
        <w:t>ical sampling and data handling</w:t>
      </w:r>
      <w:r w:rsidR="000818A0">
        <w:rPr>
          <w:rFonts w:cs="Arial"/>
          <w:szCs w:val="22"/>
          <w:lang w:val="en-US"/>
        </w:rPr>
        <w:t xml:space="preserve"> which results in problems in downstream data handling (Jaspars et al., 2021; Rabone et al., 2019; Guralnick et al., 2014)</w:t>
      </w:r>
      <w:r>
        <w:rPr>
          <w:rFonts w:cs="Arial"/>
          <w:szCs w:val="22"/>
          <w:lang w:val="en-US"/>
        </w:rPr>
        <w:t>.</w:t>
      </w:r>
    </w:p>
    <w:p w14:paraId="303308AC" w14:textId="62068C26" w:rsidR="007A549E" w:rsidRDefault="007A549E" w:rsidP="004D3E5C">
      <w:pPr>
        <w:rPr>
          <w:rFonts w:cs="Arial"/>
          <w:szCs w:val="22"/>
          <w:lang w:val="en-US"/>
        </w:rPr>
      </w:pPr>
    </w:p>
    <w:p w14:paraId="79B6D4A0" w14:textId="6BC9F059" w:rsidR="00394BA1" w:rsidRDefault="004D3E5C" w:rsidP="004D3E5C">
      <w:pPr>
        <w:rPr>
          <w:rFonts w:cs="Arial"/>
          <w:szCs w:val="22"/>
          <w:lang w:val="en-US"/>
        </w:rPr>
      </w:pPr>
      <w:r w:rsidRPr="00A170E0">
        <w:rPr>
          <w:rFonts w:cs="Arial"/>
          <w:szCs w:val="22"/>
          <w:lang w:val="en-US"/>
        </w:rPr>
        <w:t>Because of the nature of the</w:t>
      </w:r>
      <w:r w:rsidR="000818A0">
        <w:rPr>
          <w:rFonts w:cs="Arial"/>
          <w:szCs w:val="22"/>
          <w:lang w:val="en-US"/>
        </w:rPr>
        <w:t>se</w:t>
      </w:r>
      <w:r w:rsidRPr="00A170E0">
        <w:rPr>
          <w:rFonts w:cs="Arial"/>
          <w:szCs w:val="22"/>
          <w:lang w:val="en-US"/>
        </w:rPr>
        <w:t xml:space="preserve"> data, </w:t>
      </w:r>
      <w:r w:rsidR="00325999">
        <w:rPr>
          <w:rFonts w:cs="Arial"/>
          <w:szCs w:val="22"/>
          <w:lang w:val="en-US"/>
        </w:rPr>
        <w:t xml:space="preserve">without a sample ID or a record identifier </w:t>
      </w:r>
      <w:r w:rsidRPr="00A170E0">
        <w:rPr>
          <w:rFonts w:cs="Arial"/>
          <w:szCs w:val="22"/>
          <w:lang w:val="en-US"/>
        </w:rPr>
        <w:t xml:space="preserve">it </w:t>
      </w:r>
      <w:r w:rsidR="00325999">
        <w:rPr>
          <w:rFonts w:cs="Arial"/>
          <w:szCs w:val="22"/>
          <w:lang w:val="en-US"/>
        </w:rPr>
        <w:t xml:space="preserve">can be </w:t>
      </w:r>
      <w:r w:rsidR="00105200">
        <w:rPr>
          <w:rFonts w:cs="Arial"/>
          <w:szCs w:val="22"/>
          <w:lang w:val="en-US"/>
        </w:rPr>
        <w:t xml:space="preserve">challenging </w:t>
      </w:r>
      <w:r w:rsidRPr="00A170E0">
        <w:rPr>
          <w:rFonts w:cs="Arial"/>
          <w:szCs w:val="22"/>
          <w:lang w:val="en-US"/>
        </w:rPr>
        <w:t>to identify duplicates</w:t>
      </w:r>
      <w:r w:rsidR="00325999">
        <w:rPr>
          <w:rFonts w:cs="Arial"/>
          <w:szCs w:val="22"/>
          <w:lang w:val="en-US"/>
        </w:rPr>
        <w:t xml:space="preserve"> within a given sampling even</w:t>
      </w:r>
      <w:r w:rsidR="00CE2E82">
        <w:rPr>
          <w:rFonts w:cs="Arial"/>
          <w:szCs w:val="22"/>
          <w:lang w:val="en-US"/>
        </w:rPr>
        <w:t>t</w:t>
      </w:r>
      <w:r w:rsidR="00105200">
        <w:rPr>
          <w:rFonts w:cs="Arial"/>
          <w:szCs w:val="22"/>
          <w:lang w:val="en-US"/>
        </w:rPr>
        <w:t xml:space="preserve">, </w:t>
      </w:r>
      <w:r w:rsidR="00325999">
        <w:rPr>
          <w:rFonts w:cs="Arial"/>
          <w:szCs w:val="22"/>
          <w:lang w:val="en-US"/>
        </w:rPr>
        <w:t xml:space="preserve">where much of the </w:t>
      </w:r>
      <w:r w:rsidR="00325999" w:rsidRPr="00105200">
        <w:rPr>
          <w:rFonts w:cs="Arial"/>
          <w:szCs w:val="22"/>
          <w:lang w:val="en-US"/>
        </w:rPr>
        <w:t xml:space="preserve">data may be </w:t>
      </w:r>
      <w:r w:rsidR="00CE3512" w:rsidRPr="00105200">
        <w:rPr>
          <w:rFonts w:cs="Arial"/>
          <w:szCs w:val="22"/>
          <w:lang w:val="en-US"/>
        </w:rPr>
        <w:t>identical</w:t>
      </w:r>
      <w:r w:rsidR="00325999" w:rsidRPr="00105200">
        <w:rPr>
          <w:rFonts w:cs="Arial"/>
          <w:szCs w:val="22"/>
          <w:lang w:val="en-US"/>
        </w:rPr>
        <w:t xml:space="preserve"> row by row, </w:t>
      </w:r>
      <w:proofErr w:type="gramStart"/>
      <w:r w:rsidR="00325999" w:rsidRPr="00105200">
        <w:rPr>
          <w:rFonts w:cs="Arial"/>
          <w:szCs w:val="22"/>
          <w:lang w:val="en-US"/>
        </w:rPr>
        <w:t>e.g.</w:t>
      </w:r>
      <w:proofErr w:type="gramEnd"/>
      <w:r w:rsidR="00394BA1">
        <w:rPr>
          <w:rFonts w:cs="Arial"/>
          <w:szCs w:val="22"/>
          <w:lang w:val="en-US"/>
        </w:rPr>
        <w:t xml:space="preserve"> as a multicore drop, with the same </w:t>
      </w:r>
      <w:r w:rsidR="00325999" w:rsidRPr="00105200">
        <w:rPr>
          <w:rFonts w:cs="Arial"/>
          <w:szCs w:val="22"/>
          <w:lang w:val="en-US"/>
        </w:rPr>
        <w:t>multicore collection code, station ID, date, time, depth, latitude, and even taxa</w:t>
      </w:r>
      <w:r w:rsidR="000818A0">
        <w:rPr>
          <w:rFonts w:cs="Arial"/>
          <w:szCs w:val="22"/>
          <w:lang w:val="en-US"/>
        </w:rPr>
        <w:t xml:space="preserve"> collected</w:t>
      </w:r>
      <w:r w:rsidR="00B47AA9" w:rsidRPr="00105200">
        <w:rPr>
          <w:rFonts w:cs="Arial"/>
          <w:szCs w:val="22"/>
          <w:lang w:val="en-US"/>
        </w:rPr>
        <w:t>. L</w:t>
      </w:r>
      <w:r w:rsidR="00692D41" w:rsidRPr="00105200">
        <w:rPr>
          <w:rFonts w:cs="Arial"/>
          <w:szCs w:val="22"/>
          <w:lang w:val="en-US"/>
        </w:rPr>
        <w:t>ooking for mism</w:t>
      </w:r>
      <w:r w:rsidR="00394BA1">
        <w:rPr>
          <w:rFonts w:cs="Arial"/>
          <w:szCs w:val="22"/>
          <w:lang w:val="en-US"/>
        </w:rPr>
        <w:t>atches across multiple columns</w:t>
      </w:r>
      <w:r w:rsidR="00692D41" w:rsidRPr="00105200">
        <w:rPr>
          <w:rFonts w:cs="Arial"/>
          <w:szCs w:val="22"/>
          <w:lang w:val="en-US"/>
        </w:rPr>
        <w:t xml:space="preserve"> </w:t>
      </w:r>
      <w:r w:rsidR="00CE2E82" w:rsidRPr="00105200">
        <w:rPr>
          <w:rFonts w:cs="Arial"/>
          <w:szCs w:val="22"/>
          <w:lang w:val="en-US"/>
        </w:rPr>
        <w:t xml:space="preserve">to identify duplicates </w:t>
      </w:r>
      <w:r w:rsidR="00394BA1">
        <w:rPr>
          <w:rFonts w:cs="Arial"/>
          <w:szCs w:val="22"/>
          <w:lang w:val="en-US"/>
        </w:rPr>
        <w:t xml:space="preserve">may not be </w:t>
      </w:r>
      <w:proofErr w:type="gramStart"/>
      <w:r w:rsidR="00394BA1">
        <w:rPr>
          <w:rFonts w:cs="Arial"/>
          <w:szCs w:val="22"/>
          <w:lang w:val="en-US"/>
        </w:rPr>
        <w:t>feasible</w:t>
      </w:r>
      <w:proofErr w:type="gramEnd"/>
      <w:r w:rsidR="00394BA1">
        <w:rPr>
          <w:rFonts w:cs="Arial"/>
          <w:szCs w:val="22"/>
          <w:lang w:val="en-US"/>
        </w:rPr>
        <w:t xml:space="preserve"> therefore</w:t>
      </w:r>
      <w:r w:rsidR="00692D41" w:rsidRPr="00105200">
        <w:rPr>
          <w:rFonts w:cs="Arial"/>
          <w:szCs w:val="22"/>
          <w:lang w:val="en-US"/>
        </w:rPr>
        <w:t>.</w:t>
      </w:r>
      <w:r w:rsidR="0018161C">
        <w:rPr>
          <w:rFonts w:cs="Arial"/>
          <w:szCs w:val="22"/>
          <w:lang w:val="en-US"/>
        </w:rPr>
        <w:t xml:space="preserve"> I</w:t>
      </w:r>
      <w:r w:rsidR="00B47AA9" w:rsidRPr="00105200">
        <w:rPr>
          <w:rFonts w:cs="Arial"/>
          <w:szCs w:val="22"/>
          <w:lang w:val="en-US"/>
        </w:rPr>
        <w:t>n</w:t>
      </w:r>
      <w:r w:rsidR="006B0F5B" w:rsidRPr="00105200">
        <w:rPr>
          <w:rFonts w:cs="Arial"/>
          <w:szCs w:val="22"/>
          <w:lang w:val="en-US"/>
        </w:rPr>
        <w:t xml:space="preserve"> the BGR</w:t>
      </w:r>
      <w:r w:rsidR="00692D41" w:rsidRPr="00105200">
        <w:rPr>
          <w:rFonts w:cs="Arial"/>
          <w:szCs w:val="22"/>
          <w:lang w:val="en-US"/>
        </w:rPr>
        <w:t xml:space="preserve"> data above, there was </w:t>
      </w:r>
      <w:r w:rsidRPr="00105200">
        <w:rPr>
          <w:rFonts w:cs="Arial"/>
          <w:szCs w:val="22"/>
          <w:lang w:val="en-US"/>
        </w:rPr>
        <w:t xml:space="preserve">a distinctive </w:t>
      </w:r>
      <w:r w:rsidR="00B47AA9" w:rsidRPr="00105200">
        <w:rPr>
          <w:rFonts w:cs="Arial"/>
          <w:szCs w:val="22"/>
          <w:lang w:val="en-US"/>
        </w:rPr>
        <w:t xml:space="preserve">taxonomic coding in </w:t>
      </w:r>
      <w:r w:rsidR="00394BA1">
        <w:rPr>
          <w:rFonts w:cs="Arial"/>
          <w:szCs w:val="22"/>
          <w:lang w:val="en-US"/>
        </w:rPr>
        <w:t>Contractor data</w:t>
      </w:r>
      <w:r w:rsidR="00B47AA9" w:rsidRPr="00105200">
        <w:rPr>
          <w:rFonts w:cs="Arial"/>
          <w:szCs w:val="22"/>
          <w:lang w:val="en-US"/>
        </w:rPr>
        <w:t>,</w:t>
      </w:r>
      <w:r w:rsidRPr="00105200">
        <w:rPr>
          <w:rFonts w:cs="Arial"/>
          <w:szCs w:val="22"/>
          <w:lang w:val="en-US"/>
        </w:rPr>
        <w:t xml:space="preserve"> </w:t>
      </w:r>
      <w:r w:rsidR="00B47AA9" w:rsidRPr="00105200">
        <w:rPr>
          <w:rFonts w:cs="Arial"/>
          <w:szCs w:val="22"/>
          <w:lang w:val="en-US"/>
        </w:rPr>
        <w:t>(</w:t>
      </w:r>
      <w:r w:rsidRPr="00105200">
        <w:rPr>
          <w:rFonts w:cs="Arial"/>
          <w:szCs w:val="22"/>
          <w:lang w:val="en-US"/>
        </w:rPr>
        <w:t>‘Desmo’</w:t>
      </w:r>
      <w:r w:rsidR="00B47AA9" w:rsidRPr="00105200">
        <w:rPr>
          <w:rFonts w:cs="Arial"/>
          <w:szCs w:val="22"/>
          <w:lang w:val="en-US"/>
        </w:rPr>
        <w:t xml:space="preserve"> short for Desmosomatidae)</w:t>
      </w:r>
      <w:r w:rsidRPr="00105200">
        <w:rPr>
          <w:rFonts w:cs="Arial"/>
          <w:szCs w:val="22"/>
          <w:lang w:val="en-US"/>
        </w:rPr>
        <w:t xml:space="preserve"> </w:t>
      </w:r>
      <w:r w:rsidR="00B47AA9" w:rsidRPr="00105200">
        <w:rPr>
          <w:rFonts w:cs="Arial"/>
          <w:szCs w:val="22"/>
          <w:lang w:val="en-US"/>
        </w:rPr>
        <w:t>evident in</w:t>
      </w:r>
      <w:r w:rsidR="00692D41" w:rsidRPr="00105200">
        <w:rPr>
          <w:rFonts w:cs="Arial"/>
          <w:szCs w:val="22"/>
          <w:lang w:val="en-US"/>
        </w:rPr>
        <w:t xml:space="preserve"> </w:t>
      </w:r>
      <w:r w:rsidR="00394BA1">
        <w:rPr>
          <w:rFonts w:cs="Arial"/>
          <w:szCs w:val="22"/>
          <w:lang w:val="en-US"/>
        </w:rPr>
        <w:t>one record only in each of the submissions, but three</w:t>
      </w:r>
      <w:r w:rsidRPr="00105200">
        <w:rPr>
          <w:rFonts w:cs="Arial"/>
          <w:szCs w:val="22"/>
          <w:lang w:val="en-US"/>
        </w:rPr>
        <w:t xml:space="preserve"> in the published data</w:t>
      </w:r>
      <w:r w:rsidR="00394BA1">
        <w:rPr>
          <w:rFonts w:cs="Arial"/>
          <w:szCs w:val="22"/>
          <w:lang w:val="en-US"/>
        </w:rPr>
        <w:t xml:space="preserve">, </w:t>
      </w:r>
      <w:r w:rsidR="0018161C">
        <w:rPr>
          <w:rFonts w:cs="Arial"/>
          <w:szCs w:val="22"/>
          <w:lang w:val="en-US"/>
        </w:rPr>
        <w:t xml:space="preserve">in ‘SubFamily’ column) </w:t>
      </w:r>
      <w:r w:rsidRPr="00105200">
        <w:rPr>
          <w:rFonts w:cs="Arial"/>
          <w:szCs w:val="22"/>
          <w:lang w:val="en-US"/>
        </w:rPr>
        <w:t>(</w:t>
      </w:r>
      <w:hyperlink w:anchor="_Supplementary_Data_File" w:history="1">
        <w:r w:rsidR="00CE0EEA" w:rsidRPr="00CE0EEA">
          <w:rPr>
            <w:rStyle w:val="Hyperlink"/>
            <w:rFonts w:cs="Arial"/>
            <w:szCs w:val="22"/>
            <w:lang w:val="en-US"/>
          </w:rPr>
          <w:t>see SDF 1</w:t>
        </w:r>
      </w:hyperlink>
      <w:r w:rsidR="00CE0EEA" w:rsidRPr="00CE0EEA">
        <w:rPr>
          <w:rFonts w:cs="Arial"/>
          <w:szCs w:val="22"/>
          <w:lang w:val="en-US"/>
        </w:rPr>
        <w:t xml:space="preserve">; </w:t>
      </w:r>
      <w:hyperlink w:anchor="_Supplementary_Data_File_1" w:history="1">
        <w:r w:rsidR="00CE0EEA" w:rsidRPr="00CE0EEA">
          <w:rPr>
            <w:rStyle w:val="Hyperlink"/>
            <w:rFonts w:cs="Arial"/>
            <w:szCs w:val="22"/>
            <w:lang w:val="en-US"/>
          </w:rPr>
          <w:t>7</w:t>
        </w:r>
      </w:hyperlink>
      <w:r w:rsidRPr="00CE0EEA">
        <w:rPr>
          <w:rFonts w:cs="Arial"/>
          <w:szCs w:val="22"/>
          <w:lang w:val="en-US"/>
        </w:rPr>
        <w:t xml:space="preserve">). </w:t>
      </w:r>
      <w:r w:rsidR="00CE2E82" w:rsidRPr="00105200">
        <w:rPr>
          <w:rFonts w:cs="Arial"/>
          <w:szCs w:val="22"/>
          <w:lang w:val="en-US"/>
        </w:rPr>
        <w:t xml:space="preserve">The record </w:t>
      </w:r>
      <w:r w:rsidR="00B47AA9" w:rsidRPr="00105200">
        <w:rPr>
          <w:rFonts w:cs="Arial"/>
          <w:szCs w:val="22"/>
          <w:lang w:val="en-US"/>
        </w:rPr>
        <w:t>included a unique voucher cod</w:t>
      </w:r>
      <w:r w:rsidR="0018161C">
        <w:rPr>
          <w:rFonts w:cs="Arial"/>
          <w:szCs w:val="22"/>
          <w:lang w:val="en-US"/>
        </w:rPr>
        <w:t>e</w:t>
      </w:r>
      <w:r w:rsidR="00CE2E82" w:rsidRPr="00105200">
        <w:rPr>
          <w:rFonts w:cs="Arial"/>
          <w:szCs w:val="22"/>
          <w:lang w:val="en-US"/>
        </w:rPr>
        <w:t>, and a GenBank accession</w:t>
      </w:r>
      <w:r w:rsidR="0018161C">
        <w:rPr>
          <w:rFonts w:cs="Arial"/>
          <w:szCs w:val="22"/>
          <w:lang w:val="en-US"/>
        </w:rPr>
        <w:t xml:space="preserve"> n</w:t>
      </w:r>
      <w:r w:rsidR="00394BA1">
        <w:rPr>
          <w:rFonts w:cs="Arial"/>
          <w:szCs w:val="22"/>
          <w:lang w:val="en-US"/>
        </w:rPr>
        <w:t>umber</w:t>
      </w:r>
      <w:r w:rsidR="00B47AA9" w:rsidRPr="00105200">
        <w:rPr>
          <w:rFonts w:cs="Arial"/>
          <w:szCs w:val="22"/>
          <w:lang w:val="en-US"/>
        </w:rPr>
        <w:t xml:space="preserve"> in the template</w:t>
      </w:r>
      <w:r w:rsidR="00CE2E82" w:rsidRPr="00105200">
        <w:rPr>
          <w:rFonts w:cs="Arial"/>
          <w:szCs w:val="22"/>
          <w:lang w:val="en-US"/>
        </w:rPr>
        <w:t xml:space="preserve">, </w:t>
      </w:r>
      <w:r w:rsidR="00CE2E82" w:rsidRPr="00672F90">
        <w:rPr>
          <w:rFonts w:cs="Arial"/>
          <w:szCs w:val="22"/>
          <w:lang w:val="en-US"/>
        </w:rPr>
        <w:t>allowing definitive identification</w:t>
      </w:r>
      <w:r w:rsidR="00B47AA9" w:rsidRPr="00672F90">
        <w:rPr>
          <w:rFonts w:cs="Arial"/>
          <w:szCs w:val="22"/>
          <w:lang w:val="en-US"/>
        </w:rPr>
        <w:t>,</w:t>
      </w:r>
      <w:r w:rsidR="00CE2E82" w:rsidRPr="00672F90">
        <w:rPr>
          <w:rFonts w:cs="Arial"/>
          <w:szCs w:val="22"/>
          <w:lang w:val="en-US"/>
        </w:rPr>
        <w:t xml:space="preserve"> neither of these identifiers </w:t>
      </w:r>
      <w:r w:rsidR="00B47AA9" w:rsidRPr="00672F90">
        <w:rPr>
          <w:rFonts w:cs="Arial"/>
          <w:szCs w:val="22"/>
          <w:lang w:val="en-US"/>
        </w:rPr>
        <w:t>were present</w:t>
      </w:r>
      <w:r w:rsidR="00CE2E82" w:rsidRPr="00672F90">
        <w:rPr>
          <w:rFonts w:cs="Arial"/>
          <w:szCs w:val="22"/>
          <w:lang w:val="en-US"/>
        </w:rPr>
        <w:t xml:space="preserve"> in the DeepData output</w:t>
      </w:r>
      <w:r w:rsidR="00394BA1">
        <w:rPr>
          <w:rFonts w:cs="Arial"/>
          <w:szCs w:val="22"/>
          <w:lang w:val="en-US"/>
        </w:rPr>
        <w:t xml:space="preserve"> however</w:t>
      </w:r>
      <w:r w:rsidR="00B47AA9" w:rsidRPr="00672F90">
        <w:rPr>
          <w:rFonts w:cs="Arial"/>
          <w:szCs w:val="22"/>
          <w:lang w:val="en-US"/>
        </w:rPr>
        <w:t>, it appears they haven’t been harvested</w:t>
      </w:r>
      <w:r w:rsidR="00CE2E82" w:rsidRPr="00672F90">
        <w:rPr>
          <w:rFonts w:cs="Arial"/>
          <w:szCs w:val="22"/>
          <w:lang w:val="en-US"/>
        </w:rPr>
        <w:t xml:space="preserve"> for the BGR records</w:t>
      </w:r>
      <w:r w:rsidR="00B47AA9" w:rsidRPr="00672F90">
        <w:rPr>
          <w:rFonts w:cs="Arial"/>
          <w:szCs w:val="22"/>
          <w:lang w:val="en-US"/>
        </w:rPr>
        <w:t xml:space="preserve"> (and for other datasets)</w:t>
      </w:r>
      <w:r w:rsidR="00CE2E82" w:rsidRPr="00672F90">
        <w:rPr>
          <w:rFonts w:cs="Arial"/>
          <w:szCs w:val="22"/>
          <w:lang w:val="en-US"/>
        </w:rPr>
        <w:t xml:space="preserve">. </w:t>
      </w:r>
    </w:p>
    <w:p w14:paraId="5D4043BD" w14:textId="77777777" w:rsidR="00394BA1" w:rsidRDefault="00394BA1" w:rsidP="004D3E5C">
      <w:pPr>
        <w:rPr>
          <w:rFonts w:cs="Arial"/>
          <w:szCs w:val="22"/>
          <w:lang w:val="en-US"/>
        </w:rPr>
      </w:pPr>
    </w:p>
    <w:p w14:paraId="4513A675" w14:textId="7F502A6B" w:rsidR="004D3E5C" w:rsidRPr="0018161C" w:rsidRDefault="00B47AA9" w:rsidP="004D3E5C">
      <w:pPr>
        <w:rPr>
          <w:rFonts w:cs="Arial"/>
          <w:i/>
          <w:color w:val="FF0000"/>
          <w:szCs w:val="22"/>
        </w:rPr>
      </w:pPr>
      <w:r w:rsidRPr="00672F90">
        <w:rPr>
          <w:rFonts w:cs="Arial"/>
          <w:szCs w:val="22"/>
          <w:lang w:val="en-US"/>
        </w:rPr>
        <w:t xml:space="preserve">This demonstrates that while duplicates can be difficult to identify in DeepData, it is possible </w:t>
      </w:r>
      <w:r w:rsidR="004657D2">
        <w:rPr>
          <w:rFonts w:cs="Arial"/>
          <w:szCs w:val="22"/>
          <w:lang w:val="en-US"/>
        </w:rPr>
        <w:t xml:space="preserve">to reconcile records </w:t>
      </w:r>
      <w:r w:rsidRPr="00672F90">
        <w:rPr>
          <w:rFonts w:cs="Arial"/>
          <w:szCs w:val="22"/>
          <w:lang w:val="en-US"/>
        </w:rPr>
        <w:t xml:space="preserve">through cross-referencing with original </w:t>
      </w:r>
      <w:r w:rsidR="004657D2">
        <w:rPr>
          <w:rFonts w:cs="Arial"/>
          <w:szCs w:val="22"/>
          <w:lang w:val="en-US"/>
        </w:rPr>
        <w:t xml:space="preserve">data </w:t>
      </w:r>
      <w:r w:rsidRPr="00672F90">
        <w:rPr>
          <w:rFonts w:cs="Arial"/>
          <w:szCs w:val="22"/>
          <w:lang w:val="en-US"/>
        </w:rPr>
        <w:t>files</w:t>
      </w:r>
      <w:r w:rsidR="00394BA1">
        <w:rPr>
          <w:rFonts w:cs="Arial"/>
          <w:szCs w:val="22"/>
          <w:lang w:val="en-US"/>
        </w:rPr>
        <w:t xml:space="preserve"> </w:t>
      </w:r>
      <w:r w:rsidR="004657D2">
        <w:rPr>
          <w:rFonts w:cs="Arial"/>
          <w:szCs w:val="22"/>
          <w:lang w:val="en-US"/>
        </w:rPr>
        <w:t>using</w:t>
      </w:r>
      <w:r w:rsidR="00105200" w:rsidRPr="00672F90">
        <w:rPr>
          <w:rFonts w:cs="Arial"/>
          <w:szCs w:val="22"/>
          <w:lang w:val="en-US"/>
        </w:rPr>
        <w:t xml:space="preserve"> other identifiers</w:t>
      </w:r>
      <w:r w:rsidR="004657D2">
        <w:rPr>
          <w:rFonts w:cs="Arial"/>
          <w:szCs w:val="22"/>
          <w:lang w:val="en-US"/>
        </w:rPr>
        <w:t xml:space="preserve"> such as</w:t>
      </w:r>
      <w:r w:rsidR="00105200" w:rsidRPr="00672F90">
        <w:rPr>
          <w:rFonts w:cs="Arial"/>
          <w:szCs w:val="22"/>
          <w:lang w:val="en-US"/>
        </w:rPr>
        <w:t xml:space="preserve"> sample voucher code, or GenBank accessions</w:t>
      </w:r>
      <w:r w:rsidR="004657D2">
        <w:rPr>
          <w:rFonts w:cs="Arial"/>
          <w:szCs w:val="22"/>
          <w:lang w:val="en-US"/>
        </w:rPr>
        <w:t>. These identifiers in any case</w:t>
      </w:r>
      <w:r w:rsidR="00105200" w:rsidRPr="00672F90">
        <w:rPr>
          <w:rFonts w:cs="Arial"/>
          <w:szCs w:val="22"/>
          <w:lang w:val="en-US"/>
        </w:rPr>
        <w:t xml:space="preserve"> should be included in the database output when they are present in the Contractor data</w:t>
      </w:r>
      <w:r w:rsidR="004657D2">
        <w:rPr>
          <w:rFonts w:cs="Arial"/>
          <w:szCs w:val="22"/>
          <w:lang w:val="en-US"/>
        </w:rPr>
        <w:t>, for example mapped to the Darwin Core term ‘</w:t>
      </w:r>
      <w:proofErr w:type="spellStart"/>
      <w:r w:rsidR="004657D2">
        <w:rPr>
          <w:rFonts w:cs="Arial"/>
          <w:szCs w:val="22"/>
          <w:lang w:val="en-US"/>
        </w:rPr>
        <w:t>recordNumber</w:t>
      </w:r>
      <w:proofErr w:type="spellEnd"/>
      <w:r w:rsidR="004657D2">
        <w:rPr>
          <w:rFonts w:cs="Arial"/>
          <w:szCs w:val="22"/>
          <w:lang w:val="en-US"/>
        </w:rPr>
        <w:t xml:space="preserve">’ or </w:t>
      </w:r>
      <w:proofErr w:type="spellStart"/>
      <w:r w:rsidR="004657D2" w:rsidRPr="004605D7">
        <w:rPr>
          <w:rFonts w:cs="Arial"/>
          <w:szCs w:val="22"/>
          <w:lang w:val="en-US"/>
        </w:rPr>
        <w:t>otherCatalogNumber</w:t>
      </w:r>
      <w:proofErr w:type="spellEnd"/>
      <w:r w:rsidR="004657D2" w:rsidRPr="004605D7">
        <w:rPr>
          <w:rFonts w:cs="Arial"/>
          <w:szCs w:val="22"/>
          <w:lang w:val="en-US"/>
        </w:rPr>
        <w:t xml:space="preserve"> for a sample voucher code</w:t>
      </w:r>
      <w:r w:rsidR="00105200" w:rsidRPr="00672F90">
        <w:rPr>
          <w:rFonts w:cs="Arial"/>
          <w:szCs w:val="22"/>
          <w:lang w:val="en-US"/>
        </w:rPr>
        <w:t>.</w:t>
      </w:r>
      <w:r w:rsidR="0018161C" w:rsidRPr="00672F90">
        <w:rPr>
          <w:rFonts w:cs="Arial"/>
          <w:szCs w:val="22"/>
          <w:lang w:val="en-US"/>
        </w:rPr>
        <w:t xml:space="preserve"> Here we had access to the relevant </w:t>
      </w:r>
      <w:r w:rsidR="00394BA1">
        <w:rPr>
          <w:rFonts w:cs="Arial"/>
          <w:szCs w:val="22"/>
          <w:lang w:val="en-US"/>
        </w:rPr>
        <w:t xml:space="preserve">Contractor data submissions (raw </w:t>
      </w:r>
      <w:r w:rsidR="0018161C" w:rsidRPr="00672F90">
        <w:rPr>
          <w:rFonts w:cs="Arial"/>
          <w:szCs w:val="22"/>
          <w:lang w:val="en-US"/>
        </w:rPr>
        <w:t>files</w:t>
      </w:r>
      <w:r w:rsidR="00394BA1">
        <w:rPr>
          <w:rFonts w:cs="Arial"/>
          <w:szCs w:val="22"/>
          <w:lang w:val="en-US"/>
        </w:rPr>
        <w:t>)</w:t>
      </w:r>
      <w:r w:rsidR="0018161C" w:rsidRPr="00672F90">
        <w:rPr>
          <w:rFonts w:cs="Arial"/>
          <w:szCs w:val="22"/>
          <w:lang w:val="en-US"/>
        </w:rPr>
        <w:t xml:space="preserve"> to cross reference. Duplicate records were suspected in IFREMER for example </w:t>
      </w:r>
      <w:r w:rsidR="003D0683" w:rsidRPr="00672F90">
        <w:rPr>
          <w:rFonts w:cs="Arial"/>
          <w:szCs w:val="22"/>
          <w:lang w:val="en-US"/>
        </w:rPr>
        <w:t>where 6 p</w:t>
      </w:r>
      <w:r w:rsidR="0018161C" w:rsidRPr="00672F90">
        <w:rPr>
          <w:rFonts w:cs="Arial"/>
          <w:szCs w:val="22"/>
          <w:lang w:val="en-US"/>
        </w:rPr>
        <w:t xml:space="preserve">hyla all had 11 records each, but duplicates could not be identified as sampleID was </w:t>
      </w:r>
      <w:r w:rsidR="00672F90" w:rsidRPr="00672F90">
        <w:rPr>
          <w:rFonts w:cs="Arial"/>
          <w:szCs w:val="22"/>
          <w:lang w:val="en-US"/>
        </w:rPr>
        <w:t xml:space="preserve">the </w:t>
      </w:r>
      <w:r w:rsidR="0018161C" w:rsidRPr="00672F90">
        <w:rPr>
          <w:rFonts w:cs="Arial"/>
          <w:szCs w:val="22"/>
          <w:lang w:val="en-US"/>
        </w:rPr>
        <w:t xml:space="preserve">only identifier </w:t>
      </w:r>
      <w:r w:rsidR="004657D2">
        <w:rPr>
          <w:rFonts w:cs="Arial"/>
          <w:szCs w:val="22"/>
          <w:lang w:val="en-US"/>
        </w:rPr>
        <w:t xml:space="preserve">available </w:t>
      </w:r>
      <w:r w:rsidR="0018161C" w:rsidRPr="00672F90">
        <w:rPr>
          <w:rFonts w:cs="Arial"/>
          <w:szCs w:val="22"/>
          <w:lang w:val="en-US"/>
        </w:rPr>
        <w:t>and we did not have access to raw files to cross-reference other identifiers or contextual notes.</w:t>
      </w:r>
      <w:r w:rsidR="00672F90">
        <w:rPr>
          <w:rFonts w:cs="Arial"/>
          <w:szCs w:val="22"/>
          <w:lang w:val="en-US"/>
        </w:rPr>
        <w:t xml:space="preserve"> </w:t>
      </w:r>
    </w:p>
    <w:p w14:paraId="0E2B41F4" w14:textId="77777777" w:rsidR="00692D41" w:rsidRDefault="00692D41" w:rsidP="004D3E5C">
      <w:pPr>
        <w:rPr>
          <w:rFonts w:cs="Arial"/>
          <w:szCs w:val="22"/>
          <w:lang w:val="en-US"/>
        </w:rPr>
      </w:pPr>
    </w:p>
    <w:p w14:paraId="1DE5C254" w14:textId="45D6CBC2" w:rsidR="004D3E5C" w:rsidRPr="00A170E0" w:rsidRDefault="001D5E46" w:rsidP="004D3E5C">
      <w:pPr>
        <w:rPr>
          <w:rFonts w:cs="Arial"/>
          <w:szCs w:val="22"/>
          <w:lang w:val="en-US"/>
        </w:rPr>
      </w:pPr>
      <w:r>
        <w:rPr>
          <w:rFonts w:cs="Arial"/>
          <w:szCs w:val="22"/>
          <w:lang w:val="en-US"/>
        </w:rPr>
        <w:t>In summary, w</w:t>
      </w:r>
      <w:r w:rsidR="004D3E5C" w:rsidRPr="00A170E0">
        <w:rPr>
          <w:rFonts w:cs="Arial"/>
          <w:szCs w:val="22"/>
          <w:lang w:val="en-US"/>
        </w:rPr>
        <w:t xml:space="preserve">e estimate </w:t>
      </w:r>
      <w:r w:rsidR="00325999">
        <w:rPr>
          <w:rFonts w:cs="Arial"/>
          <w:szCs w:val="22"/>
          <w:lang w:val="en-US"/>
        </w:rPr>
        <w:t>&gt;</w:t>
      </w:r>
      <w:r w:rsidR="004D3E5C" w:rsidRPr="00A170E0">
        <w:rPr>
          <w:rFonts w:cs="Arial"/>
          <w:szCs w:val="22"/>
          <w:lang w:val="en-US"/>
        </w:rPr>
        <w:t xml:space="preserve">6000 records are duplicated for BGR, and </w:t>
      </w:r>
      <w:r w:rsidR="00325999">
        <w:rPr>
          <w:rFonts w:cs="Arial"/>
          <w:szCs w:val="22"/>
          <w:lang w:val="en-US"/>
        </w:rPr>
        <w:t xml:space="preserve">between 1457 and 3901 </w:t>
      </w:r>
      <w:r w:rsidR="004D3E5C" w:rsidRPr="00A170E0">
        <w:rPr>
          <w:rFonts w:cs="Arial"/>
          <w:szCs w:val="22"/>
          <w:lang w:val="en-US"/>
        </w:rPr>
        <w:t>for UKSR</w:t>
      </w:r>
      <w:r w:rsidR="00105200">
        <w:rPr>
          <w:rFonts w:cs="Arial"/>
          <w:szCs w:val="22"/>
          <w:lang w:val="en-US"/>
        </w:rPr>
        <w:t>L</w:t>
      </w:r>
      <w:r w:rsidR="004D3E5C" w:rsidRPr="00A170E0">
        <w:rPr>
          <w:rFonts w:cs="Arial"/>
          <w:szCs w:val="22"/>
          <w:lang w:val="en-US"/>
        </w:rPr>
        <w:t xml:space="preserve"> in the current dataset. We have k</w:t>
      </w:r>
      <w:r>
        <w:rPr>
          <w:rFonts w:cs="Arial"/>
          <w:szCs w:val="22"/>
          <w:lang w:val="en-US"/>
        </w:rPr>
        <w:t xml:space="preserve">nown duplication in these cases, </w:t>
      </w:r>
      <w:r w:rsidR="004D3E5C" w:rsidRPr="00A170E0">
        <w:rPr>
          <w:rFonts w:cs="Arial"/>
          <w:szCs w:val="22"/>
          <w:lang w:val="en-US"/>
        </w:rPr>
        <w:t xml:space="preserve">and </w:t>
      </w:r>
      <w:r w:rsidR="004C3BC2">
        <w:rPr>
          <w:rFonts w:cs="Arial"/>
          <w:szCs w:val="22"/>
          <w:lang w:val="en-US"/>
        </w:rPr>
        <w:t>duplicates may be present elsewhere, for example there are indica</w:t>
      </w:r>
      <w:r w:rsidR="00CE0EEA">
        <w:rPr>
          <w:rFonts w:cs="Arial"/>
          <w:szCs w:val="22"/>
          <w:lang w:val="en-US"/>
        </w:rPr>
        <w:t xml:space="preserve">tions </w:t>
      </w:r>
      <w:r w:rsidR="004C3BC2">
        <w:rPr>
          <w:rFonts w:cs="Arial"/>
          <w:szCs w:val="22"/>
          <w:lang w:val="en-US"/>
        </w:rPr>
        <w:t xml:space="preserve">in the records from OMS, </w:t>
      </w:r>
      <w:proofErr w:type="gramStart"/>
      <w:r w:rsidR="004C3BC2">
        <w:rPr>
          <w:rFonts w:cs="Arial"/>
          <w:szCs w:val="22"/>
          <w:lang w:val="en-US"/>
        </w:rPr>
        <w:t>KOREA</w:t>
      </w:r>
      <w:proofErr w:type="gramEnd"/>
      <w:r w:rsidR="004C3BC2">
        <w:rPr>
          <w:rFonts w:cs="Arial"/>
          <w:szCs w:val="22"/>
          <w:lang w:val="en-US"/>
        </w:rPr>
        <w:t xml:space="preserve"> </w:t>
      </w:r>
      <w:r w:rsidR="004C3BC2">
        <w:rPr>
          <w:rFonts w:cs="Arial"/>
          <w:szCs w:val="22"/>
          <w:lang w:val="en-US"/>
        </w:rPr>
        <w:lastRenderedPageBreak/>
        <w:t>and IOM.</w:t>
      </w:r>
      <w:r w:rsidR="004C3BC2" w:rsidRPr="00A170E0">
        <w:rPr>
          <w:rFonts w:cs="Arial"/>
          <w:szCs w:val="22"/>
          <w:lang w:val="en-US"/>
        </w:rPr>
        <w:t xml:space="preserve"> </w:t>
      </w:r>
      <w:r w:rsidR="004C3BC2">
        <w:rPr>
          <w:rFonts w:cs="Arial"/>
          <w:szCs w:val="22"/>
          <w:lang w:val="en-US"/>
        </w:rPr>
        <w:t>E</w:t>
      </w:r>
      <w:r>
        <w:rPr>
          <w:rFonts w:cs="Arial"/>
          <w:szCs w:val="22"/>
          <w:lang w:val="en-US"/>
        </w:rPr>
        <w:t>xamining the list of C</w:t>
      </w:r>
      <w:r w:rsidR="004D3E5C" w:rsidRPr="00A170E0">
        <w:rPr>
          <w:rFonts w:cs="Arial"/>
          <w:szCs w:val="22"/>
          <w:lang w:val="en-US"/>
        </w:rPr>
        <w:t xml:space="preserve">ontractor datasets published </w:t>
      </w:r>
      <w:r>
        <w:rPr>
          <w:rFonts w:cs="Arial"/>
          <w:szCs w:val="22"/>
          <w:lang w:val="en-US"/>
        </w:rPr>
        <w:t>on the 12</w:t>
      </w:r>
      <w:r w:rsidRPr="001D5E46">
        <w:rPr>
          <w:rFonts w:cs="Arial"/>
          <w:szCs w:val="22"/>
          <w:vertAlign w:val="superscript"/>
          <w:lang w:val="en-US"/>
        </w:rPr>
        <w:t>th</w:t>
      </w:r>
      <w:r>
        <w:rPr>
          <w:rFonts w:cs="Arial"/>
          <w:szCs w:val="22"/>
          <w:lang w:val="en-US"/>
        </w:rPr>
        <w:t xml:space="preserve"> of July</w:t>
      </w:r>
      <w:r w:rsidR="004C3BC2">
        <w:rPr>
          <w:rStyle w:val="FootnoteReference"/>
          <w:rFonts w:cs="Arial"/>
          <w:szCs w:val="22"/>
          <w:lang w:val="en-US"/>
        </w:rPr>
        <w:footnoteReference w:id="52"/>
      </w:r>
      <w:r w:rsidR="00CE0EEA">
        <w:rPr>
          <w:rFonts w:cs="Arial"/>
          <w:szCs w:val="22"/>
          <w:lang w:val="en-US"/>
        </w:rPr>
        <w:t xml:space="preserve"> </w:t>
      </w:r>
      <w:r w:rsidR="004D3E5C" w:rsidRPr="00A170E0">
        <w:rPr>
          <w:rFonts w:cs="Arial"/>
          <w:szCs w:val="22"/>
          <w:lang w:val="en-US"/>
        </w:rPr>
        <w:t xml:space="preserve">suggest this </w:t>
      </w:r>
      <w:proofErr w:type="gramStart"/>
      <w:r w:rsidR="004D3E5C" w:rsidRPr="00A170E0">
        <w:rPr>
          <w:rFonts w:cs="Arial"/>
          <w:szCs w:val="22"/>
          <w:lang w:val="en-US"/>
        </w:rPr>
        <w:t>is</w:t>
      </w:r>
      <w:r>
        <w:rPr>
          <w:rFonts w:cs="Arial"/>
          <w:szCs w:val="22"/>
          <w:lang w:val="en-US"/>
        </w:rPr>
        <w:t xml:space="preserve"> may be</w:t>
      </w:r>
      <w:proofErr w:type="gramEnd"/>
      <w:r w:rsidR="004D3E5C" w:rsidRPr="00A170E0">
        <w:rPr>
          <w:rFonts w:cs="Arial"/>
          <w:szCs w:val="22"/>
          <w:lang w:val="en-US"/>
        </w:rPr>
        <w:t xml:space="preserve"> current extent of the duplication. </w:t>
      </w:r>
      <w:r w:rsidR="00105200">
        <w:rPr>
          <w:rFonts w:cs="Arial"/>
          <w:szCs w:val="22"/>
          <w:lang w:val="en-US"/>
        </w:rPr>
        <w:t>This would however</w:t>
      </w:r>
      <w:r w:rsidR="004D3E5C" w:rsidRPr="00A170E0">
        <w:rPr>
          <w:rFonts w:cs="Arial"/>
          <w:szCs w:val="22"/>
          <w:lang w:val="en-US"/>
        </w:rPr>
        <w:t xml:space="preserve"> need to be confirmed with</w:t>
      </w:r>
      <w:r w:rsidR="004C3BC2">
        <w:rPr>
          <w:rFonts w:cs="Arial"/>
          <w:szCs w:val="22"/>
          <w:lang w:val="en-US"/>
        </w:rPr>
        <w:t xml:space="preserve"> cross-referencing between all C</w:t>
      </w:r>
      <w:r w:rsidR="004D3E5C" w:rsidRPr="00A170E0">
        <w:rPr>
          <w:rFonts w:cs="Arial"/>
          <w:szCs w:val="22"/>
          <w:lang w:val="en-US"/>
        </w:rPr>
        <w:t>ontractor data templates and data published on the database.</w:t>
      </w:r>
    </w:p>
    <w:p w14:paraId="30D1E89A" w14:textId="4B5F4105" w:rsidR="00156C7C" w:rsidRPr="00A170E0" w:rsidRDefault="00156C7C" w:rsidP="00067929">
      <w:pPr>
        <w:rPr>
          <w:rFonts w:cs="Arial"/>
          <w:b/>
          <w:szCs w:val="22"/>
        </w:rPr>
      </w:pPr>
    </w:p>
    <w:p w14:paraId="6CF2C23B" w14:textId="0A123AA2" w:rsidR="00004B7E" w:rsidRPr="003B67DB" w:rsidRDefault="00004B7E" w:rsidP="003B67DB">
      <w:pPr>
        <w:pStyle w:val="Heading3"/>
      </w:pPr>
      <w:bookmarkStart w:id="127" w:name="_Toc101879429"/>
      <w:r w:rsidRPr="003B67DB">
        <w:t>General analysis of fields included in published records</w:t>
      </w:r>
      <w:bookmarkEnd w:id="127"/>
    </w:p>
    <w:p w14:paraId="1E7B9731" w14:textId="77777777" w:rsidR="00067929" w:rsidRPr="00AD2935" w:rsidRDefault="00067929" w:rsidP="00067929">
      <w:pPr>
        <w:rPr>
          <w:rFonts w:cs="Arial"/>
        </w:rPr>
      </w:pPr>
    </w:p>
    <w:p w14:paraId="7D665DA0" w14:textId="7068C111" w:rsidR="00135474" w:rsidRDefault="00A170E0" w:rsidP="00BC0DF3">
      <w:pPr>
        <w:rPr>
          <w:rFonts w:cs="Arial"/>
          <w:szCs w:val="22"/>
        </w:rPr>
      </w:pPr>
      <w:r>
        <w:rPr>
          <w:rFonts w:cs="Arial"/>
          <w:szCs w:val="22"/>
        </w:rPr>
        <w:t>Several</w:t>
      </w:r>
      <w:r w:rsidR="00067929" w:rsidRPr="00A170E0">
        <w:rPr>
          <w:rFonts w:cs="Arial"/>
          <w:szCs w:val="22"/>
        </w:rPr>
        <w:t xml:space="preserve"> fields </w:t>
      </w:r>
      <w:r w:rsidR="004C3BC2">
        <w:rPr>
          <w:rFonts w:cs="Arial"/>
          <w:szCs w:val="22"/>
        </w:rPr>
        <w:t>ar</w:t>
      </w:r>
      <w:r w:rsidR="00CE09A5" w:rsidRPr="00A170E0">
        <w:rPr>
          <w:rFonts w:cs="Arial"/>
          <w:szCs w:val="22"/>
        </w:rPr>
        <w:t>e included in the database output</w:t>
      </w:r>
      <w:r w:rsidR="00457C82" w:rsidRPr="00A170E0">
        <w:rPr>
          <w:rFonts w:cs="Arial"/>
          <w:szCs w:val="22"/>
        </w:rPr>
        <w:t xml:space="preserve"> that are </w:t>
      </w:r>
      <w:r w:rsidR="004C3BC2">
        <w:rPr>
          <w:rFonts w:cs="Arial"/>
          <w:szCs w:val="22"/>
        </w:rPr>
        <w:t xml:space="preserve">potentially </w:t>
      </w:r>
      <w:r w:rsidR="00457C82" w:rsidRPr="00A170E0">
        <w:rPr>
          <w:rFonts w:cs="Arial"/>
          <w:szCs w:val="22"/>
        </w:rPr>
        <w:t xml:space="preserve">not </w:t>
      </w:r>
      <w:r w:rsidR="003060EF" w:rsidRPr="00A170E0">
        <w:rPr>
          <w:rFonts w:cs="Arial"/>
          <w:szCs w:val="22"/>
        </w:rPr>
        <w:t xml:space="preserve">necessary to include, </w:t>
      </w:r>
      <w:r w:rsidR="00941500">
        <w:rPr>
          <w:rFonts w:cs="Arial"/>
          <w:szCs w:val="22"/>
        </w:rPr>
        <w:t>for example, the fields</w:t>
      </w:r>
      <w:r w:rsidR="00CE09A5" w:rsidRPr="00A170E0">
        <w:rPr>
          <w:rFonts w:cs="Arial"/>
          <w:szCs w:val="22"/>
        </w:rPr>
        <w:t xml:space="preserve"> </w:t>
      </w:r>
      <w:r w:rsidR="00941500">
        <w:rPr>
          <w:rFonts w:cs="Arial"/>
          <w:szCs w:val="22"/>
        </w:rPr>
        <w:t>‘</w:t>
      </w:r>
      <w:r w:rsidR="00067929" w:rsidRPr="00A170E0">
        <w:rPr>
          <w:rFonts w:cs="Arial"/>
          <w:szCs w:val="22"/>
        </w:rPr>
        <w:t>AreaKey</w:t>
      </w:r>
      <w:r w:rsidR="00941500">
        <w:rPr>
          <w:rFonts w:cs="Arial"/>
          <w:szCs w:val="22"/>
        </w:rPr>
        <w:t>’</w:t>
      </w:r>
      <w:r w:rsidR="00067929" w:rsidRPr="00A170E0">
        <w:rPr>
          <w:rFonts w:cs="Arial"/>
          <w:szCs w:val="22"/>
        </w:rPr>
        <w:t xml:space="preserve">; </w:t>
      </w:r>
      <w:r w:rsidR="00941500">
        <w:rPr>
          <w:rFonts w:cs="Arial"/>
          <w:szCs w:val="22"/>
        </w:rPr>
        <w:t>‘</w:t>
      </w:r>
      <w:r w:rsidR="00067929" w:rsidRPr="00A170E0">
        <w:rPr>
          <w:rFonts w:cs="Arial"/>
          <w:szCs w:val="22"/>
        </w:rPr>
        <w:t>ClusterID</w:t>
      </w:r>
      <w:r w:rsidR="00941500">
        <w:rPr>
          <w:rFonts w:cs="Arial"/>
          <w:szCs w:val="22"/>
        </w:rPr>
        <w:t>’</w:t>
      </w:r>
      <w:r w:rsidR="00067929" w:rsidRPr="00A170E0">
        <w:rPr>
          <w:rFonts w:cs="Arial"/>
          <w:szCs w:val="22"/>
        </w:rPr>
        <w:t xml:space="preserve">; </w:t>
      </w:r>
      <w:r w:rsidR="00941500">
        <w:rPr>
          <w:rFonts w:cs="Arial"/>
          <w:szCs w:val="22"/>
        </w:rPr>
        <w:t>and ‘</w:t>
      </w:r>
      <w:r w:rsidR="00067929" w:rsidRPr="00A170E0">
        <w:rPr>
          <w:rFonts w:cs="Arial"/>
          <w:szCs w:val="22"/>
        </w:rPr>
        <w:t>BlockID</w:t>
      </w:r>
      <w:r w:rsidR="00941500">
        <w:rPr>
          <w:rFonts w:cs="Arial"/>
          <w:szCs w:val="22"/>
        </w:rPr>
        <w:t xml:space="preserve">’ </w:t>
      </w:r>
      <w:r w:rsidR="00105200">
        <w:rPr>
          <w:rFonts w:cs="Arial"/>
          <w:szCs w:val="22"/>
        </w:rPr>
        <w:t>appear to be</w:t>
      </w:r>
      <w:r w:rsidR="00CE09A5" w:rsidRPr="00A170E0">
        <w:rPr>
          <w:rFonts w:cs="Arial"/>
          <w:szCs w:val="22"/>
        </w:rPr>
        <w:t xml:space="preserve"> database specific codes (</w:t>
      </w:r>
      <w:proofErr w:type="gramStart"/>
      <w:r w:rsidR="00105200">
        <w:rPr>
          <w:rFonts w:cs="Arial"/>
          <w:szCs w:val="22"/>
        </w:rPr>
        <w:t>e.g.</w:t>
      </w:r>
      <w:proofErr w:type="gramEnd"/>
      <w:r w:rsidR="00105200">
        <w:rPr>
          <w:rFonts w:cs="Arial"/>
          <w:szCs w:val="22"/>
        </w:rPr>
        <w:t xml:space="preserve"> </w:t>
      </w:r>
      <w:r w:rsidR="00CE09A5" w:rsidRPr="00A170E0">
        <w:rPr>
          <w:rFonts w:cs="Arial"/>
          <w:szCs w:val="22"/>
        </w:rPr>
        <w:t>backend column names)</w:t>
      </w:r>
      <w:r w:rsidR="00941500">
        <w:rPr>
          <w:rFonts w:cs="Arial"/>
          <w:szCs w:val="22"/>
        </w:rPr>
        <w:t xml:space="preserve"> and for the latter two, the columns are unpopulated with no data entries recorded</w:t>
      </w:r>
      <w:r>
        <w:rPr>
          <w:rFonts w:cs="Arial"/>
          <w:szCs w:val="22"/>
        </w:rPr>
        <w:t>.</w:t>
      </w:r>
      <w:r w:rsidR="00CE09A5" w:rsidRPr="00A170E0">
        <w:rPr>
          <w:rFonts w:cs="Arial"/>
          <w:szCs w:val="22"/>
        </w:rPr>
        <w:t xml:space="preserve"> The output is also</w:t>
      </w:r>
      <w:r w:rsidR="00067929" w:rsidRPr="00A170E0">
        <w:rPr>
          <w:rFonts w:cs="Arial"/>
          <w:szCs w:val="22"/>
        </w:rPr>
        <w:t xml:space="preserve"> displaying columns fo</w:t>
      </w:r>
      <w:r w:rsidR="00105200">
        <w:rPr>
          <w:rFonts w:cs="Arial"/>
          <w:szCs w:val="22"/>
        </w:rPr>
        <w:t>r vents/</w:t>
      </w:r>
      <w:r w:rsidR="00067929" w:rsidRPr="00A170E0">
        <w:rPr>
          <w:rFonts w:cs="Arial"/>
          <w:szCs w:val="22"/>
        </w:rPr>
        <w:t>sulphide deposits</w:t>
      </w:r>
      <w:r w:rsidR="00CE09A5" w:rsidRPr="00A170E0">
        <w:rPr>
          <w:rFonts w:cs="Arial"/>
          <w:szCs w:val="22"/>
        </w:rPr>
        <w:t xml:space="preserve">: </w:t>
      </w:r>
      <w:r w:rsidR="00067929" w:rsidRPr="00A170E0">
        <w:rPr>
          <w:rFonts w:cs="Arial"/>
          <w:szCs w:val="22"/>
        </w:rPr>
        <w:t>HydrothermalActivity;</w:t>
      </w:r>
      <w:r w:rsidR="0057781E">
        <w:rPr>
          <w:rFonts w:cs="Arial"/>
          <w:szCs w:val="22"/>
        </w:rPr>
        <w:t xml:space="preserve"> HydrothermalVentAge; </w:t>
      </w:r>
      <w:r w:rsidR="00067929" w:rsidRPr="00A170E0">
        <w:rPr>
          <w:rFonts w:cs="Arial"/>
          <w:szCs w:val="22"/>
        </w:rPr>
        <w:t>ExtensionPMSSite; VPFileNam- these columns are not relevant for polymetallic nodule regions and</w:t>
      </w:r>
      <w:r w:rsidR="00CE09A5" w:rsidRPr="00A170E0">
        <w:rPr>
          <w:rFonts w:cs="Arial"/>
          <w:szCs w:val="22"/>
        </w:rPr>
        <w:t xml:space="preserve"> ideally would not be </w:t>
      </w:r>
      <w:r w:rsidR="004C3BC2">
        <w:rPr>
          <w:rFonts w:cs="Arial"/>
          <w:szCs w:val="22"/>
        </w:rPr>
        <w:t>included if possible if searching for CCZ data</w:t>
      </w:r>
      <w:r w:rsidR="00CE09A5" w:rsidRPr="00A170E0">
        <w:rPr>
          <w:rFonts w:cs="Arial"/>
          <w:szCs w:val="22"/>
        </w:rPr>
        <w:t>.</w:t>
      </w:r>
      <w:r w:rsidR="00067929" w:rsidRPr="00A170E0">
        <w:rPr>
          <w:rFonts w:cs="Arial"/>
          <w:szCs w:val="22"/>
        </w:rPr>
        <w:t xml:space="preserve"> This may </w:t>
      </w:r>
      <w:r w:rsidR="00CE09A5" w:rsidRPr="00A170E0">
        <w:rPr>
          <w:rFonts w:cs="Arial"/>
          <w:szCs w:val="22"/>
        </w:rPr>
        <w:t>not be a straightforward fix however</w:t>
      </w:r>
      <w:r w:rsidR="004C3BC2">
        <w:rPr>
          <w:rFonts w:cs="Arial"/>
          <w:szCs w:val="22"/>
        </w:rPr>
        <w:t>,</w:t>
      </w:r>
      <w:r w:rsidR="00CE09A5" w:rsidRPr="00A170E0">
        <w:rPr>
          <w:rFonts w:cs="Arial"/>
          <w:szCs w:val="22"/>
        </w:rPr>
        <w:t xml:space="preserve"> and </w:t>
      </w:r>
      <w:r w:rsidR="00105200">
        <w:rPr>
          <w:rFonts w:cs="Arial"/>
          <w:szCs w:val="22"/>
        </w:rPr>
        <w:t>even</w:t>
      </w:r>
      <w:r w:rsidR="00CE09A5" w:rsidRPr="00A170E0">
        <w:rPr>
          <w:rFonts w:cs="Arial"/>
          <w:szCs w:val="22"/>
        </w:rPr>
        <w:t xml:space="preserve"> </w:t>
      </w:r>
      <w:r w:rsidR="00067929" w:rsidRPr="00A170E0">
        <w:rPr>
          <w:rFonts w:cs="Arial"/>
          <w:szCs w:val="22"/>
        </w:rPr>
        <w:t>require some da</w:t>
      </w:r>
      <w:r w:rsidR="00CE09A5" w:rsidRPr="00A170E0">
        <w:rPr>
          <w:rFonts w:cs="Arial"/>
          <w:szCs w:val="22"/>
        </w:rPr>
        <w:t>tabase development</w:t>
      </w:r>
      <w:r w:rsidR="00941500">
        <w:rPr>
          <w:rFonts w:cs="Arial"/>
          <w:szCs w:val="22"/>
        </w:rPr>
        <w:t xml:space="preserve"> so it may not be worthwhile trying to exclude these columns from output at this stage</w:t>
      </w:r>
      <w:r w:rsidR="00067929" w:rsidRPr="00A170E0">
        <w:rPr>
          <w:rFonts w:cs="Arial"/>
          <w:szCs w:val="22"/>
        </w:rPr>
        <w:t>.</w:t>
      </w:r>
      <w:r w:rsidR="00135474">
        <w:rPr>
          <w:rFonts w:cs="Arial"/>
          <w:szCs w:val="22"/>
        </w:rPr>
        <w:t xml:space="preserve"> </w:t>
      </w:r>
    </w:p>
    <w:p w14:paraId="4C3543F7" w14:textId="77777777" w:rsidR="00135474" w:rsidRDefault="00135474" w:rsidP="00BC0DF3">
      <w:pPr>
        <w:rPr>
          <w:rFonts w:cs="Arial"/>
          <w:szCs w:val="22"/>
        </w:rPr>
      </w:pPr>
    </w:p>
    <w:p w14:paraId="2AFC0ADC" w14:textId="61C02DD5" w:rsidR="00BC0DF3" w:rsidRDefault="00941500" w:rsidP="00BC0DF3">
      <w:pPr>
        <w:rPr>
          <w:rFonts w:cs="Arial"/>
          <w:lang w:val="en-US"/>
        </w:rPr>
      </w:pPr>
      <w:r>
        <w:rPr>
          <w:rFonts w:cs="Arial"/>
          <w:szCs w:val="22"/>
        </w:rPr>
        <w:t>For a few fields, it is not clear why they have been included, for example ‘Subfamily’,</w:t>
      </w:r>
      <w:r w:rsidR="00BC0DF3" w:rsidRPr="00A170E0">
        <w:rPr>
          <w:rFonts w:cs="Arial"/>
          <w:szCs w:val="22"/>
        </w:rPr>
        <w:t xml:space="preserve"> </w:t>
      </w:r>
      <w:r w:rsidR="004C3BC2">
        <w:rPr>
          <w:rFonts w:cs="Arial"/>
          <w:szCs w:val="22"/>
        </w:rPr>
        <w:t xml:space="preserve">while a useful column, is </w:t>
      </w:r>
      <w:r w:rsidR="00BC0DF3" w:rsidRPr="00A170E0">
        <w:rPr>
          <w:rFonts w:cs="Arial"/>
          <w:szCs w:val="22"/>
        </w:rPr>
        <w:t xml:space="preserve">the only sub- or super- taxonomic </w:t>
      </w:r>
      <w:r w:rsidR="00EB15FC" w:rsidRPr="00A170E0">
        <w:rPr>
          <w:rFonts w:cs="Arial"/>
          <w:szCs w:val="22"/>
        </w:rPr>
        <w:t>classification</w:t>
      </w:r>
      <w:r w:rsidR="009301E6">
        <w:rPr>
          <w:rFonts w:cs="Arial"/>
          <w:szCs w:val="22"/>
        </w:rPr>
        <w:t xml:space="preserve">. Not only is the reason </w:t>
      </w:r>
      <w:r w:rsidR="009301E6" w:rsidRPr="00373AB0">
        <w:rPr>
          <w:rFonts w:cs="Arial"/>
          <w:szCs w:val="22"/>
        </w:rPr>
        <w:t xml:space="preserve">for its inclusion </w:t>
      </w:r>
      <w:r w:rsidR="00E579CF">
        <w:rPr>
          <w:rFonts w:cs="Arial"/>
          <w:szCs w:val="22"/>
        </w:rPr>
        <w:t xml:space="preserve">unclear </w:t>
      </w:r>
      <w:r w:rsidR="009301E6" w:rsidRPr="00373AB0">
        <w:rPr>
          <w:rFonts w:cs="Arial"/>
          <w:szCs w:val="22"/>
        </w:rPr>
        <w:t xml:space="preserve">but </w:t>
      </w:r>
      <w:r w:rsidR="00E579CF">
        <w:rPr>
          <w:rFonts w:cs="Arial"/>
          <w:szCs w:val="22"/>
        </w:rPr>
        <w:t xml:space="preserve">also </w:t>
      </w:r>
      <w:r w:rsidR="009301E6" w:rsidRPr="00373AB0">
        <w:rPr>
          <w:rFonts w:cs="Arial"/>
          <w:szCs w:val="22"/>
        </w:rPr>
        <w:t xml:space="preserve">the </w:t>
      </w:r>
      <w:r w:rsidR="00BC0DF3" w:rsidRPr="00373AB0">
        <w:rPr>
          <w:rFonts w:cs="Arial"/>
          <w:szCs w:val="22"/>
        </w:rPr>
        <w:t>rules around its usage</w:t>
      </w:r>
      <w:r w:rsidR="00EB15FC" w:rsidRPr="00373AB0">
        <w:rPr>
          <w:rFonts w:cs="Arial"/>
          <w:szCs w:val="22"/>
        </w:rPr>
        <w:t>,</w:t>
      </w:r>
      <w:r w:rsidR="00BC0DF3" w:rsidRPr="00373AB0">
        <w:rPr>
          <w:rFonts w:cs="Arial"/>
          <w:szCs w:val="22"/>
        </w:rPr>
        <w:t xml:space="preserve"> as it appears to have been used </w:t>
      </w:r>
      <w:r w:rsidR="009301E6" w:rsidRPr="00373AB0">
        <w:rPr>
          <w:rFonts w:cs="Arial"/>
          <w:szCs w:val="22"/>
        </w:rPr>
        <w:t xml:space="preserve">not for subfamily names but </w:t>
      </w:r>
      <w:r w:rsidR="00BC0DF3" w:rsidRPr="00373AB0">
        <w:rPr>
          <w:rFonts w:cs="Arial"/>
          <w:szCs w:val="22"/>
        </w:rPr>
        <w:t xml:space="preserve">as a column to capture </w:t>
      </w:r>
      <w:r w:rsidR="009301E6" w:rsidRPr="00373AB0">
        <w:rPr>
          <w:rFonts w:cs="Arial"/>
          <w:szCs w:val="22"/>
        </w:rPr>
        <w:t>morphospecies names</w:t>
      </w:r>
      <w:r w:rsidRPr="00373AB0">
        <w:rPr>
          <w:rFonts w:cs="Arial"/>
          <w:szCs w:val="22"/>
        </w:rPr>
        <w:t xml:space="preserve">, even though there </w:t>
      </w:r>
      <w:r w:rsidR="00CE3512">
        <w:rPr>
          <w:rFonts w:cs="Arial"/>
          <w:szCs w:val="22"/>
        </w:rPr>
        <w:t>are actually two</w:t>
      </w:r>
      <w:r w:rsidRPr="00373AB0">
        <w:rPr>
          <w:rFonts w:cs="Arial"/>
          <w:szCs w:val="22"/>
        </w:rPr>
        <w:t xml:space="preserve"> separate column</w:t>
      </w:r>
      <w:r w:rsidR="009301E6" w:rsidRPr="00373AB0">
        <w:rPr>
          <w:rFonts w:cs="Arial"/>
          <w:szCs w:val="22"/>
        </w:rPr>
        <w:t>s</w:t>
      </w:r>
      <w:r w:rsidRPr="00373AB0">
        <w:rPr>
          <w:rFonts w:cs="Arial"/>
          <w:szCs w:val="22"/>
        </w:rPr>
        <w:t xml:space="preserve"> for </w:t>
      </w:r>
      <w:r w:rsidR="00CE3512">
        <w:rPr>
          <w:rFonts w:cs="Arial"/>
          <w:szCs w:val="22"/>
        </w:rPr>
        <w:t>recording this</w:t>
      </w:r>
      <w:r w:rsidRPr="00373AB0">
        <w:rPr>
          <w:rFonts w:cs="Arial"/>
          <w:szCs w:val="22"/>
        </w:rPr>
        <w:t xml:space="preserve"> in the output</w:t>
      </w:r>
      <w:r w:rsidR="00CE3512">
        <w:rPr>
          <w:rFonts w:cs="Arial"/>
          <w:szCs w:val="22"/>
        </w:rPr>
        <w:t>:</w:t>
      </w:r>
      <w:r w:rsidRPr="00373AB0">
        <w:rPr>
          <w:rFonts w:cs="Arial"/>
          <w:szCs w:val="22"/>
        </w:rPr>
        <w:t xml:space="preserve"> </w:t>
      </w:r>
      <w:r w:rsidR="009301E6" w:rsidRPr="00373AB0">
        <w:rPr>
          <w:rFonts w:cs="Arial"/>
          <w:szCs w:val="22"/>
        </w:rPr>
        <w:t>‘</w:t>
      </w:r>
      <w:proofErr w:type="gramStart"/>
      <w:r w:rsidR="009301E6" w:rsidRPr="00373AB0">
        <w:rPr>
          <w:rFonts w:cs="Arial"/>
          <w:szCs w:val="22"/>
        </w:rPr>
        <w:t>Putative.species.name.or.number</w:t>
      </w:r>
      <w:proofErr w:type="gramEnd"/>
      <w:r w:rsidR="009301E6" w:rsidRPr="00373AB0">
        <w:rPr>
          <w:rFonts w:cs="Arial"/>
          <w:szCs w:val="22"/>
        </w:rPr>
        <w:t xml:space="preserve">’, and </w:t>
      </w:r>
      <w:r w:rsidRPr="00373AB0">
        <w:rPr>
          <w:rFonts w:cs="Arial"/>
          <w:szCs w:val="22"/>
        </w:rPr>
        <w:t>‘Morphotype’</w:t>
      </w:r>
      <w:r w:rsidR="009301E6" w:rsidRPr="00373AB0">
        <w:rPr>
          <w:rFonts w:cs="Arial"/>
          <w:szCs w:val="22"/>
        </w:rPr>
        <w:t>, the latter unpopulated.</w:t>
      </w:r>
      <w:r w:rsidR="003E434F">
        <w:rPr>
          <w:rFonts w:cs="Arial"/>
          <w:szCs w:val="22"/>
        </w:rPr>
        <w:t xml:space="preserve"> Further,</w:t>
      </w:r>
      <w:r w:rsidR="009301E6" w:rsidRPr="00373AB0">
        <w:rPr>
          <w:rFonts w:cs="Arial"/>
          <w:szCs w:val="22"/>
        </w:rPr>
        <w:t xml:space="preserve"> </w:t>
      </w:r>
      <w:r w:rsidR="009532D9" w:rsidRPr="00813584">
        <w:rPr>
          <w:rFonts w:cs="Arial"/>
        </w:rPr>
        <w:t>‘</w:t>
      </w:r>
      <w:proofErr w:type="gramStart"/>
      <w:r w:rsidR="009532D9" w:rsidRPr="00813584">
        <w:rPr>
          <w:rFonts w:cs="Arial"/>
        </w:rPr>
        <w:t>Putative.species.name.or.number</w:t>
      </w:r>
      <w:proofErr w:type="gramEnd"/>
      <w:r w:rsidR="009532D9" w:rsidRPr="00813584">
        <w:rPr>
          <w:rFonts w:cs="Arial"/>
        </w:rPr>
        <w:t>’ appears to have been deprecated for ‘Morphotype’ in the new template, presumably why both columns are included in the database output but only the former populated</w:t>
      </w:r>
      <w:r w:rsidR="009532D9">
        <w:rPr>
          <w:rFonts w:cs="Arial"/>
        </w:rPr>
        <w:t xml:space="preserve">. </w:t>
      </w:r>
      <w:r w:rsidR="009532D9">
        <w:rPr>
          <w:rFonts w:cs="Arial"/>
          <w:szCs w:val="22"/>
        </w:rPr>
        <w:t>A</w:t>
      </w:r>
      <w:r w:rsidR="001663E5">
        <w:rPr>
          <w:rFonts w:cs="Arial"/>
          <w:szCs w:val="22"/>
        </w:rPr>
        <w:t xml:space="preserve">lthough it appears in the database output, </w:t>
      </w:r>
      <w:r w:rsidR="00373AB0" w:rsidRPr="00373AB0">
        <w:rPr>
          <w:rFonts w:cs="Arial"/>
          <w:szCs w:val="22"/>
        </w:rPr>
        <w:t>t</w:t>
      </w:r>
      <w:r w:rsidR="00BC0DF3" w:rsidRPr="00373AB0">
        <w:rPr>
          <w:rFonts w:cs="Arial"/>
          <w:szCs w:val="22"/>
        </w:rPr>
        <w:t>here is</w:t>
      </w:r>
      <w:r w:rsidRPr="00373AB0">
        <w:rPr>
          <w:rFonts w:cs="Arial"/>
          <w:szCs w:val="22"/>
        </w:rPr>
        <w:t xml:space="preserve"> no </w:t>
      </w:r>
      <w:r w:rsidR="00E579CF" w:rsidRPr="00813584">
        <w:rPr>
          <w:rFonts w:cs="Arial"/>
        </w:rPr>
        <w:t>subfamily column</w:t>
      </w:r>
      <w:r w:rsidRPr="00373AB0">
        <w:rPr>
          <w:rFonts w:cs="Arial"/>
          <w:szCs w:val="22"/>
        </w:rPr>
        <w:t xml:space="preserve"> in the existing data template</w:t>
      </w:r>
      <w:r w:rsidR="001663E5">
        <w:rPr>
          <w:rFonts w:cs="Arial"/>
          <w:szCs w:val="22"/>
        </w:rPr>
        <w:t>,</w:t>
      </w:r>
      <w:r w:rsidRPr="00373AB0">
        <w:rPr>
          <w:rFonts w:cs="Arial"/>
          <w:szCs w:val="22"/>
        </w:rPr>
        <w:t xml:space="preserve"> but it is included in the proposed new template</w:t>
      </w:r>
      <w:r w:rsidR="00312769">
        <w:rPr>
          <w:rFonts w:cs="Arial"/>
          <w:szCs w:val="22"/>
        </w:rPr>
        <w:t xml:space="preserve">. </w:t>
      </w:r>
      <w:r w:rsidR="001663E5">
        <w:rPr>
          <w:rFonts w:cs="Arial"/>
          <w:szCs w:val="22"/>
        </w:rPr>
        <w:t xml:space="preserve">It therefore appears to be </w:t>
      </w:r>
      <w:r w:rsidR="009532D9">
        <w:rPr>
          <w:rFonts w:cs="Arial"/>
          <w:szCs w:val="22"/>
        </w:rPr>
        <w:t>the result of data processing</w:t>
      </w:r>
      <w:r w:rsidR="00135474">
        <w:rPr>
          <w:rFonts w:cs="Arial"/>
          <w:szCs w:val="22"/>
        </w:rPr>
        <w:t xml:space="preserve">. </w:t>
      </w:r>
      <w:r w:rsidR="00135474">
        <w:rPr>
          <w:rFonts w:cs="Arial"/>
          <w:lang w:val="en-US"/>
        </w:rPr>
        <w:t>Incidentally, r</w:t>
      </w:r>
      <w:r w:rsidR="00135474" w:rsidRPr="000D3011">
        <w:rPr>
          <w:rFonts w:cs="Arial"/>
          <w:lang w:val="en-US"/>
        </w:rPr>
        <w:t xml:space="preserve">ecording of morphospecies/morphotype </w:t>
      </w:r>
      <w:r w:rsidR="00135474">
        <w:rPr>
          <w:rFonts w:cs="Arial"/>
          <w:lang w:val="en-US"/>
        </w:rPr>
        <w:t>i</w:t>
      </w:r>
      <w:r w:rsidR="00135474" w:rsidRPr="000D3011">
        <w:rPr>
          <w:rFonts w:cs="Arial"/>
          <w:lang w:val="en-US"/>
        </w:rPr>
        <w:t xml:space="preserve">s highly variable in Contractor data </w:t>
      </w:r>
      <w:r w:rsidR="00135474">
        <w:rPr>
          <w:rFonts w:cs="Arial"/>
          <w:lang w:val="en-US"/>
        </w:rPr>
        <w:t>(</w:t>
      </w:r>
      <w:hyperlink w:anchor="_Observations_on_taxonomic" w:history="1">
        <w:r w:rsidR="00135474" w:rsidRPr="00844475">
          <w:rPr>
            <w:rStyle w:val="Hyperlink"/>
            <w:rFonts w:cs="Arial"/>
            <w:lang w:val="en-US"/>
          </w:rPr>
          <w:t xml:space="preserve">see </w:t>
        </w:r>
        <w:r w:rsidR="00844475" w:rsidRPr="00844475">
          <w:rPr>
            <w:rStyle w:val="Hyperlink"/>
            <w:rFonts w:cs="Arial"/>
            <w:lang w:val="en-US"/>
          </w:rPr>
          <w:t xml:space="preserve">section </w:t>
        </w:r>
        <w:r w:rsidR="00135474" w:rsidRPr="00844475">
          <w:rPr>
            <w:rStyle w:val="Hyperlink"/>
            <w:rFonts w:cs="Arial"/>
            <w:lang w:val="en-US"/>
          </w:rPr>
          <w:t>3.6.6</w:t>
        </w:r>
      </w:hyperlink>
      <w:r w:rsidR="00135474">
        <w:rPr>
          <w:rFonts w:cs="Arial"/>
          <w:lang w:val="en-US"/>
        </w:rPr>
        <w:t xml:space="preserve">) </w:t>
      </w:r>
      <w:r w:rsidR="00135474" w:rsidRPr="000D3011">
        <w:rPr>
          <w:rFonts w:cs="Arial"/>
          <w:lang w:val="en-US"/>
        </w:rPr>
        <w:t xml:space="preserve">which is not surprising given there are no existing conventions for </w:t>
      </w:r>
      <w:r w:rsidR="009532D9">
        <w:rPr>
          <w:rFonts w:cs="Arial"/>
          <w:lang w:val="en-US"/>
        </w:rPr>
        <w:t>temporary names</w:t>
      </w:r>
      <w:r w:rsidR="00135474">
        <w:rPr>
          <w:rFonts w:cs="Arial"/>
          <w:lang w:val="en-US"/>
        </w:rPr>
        <w:t>, however this needs to be addressed</w:t>
      </w:r>
      <w:r w:rsidR="00135474" w:rsidRPr="000D3011">
        <w:rPr>
          <w:rFonts w:cs="Arial"/>
          <w:lang w:val="en-US"/>
        </w:rPr>
        <w:t xml:space="preserve"> (</w:t>
      </w:r>
      <w:r w:rsidR="00135474">
        <w:rPr>
          <w:rFonts w:cs="Arial"/>
          <w:lang w:val="en-US"/>
        </w:rPr>
        <w:t>Ho</w:t>
      </w:r>
      <w:r w:rsidR="00844475">
        <w:rPr>
          <w:rFonts w:cs="Arial"/>
          <w:lang w:val="en-US"/>
        </w:rPr>
        <w:t>rton et al., 2021</w:t>
      </w:r>
      <w:r w:rsidR="00135474" w:rsidRPr="0055232B">
        <w:rPr>
          <w:rFonts w:cs="Arial"/>
          <w:lang w:val="en-US"/>
        </w:rPr>
        <w:t xml:space="preserve">). </w:t>
      </w:r>
      <w:r w:rsidR="00DD2632" w:rsidRPr="0055232B">
        <w:rPr>
          <w:rFonts w:cs="Arial"/>
          <w:lang w:val="en-US"/>
        </w:rPr>
        <w:t xml:space="preserve">Given the </w:t>
      </w:r>
      <w:r w:rsidR="00265ECE">
        <w:rPr>
          <w:rFonts w:cs="Arial"/>
          <w:lang w:val="en-US"/>
        </w:rPr>
        <w:t>centrality</w:t>
      </w:r>
      <w:r w:rsidR="00265ECE" w:rsidRPr="0055232B">
        <w:rPr>
          <w:rFonts w:cs="Arial"/>
          <w:lang w:val="en-US"/>
        </w:rPr>
        <w:t xml:space="preserve"> </w:t>
      </w:r>
      <w:r w:rsidR="00DD2632" w:rsidRPr="0055232B">
        <w:rPr>
          <w:rFonts w:cs="Arial"/>
          <w:lang w:val="en-US"/>
        </w:rPr>
        <w:t xml:space="preserve">of morphospecies names in the CCZ </w:t>
      </w:r>
      <w:r w:rsidR="0055232B" w:rsidRPr="0055232B">
        <w:rPr>
          <w:rFonts w:cs="Arial"/>
          <w:lang w:val="en-US"/>
        </w:rPr>
        <w:t>as illustrated in the results above,</w:t>
      </w:r>
      <w:r w:rsidR="00DD2632" w:rsidRPr="0055232B">
        <w:rPr>
          <w:rFonts w:cs="Arial"/>
          <w:lang w:val="en-US"/>
        </w:rPr>
        <w:t xml:space="preserve"> it is important </w:t>
      </w:r>
      <w:r w:rsidR="0028319E" w:rsidRPr="0055232B">
        <w:rPr>
          <w:rFonts w:cs="Arial"/>
          <w:lang w:val="en-US"/>
        </w:rPr>
        <w:t>that they are mapped to one specific field in DeepData</w:t>
      </w:r>
      <w:r w:rsidR="003E434F">
        <w:rPr>
          <w:rFonts w:cs="Arial"/>
          <w:lang w:val="en-US"/>
        </w:rPr>
        <w:t>, ideally using the Darwin Core field ‘taxonConceptID’</w:t>
      </w:r>
      <w:r w:rsidR="00DD2632" w:rsidRPr="0055232B">
        <w:rPr>
          <w:rFonts w:cs="Arial"/>
          <w:lang w:val="en-US"/>
        </w:rPr>
        <w:t>.</w:t>
      </w:r>
    </w:p>
    <w:p w14:paraId="0E84FA3F" w14:textId="77777777" w:rsidR="00135474" w:rsidRDefault="00135474" w:rsidP="00BC0DF3">
      <w:pPr>
        <w:rPr>
          <w:rFonts w:cs="Arial"/>
          <w:lang w:val="en-US"/>
        </w:rPr>
      </w:pPr>
    </w:p>
    <w:p w14:paraId="32BDF953" w14:textId="4A3BC665" w:rsidR="00067929" w:rsidRPr="00DD2632" w:rsidRDefault="00135474" w:rsidP="00067929">
      <w:pPr>
        <w:rPr>
          <w:rFonts w:cs="Arial"/>
          <w:szCs w:val="22"/>
        </w:rPr>
      </w:pPr>
      <w:r w:rsidRPr="00BC74CA">
        <w:rPr>
          <w:rFonts w:cs="Arial"/>
          <w:szCs w:val="22"/>
        </w:rPr>
        <w:t>Additional fields may not be necessary to include</w:t>
      </w:r>
      <w:r w:rsidR="00DD2632">
        <w:rPr>
          <w:rFonts w:cs="Arial"/>
          <w:szCs w:val="22"/>
        </w:rPr>
        <w:t xml:space="preserve"> in database output</w:t>
      </w:r>
      <w:r w:rsidRPr="00BC74CA">
        <w:rPr>
          <w:rFonts w:cs="Arial"/>
          <w:szCs w:val="22"/>
        </w:rPr>
        <w:t xml:space="preserve">, such as ‘Cruise_Leg’; ‘StationDesc’; and ‘GPSPosition’, however there may be good reasons to include them. At this stage it is </w:t>
      </w:r>
      <w:r w:rsidR="00DD2632">
        <w:rPr>
          <w:rFonts w:cs="Arial"/>
          <w:szCs w:val="22"/>
        </w:rPr>
        <w:t>more important</w:t>
      </w:r>
      <w:r w:rsidRPr="00BC74CA">
        <w:rPr>
          <w:rFonts w:cs="Arial"/>
          <w:szCs w:val="22"/>
        </w:rPr>
        <w:t xml:space="preserve"> to remedy missing fields than to remove </w:t>
      </w:r>
      <w:r w:rsidR="00DD2632">
        <w:rPr>
          <w:rFonts w:cs="Arial"/>
          <w:szCs w:val="22"/>
        </w:rPr>
        <w:t xml:space="preserve">any </w:t>
      </w:r>
      <w:r w:rsidRPr="00BC74CA">
        <w:rPr>
          <w:rFonts w:cs="Arial"/>
          <w:szCs w:val="22"/>
        </w:rPr>
        <w:t>fields that may not be needed in the output</w:t>
      </w:r>
      <w:r>
        <w:rPr>
          <w:rFonts w:cs="Arial"/>
          <w:szCs w:val="22"/>
        </w:rPr>
        <w:t>.</w:t>
      </w:r>
      <w:r w:rsidR="00DD2632">
        <w:rPr>
          <w:rFonts w:cs="Arial"/>
          <w:szCs w:val="22"/>
        </w:rPr>
        <w:t xml:space="preserve"> For example, there </w:t>
      </w:r>
      <w:r w:rsidR="00373AB0">
        <w:rPr>
          <w:rFonts w:cs="Arial"/>
          <w:szCs w:val="22"/>
        </w:rPr>
        <w:t>is no field for scientific name (</w:t>
      </w:r>
      <w:r w:rsidR="004C3BC2">
        <w:rPr>
          <w:rFonts w:cs="Arial"/>
          <w:szCs w:val="22"/>
        </w:rPr>
        <w:t>‘</w:t>
      </w:r>
      <w:r>
        <w:rPr>
          <w:rFonts w:cs="Arial"/>
          <w:szCs w:val="22"/>
        </w:rPr>
        <w:t>s</w:t>
      </w:r>
      <w:r w:rsidR="00067929" w:rsidRPr="00A170E0">
        <w:rPr>
          <w:rFonts w:cs="Arial"/>
          <w:szCs w:val="22"/>
        </w:rPr>
        <w:t>cientificName</w:t>
      </w:r>
      <w:r w:rsidR="004C3BC2">
        <w:rPr>
          <w:rFonts w:cs="Arial"/>
          <w:szCs w:val="22"/>
        </w:rPr>
        <w:t>’</w:t>
      </w:r>
      <w:r w:rsidR="00373AB0">
        <w:rPr>
          <w:rFonts w:cs="Arial"/>
          <w:szCs w:val="22"/>
        </w:rPr>
        <w:t xml:space="preserve"> in </w:t>
      </w:r>
      <w:r w:rsidR="003B40DE">
        <w:rPr>
          <w:rFonts w:cs="Arial"/>
          <w:szCs w:val="22"/>
        </w:rPr>
        <w:t>Darwin Core</w:t>
      </w:r>
      <w:r w:rsidR="00373AB0">
        <w:rPr>
          <w:rFonts w:cs="Arial"/>
          <w:szCs w:val="22"/>
        </w:rPr>
        <w:t>)</w:t>
      </w:r>
      <w:r w:rsidR="00EB15FC" w:rsidRPr="00A170E0">
        <w:rPr>
          <w:rFonts w:cs="Arial"/>
          <w:szCs w:val="22"/>
        </w:rPr>
        <w:t xml:space="preserve">, which </w:t>
      </w:r>
      <w:r w:rsidR="00067929" w:rsidRPr="00A170E0">
        <w:rPr>
          <w:rFonts w:cs="Arial"/>
          <w:szCs w:val="22"/>
        </w:rPr>
        <w:t>necessitates creation of this field by mapping</w:t>
      </w:r>
      <w:r w:rsidR="00DD2632">
        <w:rPr>
          <w:rFonts w:cs="Arial"/>
          <w:szCs w:val="22"/>
        </w:rPr>
        <w:t xml:space="preserve"> the</w:t>
      </w:r>
      <w:r w:rsidR="00067929" w:rsidRPr="00A170E0">
        <w:rPr>
          <w:rFonts w:cs="Arial"/>
          <w:szCs w:val="22"/>
        </w:rPr>
        <w:t xml:space="preserve"> lowest taxonomic level recorded. This is now included in the </w:t>
      </w:r>
      <w:r w:rsidR="00EB15FC" w:rsidRPr="00A170E0">
        <w:rPr>
          <w:rFonts w:cs="Arial"/>
          <w:szCs w:val="22"/>
        </w:rPr>
        <w:t xml:space="preserve">data </w:t>
      </w:r>
      <w:r w:rsidR="00067929" w:rsidRPr="00A170E0">
        <w:rPr>
          <w:rFonts w:cs="Arial"/>
          <w:szCs w:val="22"/>
        </w:rPr>
        <w:t>template</w:t>
      </w:r>
      <w:r>
        <w:rPr>
          <w:rFonts w:cs="Arial"/>
          <w:szCs w:val="22"/>
        </w:rPr>
        <w:t xml:space="preserve"> (</w:t>
      </w:r>
      <w:hyperlink w:anchor="_Assessment_of_ISA" w:history="1">
        <w:r w:rsidRPr="00844475">
          <w:rPr>
            <w:rStyle w:val="Hyperlink"/>
            <w:rFonts w:cs="Arial"/>
            <w:szCs w:val="22"/>
          </w:rPr>
          <w:t>see section 3.6.5</w:t>
        </w:r>
      </w:hyperlink>
      <w:r>
        <w:rPr>
          <w:rFonts w:cs="Arial"/>
          <w:szCs w:val="22"/>
        </w:rPr>
        <w:t>)</w:t>
      </w:r>
      <w:r w:rsidR="00067929" w:rsidRPr="00A170E0">
        <w:rPr>
          <w:rFonts w:cs="Arial"/>
          <w:szCs w:val="22"/>
        </w:rPr>
        <w:t xml:space="preserve"> so </w:t>
      </w:r>
      <w:r w:rsidR="00EB15FC" w:rsidRPr="00A170E0">
        <w:rPr>
          <w:rFonts w:cs="Arial"/>
          <w:szCs w:val="22"/>
        </w:rPr>
        <w:t xml:space="preserve">it </w:t>
      </w:r>
      <w:r w:rsidR="00067929" w:rsidRPr="00A170E0">
        <w:rPr>
          <w:rFonts w:cs="Arial"/>
          <w:szCs w:val="22"/>
        </w:rPr>
        <w:t xml:space="preserve">could </w:t>
      </w:r>
      <w:r w:rsidR="00DD2632">
        <w:rPr>
          <w:rFonts w:cs="Arial"/>
          <w:szCs w:val="22"/>
        </w:rPr>
        <w:t xml:space="preserve">easily </w:t>
      </w:r>
      <w:r w:rsidR="00067929" w:rsidRPr="00A170E0">
        <w:rPr>
          <w:rFonts w:cs="Arial"/>
          <w:szCs w:val="22"/>
        </w:rPr>
        <w:t>be harvested and p</w:t>
      </w:r>
      <w:r>
        <w:rPr>
          <w:rFonts w:cs="Arial"/>
          <w:szCs w:val="22"/>
        </w:rPr>
        <w:t>ublished</w:t>
      </w:r>
      <w:r w:rsidR="004C3BC2">
        <w:rPr>
          <w:rFonts w:cs="Arial"/>
          <w:szCs w:val="22"/>
        </w:rPr>
        <w:t xml:space="preserve"> as part of the data pipeline. Darwin Core includes the terms ‘</w:t>
      </w:r>
      <w:proofErr w:type="spellStart"/>
      <w:r w:rsidR="004C3BC2">
        <w:rPr>
          <w:rFonts w:cs="Arial"/>
          <w:szCs w:val="22"/>
        </w:rPr>
        <w:t>verbatimScientificName</w:t>
      </w:r>
      <w:proofErr w:type="spellEnd"/>
      <w:r w:rsidR="004C3BC2">
        <w:rPr>
          <w:rFonts w:cs="Arial"/>
          <w:szCs w:val="22"/>
        </w:rPr>
        <w:t xml:space="preserve">’ and acceptedScientificName’, therefore the verbatim name as recorded by Contractor and the accepted name as according to WoRMS could be captured in DeepData, helpful for taxonomic versioning. </w:t>
      </w:r>
      <w:r w:rsidR="00325341" w:rsidRPr="00A170E0">
        <w:rPr>
          <w:rFonts w:cs="Arial"/>
          <w:b/>
          <w:szCs w:val="22"/>
        </w:rPr>
        <w:t>‘</w:t>
      </w:r>
      <w:r w:rsidR="00BC0DF3" w:rsidRPr="00A170E0">
        <w:rPr>
          <w:rFonts w:cs="Arial"/>
          <w:szCs w:val="22"/>
        </w:rPr>
        <w:t>I</w:t>
      </w:r>
      <w:r w:rsidR="00067929" w:rsidRPr="00A170E0">
        <w:rPr>
          <w:rFonts w:cs="Arial"/>
          <w:szCs w:val="22"/>
        </w:rPr>
        <w:t>dentificationQualifier</w:t>
      </w:r>
      <w:r w:rsidR="00325341" w:rsidRPr="00A170E0">
        <w:rPr>
          <w:rFonts w:cs="Arial"/>
          <w:szCs w:val="22"/>
        </w:rPr>
        <w:t>’</w:t>
      </w:r>
      <w:r w:rsidR="00BC0DF3" w:rsidRPr="00A170E0">
        <w:rPr>
          <w:rFonts w:cs="Arial"/>
          <w:szCs w:val="22"/>
        </w:rPr>
        <w:t xml:space="preserve"> similarly should be included in the </w:t>
      </w:r>
      <w:r w:rsidR="00EB15FC" w:rsidRPr="00A170E0">
        <w:rPr>
          <w:rFonts w:cs="Arial"/>
          <w:szCs w:val="22"/>
        </w:rPr>
        <w:t xml:space="preserve">database output and again </w:t>
      </w:r>
      <w:r>
        <w:rPr>
          <w:rFonts w:cs="Arial"/>
          <w:szCs w:val="22"/>
        </w:rPr>
        <w:t xml:space="preserve">has now been added to </w:t>
      </w:r>
      <w:r w:rsidR="00EB15FC" w:rsidRPr="00A170E0">
        <w:rPr>
          <w:rFonts w:cs="Arial"/>
          <w:szCs w:val="22"/>
        </w:rPr>
        <w:t>the template therefore it would be straightforward to include it in the database output.</w:t>
      </w:r>
    </w:p>
    <w:p w14:paraId="3A66CB13" w14:textId="6C0AB37B" w:rsidR="00EB15FC" w:rsidRPr="00A170E0" w:rsidRDefault="00EB15FC" w:rsidP="00067929">
      <w:pPr>
        <w:rPr>
          <w:rFonts w:cs="Arial"/>
          <w:szCs w:val="22"/>
        </w:rPr>
      </w:pPr>
    </w:p>
    <w:p w14:paraId="5DB10F61" w14:textId="1CEFBB29" w:rsidR="00067929" w:rsidRPr="00A170E0" w:rsidRDefault="00765484" w:rsidP="00067929">
      <w:pPr>
        <w:rPr>
          <w:rFonts w:cs="Arial"/>
          <w:szCs w:val="22"/>
        </w:rPr>
      </w:pPr>
      <w:r w:rsidRPr="00A170E0">
        <w:rPr>
          <w:rFonts w:cs="Arial"/>
          <w:szCs w:val="22"/>
        </w:rPr>
        <w:t>Another issue is m</w:t>
      </w:r>
      <w:r w:rsidR="00067929" w:rsidRPr="00A170E0">
        <w:rPr>
          <w:rFonts w:cs="Arial"/>
          <w:szCs w:val="22"/>
        </w:rPr>
        <w:t>issing or incomplete information within fields</w:t>
      </w:r>
      <w:r w:rsidRPr="00A170E0">
        <w:rPr>
          <w:rFonts w:cs="Arial"/>
          <w:szCs w:val="22"/>
        </w:rPr>
        <w:t>. Multiple columns have over 90% missing information (</w:t>
      </w:r>
      <w:hyperlink w:anchor="_Supplementary_File_2" w:history="1">
        <w:r w:rsidR="00844475" w:rsidRPr="00844475">
          <w:rPr>
            <w:rStyle w:val="Hyperlink"/>
            <w:rFonts w:cs="Arial"/>
            <w:szCs w:val="22"/>
          </w:rPr>
          <w:t>see S File 2</w:t>
        </w:r>
      </w:hyperlink>
      <w:r w:rsidRPr="00A170E0">
        <w:rPr>
          <w:rFonts w:cs="Arial"/>
          <w:szCs w:val="22"/>
        </w:rPr>
        <w:t>).</w:t>
      </w:r>
      <w:r w:rsidR="00A0033B" w:rsidRPr="00A170E0">
        <w:rPr>
          <w:rFonts w:cs="Arial"/>
          <w:szCs w:val="22"/>
        </w:rPr>
        <w:t xml:space="preserve"> In the initial February </w:t>
      </w:r>
      <w:r w:rsidR="000D3011">
        <w:rPr>
          <w:rFonts w:cs="Arial"/>
          <w:szCs w:val="22"/>
        </w:rPr>
        <w:t xml:space="preserve">database </w:t>
      </w:r>
      <w:r w:rsidR="00A0033B" w:rsidRPr="00A170E0">
        <w:rPr>
          <w:rFonts w:cs="Arial"/>
          <w:szCs w:val="22"/>
        </w:rPr>
        <w:t xml:space="preserve">download, some key fields were missing, for example </w:t>
      </w:r>
      <w:r w:rsidR="000D3011">
        <w:rPr>
          <w:rFonts w:cs="Arial"/>
          <w:szCs w:val="22"/>
        </w:rPr>
        <w:t>‘</w:t>
      </w:r>
      <w:r w:rsidR="000D3011" w:rsidRPr="000D3011">
        <w:rPr>
          <w:rFonts w:cs="Arial"/>
          <w:szCs w:val="22"/>
        </w:rPr>
        <w:t>SampleCollectionMethod</w:t>
      </w:r>
      <w:r w:rsidR="000D3011">
        <w:rPr>
          <w:rFonts w:cs="Arial"/>
          <w:szCs w:val="22"/>
        </w:rPr>
        <w:t>’</w:t>
      </w:r>
      <w:r w:rsidR="00A0033B" w:rsidRPr="00A170E0">
        <w:rPr>
          <w:rFonts w:cs="Arial"/>
          <w:szCs w:val="22"/>
        </w:rPr>
        <w:t xml:space="preserve">, but </w:t>
      </w:r>
      <w:r w:rsidR="000D3011">
        <w:rPr>
          <w:rFonts w:cs="Arial"/>
          <w:szCs w:val="22"/>
        </w:rPr>
        <w:t>had been added in the interim</w:t>
      </w:r>
      <w:r w:rsidR="00A0033B" w:rsidRPr="00A170E0">
        <w:rPr>
          <w:rFonts w:cs="Arial"/>
          <w:szCs w:val="22"/>
        </w:rPr>
        <w:t xml:space="preserve"> and w</w:t>
      </w:r>
      <w:r w:rsidR="000D3011">
        <w:rPr>
          <w:rFonts w:cs="Arial"/>
          <w:szCs w:val="22"/>
        </w:rPr>
        <w:t>as</w:t>
      </w:r>
      <w:r w:rsidR="00A0033B" w:rsidRPr="00A170E0">
        <w:rPr>
          <w:rFonts w:cs="Arial"/>
          <w:szCs w:val="22"/>
        </w:rPr>
        <w:t xml:space="preserve"> present in the July download.</w:t>
      </w:r>
      <w:r w:rsidR="00067929" w:rsidRPr="00A170E0">
        <w:rPr>
          <w:rFonts w:cs="Arial"/>
          <w:szCs w:val="22"/>
        </w:rPr>
        <w:t xml:space="preserve"> </w:t>
      </w:r>
      <w:r w:rsidR="000D3011">
        <w:rPr>
          <w:rFonts w:cs="Arial"/>
          <w:szCs w:val="22"/>
        </w:rPr>
        <w:t xml:space="preserve">This illustrates iterative improvements in the published data. </w:t>
      </w:r>
      <w:r w:rsidR="00E27448">
        <w:rPr>
          <w:rFonts w:cs="Arial"/>
          <w:szCs w:val="22"/>
        </w:rPr>
        <w:t xml:space="preserve">However, the data entries here </w:t>
      </w:r>
      <w:r w:rsidR="00135474">
        <w:rPr>
          <w:rFonts w:cs="Arial"/>
          <w:szCs w:val="22"/>
        </w:rPr>
        <w:t>a</w:t>
      </w:r>
      <w:r w:rsidR="00457C82" w:rsidRPr="00A170E0">
        <w:rPr>
          <w:rFonts w:cs="Arial"/>
          <w:szCs w:val="22"/>
        </w:rPr>
        <w:t>re incomplete or variable (</w:t>
      </w:r>
      <w:hyperlink w:anchor="_Data_quality_assessment:" w:history="1">
        <w:r w:rsidR="00457C82" w:rsidRPr="00844475">
          <w:rPr>
            <w:rStyle w:val="Hyperlink"/>
            <w:rFonts w:cs="Arial"/>
            <w:szCs w:val="22"/>
          </w:rPr>
          <w:t xml:space="preserve">see </w:t>
        </w:r>
        <w:r w:rsidR="000D3011" w:rsidRPr="00844475">
          <w:rPr>
            <w:rStyle w:val="Hyperlink"/>
            <w:rFonts w:cs="Arial"/>
            <w:szCs w:val="22"/>
          </w:rPr>
          <w:t>section 3.</w:t>
        </w:r>
        <w:r w:rsidR="00844475" w:rsidRPr="00844475">
          <w:rPr>
            <w:rStyle w:val="Hyperlink"/>
            <w:rFonts w:cs="Arial"/>
            <w:szCs w:val="22"/>
          </w:rPr>
          <w:t>6</w:t>
        </w:r>
      </w:hyperlink>
      <w:r w:rsidR="00457C82" w:rsidRPr="00A170E0">
        <w:rPr>
          <w:rFonts w:cs="Arial"/>
          <w:szCs w:val="22"/>
        </w:rPr>
        <w:t xml:space="preserve">) </w:t>
      </w:r>
      <w:r w:rsidR="00E27448">
        <w:rPr>
          <w:rFonts w:cs="Arial"/>
          <w:szCs w:val="22"/>
        </w:rPr>
        <w:t>or</w:t>
      </w:r>
      <w:r w:rsidR="00457C82" w:rsidRPr="00A170E0">
        <w:rPr>
          <w:rFonts w:cs="Arial"/>
          <w:szCs w:val="22"/>
        </w:rPr>
        <w:t xml:space="preserve"> missing in </w:t>
      </w:r>
      <w:r w:rsidR="000D3011">
        <w:rPr>
          <w:rFonts w:cs="Arial"/>
          <w:szCs w:val="22"/>
        </w:rPr>
        <w:t xml:space="preserve">many </w:t>
      </w:r>
      <w:r w:rsidR="00457C82" w:rsidRPr="00A170E0">
        <w:rPr>
          <w:rFonts w:cs="Arial"/>
          <w:szCs w:val="22"/>
        </w:rPr>
        <w:t xml:space="preserve">cases. Sampling method is generally fully described in publications and is critical information </w:t>
      </w:r>
      <w:r w:rsidR="000D3011">
        <w:rPr>
          <w:rFonts w:cs="Arial"/>
          <w:szCs w:val="22"/>
        </w:rPr>
        <w:t>for analysis</w:t>
      </w:r>
      <w:r w:rsidR="00457C82" w:rsidRPr="00A170E0">
        <w:rPr>
          <w:rFonts w:cs="Arial"/>
          <w:szCs w:val="22"/>
        </w:rPr>
        <w:t>.</w:t>
      </w:r>
      <w:r w:rsidR="00D946C8" w:rsidRPr="00A170E0">
        <w:rPr>
          <w:rFonts w:cs="Arial"/>
          <w:szCs w:val="22"/>
        </w:rPr>
        <w:t xml:space="preserve"> </w:t>
      </w:r>
      <w:proofErr w:type="gramStart"/>
      <w:r w:rsidR="003060EF" w:rsidRPr="00A170E0">
        <w:rPr>
          <w:rFonts w:cs="Arial"/>
          <w:szCs w:val="22"/>
        </w:rPr>
        <w:t>Also</w:t>
      </w:r>
      <w:proofErr w:type="gramEnd"/>
      <w:r w:rsidR="003060EF" w:rsidRPr="00A170E0">
        <w:rPr>
          <w:rFonts w:cs="Arial"/>
          <w:szCs w:val="22"/>
        </w:rPr>
        <w:t xml:space="preserve"> size class (</w:t>
      </w:r>
      <w:r w:rsidR="000D3011">
        <w:rPr>
          <w:rFonts w:cs="Arial"/>
          <w:szCs w:val="22"/>
        </w:rPr>
        <w:t>‘</w:t>
      </w:r>
      <w:r w:rsidR="003060EF" w:rsidRPr="00A170E0">
        <w:rPr>
          <w:rFonts w:cs="Arial"/>
          <w:szCs w:val="22"/>
        </w:rPr>
        <w:t>nominalSizeCategory</w:t>
      </w:r>
      <w:r w:rsidR="000D3011">
        <w:rPr>
          <w:rFonts w:cs="Arial"/>
          <w:szCs w:val="22"/>
        </w:rPr>
        <w:t>’</w:t>
      </w:r>
      <w:r w:rsidR="003060EF" w:rsidRPr="00A170E0">
        <w:rPr>
          <w:rFonts w:cs="Arial"/>
          <w:szCs w:val="22"/>
        </w:rPr>
        <w:t xml:space="preserve">) is key information and often </w:t>
      </w:r>
      <w:r w:rsidR="003060EF" w:rsidRPr="00A170E0">
        <w:rPr>
          <w:rFonts w:cs="Arial"/>
          <w:szCs w:val="22"/>
        </w:rPr>
        <w:lastRenderedPageBreak/>
        <w:t xml:space="preserve">submitted by </w:t>
      </w:r>
      <w:r w:rsidR="000D3011">
        <w:rPr>
          <w:rFonts w:cs="Arial"/>
          <w:szCs w:val="22"/>
        </w:rPr>
        <w:t>the C</w:t>
      </w:r>
      <w:r w:rsidR="003060EF" w:rsidRPr="00A170E0">
        <w:rPr>
          <w:rFonts w:cs="Arial"/>
          <w:szCs w:val="22"/>
        </w:rPr>
        <w:t xml:space="preserve">ontractor but </w:t>
      </w:r>
      <w:r w:rsidR="000D3011">
        <w:rPr>
          <w:rFonts w:cs="Arial"/>
          <w:szCs w:val="22"/>
        </w:rPr>
        <w:t>generally in an informal way, in the title of the dataset name</w:t>
      </w:r>
      <w:r w:rsidR="00EE286E">
        <w:rPr>
          <w:rStyle w:val="FootnoteReference"/>
          <w:rFonts w:cs="Arial"/>
          <w:szCs w:val="22"/>
        </w:rPr>
        <w:footnoteReference w:id="53"/>
      </w:r>
      <w:r w:rsidR="00672F90">
        <w:rPr>
          <w:rFonts w:cs="Arial"/>
          <w:szCs w:val="22"/>
        </w:rPr>
        <w:t xml:space="preserve">. </w:t>
      </w:r>
      <w:r w:rsidR="000D3011">
        <w:rPr>
          <w:rFonts w:cs="Arial"/>
          <w:szCs w:val="22"/>
        </w:rPr>
        <w:t xml:space="preserve">It was </w:t>
      </w:r>
      <w:r w:rsidR="003060EF" w:rsidRPr="00A170E0">
        <w:rPr>
          <w:rFonts w:cs="Arial"/>
          <w:szCs w:val="22"/>
        </w:rPr>
        <w:t xml:space="preserve">not </w:t>
      </w:r>
      <w:r w:rsidR="000D3011">
        <w:rPr>
          <w:rFonts w:cs="Arial"/>
          <w:szCs w:val="22"/>
        </w:rPr>
        <w:t xml:space="preserve">present for </w:t>
      </w:r>
      <w:r w:rsidR="000D4D41">
        <w:rPr>
          <w:rFonts w:cs="Arial"/>
          <w:szCs w:val="22"/>
        </w:rPr>
        <w:t>~</w:t>
      </w:r>
      <w:r w:rsidR="000D3011">
        <w:rPr>
          <w:rFonts w:cs="Arial"/>
          <w:szCs w:val="22"/>
        </w:rPr>
        <w:t xml:space="preserve">10,000 records, necessitating cross-referencing with the literature and other sources to add size class where absent. This </w:t>
      </w:r>
      <w:proofErr w:type="gramStart"/>
      <w:r w:rsidR="000D4D41">
        <w:rPr>
          <w:rFonts w:cs="Arial"/>
          <w:szCs w:val="22"/>
        </w:rPr>
        <w:t xml:space="preserve">in itself </w:t>
      </w:r>
      <w:r w:rsidR="00E579CF">
        <w:rPr>
          <w:rFonts w:cs="Arial"/>
          <w:szCs w:val="22"/>
        </w:rPr>
        <w:t>is</w:t>
      </w:r>
      <w:proofErr w:type="gramEnd"/>
      <w:r w:rsidR="000D3011">
        <w:rPr>
          <w:rFonts w:cs="Arial"/>
          <w:szCs w:val="22"/>
        </w:rPr>
        <w:t xml:space="preserve"> problematic, as these size classes are fluid, some fauna will be some size classes in juvenile development, many taxa cross size classes, therefore ideally th</w:t>
      </w:r>
      <w:r w:rsidR="00135474">
        <w:rPr>
          <w:rFonts w:cs="Arial"/>
          <w:szCs w:val="22"/>
        </w:rPr>
        <w:t>e verbatim size class from the C</w:t>
      </w:r>
      <w:r w:rsidR="000D3011">
        <w:rPr>
          <w:rFonts w:cs="Arial"/>
          <w:szCs w:val="22"/>
        </w:rPr>
        <w:t xml:space="preserve">ontractor </w:t>
      </w:r>
      <w:r w:rsidR="00DD2632">
        <w:rPr>
          <w:rFonts w:cs="Arial"/>
          <w:szCs w:val="22"/>
        </w:rPr>
        <w:t xml:space="preserve">data </w:t>
      </w:r>
      <w:r w:rsidR="000D3011">
        <w:rPr>
          <w:rFonts w:cs="Arial"/>
          <w:szCs w:val="22"/>
        </w:rPr>
        <w:t>is recorded</w:t>
      </w:r>
      <w:r w:rsidR="00135474">
        <w:rPr>
          <w:rFonts w:cs="Arial"/>
          <w:szCs w:val="22"/>
        </w:rPr>
        <w:t>.</w:t>
      </w:r>
      <w:r w:rsidR="00003233">
        <w:rPr>
          <w:rFonts w:cs="Arial"/>
          <w:szCs w:val="22"/>
        </w:rPr>
        <w:t xml:space="preserve"> This is a required field in the data template, therefore potentially the template could be adapted so this field must be added.</w:t>
      </w:r>
    </w:p>
    <w:p w14:paraId="5A4B51FB" w14:textId="77777777" w:rsidR="00D946C8" w:rsidRPr="00A170E0" w:rsidRDefault="00D946C8" w:rsidP="00067929">
      <w:pPr>
        <w:rPr>
          <w:rFonts w:cs="Arial"/>
          <w:szCs w:val="22"/>
        </w:rPr>
      </w:pPr>
    </w:p>
    <w:p w14:paraId="3CFC9290" w14:textId="523D653F" w:rsidR="00172AEF" w:rsidRDefault="00135474" w:rsidP="00067929">
      <w:pPr>
        <w:rPr>
          <w:rFonts w:cs="Arial"/>
          <w:szCs w:val="22"/>
        </w:rPr>
      </w:pPr>
      <w:r>
        <w:rPr>
          <w:rFonts w:cs="Arial"/>
          <w:szCs w:val="22"/>
        </w:rPr>
        <w:t>As m</w:t>
      </w:r>
      <w:r w:rsidR="003060EF" w:rsidRPr="00A170E0">
        <w:rPr>
          <w:rFonts w:cs="Arial"/>
          <w:szCs w:val="22"/>
        </w:rPr>
        <w:t xml:space="preserve">issing information in the database is </w:t>
      </w:r>
      <w:r>
        <w:rPr>
          <w:rFonts w:cs="Arial"/>
          <w:szCs w:val="22"/>
        </w:rPr>
        <w:t xml:space="preserve">likely often </w:t>
      </w:r>
      <w:r w:rsidR="003060EF" w:rsidRPr="00A170E0">
        <w:rPr>
          <w:rFonts w:cs="Arial"/>
          <w:szCs w:val="22"/>
        </w:rPr>
        <w:t xml:space="preserve">due to incomplete </w:t>
      </w:r>
      <w:r>
        <w:rPr>
          <w:rFonts w:cs="Arial"/>
          <w:szCs w:val="22"/>
        </w:rPr>
        <w:t>and/or variable information in the C</w:t>
      </w:r>
      <w:r w:rsidR="003060EF" w:rsidRPr="00A170E0">
        <w:rPr>
          <w:rFonts w:cs="Arial"/>
          <w:szCs w:val="22"/>
        </w:rPr>
        <w:t>ontractor data submissions</w:t>
      </w:r>
      <w:r w:rsidR="00E27448">
        <w:rPr>
          <w:rFonts w:cs="Arial"/>
          <w:szCs w:val="22"/>
        </w:rPr>
        <w:t>,</w:t>
      </w:r>
      <w:r w:rsidR="003060EF" w:rsidRPr="00A170E0">
        <w:rPr>
          <w:rFonts w:cs="Arial"/>
          <w:szCs w:val="22"/>
        </w:rPr>
        <w:t xml:space="preserve"> this </w:t>
      </w:r>
      <w:r w:rsidR="00E27448">
        <w:rPr>
          <w:rFonts w:cs="Arial"/>
          <w:szCs w:val="22"/>
        </w:rPr>
        <w:t xml:space="preserve">issue </w:t>
      </w:r>
      <w:r w:rsidR="003060EF" w:rsidRPr="00A170E0">
        <w:rPr>
          <w:rFonts w:cs="Arial"/>
          <w:szCs w:val="22"/>
        </w:rPr>
        <w:t xml:space="preserve">could </w:t>
      </w:r>
      <w:r w:rsidR="00003233">
        <w:rPr>
          <w:rFonts w:cs="Arial"/>
          <w:szCs w:val="22"/>
        </w:rPr>
        <w:t xml:space="preserve">also </w:t>
      </w:r>
      <w:r w:rsidR="003060EF" w:rsidRPr="00A170E0">
        <w:rPr>
          <w:rFonts w:cs="Arial"/>
          <w:szCs w:val="22"/>
        </w:rPr>
        <w:t xml:space="preserve">be addressed by establishing a line of communication with the </w:t>
      </w:r>
      <w:r>
        <w:rPr>
          <w:rFonts w:cs="Arial"/>
          <w:szCs w:val="22"/>
        </w:rPr>
        <w:t>C</w:t>
      </w:r>
      <w:r w:rsidR="003060EF" w:rsidRPr="00A170E0">
        <w:rPr>
          <w:rFonts w:cs="Arial"/>
          <w:szCs w:val="22"/>
        </w:rPr>
        <w:t>ontractors. For example, r</w:t>
      </w:r>
      <w:r w:rsidR="00067929" w:rsidRPr="00A170E0">
        <w:rPr>
          <w:rFonts w:cs="Arial"/>
          <w:szCs w:val="22"/>
        </w:rPr>
        <w:t>elative</w:t>
      </w:r>
      <w:r w:rsidR="003060EF" w:rsidRPr="00A170E0">
        <w:rPr>
          <w:rFonts w:cs="Arial"/>
          <w:szCs w:val="22"/>
        </w:rPr>
        <w:t xml:space="preserve"> density and relative abundance</w:t>
      </w:r>
      <w:r w:rsidR="00067929" w:rsidRPr="00A170E0">
        <w:rPr>
          <w:rFonts w:cs="Arial"/>
          <w:szCs w:val="22"/>
        </w:rPr>
        <w:t xml:space="preserve"> data</w:t>
      </w:r>
      <w:r w:rsidR="00761B83">
        <w:rPr>
          <w:rFonts w:cs="Arial"/>
          <w:szCs w:val="22"/>
        </w:rPr>
        <w:t>, key for ecological analyses,</w:t>
      </w:r>
      <w:r w:rsidR="00067929" w:rsidRPr="00A170E0">
        <w:rPr>
          <w:rFonts w:cs="Arial"/>
          <w:szCs w:val="22"/>
        </w:rPr>
        <w:t xml:space="preserve"> </w:t>
      </w:r>
      <w:r w:rsidR="00DD2632">
        <w:rPr>
          <w:rFonts w:cs="Arial"/>
          <w:szCs w:val="22"/>
        </w:rPr>
        <w:t>a</w:t>
      </w:r>
      <w:r w:rsidR="000D4D41">
        <w:rPr>
          <w:rFonts w:cs="Arial"/>
          <w:szCs w:val="22"/>
        </w:rPr>
        <w:t xml:space="preserve">re only present for a </w:t>
      </w:r>
      <w:r w:rsidR="000D4D41" w:rsidRPr="000D4D41">
        <w:rPr>
          <w:rFonts w:cs="Arial"/>
          <w:szCs w:val="22"/>
        </w:rPr>
        <w:t xml:space="preserve">handful of </w:t>
      </w:r>
      <w:r w:rsidR="003060EF" w:rsidRPr="000D4D41">
        <w:rPr>
          <w:rFonts w:cs="Arial"/>
          <w:szCs w:val="22"/>
        </w:rPr>
        <w:t xml:space="preserve">records, and are </w:t>
      </w:r>
      <w:r w:rsidR="00067929" w:rsidRPr="000D4D41">
        <w:rPr>
          <w:rFonts w:cs="Arial"/>
          <w:szCs w:val="22"/>
        </w:rPr>
        <w:t xml:space="preserve">often </w:t>
      </w:r>
      <w:r w:rsidR="000A00BA" w:rsidRPr="000D4D41">
        <w:rPr>
          <w:rFonts w:cs="Arial"/>
          <w:szCs w:val="22"/>
        </w:rPr>
        <w:t>missing in the Contractor data submissions</w:t>
      </w:r>
      <w:r w:rsidR="00067929" w:rsidRPr="000D4D41">
        <w:rPr>
          <w:rFonts w:cs="Arial"/>
          <w:szCs w:val="22"/>
        </w:rPr>
        <w:t xml:space="preserve">. </w:t>
      </w:r>
      <w:r w:rsidR="00E579CF">
        <w:rPr>
          <w:rFonts w:cs="Arial"/>
          <w:szCs w:val="22"/>
        </w:rPr>
        <w:t>T</w:t>
      </w:r>
      <w:r w:rsidR="003060EF" w:rsidRPr="000D4D41">
        <w:rPr>
          <w:rFonts w:cs="Arial"/>
          <w:szCs w:val="22"/>
        </w:rPr>
        <w:t>hese data</w:t>
      </w:r>
      <w:r w:rsidR="00761B83">
        <w:rPr>
          <w:rFonts w:cs="Arial"/>
          <w:szCs w:val="22"/>
        </w:rPr>
        <w:t xml:space="preserve"> should be available</w:t>
      </w:r>
      <w:r w:rsidR="003060EF" w:rsidRPr="000D4D41">
        <w:rPr>
          <w:rFonts w:cs="Arial"/>
          <w:szCs w:val="22"/>
        </w:rPr>
        <w:t>,</w:t>
      </w:r>
      <w:r w:rsidR="00067929" w:rsidRPr="000D4D41">
        <w:rPr>
          <w:rFonts w:cs="Arial"/>
          <w:szCs w:val="22"/>
        </w:rPr>
        <w:t xml:space="preserve"> </w:t>
      </w:r>
      <w:r w:rsidR="00E579CF">
        <w:rPr>
          <w:rFonts w:cs="Arial"/>
          <w:szCs w:val="22"/>
        </w:rPr>
        <w:t>and</w:t>
      </w:r>
      <w:r w:rsidR="00067929" w:rsidRPr="000D4D41">
        <w:rPr>
          <w:rFonts w:cs="Arial"/>
          <w:szCs w:val="22"/>
        </w:rPr>
        <w:t xml:space="preserve"> </w:t>
      </w:r>
      <w:r w:rsidR="003060EF" w:rsidRPr="000D4D41">
        <w:rPr>
          <w:rFonts w:cs="Arial"/>
          <w:szCs w:val="22"/>
        </w:rPr>
        <w:t xml:space="preserve">accurate </w:t>
      </w:r>
      <w:r w:rsidR="00761B83">
        <w:rPr>
          <w:rFonts w:cs="Arial"/>
          <w:szCs w:val="22"/>
        </w:rPr>
        <w:t>information</w:t>
      </w:r>
      <w:r w:rsidR="00761B83" w:rsidRPr="000D4D41">
        <w:rPr>
          <w:rFonts w:cs="Arial"/>
          <w:szCs w:val="22"/>
        </w:rPr>
        <w:t xml:space="preserve"> </w:t>
      </w:r>
      <w:r w:rsidR="003060EF" w:rsidRPr="000D4D41">
        <w:rPr>
          <w:rFonts w:cs="Arial"/>
          <w:szCs w:val="22"/>
        </w:rPr>
        <w:t xml:space="preserve">on abundance and </w:t>
      </w:r>
      <w:r w:rsidR="00067929" w:rsidRPr="000D4D41">
        <w:rPr>
          <w:rFonts w:cs="Arial"/>
          <w:szCs w:val="22"/>
        </w:rPr>
        <w:t xml:space="preserve">area </w:t>
      </w:r>
      <w:r w:rsidR="00067929" w:rsidRPr="00A170E0">
        <w:rPr>
          <w:rFonts w:cs="Arial"/>
          <w:szCs w:val="22"/>
        </w:rPr>
        <w:t xml:space="preserve">sampled </w:t>
      </w:r>
      <w:r w:rsidR="00E579CF">
        <w:rPr>
          <w:rFonts w:cs="Arial"/>
          <w:szCs w:val="22"/>
        </w:rPr>
        <w:t>should be</w:t>
      </w:r>
      <w:r w:rsidR="000D4D41">
        <w:rPr>
          <w:rFonts w:cs="Arial"/>
          <w:szCs w:val="22"/>
        </w:rPr>
        <w:t xml:space="preserve"> provided in the template</w:t>
      </w:r>
      <w:r w:rsidR="003060EF" w:rsidRPr="00A170E0">
        <w:rPr>
          <w:rFonts w:cs="Arial"/>
          <w:szCs w:val="22"/>
        </w:rPr>
        <w:t xml:space="preserve"> </w:t>
      </w:r>
      <w:r w:rsidR="00E579CF">
        <w:rPr>
          <w:rFonts w:cs="Arial"/>
          <w:szCs w:val="22"/>
        </w:rPr>
        <w:t>so estimates can</w:t>
      </w:r>
      <w:r w:rsidR="003060EF" w:rsidRPr="00A170E0">
        <w:rPr>
          <w:rFonts w:cs="Arial"/>
          <w:szCs w:val="22"/>
        </w:rPr>
        <w:t xml:space="preserve"> be calculated </w:t>
      </w:r>
      <w:r w:rsidR="00E579CF">
        <w:rPr>
          <w:rFonts w:cs="Arial"/>
          <w:szCs w:val="22"/>
        </w:rPr>
        <w:t xml:space="preserve">and displayed </w:t>
      </w:r>
      <w:r w:rsidR="003060EF" w:rsidRPr="00A170E0">
        <w:rPr>
          <w:rFonts w:cs="Arial"/>
          <w:szCs w:val="22"/>
        </w:rPr>
        <w:t>by DeepDa</w:t>
      </w:r>
      <w:r w:rsidR="00BC74CA">
        <w:rPr>
          <w:rFonts w:cs="Arial"/>
          <w:szCs w:val="22"/>
        </w:rPr>
        <w:t>ta.</w:t>
      </w:r>
    </w:p>
    <w:p w14:paraId="75FAEA55" w14:textId="77777777" w:rsidR="00E579CF" w:rsidRPr="00844475" w:rsidRDefault="00E579CF" w:rsidP="00067929">
      <w:pPr>
        <w:rPr>
          <w:rFonts w:cs="Arial"/>
          <w:szCs w:val="22"/>
        </w:rPr>
      </w:pPr>
    </w:p>
    <w:p w14:paraId="2A1715E7" w14:textId="5E69DA4A" w:rsidR="00067929" w:rsidRPr="003D30BA" w:rsidRDefault="001F3791" w:rsidP="003D30BA">
      <w:pPr>
        <w:pStyle w:val="Heading3"/>
      </w:pPr>
      <w:bookmarkStart w:id="128" w:name="_Assessment_of_ISA"/>
      <w:bookmarkStart w:id="129" w:name="_Toc101879430"/>
      <w:bookmarkEnd w:id="128"/>
      <w:r w:rsidRPr="003D30BA">
        <w:t xml:space="preserve">Assessment of </w:t>
      </w:r>
      <w:r w:rsidR="00067929" w:rsidRPr="003D30BA">
        <w:t xml:space="preserve">ISA </w:t>
      </w:r>
      <w:r w:rsidR="00004B7E" w:rsidRPr="003D30BA">
        <w:t xml:space="preserve">environmental </w:t>
      </w:r>
      <w:r w:rsidR="00067929" w:rsidRPr="003D30BA">
        <w:t>data template</w:t>
      </w:r>
      <w:bookmarkEnd w:id="129"/>
    </w:p>
    <w:p w14:paraId="6E181B6A" w14:textId="14828FAB" w:rsidR="00BD0418" w:rsidRDefault="00BD0418" w:rsidP="00BD0418"/>
    <w:p w14:paraId="6FCE464B" w14:textId="15C219A0" w:rsidR="00230858" w:rsidRDefault="00230858" w:rsidP="00BD0418">
      <w:pPr>
        <w:rPr>
          <w:i/>
          <w:szCs w:val="22"/>
        </w:rPr>
      </w:pPr>
      <w:r w:rsidRPr="00230858">
        <w:rPr>
          <w:i/>
          <w:szCs w:val="22"/>
        </w:rPr>
        <w:t>Structure</w:t>
      </w:r>
    </w:p>
    <w:p w14:paraId="525DD555" w14:textId="77777777" w:rsidR="003B67DB" w:rsidRPr="00230858" w:rsidRDefault="003B67DB" w:rsidP="00BD0418">
      <w:pPr>
        <w:rPr>
          <w:i/>
          <w:szCs w:val="22"/>
        </w:rPr>
      </w:pPr>
    </w:p>
    <w:p w14:paraId="38BCEFFF" w14:textId="17409DAD" w:rsidR="00C3075E" w:rsidRPr="00A170E0" w:rsidRDefault="00A750F4" w:rsidP="00C3075E">
      <w:pPr>
        <w:rPr>
          <w:rFonts w:cs="Arial"/>
          <w:szCs w:val="22"/>
        </w:rPr>
      </w:pPr>
      <w:r>
        <w:rPr>
          <w:rFonts w:cs="Arial"/>
          <w:szCs w:val="22"/>
        </w:rPr>
        <w:t>T</w:t>
      </w:r>
      <w:r w:rsidR="00765484" w:rsidRPr="00A170E0">
        <w:rPr>
          <w:rFonts w:cs="Arial"/>
          <w:szCs w:val="22"/>
        </w:rPr>
        <w:t>he</w:t>
      </w:r>
      <w:r w:rsidR="00067929" w:rsidRPr="00A170E0">
        <w:rPr>
          <w:rFonts w:cs="Arial"/>
          <w:szCs w:val="22"/>
        </w:rPr>
        <w:t xml:space="preserve"> new </w:t>
      </w:r>
      <w:r w:rsidR="00765484" w:rsidRPr="00A170E0">
        <w:rPr>
          <w:rFonts w:cs="Arial"/>
          <w:szCs w:val="22"/>
        </w:rPr>
        <w:t xml:space="preserve">environmental data </w:t>
      </w:r>
      <w:r w:rsidR="00067929" w:rsidRPr="00A170E0">
        <w:rPr>
          <w:rFonts w:cs="Arial"/>
          <w:szCs w:val="22"/>
        </w:rPr>
        <w:t xml:space="preserve">template is now split into separate tables </w:t>
      </w:r>
      <w:r w:rsidR="003F066A">
        <w:rPr>
          <w:rFonts w:cs="Arial"/>
          <w:szCs w:val="22"/>
        </w:rPr>
        <w:t xml:space="preserve">for </w:t>
      </w:r>
      <w:r w:rsidR="00230858">
        <w:rPr>
          <w:rFonts w:cs="Arial"/>
          <w:szCs w:val="22"/>
        </w:rPr>
        <w:t>‘</w:t>
      </w:r>
      <w:r w:rsidR="00067929" w:rsidRPr="00A170E0">
        <w:rPr>
          <w:rFonts w:cs="Arial"/>
          <w:szCs w:val="22"/>
        </w:rPr>
        <w:t>Point Sample</w:t>
      </w:r>
      <w:r w:rsidR="00230858">
        <w:rPr>
          <w:rFonts w:cs="Arial"/>
          <w:szCs w:val="22"/>
        </w:rPr>
        <w:t>’ (</w:t>
      </w:r>
      <w:hyperlink w:anchor="_General_analysis_of" w:history="1">
        <w:r w:rsidR="00230858" w:rsidRPr="00844475">
          <w:rPr>
            <w:rStyle w:val="Hyperlink"/>
            <w:rFonts w:cs="Arial"/>
            <w:szCs w:val="22"/>
          </w:rPr>
          <w:t xml:space="preserve">see </w:t>
        </w:r>
        <w:r w:rsidR="00844475" w:rsidRPr="00844475">
          <w:rPr>
            <w:rStyle w:val="Hyperlink"/>
            <w:rFonts w:cs="Arial"/>
            <w:szCs w:val="22"/>
          </w:rPr>
          <w:t xml:space="preserve">section </w:t>
        </w:r>
        <w:r w:rsidR="00230858" w:rsidRPr="00844475">
          <w:rPr>
            <w:rStyle w:val="Hyperlink"/>
            <w:rFonts w:cs="Arial"/>
            <w:szCs w:val="22"/>
          </w:rPr>
          <w:t>3.</w:t>
        </w:r>
        <w:r w:rsidR="00844475" w:rsidRPr="00844475">
          <w:rPr>
            <w:rStyle w:val="Hyperlink"/>
            <w:rFonts w:cs="Arial"/>
            <w:szCs w:val="22"/>
          </w:rPr>
          <w:t>6</w:t>
        </w:r>
        <w:r w:rsidR="00230858" w:rsidRPr="00844475">
          <w:rPr>
            <w:rStyle w:val="Hyperlink"/>
            <w:rFonts w:cs="Arial"/>
            <w:szCs w:val="22"/>
          </w:rPr>
          <w:t>.2</w:t>
        </w:r>
      </w:hyperlink>
      <w:r w:rsidR="00CC0327" w:rsidRPr="00A170E0">
        <w:rPr>
          <w:rFonts w:cs="Arial"/>
          <w:szCs w:val="22"/>
        </w:rPr>
        <w:t>)</w:t>
      </w:r>
      <w:r w:rsidR="00067929" w:rsidRPr="00A170E0">
        <w:rPr>
          <w:rFonts w:cs="Arial"/>
          <w:szCs w:val="22"/>
        </w:rPr>
        <w:t>, Towed Gear Sample</w:t>
      </w:r>
      <w:r w:rsidR="00BC74CA">
        <w:rPr>
          <w:rFonts w:cs="Arial"/>
          <w:szCs w:val="22"/>
        </w:rPr>
        <w:t xml:space="preserve"> (for ‘Trawl L</w:t>
      </w:r>
      <w:r w:rsidR="00CC0327" w:rsidRPr="00A170E0">
        <w:rPr>
          <w:rFonts w:cs="Arial"/>
          <w:szCs w:val="22"/>
        </w:rPr>
        <w:t>ine</w:t>
      </w:r>
      <w:r w:rsidR="00BC74CA">
        <w:rPr>
          <w:rFonts w:cs="Arial"/>
          <w:szCs w:val="22"/>
        </w:rPr>
        <w:t>’</w:t>
      </w:r>
      <w:r w:rsidR="00CC0327" w:rsidRPr="00A170E0">
        <w:rPr>
          <w:rFonts w:cs="Arial"/>
          <w:szCs w:val="22"/>
        </w:rPr>
        <w:t xml:space="preserve"> data)</w:t>
      </w:r>
      <w:r w:rsidR="00067929" w:rsidRPr="00A170E0">
        <w:rPr>
          <w:rFonts w:cs="Arial"/>
          <w:szCs w:val="22"/>
        </w:rPr>
        <w:t xml:space="preserve">, </w:t>
      </w:r>
      <w:r w:rsidR="003F066A">
        <w:rPr>
          <w:rFonts w:cs="Arial"/>
          <w:szCs w:val="22"/>
        </w:rPr>
        <w:t xml:space="preserve">with separate tables by </w:t>
      </w:r>
      <w:r w:rsidR="003F066A" w:rsidRPr="00A170E0">
        <w:rPr>
          <w:rFonts w:cs="Arial"/>
          <w:szCs w:val="22"/>
        </w:rPr>
        <w:t xml:space="preserve">tab including the following: </w:t>
      </w:r>
      <w:proofErr w:type="spellStart"/>
      <w:r w:rsidR="00067929" w:rsidRPr="00827C28">
        <w:rPr>
          <w:rFonts w:cs="Arial"/>
          <w:i/>
          <w:szCs w:val="22"/>
        </w:rPr>
        <w:t>Chem_Results</w:t>
      </w:r>
      <w:proofErr w:type="spellEnd"/>
      <w:r w:rsidR="00067929" w:rsidRPr="00A170E0">
        <w:rPr>
          <w:rFonts w:cs="Arial"/>
          <w:szCs w:val="22"/>
        </w:rPr>
        <w:t xml:space="preserve">, </w:t>
      </w:r>
      <w:proofErr w:type="spellStart"/>
      <w:r w:rsidR="00067929" w:rsidRPr="00827C28">
        <w:rPr>
          <w:rFonts w:cs="Arial"/>
          <w:i/>
          <w:szCs w:val="22"/>
        </w:rPr>
        <w:t>Biological_Results</w:t>
      </w:r>
      <w:proofErr w:type="spellEnd"/>
      <w:r w:rsidR="00067929" w:rsidRPr="00A170E0">
        <w:rPr>
          <w:rFonts w:cs="Arial"/>
          <w:szCs w:val="22"/>
        </w:rPr>
        <w:t xml:space="preserve">, </w:t>
      </w:r>
      <w:r w:rsidR="00067929" w:rsidRPr="00827C28">
        <w:rPr>
          <w:rFonts w:cs="Arial"/>
          <w:i/>
          <w:szCs w:val="22"/>
        </w:rPr>
        <w:t>Qualifiers</w:t>
      </w:r>
      <w:r w:rsidR="00067929" w:rsidRPr="00A170E0">
        <w:rPr>
          <w:rFonts w:cs="Arial"/>
          <w:szCs w:val="22"/>
        </w:rPr>
        <w:t xml:space="preserve">, </w:t>
      </w:r>
      <w:proofErr w:type="spellStart"/>
      <w:r w:rsidR="00067929" w:rsidRPr="00827C28">
        <w:rPr>
          <w:rFonts w:cs="Arial"/>
          <w:i/>
          <w:szCs w:val="22"/>
        </w:rPr>
        <w:t>ValidValues</w:t>
      </w:r>
      <w:proofErr w:type="spellEnd"/>
      <w:r w:rsidR="00067929" w:rsidRPr="00A170E0">
        <w:rPr>
          <w:rFonts w:cs="Arial"/>
          <w:szCs w:val="22"/>
        </w:rPr>
        <w:t xml:space="preserve">, </w:t>
      </w:r>
      <w:r w:rsidR="00067929" w:rsidRPr="00827C28">
        <w:rPr>
          <w:rFonts w:cs="Arial"/>
          <w:i/>
          <w:szCs w:val="22"/>
        </w:rPr>
        <w:t>ValidValues_Analysis</w:t>
      </w:r>
      <w:r w:rsidR="00067929" w:rsidRPr="00A170E0">
        <w:rPr>
          <w:rFonts w:cs="Arial"/>
          <w:szCs w:val="22"/>
        </w:rPr>
        <w:t xml:space="preserve">, </w:t>
      </w:r>
      <w:r w:rsidR="00067929" w:rsidRPr="00827C28">
        <w:rPr>
          <w:rFonts w:cs="Arial"/>
          <w:i/>
          <w:szCs w:val="22"/>
        </w:rPr>
        <w:t>refQualifier</w:t>
      </w:r>
      <w:r w:rsidR="00034718" w:rsidRPr="00827C28">
        <w:rPr>
          <w:rFonts w:cs="Arial"/>
          <w:i/>
          <w:szCs w:val="22"/>
        </w:rPr>
        <w:t>s</w:t>
      </w:r>
      <w:r w:rsidR="00034718" w:rsidRPr="00A170E0">
        <w:rPr>
          <w:rFonts w:cs="Arial"/>
          <w:szCs w:val="22"/>
        </w:rPr>
        <w:t xml:space="preserve">, </w:t>
      </w:r>
      <w:r w:rsidR="00034718" w:rsidRPr="00827C28">
        <w:rPr>
          <w:rFonts w:cs="Arial"/>
          <w:i/>
          <w:szCs w:val="22"/>
        </w:rPr>
        <w:t>StudyNotes</w:t>
      </w:r>
      <w:r w:rsidR="00034718" w:rsidRPr="00A170E0">
        <w:rPr>
          <w:rFonts w:cs="Arial"/>
          <w:szCs w:val="22"/>
        </w:rPr>
        <w:t xml:space="preserve"> and </w:t>
      </w:r>
      <w:r w:rsidR="00034718" w:rsidRPr="00827C28">
        <w:rPr>
          <w:rFonts w:cs="Arial"/>
          <w:i/>
          <w:szCs w:val="22"/>
        </w:rPr>
        <w:t>ErrorChecker</w:t>
      </w:r>
      <w:r w:rsidR="00172AEF" w:rsidRPr="00A170E0">
        <w:rPr>
          <w:rFonts w:cs="Arial"/>
          <w:szCs w:val="22"/>
        </w:rPr>
        <w:t xml:space="preserve"> (</w:t>
      </w:r>
      <w:hyperlink w:anchor="_Supplementary_File_1" w:history="1">
        <w:r w:rsidR="00844475" w:rsidRPr="00844475">
          <w:rPr>
            <w:rStyle w:val="Hyperlink"/>
            <w:rFonts w:cs="Arial"/>
            <w:szCs w:val="22"/>
          </w:rPr>
          <w:t>see S File 1</w:t>
        </w:r>
      </w:hyperlink>
      <w:r w:rsidR="00172AEF" w:rsidRPr="00A170E0">
        <w:rPr>
          <w:rFonts w:cs="Arial"/>
          <w:szCs w:val="22"/>
        </w:rPr>
        <w:t>)</w:t>
      </w:r>
      <w:r w:rsidR="00034718" w:rsidRPr="00A170E0">
        <w:rPr>
          <w:rFonts w:cs="Arial"/>
          <w:szCs w:val="22"/>
        </w:rPr>
        <w:t xml:space="preserve">. </w:t>
      </w:r>
      <w:r w:rsidR="00067929" w:rsidRPr="00A170E0">
        <w:rPr>
          <w:rFonts w:cs="Arial"/>
          <w:szCs w:val="22"/>
        </w:rPr>
        <w:t xml:space="preserve">In the previous template, the template was structured </w:t>
      </w:r>
      <w:r w:rsidR="00CC0327" w:rsidRPr="00A170E0">
        <w:rPr>
          <w:rFonts w:cs="Arial"/>
          <w:szCs w:val="22"/>
        </w:rPr>
        <w:t>with all these sub-tables as one wide table.</w:t>
      </w:r>
      <w:r w:rsidR="00034718" w:rsidRPr="00A170E0">
        <w:rPr>
          <w:rFonts w:cs="Arial"/>
          <w:szCs w:val="22"/>
        </w:rPr>
        <w:t xml:space="preserve"> </w:t>
      </w:r>
      <w:r w:rsidR="00B40DE7">
        <w:rPr>
          <w:rFonts w:cs="Arial"/>
          <w:szCs w:val="22"/>
        </w:rPr>
        <w:t xml:space="preserve">This new structure </w:t>
      </w:r>
      <w:r w:rsidR="00230858">
        <w:rPr>
          <w:rFonts w:cs="Arial"/>
          <w:szCs w:val="22"/>
        </w:rPr>
        <w:t>of sub-tables is much easier to use</w:t>
      </w:r>
      <w:r w:rsidR="00B40DE7">
        <w:rPr>
          <w:rFonts w:cs="Arial"/>
          <w:szCs w:val="22"/>
        </w:rPr>
        <w:t>. However</w:t>
      </w:r>
      <w:r w:rsidR="00230858">
        <w:rPr>
          <w:rFonts w:cs="Arial"/>
          <w:szCs w:val="22"/>
        </w:rPr>
        <w:t xml:space="preserve"> as discussed above, </w:t>
      </w:r>
      <w:r w:rsidR="00C3075E" w:rsidRPr="00A170E0">
        <w:rPr>
          <w:rFonts w:cs="Arial"/>
          <w:szCs w:val="22"/>
        </w:rPr>
        <w:t xml:space="preserve">the </w:t>
      </w:r>
      <w:r w:rsidR="00230858">
        <w:rPr>
          <w:rFonts w:cs="Arial"/>
          <w:szCs w:val="22"/>
        </w:rPr>
        <w:t>‘</w:t>
      </w:r>
      <w:r w:rsidR="00C3075E" w:rsidRPr="00A170E0">
        <w:rPr>
          <w:rFonts w:cs="Arial"/>
          <w:szCs w:val="22"/>
        </w:rPr>
        <w:t>Point Sample</w:t>
      </w:r>
      <w:r w:rsidR="00230858">
        <w:rPr>
          <w:rFonts w:cs="Arial"/>
          <w:szCs w:val="22"/>
        </w:rPr>
        <w:t>’</w:t>
      </w:r>
      <w:r w:rsidR="00C3075E" w:rsidRPr="00A170E0">
        <w:rPr>
          <w:rFonts w:cs="Arial"/>
          <w:szCs w:val="22"/>
        </w:rPr>
        <w:t xml:space="preserve"> and </w:t>
      </w:r>
      <w:r w:rsidR="00230858">
        <w:rPr>
          <w:rFonts w:cs="Arial"/>
          <w:szCs w:val="22"/>
        </w:rPr>
        <w:t>‘</w:t>
      </w:r>
      <w:r w:rsidR="00C3075E" w:rsidRPr="00A170E0">
        <w:rPr>
          <w:rFonts w:cs="Arial"/>
          <w:szCs w:val="22"/>
        </w:rPr>
        <w:t>Towed Gear Sample</w:t>
      </w:r>
      <w:r w:rsidR="00230858">
        <w:rPr>
          <w:rFonts w:cs="Arial"/>
          <w:szCs w:val="22"/>
        </w:rPr>
        <w:t>’</w:t>
      </w:r>
      <w:r w:rsidR="00C3075E" w:rsidRPr="00A170E0">
        <w:rPr>
          <w:rFonts w:cs="Arial"/>
          <w:szCs w:val="22"/>
        </w:rPr>
        <w:t xml:space="preserve"> tables do not need to be separate, and with some adjustments to column headings as above, these tables</w:t>
      </w:r>
      <w:r w:rsidR="00844475">
        <w:rPr>
          <w:rFonts w:cs="Arial"/>
          <w:szCs w:val="22"/>
        </w:rPr>
        <w:t xml:space="preserve"> could be combined (</w:t>
      </w:r>
      <w:hyperlink w:anchor="_General_analysis_of" w:history="1">
        <w:r w:rsidR="00844475" w:rsidRPr="00844475">
          <w:rPr>
            <w:rStyle w:val="Hyperlink"/>
            <w:rFonts w:cs="Arial"/>
            <w:szCs w:val="22"/>
          </w:rPr>
          <w:t>see section 3.6.2</w:t>
        </w:r>
      </w:hyperlink>
      <w:r w:rsidR="00C3075E" w:rsidRPr="00A170E0">
        <w:rPr>
          <w:rFonts w:cs="Arial"/>
          <w:szCs w:val="22"/>
        </w:rPr>
        <w:t xml:space="preserve">). </w:t>
      </w:r>
    </w:p>
    <w:p w14:paraId="1B5942E8" w14:textId="3B0D1637" w:rsidR="00067929" w:rsidRDefault="00067929" w:rsidP="00067929">
      <w:pPr>
        <w:rPr>
          <w:rFonts w:cs="Arial"/>
          <w:szCs w:val="22"/>
        </w:rPr>
      </w:pPr>
    </w:p>
    <w:p w14:paraId="001A0663" w14:textId="3BCE0FEA" w:rsidR="00230858" w:rsidRDefault="00230858" w:rsidP="00067929">
      <w:pPr>
        <w:rPr>
          <w:rFonts w:cs="Arial"/>
          <w:i/>
          <w:szCs w:val="22"/>
        </w:rPr>
      </w:pPr>
      <w:r w:rsidRPr="00230858">
        <w:rPr>
          <w:rFonts w:cs="Arial"/>
          <w:i/>
          <w:szCs w:val="22"/>
        </w:rPr>
        <w:t>Data fields</w:t>
      </w:r>
    </w:p>
    <w:p w14:paraId="6B454C9C" w14:textId="77777777" w:rsidR="003B67DB" w:rsidRPr="00230858" w:rsidRDefault="003B67DB" w:rsidP="00067929">
      <w:pPr>
        <w:rPr>
          <w:rFonts w:cs="Arial"/>
          <w:i/>
          <w:szCs w:val="22"/>
        </w:rPr>
      </w:pPr>
    </w:p>
    <w:p w14:paraId="3DA206A7" w14:textId="56117137" w:rsidR="003F066A" w:rsidRDefault="00230858" w:rsidP="00067929">
      <w:pPr>
        <w:rPr>
          <w:rFonts w:cs="Arial"/>
          <w:szCs w:val="22"/>
        </w:rPr>
      </w:pPr>
      <w:r>
        <w:rPr>
          <w:rFonts w:cs="Arial"/>
          <w:szCs w:val="22"/>
        </w:rPr>
        <w:t>E</w:t>
      </w:r>
      <w:r w:rsidR="00CC0327" w:rsidRPr="00A170E0">
        <w:rPr>
          <w:rFonts w:cs="Arial"/>
          <w:szCs w:val="22"/>
        </w:rPr>
        <w:t xml:space="preserve">xamining </w:t>
      </w:r>
      <w:r w:rsidR="00C3075E" w:rsidRPr="00A170E0">
        <w:rPr>
          <w:rFonts w:cs="Arial"/>
          <w:szCs w:val="22"/>
        </w:rPr>
        <w:t xml:space="preserve">data fields in </w:t>
      </w:r>
      <w:proofErr w:type="spellStart"/>
      <w:r w:rsidR="00CC0327" w:rsidRPr="00A170E0">
        <w:rPr>
          <w:rFonts w:cs="Arial"/>
          <w:szCs w:val="22"/>
        </w:rPr>
        <w:t>Biological_Results</w:t>
      </w:r>
      <w:proofErr w:type="spellEnd"/>
      <w:r w:rsidR="00CC0327" w:rsidRPr="00A170E0">
        <w:rPr>
          <w:rFonts w:cs="Arial"/>
          <w:szCs w:val="22"/>
        </w:rPr>
        <w:t xml:space="preserve"> (taxonomic data), t</w:t>
      </w:r>
      <w:r w:rsidR="00067929" w:rsidRPr="00A170E0">
        <w:rPr>
          <w:rFonts w:cs="Arial"/>
          <w:szCs w:val="22"/>
        </w:rPr>
        <w:t xml:space="preserve">he new template now includes </w:t>
      </w:r>
      <w:r>
        <w:rPr>
          <w:rFonts w:cs="Arial"/>
          <w:szCs w:val="22"/>
        </w:rPr>
        <w:t xml:space="preserve">scientific </w:t>
      </w:r>
      <w:proofErr w:type="gramStart"/>
      <w:r>
        <w:rPr>
          <w:rFonts w:cs="Arial"/>
          <w:szCs w:val="22"/>
        </w:rPr>
        <w:t>name</w:t>
      </w:r>
      <w:r w:rsidR="00067929" w:rsidRPr="00A170E0">
        <w:rPr>
          <w:rFonts w:cs="Arial"/>
          <w:szCs w:val="22"/>
        </w:rPr>
        <w:t>;</w:t>
      </w:r>
      <w:proofErr w:type="gramEnd"/>
      <w:r w:rsidR="00067929" w:rsidRPr="00A170E0">
        <w:rPr>
          <w:rFonts w:cs="Arial"/>
          <w:szCs w:val="22"/>
        </w:rPr>
        <w:t xml:space="preserve"> and ta</w:t>
      </w:r>
      <w:r w:rsidR="00172AEF" w:rsidRPr="00A170E0">
        <w:rPr>
          <w:rFonts w:cs="Arial"/>
          <w:szCs w:val="22"/>
        </w:rPr>
        <w:t xml:space="preserve">xonomic identification qualifier. </w:t>
      </w:r>
      <w:r w:rsidR="00067929" w:rsidRPr="00A170E0">
        <w:rPr>
          <w:rFonts w:cs="Arial"/>
          <w:szCs w:val="22"/>
        </w:rPr>
        <w:t xml:space="preserve">These fields were key gaps that </w:t>
      </w:r>
      <w:r w:rsidR="00A750F4">
        <w:rPr>
          <w:rFonts w:cs="Arial"/>
          <w:szCs w:val="22"/>
        </w:rPr>
        <w:t xml:space="preserve">were </w:t>
      </w:r>
      <w:r w:rsidR="00067929" w:rsidRPr="00A170E0">
        <w:rPr>
          <w:rFonts w:cs="Arial"/>
          <w:szCs w:val="22"/>
        </w:rPr>
        <w:t xml:space="preserve">not previously </w:t>
      </w:r>
      <w:proofErr w:type="gramStart"/>
      <w:r w:rsidR="00067929" w:rsidRPr="00A170E0">
        <w:rPr>
          <w:rFonts w:cs="Arial"/>
          <w:szCs w:val="22"/>
        </w:rPr>
        <w:t>available</w:t>
      </w:r>
      <w:proofErr w:type="gramEnd"/>
      <w:r w:rsidR="00067929" w:rsidRPr="00A170E0">
        <w:rPr>
          <w:rFonts w:cs="Arial"/>
          <w:szCs w:val="22"/>
        </w:rPr>
        <w:t xml:space="preserve"> so their inclusio</w:t>
      </w:r>
      <w:r w:rsidR="006E5C50" w:rsidRPr="00A170E0">
        <w:rPr>
          <w:rFonts w:cs="Arial"/>
          <w:szCs w:val="22"/>
        </w:rPr>
        <w:t>n is a significant step forward</w:t>
      </w:r>
      <w:r w:rsidR="00067929" w:rsidRPr="00A170E0">
        <w:rPr>
          <w:rFonts w:cs="Arial"/>
          <w:szCs w:val="22"/>
        </w:rPr>
        <w:t>.</w:t>
      </w:r>
      <w:r w:rsidR="00CC0327" w:rsidRPr="00A170E0">
        <w:rPr>
          <w:rFonts w:cs="Arial"/>
          <w:szCs w:val="22"/>
        </w:rPr>
        <w:t xml:space="preserve"> </w:t>
      </w:r>
      <w:r w:rsidR="006E5C50" w:rsidRPr="00A170E0">
        <w:rPr>
          <w:rFonts w:cs="Arial"/>
          <w:szCs w:val="22"/>
        </w:rPr>
        <w:t xml:space="preserve">One key field that is still absent however is </w:t>
      </w:r>
      <w:r w:rsidR="004365D2">
        <w:rPr>
          <w:rFonts w:cs="Arial"/>
          <w:szCs w:val="22"/>
        </w:rPr>
        <w:t xml:space="preserve">the </w:t>
      </w:r>
      <w:r w:rsidR="003B40DE">
        <w:rPr>
          <w:rFonts w:cs="Arial"/>
          <w:szCs w:val="22"/>
        </w:rPr>
        <w:t>Darwin Core</w:t>
      </w:r>
      <w:r w:rsidR="004365D2">
        <w:rPr>
          <w:rFonts w:cs="Arial"/>
          <w:szCs w:val="22"/>
        </w:rPr>
        <w:t xml:space="preserve"> field ‘</w:t>
      </w:r>
      <w:r w:rsidR="006E5C50" w:rsidRPr="00A170E0">
        <w:rPr>
          <w:rFonts w:cs="Arial"/>
          <w:szCs w:val="22"/>
        </w:rPr>
        <w:t>basisOfRecord</w:t>
      </w:r>
      <w:r w:rsidR="004365D2">
        <w:rPr>
          <w:rFonts w:cs="Arial"/>
          <w:szCs w:val="22"/>
        </w:rPr>
        <w:t xml:space="preserve">’ for designating the type of record- </w:t>
      </w:r>
      <w:r w:rsidR="00312769">
        <w:rPr>
          <w:rFonts w:cs="Arial"/>
          <w:szCs w:val="22"/>
        </w:rPr>
        <w:t>with potential entries-</w:t>
      </w:r>
      <w:r w:rsidR="004365D2">
        <w:rPr>
          <w:rFonts w:cs="Arial"/>
          <w:szCs w:val="22"/>
        </w:rPr>
        <w:t xml:space="preserve"> </w:t>
      </w:r>
      <w:r w:rsidR="00312769">
        <w:rPr>
          <w:rFonts w:cs="Arial"/>
          <w:szCs w:val="22"/>
        </w:rPr>
        <w:t>‘</w:t>
      </w:r>
      <w:proofErr w:type="spellStart"/>
      <w:r w:rsidR="004365D2">
        <w:rPr>
          <w:rFonts w:cs="Arial"/>
          <w:szCs w:val="22"/>
        </w:rPr>
        <w:t>humanObservation</w:t>
      </w:r>
      <w:proofErr w:type="spellEnd"/>
      <w:r w:rsidR="00312769">
        <w:rPr>
          <w:rFonts w:cs="Arial"/>
          <w:szCs w:val="22"/>
        </w:rPr>
        <w:t>’</w:t>
      </w:r>
      <w:r w:rsidR="004365D2">
        <w:rPr>
          <w:rFonts w:cs="Arial"/>
          <w:szCs w:val="22"/>
        </w:rPr>
        <w:t xml:space="preserve">, </w:t>
      </w:r>
      <w:r w:rsidR="00312769">
        <w:rPr>
          <w:rFonts w:cs="Arial"/>
          <w:szCs w:val="22"/>
        </w:rPr>
        <w:t>‘</w:t>
      </w:r>
      <w:proofErr w:type="spellStart"/>
      <w:r w:rsidR="004365D2">
        <w:rPr>
          <w:rFonts w:cs="Arial"/>
          <w:szCs w:val="22"/>
        </w:rPr>
        <w:t>machineObservation</w:t>
      </w:r>
      <w:proofErr w:type="spellEnd"/>
      <w:r w:rsidR="00312769">
        <w:rPr>
          <w:rFonts w:cs="Arial"/>
          <w:szCs w:val="22"/>
        </w:rPr>
        <w:t>’</w:t>
      </w:r>
      <w:r w:rsidR="004365D2">
        <w:rPr>
          <w:rFonts w:cs="Arial"/>
          <w:szCs w:val="22"/>
        </w:rPr>
        <w:t xml:space="preserve">, </w:t>
      </w:r>
      <w:r w:rsidR="00312769">
        <w:rPr>
          <w:rFonts w:cs="Arial"/>
          <w:szCs w:val="22"/>
        </w:rPr>
        <w:t>‘</w:t>
      </w:r>
      <w:proofErr w:type="spellStart"/>
      <w:r w:rsidR="004365D2">
        <w:rPr>
          <w:rFonts w:cs="Arial"/>
          <w:szCs w:val="22"/>
        </w:rPr>
        <w:t>preservedSpecimen</w:t>
      </w:r>
      <w:proofErr w:type="spellEnd"/>
      <w:r w:rsidR="00312769">
        <w:rPr>
          <w:rFonts w:cs="Arial"/>
          <w:szCs w:val="22"/>
        </w:rPr>
        <w:t>’</w:t>
      </w:r>
      <w:r w:rsidR="004365D2">
        <w:rPr>
          <w:rFonts w:cs="Arial"/>
          <w:szCs w:val="22"/>
        </w:rPr>
        <w:t xml:space="preserve">, </w:t>
      </w:r>
      <w:r w:rsidR="00312769">
        <w:rPr>
          <w:rFonts w:cs="Arial"/>
          <w:szCs w:val="22"/>
        </w:rPr>
        <w:t>‘</w:t>
      </w:r>
      <w:proofErr w:type="spellStart"/>
      <w:r w:rsidR="004365D2">
        <w:rPr>
          <w:rFonts w:cs="Arial"/>
          <w:szCs w:val="22"/>
        </w:rPr>
        <w:t>materialSample</w:t>
      </w:r>
      <w:proofErr w:type="spellEnd"/>
      <w:r w:rsidR="00312769">
        <w:rPr>
          <w:rFonts w:cs="Arial"/>
          <w:szCs w:val="22"/>
        </w:rPr>
        <w:t>’ among others</w:t>
      </w:r>
      <w:r w:rsidR="006E5C50" w:rsidRPr="00A170E0">
        <w:rPr>
          <w:rFonts w:cs="Arial"/>
          <w:szCs w:val="22"/>
        </w:rPr>
        <w:t xml:space="preserve">. </w:t>
      </w:r>
      <w:r w:rsidR="00844475">
        <w:rPr>
          <w:rFonts w:cs="Arial"/>
          <w:szCs w:val="22"/>
        </w:rPr>
        <w:t>Some</w:t>
      </w:r>
      <w:r w:rsidR="00CF4AD2">
        <w:rPr>
          <w:rFonts w:cs="Arial"/>
          <w:szCs w:val="22"/>
        </w:rPr>
        <w:t xml:space="preserve"> </w:t>
      </w:r>
      <w:r>
        <w:rPr>
          <w:rFonts w:cs="Arial"/>
          <w:szCs w:val="22"/>
        </w:rPr>
        <w:t xml:space="preserve">Contractors have included </w:t>
      </w:r>
      <w:r w:rsidR="004365D2">
        <w:rPr>
          <w:rFonts w:cs="Arial"/>
          <w:szCs w:val="22"/>
        </w:rPr>
        <w:t xml:space="preserve">a variety of </w:t>
      </w:r>
      <w:r>
        <w:rPr>
          <w:rFonts w:cs="Arial"/>
          <w:szCs w:val="22"/>
        </w:rPr>
        <w:t xml:space="preserve">non-specimen records in the data, </w:t>
      </w:r>
      <w:proofErr w:type="gramStart"/>
      <w:r>
        <w:rPr>
          <w:rFonts w:cs="Arial"/>
          <w:szCs w:val="22"/>
        </w:rPr>
        <w:t>e.g.</w:t>
      </w:r>
      <w:proofErr w:type="gramEnd"/>
      <w:r>
        <w:rPr>
          <w:rFonts w:cs="Arial"/>
          <w:szCs w:val="22"/>
        </w:rPr>
        <w:t xml:space="preserve"> environmental samples (eDNA)</w:t>
      </w:r>
      <w:r w:rsidR="004365D2">
        <w:rPr>
          <w:rFonts w:cs="Arial"/>
          <w:szCs w:val="22"/>
        </w:rPr>
        <w:t>, fossils</w:t>
      </w:r>
      <w:r>
        <w:rPr>
          <w:rFonts w:cs="Arial"/>
          <w:szCs w:val="22"/>
        </w:rPr>
        <w:t xml:space="preserve"> </w:t>
      </w:r>
      <w:r w:rsidR="004365D2">
        <w:rPr>
          <w:rFonts w:cs="Arial"/>
          <w:szCs w:val="22"/>
        </w:rPr>
        <w:t xml:space="preserve">or even wood samples. This could be specified using the basisOfRecord field. </w:t>
      </w:r>
    </w:p>
    <w:p w14:paraId="687B5E4E" w14:textId="77777777" w:rsidR="00DA100E" w:rsidRDefault="00DA100E" w:rsidP="00067929">
      <w:pPr>
        <w:rPr>
          <w:rFonts w:cs="Arial"/>
          <w:szCs w:val="22"/>
        </w:rPr>
      </w:pPr>
    </w:p>
    <w:p w14:paraId="592882F5" w14:textId="4F40A368" w:rsidR="00E41F39" w:rsidRPr="00A170E0" w:rsidRDefault="00192237" w:rsidP="00067929">
      <w:pPr>
        <w:rPr>
          <w:rFonts w:cs="Arial"/>
          <w:szCs w:val="22"/>
        </w:rPr>
      </w:pPr>
      <w:r>
        <w:rPr>
          <w:rFonts w:cs="Arial"/>
          <w:szCs w:val="22"/>
        </w:rPr>
        <w:t>As for the database output, t</w:t>
      </w:r>
      <w:r w:rsidR="004365D2">
        <w:rPr>
          <w:rFonts w:cs="Arial"/>
          <w:szCs w:val="22"/>
        </w:rPr>
        <w:t xml:space="preserve">here are </w:t>
      </w:r>
      <w:r w:rsidR="00DA100E">
        <w:rPr>
          <w:rFonts w:cs="Arial"/>
          <w:szCs w:val="22"/>
        </w:rPr>
        <w:t>also a couple of</w:t>
      </w:r>
      <w:r w:rsidR="004365D2">
        <w:rPr>
          <w:rFonts w:cs="Arial"/>
          <w:szCs w:val="22"/>
        </w:rPr>
        <w:t xml:space="preserve"> fields </w:t>
      </w:r>
      <w:r>
        <w:rPr>
          <w:rFonts w:cs="Arial"/>
          <w:szCs w:val="22"/>
        </w:rPr>
        <w:t xml:space="preserve">in the template </w:t>
      </w:r>
      <w:r w:rsidR="004365D2">
        <w:rPr>
          <w:rFonts w:cs="Arial"/>
          <w:szCs w:val="22"/>
        </w:rPr>
        <w:t xml:space="preserve">that are present but </w:t>
      </w:r>
      <w:r>
        <w:rPr>
          <w:rFonts w:cs="Arial"/>
          <w:szCs w:val="22"/>
        </w:rPr>
        <w:t>may not be necessary</w:t>
      </w:r>
      <w:r w:rsidR="004365D2">
        <w:rPr>
          <w:rFonts w:cs="Arial"/>
          <w:szCs w:val="22"/>
        </w:rPr>
        <w:t>. ‘</w:t>
      </w:r>
      <w:proofErr w:type="spellStart"/>
      <w:r w:rsidR="00CC0327" w:rsidRPr="00A170E0">
        <w:rPr>
          <w:rFonts w:cs="Arial"/>
          <w:szCs w:val="22"/>
        </w:rPr>
        <w:t>OrgNum</w:t>
      </w:r>
      <w:proofErr w:type="spellEnd"/>
      <w:r w:rsidR="004365D2">
        <w:rPr>
          <w:rFonts w:cs="Arial"/>
          <w:szCs w:val="22"/>
        </w:rPr>
        <w:t>’</w:t>
      </w:r>
      <w:r w:rsidR="00CC0327" w:rsidRPr="00A170E0">
        <w:rPr>
          <w:rFonts w:cs="Arial"/>
          <w:szCs w:val="22"/>
        </w:rPr>
        <w:t xml:space="preserve"> </w:t>
      </w:r>
      <w:r w:rsidR="004365D2">
        <w:rPr>
          <w:rFonts w:cs="Arial"/>
          <w:szCs w:val="22"/>
        </w:rPr>
        <w:t xml:space="preserve">for example </w:t>
      </w:r>
      <w:r w:rsidR="00CC0327" w:rsidRPr="00A170E0">
        <w:rPr>
          <w:rFonts w:cs="Arial"/>
          <w:szCs w:val="22"/>
        </w:rPr>
        <w:t>is a field listed as required but</w:t>
      </w:r>
      <w:r w:rsidR="00C3075E" w:rsidRPr="00A170E0">
        <w:rPr>
          <w:rFonts w:cs="Arial"/>
          <w:szCs w:val="22"/>
        </w:rPr>
        <w:t xml:space="preserve"> </w:t>
      </w:r>
      <w:r w:rsidR="003F066A">
        <w:rPr>
          <w:rFonts w:cs="Arial"/>
          <w:szCs w:val="22"/>
        </w:rPr>
        <w:t xml:space="preserve">is </w:t>
      </w:r>
      <w:r w:rsidR="003F066A" w:rsidRPr="00A170E0">
        <w:rPr>
          <w:rFonts w:cs="Arial"/>
          <w:szCs w:val="22"/>
        </w:rPr>
        <w:t xml:space="preserve">an arbitrary number required by contractors to help generate a key </w:t>
      </w:r>
      <w:r w:rsidR="00DA100E">
        <w:rPr>
          <w:rFonts w:cs="Arial"/>
          <w:szCs w:val="22"/>
        </w:rPr>
        <w:t>for ISA data processing. T</w:t>
      </w:r>
      <w:r w:rsidR="00DA100E" w:rsidRPr="00A170E0">
        <w:rPr>
          <w:rFonts w:cs="Arial"/>
          <w:szCs w:val="22"/>
        </w:rPr>
        <w:t>herefore</w:t>
      </w:r>
      <w:r w:rsidR="00F84926">
        <w:rPr>
          <w:rFonts w:cs="Arial"/>
          <w:szCs w:val="22"/>
        </w:rPr>
        <w:t>,</w:t>
      </w:r>
      <w:r w:rsidR="00DA100E" w:rsidRPr="00A170E0">
        <w:rPr>
          <w:rFonts w:cs="Arial"/>
          <w:szCs w:val="22"/>
        </w:rPr>
        <w:t xml:space="preserve"> </w:t>
      </w:r>
      <w:r w:rsidR="00DA100E">
        <w:rPr>
          <w:rFonts w:cs="Arial"/>
          <w:szCs w:val="22"/>
        </w:rPr>
        <w:t xml:space="preserve">it is a redundant field that </w:t>
      </w:r>
      <w:r w:rsidR="00DA100E" w:rsidRPr="00A170E0">
        <w:rPr>
          <w:rFonts w:cs="Arial"/>
          <w:szCs w:val="22"/>
        </w:rPr>
        <w:t xml:space="preserve">doesn’t capture any existing data in </w:t>
      </w:r>
      <w:r w:rsidR="00DA100E">
        <w:rPr>
          <w:rFonts w:cs="Arial"/>
          <w:szCs w:val="22"/>
        </w:rPr>
        <w:t>C</w:t>
      </w:r>
      <w:r w:rsidR="00DA100E" w:rsidRPr="00A170E0">
        <w:rPr>
          <w:rFonts w:cs="Arial"/>
          <w:szCs w:val="22"/>
        </w:rPr>
        <w:t>ontractor datasets</w:t>
      </w:r>
      <w:r w:rsidR="00CC0327" w:rsidRPr="00A170E0">
        <w:rPr>
          <w:rFonts w:cs="Arial"/>
          <w:szCs w:val="22"/>
        </w:rPr>
        <w:t xml:space="preserve"> and </w:t>
      </w:r>
      <w:r w:rsidR="00DA100E">
        <w:rPr>
          <w:rFonts w:cs="Arial"/>
          <w:szCs w:val="22"/>
        </w:rPr>
        <w:t xml:space="preserve">is even </w:t>
      </w:r>
      <w:r w:rsidR="00CC0327" w:rsidRPr="00A170E0">
        <w:rPr>
          <w:rFonts w:cs="Arial"/>
          <w:szCs w:val="22"/>
        </w:rPr>
        <w:t xml:space="preserve">liable to cause confusion. Subfamily is included but this field potentially </w:t>
      </w:r>
      <w:r w:rsidR="00DA100E">
        <w:rPr>
          <w:rFonts w:cs="Arial"/>
          <w:szCs w:val="22"/>
        </w:rPr>
        <w:t xml:space="preserve">as above </w:t>
      </w:r>
      <w:r w:rsidR="00CC0327" w:rsidRPr="00A170E0">
        <w:rPr>
          <w:rFonts w:cs="Arial"/>
          <w:szCs w:val="22"/>
        </w:rPr>
        <w:t xml:space="preserve">doesn’t need to be included. </w:t>
      </w:r>
      <w:r w:rsidR="00067929" w:rsidRPr="00A170E0">
        <w:rPr>
          <w:rFonts w:cs="Arial"/>
          <w:szCs w:val="22"/>
        </w:rPr>
        <w:t xml:space="preserve">LSID is life science identifier- </w:t>
      </w:r>
      <w:r w:rsidR="00DA100E">
        <w:rPr>
          <w:rFonts w:cs="Arial"/>
          <w:szCs w:val="22"/>
        </w:rPr>
        <w:t xml:space="preserve">a </w:t>
      </w:r>
      <w:r w:rsidR="00067929" w:rsidRPr="00A170E0">
        <w:rPr>
          <w:rFonts w:cs="Arial"/>
          <w:szCs w:val="22"/>
        </w:rPr>
        <w:t>unique identifiers for names in the Aphia database</w:t>
      </w:r>
      <w:r w:rsidR="00DA100E">
        <w:rPr>
          <w:rFonts w:cs="Arial"/>
          <w:szCs w:val="22"/>
        </w:rPr>
        <w:t xml:space="preserve"> which underpins WoRMS (Vandepitte et al., 2018). The ID is </w:t>
      </w:r>
      <w:r w:rsidR="00067929" w:rsidRPr="00A170E0">
        <w:rPr>
          <w:rFonts w:cs="Arial"/>
          <w:szCs w:val="22"/>
        </w:rPr>
        <w:t xml:space="preserve">very useful for resolving taxonomic confusion </w:t>
      </w:r>
      <w:proofErr w:type="gramStart"/>
      <w:r w:rsidR="00312769" w:rsidRPr="00A170E0">
        <w:rPr>
          <w:rFonts w:cs="Arial"/>
          <w:szCs w:val="22"/>
        </w:rPr>
        <w:t>e.g.</w:t>
      </w:r>
      <w:proofErr w:type="gramEnd"/>
      <w:r w:rsidR="00067929" w:rsidRPr="00A170E0">
        <w:rPr>
          <w:rFonts w:cs="Arial"/>
          <w:szCs w:val="22"/>
        </w:rPr>
        <w:t xml:space="preserve"> where the same name is used for different species</w:t>
      </w:r>
      <w:r w:rsidR="00DA100E">
        <w:rPr>
          <w:rFonts w:cs="Arial"/>
          <w:szCs w:val="22"/>
        </w:rPr>
        <w:t>, but here</w:t>
      </w:r>
      <w:r w:rsidR="00E41F39" w:rsidRPr="00A170E0">
        <w:rPr>
          <w:rFonts w:cs="Arial"/>
          <w:szCs w:val="22"/>
        </w:rPr>
        <w:t xml:space="preserve"> it may be useful to have</w:t>
      </w:r>
      <w:r w:rsidR="00230858">
        <w:rPr>
          <w:rFonts w:cs="Arial"/>
          <w:szCs w:val="22"/>
        </w:rPr>
        <w:t xml:space="preserve"> </w:t>
      </w:r>
      <w:r w:rsidR="000B6A9C">
        <w:rPr>
          <w:rFonts w:cs="Arial"/>
          <w:szCs w:val="22"/>
        </w:rPr>
        <w:t xml:space="preserve">a column to </w:t>
      </w:r>
      <w:r w:rsidR="00230858">
        <w:rPr>
          <w:rFonts w:cs="Arial"/>
          <w:szCs w:val="22"/>
        </w:rPr>
        <w:t xml:space="preserve">record </w:t>
      </w:r>
      <w:r w:rsidR="00DA100E">
        <w:rPr>
          <w:rFonts w:cs="Arial"/>
          <w:szCs w:val="22"/>
        </w:rPr>
        <w:t xml:space="preserve">the equivalent </w:t>
      </w:r>
      <w:r w:rsidR="00230858">
        <w:rPr>
          <w:rFonts w:cs="Arial"/>
          <w:szCs w:val="22"/>
        </w:rPr>
        <w:t xml:space="preserve">Aphia ID </w:t>
      </w:r>
      <w:r w:rsidR="00DA100E">
        <w:rPr>
          <w:rFonts w:cs="Arial"/>
          <w:szCs w:val="22"/>
        </w:rPr>
        <w:t>as well</w:t>
      </w:r>
      <w:r w:rsidR="00230858">
        <w:rPr>
          <w:rFonts w:cs="Arial"/>
          <w:szCs w:val="22"/>
        </w:rPr>
        <w:t xml:space="preserve">, </w:t>
      </w:r>
      <w:r w:rsidR="00CC0327" w:rsidRPr="00A170E0">
        <w:rPr>
          <w:rFonts w:cs="Arial"/>
          <w:szCs w:val="22"/>
        </w:rPr>
        <w:t>so the either ID could be added</w:t>
      </w:r>
      <w:r w:rsidR="00525AC8" w:rsidRPr="00A170E0">
        <w:rPr>
          <w:rFonts w:cs="Arial"/>
          <w:szCs w:val="22"/>
        </w:rPr>
        <w:t xml:space="preserve">. </w:t>
      </w:r>
    </w:p>
    <w:p w14:paraId="6A4914A6" w14:textId="56BE468D" w:rsidR="00C3075E" w:rsidRPr="00A170E0" w:rsidRDefault="00C3075E" w:rsidP="00261964">
      <w:pPr>
        <w:rPr>
          <w:rFonts w:cs="Arial"/>
          <w:szCs w:val="22"/>
        </w:rPr>
      </w:pPr>
    </w:p>
    <w:p w14:paraId="661D91F2" w14:textId="4C68E81E" w:rsidR="00433E4D" w:rsidRPr="00A170E0" w:rsidRDefault="00C3075E" w:rsidP="00067929">
      <w:pPr>
        <w:rPr>
          <w:rFonts w:cs="Arial"/>
          <w:szCs w:val="22"/>
        </w:rPr>
      </w:pPr>
      <w:r w:rsidRPr="00A170E0">
        <w:rPr>
          <w:rFonts w:cs="Arial"/>
          <w:szCs w:val="22"/>
        </w:rPr>
        <w:t>For the other tab</w:t>
      </w:r>
      <w:r w:rsidR="009E63E4">
        <w:rPr>
          <w:rFonts w:cs="Arial"/>
          <w:szCs w:val="22"/>
        </w:rPr>
        <w:t>s within the template</w:t>
      </w:r>
      <w:r w:rsidRPr="00A170E0">
        <w:rPr>
          <w:rFonts w:cs="Arial"/>
          <w:szCs w:val="22"/>
        </w:rPr>
        <w:t xml:space="preserve">, most of the data fields included are appropriate, but a few observations on fields </w:t>
      </w:r>
      <w:r w:rsidR="00230858">
        <w:rPr>
          <w:rFonts w:cs="Arial"/>
          <w:szCs w:val="22"/>
        </w:rPr>
        <w:t xml:space="preserve">are noted </w:t>
      </w:r>
      <w:r w:rsidR="004365D2">
        <w:rPr>
          <w:rFonts w:cs="Arial"/>
          <w:szCs w:val="22"/>
        </w:rPr>
        <w:t>as follows:</w:t>
      </w:r>
      <w:r w:rsidR="00C0648A" w:rsidRPr="00A170E0">
        <w:rPr>
          <w:rFonts w:cs="Arial"/>
          <w:szCs w:val="22"/>
        </w:rPr>
        <w:t xml:space="preserve"> </w:t>
      </w:r>
      <w:r w:rsidR="00230858">
        <w:rPr>
          <w:rFonts w:cs="Arial"/>
          <w:szCs w:val="22"/>
        </w:rPr>
        <w:t>‘</w:t>
      </w:r>
      <w:r w:rsidR="00C0648A" w:rsidRPr="00A170E0">
        <w:rPr>
          <w:rFonts w:cs="Arial"/>
          <w:szCs w:val="22"/>
        </w:rPr>
        <w:t>Target latitude</w:t>
      </w:r>
      <w:r w:rsidR="00230858">
        <w:rPr>
          <w:rFonts w:cs="Arial"/>
          <w:szCs w:val="22"/>
        </w:rPr>
        <w:t>’</w:t>
      </w:r>
      <w:r w:rsidR="00C0648A" w:rsidRPr="00A170E0">
        <w:rPr>
          <w:rFonts w:cs="Arial"/>
          <w:szCs w:val="22"/>
        </w:rPr>
        <w:t>/</w:t>
      </w:r>
      <w:r w:rsidR="00230858">
        <w:rPr>
          <w:rFonts w:cs="Arial"/>
          <w:szCs w:val="22"/>
        </w:rPr>
        <w:t>’T</w:t>
      </w:r>
      <w:r w:rsidR="00C0648A" w:rsidRPr="00A170E0">
        <w:rPr>
          <w:rFonts w:cs="Arial"/>
          <w:szCs w:val="22"/>
        </w:rPr>
        <w:t>arget longitude</w:t>
      </w:r>
      <w:r w:rsidR="00230858">
        <w:rPr>
          <w:rFonts w:cs="Arial"/>
          <w:szCs w:val="22"/>
        </w:rPr>
        <w:t>’</w:t>
      </w:r>
      <w:r w:rsidR="00C0648A" w:rsidRPr="00A170E0">
        <w:rPr>
          <w:rFonts w:cs="Arial"/>
          <w:szCs w:val="22"/>
        </w:rPr>
        <w:t xml:space="preserve"> –these </w:t>
      </w:r>
      <w:r w:rsidR="004365D2">
        <w:rPr>
          <w:rFonts w:cs="Arial"/>
          <w:szCs w:val="22"/>
        </w:rPr>
        <w:t xml:space="preserve">are </w:t>
      </w:r>
      <w:r w:rsidR="003E434F">
        <w:rPr>
          <w:rFonts w:cs="Arial"/>
          <w:szCs w:val="22"/>
        </w:rPr>
        <w:t xml:space="preserve">not </w:t>
      </w:r>
      <w:r w:rsidR="004365D2">
        <w:rPr>
          <w:rFonts w:cs="Arial"/>
          <w:szCs w:val="22"/>
        </w:rPr>
        <w:t xml:space="preserve">necessary fields to </w:t>
      </w:r>
      <w:r w:rsidR="000A00BA">
        <w:rPr>
          <w:rFonts w:cs="Arial"/>
          <w:szCs w:val="22"/>
        </w:rPr>
        <w:t>include</w:t>
      </w:r>
      <w:r w:rsidR="004365D2">
        <w:rPr>
          <w:rFonts w:cs="Arial"/>
          <w:szCs w:val="22"/>
        </w:rPr>
        <w:t>; s</w:t>
      </w:r>
      <w:r w:rsidR="00230858">
        <w:rPr>
          <w:rFonts w:cs="Arial"/>
          <w:szCs w:val="22"/>
        </w:rPr>
        <w:t xml:space="preserve">ome field naming is ambiguous, </w:t>
      </w:r>
      <w:r w:rsidR="00261964" w:rsidRPr="00A170E0">
        <w:rPr>
          <w:rFonts w:cs="Arial"/>
          <w:szCs w:val="22"/>
        </w:rPr>
        <w:t xml:space="preserve">e.g. ‘Profile’- the </w:t>
      </w:r>
      <w:r w:rsidR="00192237">
        <w:rPr>
          <w:rFonts w:cs="Arial"/>
          <w:szCs w:val="22"/>
        </w:rPr>
        <w:t xml:space="preserve">following </w:t>
      </w:r>
      <w:r w:rsidR="00261964" w:rsidRPr="00A170E0">
        <w:rPr>
          <w:rFonts w:cs="Arial"/>
          <w:szCs w:val="22"/>
        </w:rPr>
        <w:lastRenderedPageBreak/>
        <w:t>definition for this column is unclear</w:t>
      </w:r>
      <w:r w:rsidR="00192237">
        <w:rPr>
          <w:rFonts w:cs="Arial"/>
          <w:szCs w:val="22"/>
        </w:rPr>
        <w:t>:</w:t>
      </w:r>
      <w:r w:rsidR="00261964" w:rsidRPr="00A170E0">
        <w:rPr>
          <w:rFonts w:cs="Arial"/>
          <w:szCs w:val="22"/>
        </w:rPr>
        <w:t xml:space="preserve"> “Sampler collects water quality information at different depths throughout the</w:t>
      </w:r>
      <w:r w:rsidR="004365D2">
        <w:rPr>
          <w:rFonts w:cs="Arial"/>
          <w:szCs w:val="22"/>
        </w:rPr>
        <w:t xml:space="preserve"> water column (e.g., CTD cast)”;</w:t>
      </w:r>
      <w:r w:rsidR="00261964" w:rsidRPr="00A170E0">
        <w:rPr>
          <w:rFonts w:cs="Arial"/>
          <w:szCs w:val="22"/>
        </w:rPr>
        <w:t xml:space="preserve"> </w:t>
      </w:r>
      <w:r w:rsidR="00312769">
        <w:rPr>
          <w:rFonts w:cs="Arial"/>
          <w:szCs w:val="22"/>
        </w:rPr>
        <w:t>‘</w:t>
      </w:r>
      <w:proofErr w:type="spellStart"/>
      <w:r w:rsidR="00261964" w:rsidRPr="00A170E0">
        <w:rPr>
          <w:rFonts w:cs="Arial"/>
          <w:szCs w:val="22"/>
        </w:rPr>
        <w:t>MatrixType</w:t>
      </w:r>
      <w:proofErr w:type="spellEnd"/>
      <w:r w:rsidR="00312769">
        <w:rPr>
          <w:rFonts w:cs="Arial"/>
          <w:szCs w:val="22"/>
        </w:rPr>
        <w:t>’</w:t>
      </w:r>
      <w:r w:rsidR="00261964" w:rsidRPr="00A170E0">
        <w:rPr>
          <w:rFonts w:cs="Arial"/>
          <w:szCs w:val="22"/>
        </w:rPr>
        <w:t xml:space="preserve"> is material or sample type (i.e. biological sample, sediment or water unfiltered) but could be renamed to </w:t>
      </w:r>
      <w:r w:rsidR="00312769">
        <w:rPr>
          <w:rFonts w:cs="Arial"/>
          <w:szCs w:val="22"/>
        </w:rPr>
        <w:t>‘</w:t>
      </w:r>
      <w:proofErr w:type="spellStart"/>
      <w:r w:rsidR="00261964" w:rsidRPr="00A170E0">
        <w:rPr>
          <w:rFonts w:cs="Arial"/>
          <w:szCs w:val="22"/>
        </w:rPr>
        <w:t>sampleType</w:t>
      </w:r>
      <w:proofErr w:type="spellEnd"/>
      <w:r w:rsidR="00312769">
        <w:rPr>
          <w:rFonts w:cs="Arial"/>
          <w:szCs w:val="22"/>
        </w:rPr>
        <w:t>’</w:t>
      </w:r>
      <w:r w:rsidR="00261964" w:rsidRPr="00A170E0">
        <w:rPr>
          <w:rFonts w:cs="Arial"/>
          <w:szCs w:val="22"/>
        </w:rPr>
        <w:t xml:space="preserve"> so</w:t>
      </w:r>
      <w:r w:rsidRPr="00A170E0">
        <w:rPr>
          <w:rFonts w:cs="Arial"/>
          <w:szCs w:val="22"/>
        </w:rPr>
        <w:t xml:space="preserve"> it </w:t>
      </w:r>
      <w:r w:rsidR="004365D2">
        <w:rPr>
          <w:rFonts w:cs="Arial"/>
          <w:szCs w:val="22"/>
        </w:rPr>
        <w:t>would be</w:t>
      </w:r>
      <w:r w:rsidRPr="00A170E0">
        <w:rPr>
          <w:rFonts w:cs="Arial"/>
          <w:szCs w:val="22"/>
        </w:rPr>
        <w:t xml:space="preserve"> clear what is refers to. </w:t>
      </w:r>
    </w:p>
    <w:p w14:paraId="072A7D39" w14:textId="77777777" w:rsidR="00261964" w:rsidRPr="004365D2" w:rsidRDefault="00261964" w:rsidP="00067929">
      <w:pPr>
        <w:rPr>
          <w:rFonts w:cs="Arial"/>
          <w:i/>
          <w:szCs w:val="22"/>
        </w:rPr>
      </w:pPr>
    </w:p>
    <w:p w14:paraId="564898FC" w14:textId="6C5843AC" w:rsidR="004365D2" w:rsidRDefault="004365D2" w:rsidP="00E41F39">
      <w:pPr>
        <w:rPr>
          <w:rFonts w:cs="Arial"/>
          <w:i/>
          <w:szCs w:val="22"/>
        </w:rPr>
      </w:pPr>
      <w:r w:rsidRPr="004365D2">
        <w:rPr>
          <w:rFonts w:cs="Arial"/>
          <w:i/>
          <w:szCs w:val="22"/>
        </w:rPr>
        <w:t>Testing</w:t>
      </w:r>
    </w:p>
    <w:p w14:paraId="11290F27" w14:textId="77777777" w:rsidR="003B67DB" w:rsidRPr="004365D2" w:rsidRDefault="003B67DB" w:rsidP="00E41F39">
      <w:pPr>
        <w:rPr>
          <w:rFonts w:cs="Arial"/>
          <w:i/>
          <w:szCs w:val="22"/>
        </w:rPr>
      </w:pPr>
    </w:p>
    <w:p w14:paraId="6157369C" w14:textId="35FB8FAA" w:rsidR="00C14C0E" w:rsidRDefault="00261964" w:rsidP="00E41F39">
      <w:pPr>
        <w:rPr>
          <w:rFonts w:cs="Arial"/>
          <w:szCs w:val="22"/>
        </w:rPr>
      </w:pPr>
      <w:r w:rsidRPr="00A170E0">
        <w:rPr>
          <w:rFonts w:cs="Arial"/>
          <w:szCs w:val="22"/>
        </w:rPr>
        <w:t xml:space="preserve">The new template was tested with a dataset from the </w:t>
      </w:r>
      <w:r w:rsidR="00A56050">
        <w:rPr>
          <w:rFonts w:cs="Arial"/>
          <w:szCs w:val="22"/>
        </w:rPr>
        <w:t>C</w:t>
      </w:r>
      <w:r w:rsidRPr="00A170E0">
        <w:rPr>
          <w:rFonts w:cs="Arial"/>
          <w:szCs w:val="22"/>
        </w:rPr>
        <w:t xml:space="preserve">ontractor UKSRL. </w:t>
      </w:r>
      <w:r w:rsidR="00BD5F0F">
        <w:rPr>
          <w:rFonts w:cs="Arial"/>
          <w:szCs w:val="22"/>
        </w:rPr>
        <w:t xml:space="preserve">Three </w:t>
      </w:r>
      <w:r w:rsidR="00085D9B">
        <w:rPr>
          <w:rFonts w:cs="Arial"/>
          <w:szCs w:val="22"/>
        </w:rPr>
        <w:t xml:space="preserve">key issues were noted, </w:t>
      </w:r>
      <w:r w:rsidR="00BD5F0F">
        <w:rPr>
          <w:rFonts w:cs="Arial"/>
          <w:szCs w:val="22"/>
        </w:rPr>
        <w:t>1)</w:t>
      </w:r>
      <w:r w:rsidR="00A56050">
        <w:rPr>
          <w:rFonts w:cs="Arial"/>
          <w:szCs w:val="22"/>
        </w:rPr>
        <w:t xml:space="preserve"> a </w:t>
      </w:r>
      <w:r w:rsidRPr="00A170E0">
        <w:rPr>
          <w:rFonts w:cs="Arial"/>
          <w:szCs w:val="22"/>
        </w:rPr>
        <w:t>b</w:t>
      </w:r>
      <w:r w:rsidR="00067929" w:rsidRPr="00A170E0">
        <w:rPr>
          <w:rFonts w:cs="Arial"/>
          <w:szCs w:val="22"/>
        </w:rPr>
        <w:t xml:space="preserve">ug </w:t>
      </w:r>
      <w:r w:rsidRPr="00A170E0">
        <w:rPr>
          <w:rFonts w:cs="Arial"/>
          <w:szCs w:val="22"/>
        </w:rPr>
        <w:t>in the</w:t>
      </w:r>
      <w:r w:rsidR="00067929" w:rsidRPr="00A170E0">
        <w:rPr>
          <w:rFonts w:cs="Arial"/>
          <w:szCs w:val="22"/>
        </w:rPr>
        <w:t xml:space="preserve"> errorchecker</w:t>
      </w:r>
      <w:r w:rsidRPr="00A170E0">
        <w:rPr>
          <w:rFonts w:cs="Arial"/>
          <w:szCs w:val="22"/>
        </w:rPr>
        <w:t xml:space="preserve"> macro </w:t>
      </w:r>
      <w:r w:rsidR="00A56050">
        <w:rPr>
          <w:rFonts w:cs="Arial"/>
          <w:szCs w:val="22"/>
        </w:rPr>
        <w:t xml:space="preserve">was present </w:t>
      </w:r>
      <w:r w:rsidR="00CC55EA">
        <w:rPr>
          <w:rFonts w:cs="Arial"/>
          <w:szCs w:val="22"/>
        </w:rPr>
        <w:t>that resulted</w:t>
      </w:r>
      <w:r w:rsidR="00A56050">
        <w:rPr>
          <w:rFonts w:cs="Arial"/>
          <w:szCs w:val="22"/>
        </w:rPr>
        <w:t xml:space="preserve"> in the macros wiping all data records when it was run</w:t>
      </w:r>
      <w:r w:rsidRPr="00A170E0">
        <w:rPr>
          <w:rFonts w:cs="Arial"/>
          <w:szCs w:val="22"/>
        </w:rPr>
        <w:t xml:space="preserve">. Macros </w:t>
      </w:r>
      <w:r w:rsidR="00A56050">
        <w:rPr>
          <w:rFonts w:cs="Arial"/>
          <w:szCs w:val="22"/>
        </w:rPr>
        <w:t>in excel can be</w:t>
      </w:r>
      <w:r w:rsidRPr="00A170E0">
        <w:rPr>
          <w:rFonts w:cs="Arial"/>
          <w:szCs w:val="22"/>
        </w:rPr>
        <w:t xml:space="preserve"> </w:t>
      </w:r>
      <w:r w:rsidR="000B6A9C">
        <w:rPr>
          <w:rFonts w:cs="Arial"/>
          <w:szCs w:val="22"/>
        </w:rPr>
        <w:t xml:space="preserve">somewhat </w:t>
      </w:r>
      <w:r w:rsidR="00C3075E" w:rsidRPr="00A170E0">
        <w:rPr>
          <w:rFonts w:cs="Arial"/>
          <w:szCs w:val="22"/>
        </w:rPr>
        <w:t>prone to bugs</w:t>
      </w:r>
      <w:r w:rsidRPr="00A170E0">
        <w:rPr>
          <w:rFonts w:cs="Arial"/>
          <w:szCs w:val="22"/>
        </w:rPr>
        <w:t xml:space="preserve"> but this is a critical issue to fix, otherwise the errorchecker should be deactivated. </w:t>
      </w:r>
      <w:r w:rsidR="00BD5F0F">
        <w:rPr>
          <w:rFonts w:cs="Arial"/>
          <w:szCs w:val="22"/>
        </w:rPr>
        <w:t xml:space="preserve">2) </w:t>
      </w:r>
      <w:r w:rsidR="00616101" w:rsidRPr="00A170E0">
        <w:rPr>
          <w:rFonts w:cs="Arial"/>
          <w:szCs w:val="22"/>
        </w:rPr>
        <w:t xml:space="preserve">It was </w:t>
      </w:r>
      <w:r w:rsidR="00C14C0E">
        <w:rPr>
          <w:rFonts w:cs="Arial"/>
          <w:szCs w:val="22"/>
        </w:rPr>
        <w:t xml:space="preserve">also </w:t>
      </w:r>
      <w:r w:rsidR="00616101" w:rsidRPr="00A170E0">
        <w:rPr>
          <w:rFonts w:cs="Arial"/>
          <w:szCs w:val="22"/>
        </w:rPr>
        <w:t>n</w:t>
      </w:r>
      <w:r w:rsidR="00067929" w:rsidRPr="00A170E0">
        <w:rPr>
          <w:rFonts w:cs="Arial"/>
          <w:szCs w:val="22"/>
        </w:rPr>
        <w:t>ecessary to</w:t>
      </w:r>
      <w:r w:rsidR="00616101" w:rsidRPr="00A170E0">
        <w:rPr>
          <w:rFonts w:cs="Arial"/>
          <w:szCs w:val="22"/>
        </w:rPr>
        <w:t xml:space="preserve"> subset the trawl collected samples</w:t>
      </w:r>
      <w:r w:rsidR="00C3075E" w:rsidRPr="00A170E0">
        <w:rPr>
          <w:rFonts w:cs="Arial"/>
          <w:szCs w:val="22"/>
        </w:rPr>
        <w:t xml:space="preserve"> to map to template</w:t>
      </w:r>
      <w:r w:rsidR="00C14C0E">
        <w:rPr>
          <w:rFonts w:cs="Arial"/>
          <w:szCs w:val="22"/>
        </w:rPr>
        <w:t>, as above, the separation of these data tables should ideally be reconsidered</w:t>
      </w:r>
      <w:r w:rsidR="00EA32F8" w:rsidRPr="00A170E0">
        <w:rPr>
          <w:rFonts w:cs="Arial"/>
          <w:szCs w:val="22"/>
        </w:rPr>
        <w:t xml:space="preserve">. </w:t>
      </w:r>
      <w:r w:rsidR="00BD5F0F">
        <w:rPr>
          <w:rFonts w:cs="Arial"/>
          <w:szCs w:val="22"/>
        </w:rPr>
        <w:t xml:space="preserve">3) </w:t>
      </w:r>
      <w:r w:rsidR="00616101" w:rsidRPr="00A170E0">
        <w:rPr>
          <w:rFonts w:cs="Arial"/>
          <w:szCs w:val="22"/>
        </w:rPr>
        <w:t xml:space="preserve">Phylum </w:t>
      </w:r>
      <w:r w:rsidR="00085D9B">
        <w:rPr>
          <w:rFonts w:cs="Arial"/>
          <w:szCs w:val="22"/>
        </w:rPr>
        <w:t xml:space="preserve">and </w:t>
      </w:r>
      <w:r w:rsidR="00085D9B" w:rsidRPr="00085D9B">
        <w:rPr>
          <w:rFonts w:cs="Arial"/>
          <w:szCs w:val="22"/>
        </w:rPr>
        <w:t>SampleCollectionMethod</w:t>
      </w:r>
      <w:r w:rsidR="00085D9B">
        <w:rPr>
          <w:rFonts w:cs="Arial"/>
          <w:szCs w:val="22"/>
        </w:rPr>
        <w:t xml:space="preserve"> </w:t>
      </w:r>
      <w:r w:rsidR="00616101" w:rsidRPr="00A170E0">
        <w:rPr>
          <w:rFonts w:cs="Arial"/>
          <w:szCs w:val="22"/>
        </w:rPr>
        <w:t xml:space="preserve">still do not have a controlled vocabulary, </w:t>
      </w:r>
      <w:proofErr w:type="gramStart"/>
      <w:r w:rsidR="00616101" w:rsidRPr="00A170E0">
        <w:rPr>
          <w:rFonts w:cs="Arial"/>
          <w:szCs w:val="22"/>
        </w:rPr>
        <w:t>e.g.</w:t>
      </w:r>
      <w:proofErr w:type="gramEnd"/>
      <w:r w:rsidR="00616101" w:rsidRPr="00A170E0">
        <w:rPr>
          <w:rFonts w:cs="Arial"/>
          <w:szCs w:val="22"/>
        </w:rPr>
        <w:t xml:space="preserve"> it is still possible to add misspelt names</w:t>
      </w:r>
      <w:r w:rsidR="00C14C0E">
        <w:rPr>
          <w:rFonts w:cs="Arial"/>
          <w:szCs w:val="22"/>
        </w:rPr>
        <w:t xml:space="preserve"> or those of other taxonomic levels</w:t>
      </w:r>
      <w:r w:rsidR="003D0683">
        <w:rPr>
          <w:rFonts w:cs="Arial"/>
          <w:szCs w:val="22"/>
        </w:rPr>
        <w:t>, but more critically, r</w:t>
      </w:r>
      <w:r w:rsidR="003D0683" w:rsidRPr="00A170E0">
        <w:rPr>
          <w:rFonts w:cs="Arial"/>
          <w:szCs w:val="22"/>
        </w:rPr>
        <w:t xml:space="preserve">equired fields such as sampleID </w:t>
      </w:r>
      <w:r w:rsidR="003D0683">
        <w:rPr>
          <w:rFonts w:cs="Arial"/>
          <w:szCs w:val="22"/>
        </w:rPr>
        <w:t>Columns can still be left blank</w:t>
      </w:r>
      <w:r w:rsidR="000B6A9C">
        <w:rPr>
          <w:rFonts w:cs="Arial"/>
          <w:szCs w:val="22"/>
        </w:rPr>
        <w:t>. As above, usage of identifiers is critical to avoid potential duplication downstream.</w:t>
      </w:r>
    </w:p>
    <w:p w14:paraId="219B4AAC" w14:textId="77777777" w:rsidR="00C14C0E" w:rsidRDefault="00C14C0E" w:rsidP="00E41F39">
      <w:pPr>
        <w:rPr>
          <w:rFonts w:cs="Arial"/>
          <w:szCs w:val="22"/>
        </w:rPr>
      </w:pPr>
    </w:p>
    <w:p w14:paraId="2027B08C" w14:textId="0D884032" w:rsidR="00E41F39" w:rsidRPr="00A170E0" w:rsidRDefault="00525AC8" w:rsidP="00E41F39">
      <w:pPr>
        <w:rPr>
          <w:rFonts w:cs="Arial"/>
          <w:szCs w:val="22"/>
        </w:rPr>
      </w:pPr>
      <w:r w:rsidRPr="00A170E0">
        <w:rPr>
          <w:szCs w:val="22"/>
        </w:rPr>
        <w:t xml:space="preserve">Notable </w:t>
      </w:r>
      <w:r w:rsidR="0028319E" w:rsidRPr="00A170E0">
        <w:rPr>
          <w:szCs w:val="22"/>
        </w:rPr>
        <w:t>improvements are evident</w:t>
      </w:r>
      <w:r w:rsidR="0028319E">
        <w:rPr>
          <w:szCs w:val="22"/>
        </w:rPr>
        <w:t>,</w:t>
      </w:r>
      <w:r w:rsidR="0028319E" w:rsidRPr="00A170E0">
        <w:rPr>
          <w:szCs w:val="22"/>
        </w:rPr>
        <w:t xml:space="preserve"> however</w:t>
      </w:r>
      <w:r w:rsidR="0028319E">
        <w:rPr>
          <w:szCs w:val="22"/>
        </w:rPr>
        <w:t xml:space="preserve">. As mentioned, the inclusion of taxonomic columns </w:t>
      </w:r>
      <w:r w:rsidR="0028319E" w:rsidRPr="00A170E0">
        <w:rPr>
          <w:szCs w:val="22"/>
        </w:rPr>
        <w:t>scientific name</w:t>
      </w:r>
      <w:r w:rsidR="003E434F">
        <w:rPr>
          <w:szCs w:val="22"/>
        </w:rPr>
        <w:t xml:space="preserve"> into the new template</w:t>
      </w:r>
      <w:r w:rsidR="0028319E">
        <w:rPr>
          <w:szCs w:val="22"/>
        </w:rPr>
        <w:t>,</w:t>
      </w:r>
      <w:r w:rsidR="0028319E" w:rsidRPr="00A170E0">
        <w:rPr>
          <w:szCs w:val="22"/>
        </w:rPr>
        <w:t xml:space="preserve"> i.e. a column for the i</w:t>
      </w:r>
      <w:r w:rsidR="0028319E">
        <w:rPr>
          <w:szCs w:val="22"/>
        </w:rPr>
        <w:t xml:space="preserve">dentification for the specimen, and </w:t>
      </w:r>
      <w:r w:rsidR="0028319E" w:rsidRPr="00A170E0">
        <w:rPr>
          <w:szCs w:val="22"/>
        </w:rPr>
        <w:t>identification qualifier</w:t>
      </w:r>
      <w:r w:rsidR="0028319E">
        <w:rPr>
          <w:szCs w:val="22"/>
        </w:rPr>
        <w:t xml:space="preserve">, </w:t>
      </w:r>
      <w:r w:rsidR="003E434F">
        <w:rPr>
          <w:szCs w:val="22"/>
        </w:rPr>
        <w:t xml:space="preserve">are significant improvements - these </w:t>
      </w:r>
      <w:r w:rsidR="0028319E">
        <w:rPr>
          <w:szCs w:val="22"/>
        </w:rPr>
        <w:t xml:space="preserve">fields that were previously missing </w:t>
      </w:r>
      <w:r w:rsidR="00307345">
        <w:rPr>
          <w:szCs w:val="22"/>
        </w:rPr>
        <w:t>(and absent from the database output)</w:t>
      </w:r>
      <w:r w:rsidR="00C14C0E">
        <w:rPr>
          <w:szCs w:val="22"/>
        </w:rPr>
        <w:t xml:space="preserve"> </w:t>
      </w:r>
      <w:r w:rsidR="00C14C0E" w:rsidRPr="00A170E0">
        <w:rPr>
          <w:rFonts w:cs="Arial"/>
          <w:szCs w:val="22"/>
        </w:rPr>
        <w:t>(</w:t>
      </w:r>
      <w:hyperlink w:anchor="_Data_quality_assessment:" w:history="1">
        <w:r w:rsidR="00C14C0E" w:rsidRPr="00844475">
          <w:rPr>
            <w:rStyle w:val="Hyperlink"/>
            <w:rFonts w:cs="Arial"/>
            <w:szCs w:val="22"/>
          </w:rPr>
          <w:t xml:space="preserve">see section </w:t>
        </w:r>
        <w:r w:rsidR="00230858" w:rsidRPr="00844475">
          <w:rPr>
            <w:rStyle w:val="Hyperlink"/>
            <w:rFonts w:cs="Arial"/>
            <w:szCs w:val="22"/>
          </w:rPr>
          <w:t>3.</w:t>
        </w:r>
        <w:r w:rsidR="00844475" w:rsidRPr="00844475">
          <w:rPr>
            <w:rStyle w:val="Hyperlink"/>
            <w:rFonts w:cs="Arial"/>
            <w:szCs w:val="22"/>
          </w:rPr>
          <w:t>6.3</w:t>
        </w:r>
      </w:hyperlink>
      <w:r w:rsidR="00C14C0E" w:rsidRPr="00A170E0">
        <w:rPr>
          <w:rFonts w:cs="Arial"/>
          <w:szCs w:val="22"/>
        </w:rPr>
        <w:t>).</w:t>
      </w:r>
      <w:r w:rsidRPr="00A170E0">
        <w:rPr>
          <w:szCs w:val="22"/>
        </w:rPr>
        <w:t xml:space="preserve"> The length of the table in the previously template was unwieldy and the restructuring into several tables has addressed some of the issues with usability. Metadata and Template guidance has also</w:t>
      </w:r>
      <w:r w:rsidR="00E41F39" w:rsidRPr="00A170E0">
        <w:rPr>
          <w:szCs w:val="22"/>
        </w:rPr>
        <w:t xml:space="preserve"> improved considerably</w:t>
      </w:r>
      <w:r w:rsidRPr="00A170E0">
        <w:rPr>
          <w:szCs w:val="22"/>
        </w:rPr>
        <w:t xml:space="preserve">. </w:t>
      </w:r>
      <w:r w:rsidR="00E41F39" w:rsidRPr="00A170E0">
        <w:rPr>
          <w:szCs w:val="22"/>
        </w:rPr>
        <w:t xml:space="preserve">For </w:t>
      </w:r>
      <w:r w:rsidR="00312769" w:rsidRPr="00A170E0">
        <w:rPr>
          <w:szCs w:val="22"/>
        </w:rPr>
        <w:t>example,</w:t>
      </w:r>
      <w:r w:rsidR="00E41F39" w:rsidRPr="00A170E0">
        <w:rPr>
          <w:szCs w:val="22"/>
        </w:rPr>
        <w:t xml:space="preserve"> </w:t>
      </w:r>
      <w:r w:rsidR="00E41F39" w:rsidRPr="00A170E0">
        <w:rPr>
          <w:rFonts w:cs="Arial"/>
          <w:szCs w:val="22"/>
        </w:rPr>
        <w:t xml:space="preserve">‘Identification method’- the previous template required that one method only was stated, with guidance that if more than one, that ‘the final, most reliable method’ should be entered. Now different methods can be entered </w:t>
      </w:r>
      <w:proofErr w:type="gramStart"/>
      <w:r w:rsidR="00E41F39" w:rsidRPr="00A170E0">
        <w:rPr>
          <w:rFonts w:cs="Arial"/>
          <w:szCs w:val="22"/>
        </w:rPr>
        <w:t>e.g.</w:t>
      </w:r>
      <w:proofErr w:type="gramEnd"/>
      <w:r w:rsidR="00E41F39" w:rsidRPr="00A170E0">
        <w:rPr>
          <w:rFonts w:cs="Arial"/>
          <w:szCs w:val="22"/>
        </w:rPr>
        <w:t xml:space="preserve"> ‘Genetic ID + Morphological ID’ - this is an improvement as while there should be one designation all the methods should be recorded, e.g. </w:t>
      </w:r>
      <w:r w:rsidR="00085D9B">
        <w:rPr>
          <w:rFonts w:cs="Arial"/>
          <w:szCs w:val="22"/>
        </w:rPr>
        <w:t>i</w:t>
      </w:r>
      <w:r w:rsidR="00E41F39" w:rsidRPr="00A170E0">
        <w:rPr>
          <w:rFonts w:cs="Arial"/>
          <w:szCs w:val="22"/>
        </w:rPr>
        <w:t xml:space="preserve">t is important to record if both were utilised. </w:t>
      </w:r>
      <w:r w:rsidR="00844475">
        <w:rPr>
          <w:rFonts w:cs="Arial"/>
          <w:szCs w:val="22"/>
        </w:rPr>
        <w:t>Inclusion in g</w:t>
      </w:r>
      <w:r w:rsidR="00085D9B">
        <w:rPr>
          <w:rFonts w:cs="Arial"/>
          <w:szCs w:val="22"/>
        </w:rPr>
        <w:t>uidance a taxon match</w:t>
      </w:r>
      <w:r w:rsidR="00F43732">
        <w:rPr>
          <w:rFonts w:cs="Arial"/>
          <w:szCs w:val="22"/>
        </w:rPr>
        <w:t xml:space="preserve"> with WoRMS </w:t>
      </w:r>
      <w:r w:rsidR="00844475">
        <w:rPr>
          <w:rFonts w:cs="Arial"/>
          <w:szCs w:val="22"/>
        </w:rPr>
        <w:t xml:space="preserve">is a most helpful step </w:t>
      </w:r>
      <w:r w:rsidR="00F43732">
        <w:rPr>
          <w:rFonts w:cs="Arial"/>
          <w:szCs w:val="22"/>
        </w:rPr>
        <w:t>(</w:t>
      </w:r>
      <w:hyperlink w:anchor="_The_CCZ_Checklist" w:history="1">
        <w:r w:rsidR="00844475" w:rsidRPr="00844475">
          <w:rPr>
            <w:rStyle w:val="Hyperlink"/>
            <w:rFonts w:cs="Arial"/>
            <w:szCs w:val="22"/>
          </w:rPr>
          <w:t xml:space="preserve">see </w:t>
        </w:r>
        <w:r w:rsidR="00E41F39" w:rsidRPr="00844475">
          <w:rPr>
            <w:rStyle w:val="Hyperlink"/>
            <w:rFonts w:cs="Arial"/>
            <w:szCs w:val="22"/>
          </w:rPr>
          <w:t xml:space="preserve">section </w:t>
        </w:r>
        <w:r w:rsidR="00F43732" w:rsidRPr="00844475">
          <w:rPr>
            <w:rStyle w:val="Hyperlink"/>
            <w:rFonts w:cs="Arial"/>
            <w:szCs w:val="22"/>
          </w:rPr>
          <w:t>2.2.2</w:t>
        </w:r>
      </w:hyperlink>
      <w:r w:rsidR="00E41F39" w:rsidRPr="00A170E0">
        <w:rPr>
          <w:rFonts w:cs="Arial"/>
          <w:szCs w:val="22"/>
        </w:rPr>
        <w:t>)</w:t>
      </w:r>
      <w:r w:rsidR="00085D9B">
        <w:rPr>
          <w:rFonts w:cs="Arial"/>
          <w:szCs w:val="22"/>
        </w:rPr>
        <w:t xml:space="preserve">, </w:t>
      </w:r>
      <w:r w:rsidR="00844475">
        <w:rPr>
          <w:rFonts w:cs="Arial"/>
          <w:szCs w:val="22"/>
        </w:rPr>
        <w:t xml:space="preserve">but </w:t>
      </w:r>
      <w:r w:rsidR="00085D9B">
        <w:rPr>
          <w:rFonts w:cs="Arial"/>
          <w:szCs w:val="22"/>
        </w:rPr>
        <w:t xml:space="preserve">this </w:t>
      </w:r>
      <w:r w:rsidR="00192237">
        <w:rPr>
          <w:rFonts w:cs="Arial"/>
          <w:szCs w:val="22"/>
        </w:rPr>
        <w:t xml:space="preserve">could </w:t>
      </w:r>
      <w:r w:rsidR="00085D9B">
        <w:rPr>
          <w:rFonts w:cs="Arial"/>
          <w:szCs w:val="22"/>
        </w:rPr>
        <w:t>be clarified</w:t>
      </w:r>
      <w:r w:rsidR="00E41F39" w:rsidRPr="00A170E0">
        <w:rPr>
          <w:rFonts w:cs="Arial"/>
          <w:szCs w:val="22"/>
        </w:rPr>
        <w:t>.</w:t>
      </w:r>
      <w:r w:rsidR="00085D9B">
        <w:rPr>
          <w:rFonts w:cs="Arial"/>
          <w:szCs w:val="22"/>
        </w:rPr>
        <w:t xml:space="preserve"> </w:t>
      </w:r>
    </w:p>
    <w:p w14:paraId="19441A8D" w14:textId="77777777" w:rsidR="00085D9B" w:rsidRDefault="00085D9B" w:rsidP="00556E3B">
      <w:pPr>
        <w:rPr>
          <w:rFonts w:cs="Arial"/>
          <w:szCs w:val="22"/>
        </w:rPr>
      </w:pPr>
    </w:p>
    <w:p w14:paraId="3AB60ECA" w14:textId="05441263" w:rsidR="00E41F39" w:rsidRPr="00C14C0E" w:rsidRDefault="00E41F39" w:rsidP="00556E3B">
      <w:pPr>
        <w:rPr>
          <w:rFonts w:cs="Arial"/>
          <w:szCs w:val="22"/>
        </w:rPr>
      </w:pPr>
      <w:r w:rsidRPr="00A170E0">
        <w:rPr>
          <w:rFonts w:cs="Arial"/>
          <w:szCs w:val="22"/>
        </w:rPr>
        <w:t xml:space="preserve">It is important to </w:t>
      </w:r>
      <w:r w:rsidR="00F43732">
        <w:rPr>
          <w:rFonts w:cs="Arial"/>
          <w:szCs w:val="22"/>
        </w:rPr>
        <w:t>recognise</w:t>
      </w:r>
      <w:r w:rsidRPr="00A170E0">
        <w:rPr>
          <w:rFonts w:cs="Arial"/>
          <w:szCs w:val="22"/>
        </w:rPr>
        <w:t xml:space="preserve"> that the current situation is in flux, as the new template is not yet in use. To answer how it is likely to be used it was necessary therefore to examine </w:t>
      </w:r>
      <w:r w:rsidR="00C14C0E">
        <w:rPr>
          <w:rFonts w:cs="Arial"/>
          <w:szCs w:val="22"/>
        </w:rPr>
        <w:t>C</w:t>
      </w:r>
      <w:r w:rsidRPr="00A170E0">
        <w:rPr>
          <w:rFonts w:cs="Arial"/>
          <w:szCs w:val="22"/>
        </w:rPr>
        <w:t xml:space="preserve">ontractor data submissions in the previous template. </w:t>
      </w:r>
      <w:r w:rsidR="00C14C0E">
        <w:rPr>
          <w:rStyle w:val="LineNumber"/>
          <w:rFonts w:cs="Arial"/>
          <w:sz w:val="22"/>
          <w:szCs w:val="22"/>
        </w:rPr>
        <w:t xml:space="preserve">These examinations suggest </w:t>
      </w:r>
      <w:r w:rsidR="00C3075E" w:rsidRPr="00A170E0">
        <w:rPr>
          <w:rStyle w:val="LineNumber"/>
          <w:rFonts w:cs="Arial"/>
          <w:sz w:val="22"/>
          <w:szCs w:val="22"/>
        </w:rPr>
        <w:t>that</w:t>
      </w:r>
      <w:r w:rsidRPr="00A170E0">
        <w:rPr>
          <w:rStyle w:val="LineNumber"/>
          <w:rFonts w:cs="Arial"/>
          <w:sz w:val="22"/>
          <w:szCs w:val="22"/>
        </w:rPr>
        <w:t xml:space="preserve"> some of the changes </w:t>
      </w:r>
      <w:r w:rsidR="00C14C0E">
        <w:rPr>
          <w:rStyle w:val="LineNumber"/>
          <w:rFonts w:cs="Arial"/>
          <w:sz w:val="22"/>
          <w:szCs w:val="22"/>
        </w:rPr>
        <w:t xml:space="preserve">to the template </w:t>
      </w:r>
      <w:r w:rsidRPr="00A170E0">
        <w:rPr>
          <w:rStyle w:val="LineNumber"/>
          <w:rFonts w:cs="Arial"/>
          <w:sz w:val="22"/>
          <w:szCs w:val="22"/>
        </w:rPr>
        <w:t xml:space="preserve">will improve data quality, but some of the data issues </w:t>
      </w:r>
      <w:r w:rsidR="000B6A9C">
        <w:rPr>
          <w:rStyle w:val="LineNumber"/>
          <w:rFonts w:cs="Arial"/>
          <w:sz w:val="22"/>
          <w:szCs w:val="22"/>
        </w:rPr>
        <w:t>may</w:t>
      </w:r>
      <w:r w:rsidRPr="00A170E0">
        <w:rPr>
          <w:rStyle w:val="LineNumber"/>
          <w:rFonts w:cs="Arial"/>
          <w:sz w:val="22"/>
          <w:szCs w:val="22"/>
        </w:rPr>
        <w:t xml:space="preserve"> continue with the</w:t>
      </w:r>
      <w:r w:rsidRPr="00A170E0">
        <w:rPr>
          <w:rFonts w:cs="Arial"/>
          <w:szCs w:val="22"/>
        </w:rPr>
        <w:t xml:space="preserve"> new template unless rules in usage are implemented. Many of these would be straightforward, for example simply in providing a controlled vocabulary </w:t>
      </w:r>
      <w:r w:rsidR="00F43732">
        <w:rPr>
          <w:rFonts w:cs="Arial"/>
          <w:szCs w:val="22"/>
        </w:rPr>
        <w:t xml:space="preserve">or list of standard </w:t>
      </w:r>
      <w:r w:rsidRPr="00A170E0">
        <w:rPr>
          <w:rFonts w:cs="Arial"/>
          <w:szCs w:val="22"/>
        </w:rPr>
        <w:t>terms for sampling meth</w:t>
      </w:r>
      <w:r w:rsidR="003D0683">
        <w:rPr>
          <w:rFonts w:cs="Arial"/>
          <w:szCs w:val="22"/>
        </w:rPr>
        <w:t xml:space="preserve">od, or names for taxonomy </w:t>
      </w:r>
      <w:proofErr w:type="gramStart"/>
      <w:r w:rsidR="003D0683">
        <w:rPr>
          <w:rFonts w:cs="Arial"/>
          <w:szCs w:val="22"/>
        </w:rPr>
        <w:t>e.g.</w:t>
      </w:r>
      <w:proofErr w:type="gramEnd"/>
      <w:r w:rsidR="003D0683">
        <w:rPr>
          <w:rFonts w:cs="Arial"/>
          <w:szCs w:val="22"/>
        </w:rPr>
        <w:t xml:space="preserve"> p</w:t>
      </w:r>
      <w:r w:rsidRPr="00A170E0">
        <w:rPr>
          <w:rFonts w:cs="Arial"/>
          <w:szCs w:val="22"/>
        </w:rPr>
        <w:t xml:space="preserve">hylum. For required fields it may be necessary to implement rules </w:t>
      </w:r>
      <w:r w:rsidR="00192237">
        <w:rPr>
          <w:rFonts w:cs="Arial"/>
          <w:szCs w:val="22"/>
        </w:rPr>
        <w:t xml:space="preserve">within the template </w:t>
      </w:r>
      <w:r w:rsidRPr="00A170E0">
        <w:rPr>
          <w:rFonts w:cs="Arial"/>
          <w:szCs w:val="22"/>
        </w:rPr>
        <w:t xml:space="preserve">so they cannot be left blank </w:t>
      </w:r>
      <w:proofErr w:type="gramStart"/>
      <w:r w:rsidR="00312769" w:rsidRPr="00A170E0">
        <w:rPr>
          <w:rFonts w:cs="Arial"/>
          <w:szCs w:val="22"/>
        </w:rPr>
        <w:t>e</w:t>
      </w:r>
      <w:r w:rsidR="00312769">
        <w:rPr>
          <w:rFonts w:cs="Arial"/>
          <w:szCs w:val="22"/>
        </w:rPr>
        <w:t>.g.</w:t>
      </w:r>
      <w:proofErr w:type="gramEnd"/>
      <w:r w:rsidRPr="00A170E0">
        <w:rPr>
          <w:rFonts w:cs="Arial"/>
          <w:szCs w:val="22"/>
        </w:rPr>
        <w:t xml:space="preserve"> </w:t>
      </w:r>
      <w:r w:rsidR="00192237">
        <w:rPr>
          <w:rFonts w:cs="Arial"/>
          <w:szCs w:val="22"/>
        </w:rPr>
        <w:t xml:space="preserve">for </w:t>
      </w:r>
      <w:r w:rsidRPr="00A170E0">
        <w:rPr>
          <w:rFonts w:cs="Arial"/>
          <w:szCs w:val="22"/>
        </w:rPr>
        <w:t xml:space="preserve">sampleID, </w:t>
      </w:r>
      <w:r w:rsidR="00192237">
        <w:rPr>
          <w:rFonts w:cs="Arial"/>
          <w:szCs w:val="22"/>
        </w:rPr>
        <w:t xml:space="preserve">nominalSizeCategory, </w:t>
      </w:r>
      <w:r w:rsidRPr="00A170E0">
        <w:rPr>
          <w:rFonts w:cs="Arial"/>
          <w:szCs w:val="22"/>
        </w:rPr>
        <w:t xml:space="preserve">or depth. This </w:t>
      </w:r>
      <w:r w:rsidR="00192237">
        <w:rPr>
          <w:rFonts w:cs="Arial"/>
          <w:szCs w:val="22"/>
        </w:rPr>
        <w:t>may even help</w:t>
      </w:r>
      <w:r w:rsidRPr="00A170E0">
        <w:rPr>
          <w:rFonts w:cs="Arial"/>
          <w:szCs w:val="22"/>
        </w:rPr>
        <w:t xml:space="preserve"> address the duplication issue curr</w:t>
      </w:r>
      <w:r w:rsidR="00C14C0E">
        <w:rPr>
          <w:rFonts w:cs="Arial"/>
          <w:szCs w:val="22"/>
        </w:rPr>
        <w:t xml:space="preserve">ently evident within DeepData. </w:t>
      </w:r>
      <w:r w:rsidR="00312769">
        <w:rPr>
          <w:rFonts w:cs="Arial"/>
          <w:szCs w:val="22"/>
        </w:rPr>
        <w:t>Alternatively,</w:t>
      </w:r>
      <w:r w:rsidR="00C14C0E">
        <w:rPr>
          <w:rFonts w:cs="Arial"/>
          <w:szCs w:val="22"/>
        </w:rPr>
        <w:t xml:space="preserve"> </w:t>
      </w:r>
      <w:r w:rsidR="00085D9B">
        <w:rPr>
          <w:rFonts w:cs="Arial"/>
          <w:szCs w:val="22"/>
        </w:rPr>
        <w:t>i</w:t>
      </w:r>
      <w:r w:rsidRPr="00A170E0">
        <w:rPr>
          <w:rFonts w:cs="Arial"/>
          <w:szCs w:val="22"/>
        </w:rPr>
        <w:t xml:space="preserve">f data </w:t>
      </w:r>
      <w:r w:rsidR="00085D9B">
        <w:rPr>
          <w:rFonts w:cs="Arial"/>
          <w:szCs w:val="22"/>
        </w:rPr>
        <w:t xml:space="preserve">are </w:t>
      </w:r>
      <w:r w:rsidRPr="00A170E0">
        <w:rPr>
          <w:rFonts w:cs="Arial"/>
          <w:szCs w:val="22"/>
        </w:rPr>
        <w:t>receiv</w:t>
      </w:r>
      <w:r w:rsidR="00C14C0E">
        <w:rPr>
          <w:rFonts w:cs="Arial"/>
          <w:szCs w:val="22"/>
        </w:rPr>
        <w:t xml:space="preserve">ed with these key fields blank, </w:t>
      </w:r>
      <w:r w:rsidRPr="00A170E0">
        <w:rPr>
          <w:rFonts w:cs="Arial"/>
          <w:szCs w:val="22"/>
        </w:rPr>
        <w:t xml:space="preserve">they </w:t>
      </w:r>
      <w:r w:rsidR="00C14C0E">
        <w:rPr>
          <w:rFonts w:cs="Arial"/>
          <w:szCs w:val="22"/>
        </w:rPr>
        <w:t xml:space="preserve">could then be </w:t>
      </w:r>
      <w:r w:rsidR="000B6A9C">
        <w:rPr>
          <w:rFonts w:cs="Arial"/>
          <w:szCs w:val="22"/>
        </w:rPr>
        <w:t>sent back to C</w:t>
      </w:r>
      <w:r w:rsidRPr="00A170E0">
        <w:rPr>
          <w:rFonts w:cs="Arial"/>
          <w:szCs w:val="22"/>
        </w:rPr>
        <w:t xml:space="preserve">ontractors to amend, </w:t>
      </w:r>
      <w:proofErr w:type="gramStart"/>
      <w:r w:rsidRPr="00A170E0">
        <w:rPr>
          <w:rFonts w:cs="Arial"/>
          <w:szCs w:val="22"/>
        </w:rPr>
        <w:t>e.g.</w:t>
      </w:r>
      <w:proofErr w:type="gramEnd"/>
      <w:r w:rsidRPr="00A170E0">
        <w:rPr>
          <w:rFonts w:cs="Arial"/>
          <w:szCs w:val="22"/>
        </w:rPr>
        <w:t xml:space="preserve"> the process is not a one-off submission but an iterative process until all required </w:t>
      </w:r>
      <w:r w:rsidR="001462F4">
        <w:rPr>
          <w:rFonts w:cs="Arial"/>
          <w:szCs w:val="22"/>
        </w:rPr>
        <w:t>QA/QC</w:t>
      </w:r>
      <w:r w:rsidRPr="00A170E0">
        <w:rPr>
          <w:rFonts w:cs="Arial"/>
          <w:szCs w:val="22"/>
        </w:rPr>
        <w:t xml:space="preserve"> checks are complete.</w:t>
      </w:r>
    </w:p>
    <w:p w14:paraId="701F2972" w14:textId="016C5950" w:rsidR="00067929" w:rsidRPr="00F44037" w:rsidRDefault="00067929" w:rsidP="00923DA4">
      <w:pPr>
        <w:rPr>
          <w:rStyle w:val="LineNumber"/>
          <w:rFonts w:cs="Arial"/>
          <w:sz w:val="24"/>
        </w:rPr>
      </w:pPr>
    </w:p>
    <w:p w14:paraId="7685EDBA" w14:textId="4A8CB7A8" w:rsidR="00067929" w:rsidRPr="003B67DB" w:rsidRDefault="001F3791" w:rsidP="003B67DB">
      <w:pPr>
        <w:pStyle w:val="Heading3"/>
      </w:pPr>
      <w:bookmarkStart w:id="130" w:name="_Observations_on_taxonomic"/>
      <w:bookmarkStart w:id="131" w:name="_Toc101879431"/>
      <w:bookmarkEnd w:id="130"/>
      <w:r w:rsidRPr="003B67DB">
        <w:t xml:space="preserve">Observations on taxonomic information in </w:t>
      </w:r>
      <w:r w:rsidR="00C14C0E" w:rsidRPr="003B67DB">
        <w:t>C</w:t>
      </w:r>
      <w:r w:rsidRPr="003B67DB">
        <w:t>ontractor data submissions</w:t>
      </w:r>
      <w:bookmarkEnd w:id="131"/>
      <w:r w:rsidR="00067929" w:rsidRPr="003B67DB">
        <w:t xml:space="preserve"> </w:t>
      </w:r>
    </w:p>
    <w:p w14:paraId="5255E7D7" w14:textId="77777777" w:rsidR="00556E3B" w:rsidRPr="006C587D" w:rsidRDefault="00556E3B" w:rsidP="00067929">
      <w:pPr>
        <w:rPr>
          <w:rFonts w:cs="Arial"/>
          <w:b/>
          <w:i/>
        </w:rPr>
      </w:pPr>
    </w:p>
    <w:p w14:paraId="693A7990" w14:textId="0F42D5C1" w:rsidR="00C14C0E" w:rsidRPr="00A170E0" w:rsidRDefault="00067929" w:rsidP="00C14C0E">
      <w:pPr>
        <w:rPr>
          <w:rFonts w:cs="Arial"/>
          <w:szCs w:val="22"/>
        </w:rPr>
      </w:pPr>
      <w:r w:rsidRPr="00A170E0">
        <w:rPr>
          <w:rFonts w:cs="Arial"/>
          <w:szCs w:val="22"/>
        </w:rPr>
        <w:t>Approx</w:t>
      </w:r>
      <w:r w:rsidR="004F01D8" w:rsidRPr="00A170E0">
        <w:rPr>
          <w:rFonts w:cs="Arial"/>
          <w:szCs w:val="22"/>
        </w:rPr>
        <w:t>imately</w:t>
      </w:r>
      <w:r w:rsidRPr="00A170E0">
        <w:rPr>
          <w:rFonts w:cs="Arial"/>
          <w:szCs w:val="22"/>
        </w:rPr>
        <w:t xml:space="preserve"> half</w:t>
      </w:r>
      <w:r w:rsidR="004F01D8" w:rsidRPr="00A170E0">
        <w:rPr>
          <w:rFonts w:cs="Arial"/>
          <w:szCs w:val="22"/>
        </w:rPr>
        <w:t xml:space="preserve"> the records in total had</w:t>
      </w:r>
      <w:r w:rsidRPr="00A170E0">
        <w:rPr>
          <w:rFonts w:cs="Arial"/>
          <w:szCs w:val="22"/>
        </w:rPr>
        <w:t xml:space="preserve"> issues with data entries in colum</w:t>
      </w:r>
      <w:r w:rsidR="004F01D8" w:rsidRPr="00A170E0">
        <w:rPr>
          <w:rFonts w:cs="Arial"/>
          <w:szCs w:val="22"/>
        </w:rPr>
        <w:t>ns, and many of these had</w:t>
      </w:r>
      <w:r w:rsidRPr="00A170E0">
        <w:rPr>
          <w:rFonts w:cs="Arial"/>
          <w:szCs w:val="22"/>
        </w:rPr>
        <w:t xml:space="preserve"> multiple issues across multiple columns.</w:t>
      </w:r>
      <w:r w:rsidR="00AF72AC" w:rsidRPr="00A170E0">
        <w:rPr>
          <w:rFonts w:cs="Arial"/>
          <w:szCs w:val="22"/>
        </w:rPr>
        <w:t xml:space="preserve"> </w:t>
      </w:r>
      <w:r w:rsidR="00AF72AC" w:rsidRPr="00A170E0">
        <w:rPr>
          <w:rStyle w:val="LineNumber"/>
          <w:rFonts w:cs="Arial"/>
          <w:sz w:val="22"/>
          <w:szCs w:val="22"/>
        </w:rPr>
        <w:t>The lower the taxonomic rank, the more data issues were present in the columns.</w:t>
      </w:r>
      <w:r w:rsidR="00556E3B" w:rsidRPr="00A170E0">
        <w:rPr>
          <w:rFonts w:cs="Arial"/>
          <w:szCs w:val="22"/>
        </w:rPr>
        <w:t xml:space="preserve"> </w:t>
      </w:r>
      <w:r w:rsidR="00C14C0E" w:rsidRPr="00A170E0">
        <w:rPr>
          <w:rFonts w:cs="Arial"/>
          <w:bCs/>
          <w:szCs w:val="22"/>
        </w:rPr>
        <w:t xml:space="preserve">Taxonomic information data quality issues </w:t>
      </w:r>
      <w:r w:rsidR="00C14C0E">
        <w:rPr>
          <w:rFonts w:cs="Arial"/>
          <w:bCs/>
          <w:szCs w:val="22"/>
        </w:rPr>
        <w:t>included</w:t>
      </w:r>
      <w:r w:rsidR="00C14C0E" w:rsidRPr="00A170E0">
        <w:rPr>
          <w:rFonts w:cs="Arial"/>
          <w:szCs w:val="22"/>
        </w:rPr>
        <w:t xml:space="preserve">: </w:t>
      </w:r>
      <w:r w:rsidR="00312769" w:rsidRPr="00A170E0">
        <w:rPr>
          <w:rFonts w:cs="Arial"/>
          <w:szCs w:val="22"/>
        </w:rPr>
        <w:t>miss</w:t>
      </w:r>
      <w:r w:rsidR="00312769">
        <w:rPr>
          <w:rFonts w:cs="Arial"/>
          <w:szCs w:val="22"/>
        </w:rPr>
        <w:t>-</w:t>
      </w:r>
      <w:r w:rsidR="00C14C0E" w:rsidRPr="00A170E0">
        <w:rPr>
          <w:rFonts w:cs="Arial"/>
          <w:szCs w:val="22"/>
        </w:rPr>
        <w:t>recording of rank (</w:t>
      </w:r>
      <w:proofErr w:type="gramStart"/>
      <w:r w:rsidR="00C14C0E" w:rsidRPr="00A170E0">
        <w:rPr>
          <w:rFonts w:cs="Arial"/>
          <w:szCs w:val="22"/>
        </w:rPr>
        <w:t>e.g.</w:t>
      </w:r>
      <w:proofErr w:type="gramEnd"/>
      <w:r w:rsidR="00C14C0E" w:rsidRPr="00A170E0">
        <w:rPr>
          <w:rFonts w:cs="Arial"/>
          <w:szCs w:val="22"/>
        </w:rPr>
        <w:t xml:space="preserve"> Phylum name in class column), misspellings of scientific names, blank columns where </w:t>
      </w:r>
      <w:r w:rsidR="00C14C0E">
        <w:rPr>
          <w:rFonts w:cs="Arial"/>
          <w:szCs w:val="22"/>
        </w:rPr>
        <w:t>data were</w:t>
      </w:r>
      <w:r w:rsidR="00C14C0E" w:rsidRPr="00A170E0">
        <w:rPr>
          <w:rFonts w:cs="Arial"/>
          <w:szCs w:val="22"/>
        </w:rPr>
        <w:t xml:space="preserve"> needed (e.g. genus name missing). </w:t>
      </w:r>
      <w:r w:rsidR="00C14C0E" w:rsidRPr="00A170E0">
        <w:rPr>
          <w:rFonts w:cs="Arial"/>
          <w:bCs/>
          <w:szCs w:val="22"/>
        </w:rPr>
        <w:t>Other issues included formatting</w:t>
      </w:r>
      <w:r w:rsidR="00C14C0E" w:rsidRPr="00A170E0">
        <w:rPr>
          <w:rFonts w:cs="Arial"/>
          <w:szCs w:val="22"/>
        </w:rPr>
        <w:t>: such as extra spaces or commas after names, notes in column includ</w:t>
      </w:r>
      <w:r w:rsidR="00C14C0E">
        <w:rPr>
          <w:rFonts w:cs="Arial"/>
          <w:szCs w:val="22"/>
        </w:rPr>
        <w:t>ing informal ‘taxonomic’ terms (</w:t>
      </w:r>
      <w:proofErr w:type="gramStart"/>
      <w:r w:rsidR="00C14C0E" w:rsidRPr="00A170E0">
        <w:rPr>
          <w:rFonts w:cs="Arial"/>
          <w:szCs w:val="22"/>
        </w:rPr>
        <w:t>e.g.</w:t>
      </w:r>
      <w:proofErr w:type="gramEnd"/>
      <w:r w:rsidR="00C14C0E" w:rsidRPr="00A170E0">
        <w:rPr>
          <w:rFonts w:cs="Arial"/>
          <w:szCs w:val="22"/>
        </w:rPr>
        <w:t xml:space="preserve"> </w:t>
      </w:r>
      <w:r w:rsidR="00C14C0E">
        <w:rPr>
          <w:rFonts w:cs="Arial"/>
          <w:szCs w:val="22"/>
        </w:rPr>
        <w:t xml:space="preserve">the term </w:t>
      </w:r>
      <w:r w:rsidR="00C14C0E" w:rsidRPr="00A170E0">
        <w:rPr>
          <w:rFonts w:cs="Arial"/>
          <w:szCs w:val="22"/>
        </w:rPr>
        <w:t>“Nauplius” was extensively used, referring to juvenile Crustacea</w:t>
      </w:r>
      <w:r w:rsidR="00C14C0E">
        <w:rPr>
          <w:rFonts w:cs="Arial"/>
          <w:szCs w:val="22"/>
        </w:rPr>
        <w:t>, or note</w:t>
      </w:r>
      <w:r w:rsidR="00C14C0E" w:rsidRPr="00A170E0">
        <w:rPr>
          <w:rFonts w:cs="Arial"/>
          <w:szCs w:val="22"/>
        </w:rPr>
        <w:t>s referring to non-specimen records, e.g. ‘wood’ or “eDNA". </w:t>
      </w:r>
      <w:r w:rsidR="000B6A9C">
        <w:rPr>
          <w:rFonts w:cs="Arial"/>
          <w:szCs w:val="22"/>
        </w:rPr>
        <w:t xml:space="preserve">Extensive usage of unaccepted names was present, although in most cases this can be clarified with a taxon </w:t>
      </w:r>
      <w:r w:rsidR="000B6A9C">
        <w:rPr>
          <w:rFonts w:cs="Arial"/>
          <w:szCs w:val="22"/>
        </w:rPr>
        <w:lastRenderedPageBreak/>
        <w:t xml:space="preserve">match to WoRMS. These issues were present across all Contractor data. </w:t>
      </w:r>
      <w:r w:rsidR="00827C28">
        <w:rPr>
          <w:rFonts w:cs="Arial"/>
          <w:szCs w:val="22"/>
        </w:rPr>
        <w:t xml:space="preserve">As taxonomy was published near-to verbatim in DeepData, these issues were also present, and </w:t>
      </w:r>
      <w:r w:rsidR="00844475">
        <w:rPr>
          <w:rFonts w:cs="Arial"/>
          <w:szCs w:val="22"/>
        </w:rPr>
        <w:t xml:space="preserve">similar </w:t>
      </w:r>
      <w:r w:rsidR="00827C28">
        <w:rPr>
          <w:rFonts w:cs="Arial"/>
          <w:szCs w:val="22"/>
        </w:rPr>
        <w:t>notes were also made</w:t>
      </w:r>
      <w:r w:rsidR="00844475">
        <w:rPr>
          <w:rFonts w:cs="Arial"/>
          <w:szCs w:val="22"/>
        </w:rPr>
        <w:t xml:space="preserve"> on the published data</w:t>
      </w:r>
      <w:r w:rsidR="00827C28">
        <w:rPr>
          <w:rFonts w:cs="Arial"/>
          <w:szCs w:val="22"/>
        </w:rPr>
        <w:t xml:space="preserve"> </w:t>
      </w:r>
      <w:r w:rsidR="002253AB">
        <w:rPr>
          <w:rFonts w:cs="Arial"/>
          <w:szCs w:val="22"/>
        </w:rPr>
        <w:t>(</w:t>
      </w:r>
      <w:hyperlink w:anchor="_Supplementary_Data_File" w:history="1">
        <w:r w:rsidR="00844475" w:rsidRPr="00844475">
          <w:rPr>
            <w:rStyle w:val="Hyperlink"/>
            <w:rFonts w:cs="Arial"/>
            <w:szCs w:val="22"/>
          </w:rPr>
          <w:t>see SDF</w:t>
        </w:r>
        <w:r w:rsidR="00844475">
          <w:rPr>
            <w:rStyle w:val="Hyperlink"/>
            <w:rFonts w:cs="Arial"/>
            <w:szCs w:val="22"/>
          </w:rPr>
          <w:t xml:space="preserve"> </w:t>
        </w:r>
        <w:r w:rsidR="00844475" w:rsidRPr="00844475">
          <w:rPr>
            <w:rStyle w:val="Hyperlink"/>
            <w:rFonts w:cs="Arial"/>
            <w:szCs w:val="22"/>
          </w:rPr>
          <w:t>1</w:t>
        </w:r>
        <w:r w:rsidR="008C48F7">
          <w:rPr>
            <w:rStyle w:val="Hyperlink"/>
            <w:rFonts w:cs="Arial"/>
            <w:szCs w:val="22"/>
          </w:rPr>
          <w:t>A</w:t>
        </w:r>
      </w:hyperlink>
      <w:r w:rsidR="00844475">
        <w:rPr>
          <w:rFonts w:cs="Arial"/>
          <w:szCs w:val="22"/>
        </w:rPr>
        <w:t xml:space="preserve">; </w:t>
      </w:r>
      <w:hyperlink w:anchor="_Supplementary_Data_File_1" w:history="1">
        <w:r w:rsidR="00844475" w:rsidRPr="00844475">
          <w:rPr>
            <w:rStyle w:val="Hyperlink"/>
            <w:rFonts w:cs="Arial"/>
            <w:szCs w:val="22"/>
          </w:rPr>
          <w:t>7</w:t>
        </w:r>
      </w:hyperlink>
      <w:r w:rsidR="002253AB">
        <w:rPr>
          <w:rFonts w:cs="Arial"/>
          <w:szCs w:val="22"/>
        </w:rPr>
        <w:t>). Data quality issues in the raw data are continued therefore in the published data.</w:t>
      </w:r>
      <w:r w:rsidR="000B6A9C">
        <w:rPr>
          <w:rFonts w:cs="Arial"/>
          <w:szCs w:val="22"/>
        </w:rPr>
        <w:t xml:space="preserve"> </w:t>
      </w:r>
    </w:p>
    <w:p w14:paraId="2A7238E2" w14:textId="77777777" w:rsidR="00C14C0E" w:rsidRDefault="00C14C0E" w:rsidP="00923DA4">
      <w:pPr>
        <w:rPr>
          <w:rFonts w:cs="Arial"/>
          <w:szCs w:val="22"/>
        </w:rPr>
      </w:pPr>
    </w:p>
    <w:p w14:paraId="4D223E95" w14:textId="39AA0145" w:rsidR="00923DA4" w:rsidRPr="00A170E0" w:rsidRDefault="00556E3B" w:rsidP="00923DA4">
      <w:pPr>
        <w:rPr>
          <w:rStyle w:val="LineNumber"/>
          <w:rFonts w:cs="Arial"/>
          <w:i/>
          <w:sz w:val="22"/>
          <w:szCs w:val="22"/>
        </w:rPr>
      </w:pPr>
      <w:r w:rsidRPr="00A170E0">
        <w:rPr>
          <w:rFonts w:cs="Arial"/>
          <w:szCs w:val="22"/>
        </w:rPr>
        <w:t xml:space="preserve">Sometimes ambiguous taxonomy </w:t>
      </w:r>
      <w:proofErr w:type="gramStart"/>
      <w:r w:rsidRPr="00A170E0">
        <w:rPr>
          <w:rFonts w:cs="Arial"/>
          <w:szCs w:val="22"/>
        </w:rPr>
        <w:t>was recorded,</w:t>
      </w:r>
      <w:proofErr w:type="gramEnd"/>
      <w:r w:rsidRPr="00A170E0">
        <w:rPr>
          <w:rFonts w:cs="Arial"/>
          <w:szCs w:val="22"/>
        </w:rPr>
        <w:t xml:space="preserve"> from straightforward cases of question marks after names, indicating uncertainty in identification, to more complex cases, for example mismatche</w:t>
      </w:r>
      <w:r w:rsidR="00C14C0E">
        <w:rPr>
          <w:rFonts w:cs="Arial"/>
          <w:szCs w:val="22"/>
        </w:rPr>
        <w:t>s</w:t>
      </w:r>
      <w:r w:rsidRPr="00A170E0">
        <w:rPr>
          <w:rFonts w:cs="Arial"/>
          <w:szCs w:val="22"/>
        </w:rPr>
        <w:t xml:space="preserve"> between taxonomic rank, e.g. records of Tentaculat</w:t>
      </w:r>
      <w:r w:rsidR="003D0683">
        <w:rPr>
          <w:rFonts w:cs="Arial"/>
          <w:szCs w:val="22"/>
        </w:rPr>
        <w:t>a, but Bryozoa recorded as the p</w:t>
      </w:r>
      <w:r w:rsidRPr="00A170E0">
        <w:rPr>
          <w:rFonts w:cs="Arial"/>
          <w:szCs w:val="22"/>
        </w:rPr>
        <w:t xml:space="preserve">hylum. In </w:t>
      </w:r>
      <w:r w:rsidR="00312769" w:rsidRPr="00A170E0">
        <w:rPr>
          <w:rFonts w:cs="Arial"/>
          <w:szCs w:val="22"/>
        </w:rPr>
        <w:t>several</w:t>
      </w:r>
      <w:r w:rsidRPr="00A170E0">
        <w:rPr>
          <w:rFonts w:cs="Arial"/>
          <w:szCs w:val="22"/>
        </w:rPr>
        <w:t xml:space="preserve"> cases therefore</w:t>
      </w:r>
      <w:r w:rsidR="00067929" w:rsidRPr="00A170E0">
        <w:rPr>
          <w:rFonts w:cs="Arial"/>
          <w:szCs w:val="22"/>
        </w:rPr>
        <w:t xml:space="preserve"> confirm</w:t>
      </w:r>
      <w:r w:rsidR="004F01D8" w:rsidRPr="00A170E0">
        <w:rPr>
          <w:rFonts w:cs="Arial"/>
          <w:szCs w:val="22"/>
        </w:rPr>
        <w:t xml:space="preserve">ation from </w:t>
      </w:r>
      <w:r w:rsidR="00C14C0E">
        <w:rPr>
          <w:rFonts w:cs="Arial"/>
          <w:szCs w:val="22"/>
        </w:rPr>
        <w:t>C</w:t>
      </w:r>
      <w:r w:rsidR="004F01D8" w:rsidRPr="00A170E0">
        <w:rPr>
          <w:rFonts w:cs="Arial"/>
          <w:szCs w:val="22"/>
        </w:rPr>
        <w:t>ontractor</w:t>
      </w:r>
      <w:r w:rsidR="00C14C0E">
        <w:rPr>
          <w:rFonts w:cs="Arial"/>
          <w:szCs w:val="22"/>
        </w:rPr>
        <w:t>s</w:t>
      </w:r>
      <w:r w:rsidR="004F01D8" w:rsidRPr="00A170E0">
        <w:rPr>
          <w:rFonts w:cs="Arial"/>
          <w:szCs w:val="22"/>
        </w:rPr>
        <w:t xml:space="preserve"> </w:t>
      </w:r>
      <w:r w:rsidRPr="00A170E0">
        <w:rPr>
          <w:rFonts w:cs="Arial"/>
          <w:szCs w:val="22"/>
        </w:rPr>
        <w:t>would be required</w:t>
      </w:r>
      <w:r w:rsidR="004F01D8" w:rsidRPr="00A170E0">
        <w:rPr>
          <w:rFonts w:cs="Arial"/>
          <w:szCs w:val="22"/>
        </w:rPr>
        <w:t>.</w:t>
      </w:r>
      <w:r w:rsidR="00923DA4" w:rsidRPr="00A170E0">
        <w:rPr>
          <w:rFonts w:cs="Arial"/>
          <w:szCs w:val="22"/>
        </w:rPr>
        <w:t xml:space="preserve"> The datasets were </w:t>
      </w:r>
      <w:r w:rsidR="00067929" w:rsidRPr="00A170E0">
        <w:rPr>
          <w:rFonts w:cs="Arial"/>
          <w:szCs w:val="22"/>
        </w:rPr>
        <w:t>variable</w:t>
      </w:r>
      <w:r w:rsidR="00923DA4" w:rsidRPr="00A170E0">
        <w:rPr>
          <w:rFonts w:cs="Arial"/>
          <w:szCs w:val="22"/>
        </w:rPr>
        <w:t xml:space="preserve"> overall, and in </w:t>
      </w:r>
      <w:r w:rsidR="000B6A9C">
        <w:rPr>
          <w:rFonts w:cs="Arial"/>
          <w:szCs w:val="22"/>
        </w:rPr>
        <w:t>many</w:t>
      </w:r>
      <w:r w:rsidR="00923DA4" w:rsidRPr="00A170E0">
        <w:rPr>
          <w:rFonts w:cs="Arial"/>
          <w:szCs w:val="22"/>
        </w:rPr>
        <w:t xml:space="preserve"> cases the templates </w:t>
      </w:r>
      <w:r w:rsidR="00D30393">
        <w:rPr>
          <w:rFonts w:cs="Arial"/>
          <w:szCs w:val="22"/>
        </w:rPr>
        <w:t>themselves had been customised,</w:t>
      </w:r>
      <w:r w:rsidR="00923DA4" w:rsidRPr="00A170E0">
        <w:rPr>
          <w:rFonts w:cs="Arial"/>
          <w:szCs w:val="22"/>
        </w:rPr>
        <w:t xml:space="preserve"> extra columns added, </w:t>
      </w:r>
      <w:r w:rsidR="00D30393">
        <w:rPr>
          <w:rFonts w:cs="Arial"/>
          <w:szCs w:val="22"/>
        </w:rPr>
        <w:t xml:space="preserve">and/or </w:t>
      </w:r>
      <w:r w:rsidR="00923DA4" w:rsidRPr="00A170E0">
        <w:rPr>
          <w:rFonts w:cs="Arial"/>
          <w:szCs w:val="22"/>
        </w:rPr>
        <w:t>others removed, with the result that some manual processing wa</w:t>
      </w:r>
      <w:r w:rsidR="00067929" w:rsidRPr="00A170E0">
        <w:rPr>
          <w:rFonts w:cs="Arial"/>
          <w:szCs w:val="22"/>
        </w:rPr>
        <w:t xml:space="preserve">s required </w:t>
      </w:r>
      <w:r w:rsidR="00D30393">
        <w:rPr>
          <w:rFonts w:cs="Arial"/>
          <w:szCs w:val="22"/>
        </w:rPr>
        <w:t>just</w:t>
      </w:r>
      <w:r w:rsidR="00067929" w:rsidRPr="00A170E0">
        <w:rPr>
          <w:rFonts w:cs="Arial"/>
          <w:szCs w:val="22"/>
        </w:rPr>
        <w:t xml:space="preserve"> to restructure them back into </w:t>
      </w:r>
      <w:r w:rsidR="00D30393">
        <w:rPr>
          <w:rFonts w:cs="Arial"/>
          <w:szCs w:val="22"/>
        </w:rPr>
        <w:t>a standard</w:t>
      </w:r>
      <w:r w:rsidR="00067929" w:rsidRPr="00A170E0">
        <w:rPr>
          <w:rFonts w:cs="Arial"/>
          <w:szCs w:val="22"/>
        </w:rPr>
        <w:t xml:space="preserve"> format</w:t>
      </w:r>
      <w:r w:rsidR="00923DA4" w:rsidRPr="00A170E0">
        <w:rPr>
          <w:rFonts w:cs="Arial"/>
          <w:szCs w:val="22"/>
        </w:rPr>
        <w:t xml:space="preserve">. </w:t>
      </w:r>
      <w:r w:rsidR="00EE39D3" w:rsidRPr="00A170E0">
        <w:rPr>
          <w:rFonts w:cs="Arial"/>
          <w:szCs w:val="22"/>
        </w:rPr>
        <w:t xml:space="preserve">It may need to be reiterated in the guidance that no </w:t>
      </w:r>
      <w:r w:rsidR="000B6A9C">
        <w:rPr>
          <w:rFonts w:cs="Arial"/>
          <w:szCs w:val="22"/>
        </w:rPr>
        <w:t>customisation</w:t>
      </w:r>
      <w:r w:rsidR="00192237">
        <w:rPr>
          <w:rFonts w:cs="Arial"/>
          <w:szCs w:val="22"/>
        </w:rPr>
        <w:t>s</w:t>
      </w:r>
      <w:r w:rsidR="00EE39D3" w:rsidRPr="00A170E0">
        <w:rPr>
          <w:rFonts w:cs="Arial"/>
          <w:szCs w:val="22"/>
        </w:rPr>
        <w:t xml:space="preserve"> are to be made to the data template, or modifications are made to the template itse</w:t>
      </w:r>
      <w:r w:rsidR="002253AB">
        <w:rPr>
          <w:rFonts w:cs="Arial"/>
          <w:szCs w:val="22"/>
        </w:rPr>
        <w:t>lf to block such editing steps</w:t>
      </w:r>
      <w:r w:rsidR="00EE39D3" w:rsidRPr="00A170E0">
        <w:rPr>
          <w:rFonts w:cs="Arial"/>
          <w:szCs w:val="22"/>
        </w:rPr>
        <w:t xml:space="preserve">. </w:t>
      </w:r>
      <w:proofErr w:type="gramStart"/>
      <w:r w:rsidR="00EE39D3" w:rsidRPr="00A170E0">
        <w:rPr>
          <w:rFonts w:cs="Arial"/>
          <w:szCs w:val="22"/>
        </w:rPr>
        <w:t>Overall</w:t>
      </w:r>
      <w:proofErr w:type="gramEnd"/>
      <w:r w:rsidR="00D30393">
        <w:rPr>
          <w:rFonts w:cs="Arial"/>
          <w:szCs w:val="22"/>
        </w:rPr>
        <w:t xml:space="preserve"> </w:t>
      </w:r>
      <w:r w:rsidR="00D30393" w:rsidRPr="00A170E0">
        <w:rPr>
          <w:rFonts w:cs="Arial"/>
          <w:szCs w:val="22"/>
        </w:rPr>
        <w:t>therefore</w:t>
      </w:r>
      <w:r w:rsidR="00EE39D3" w:rsidRPr="00A170E0">
        <w:rPr>
          <w:rFonts w:cs="Arial"/>
          <w:szCs w:val="22"/>
        </w:rPr>
        <w:t>, s</w:t>
      </w:r>
      <w:r w:rsidR="00923DA4" w:rsidRPr="00A170E0">
        <w:rPr>
          <w:rFonts w:cs="Arial"/>
          <w:szCs w:val="22"/>
        </w:rPr>
        <w:t>ubstan</w:t>
      </w:r>
      <w:r w:rsidR="00EE39D3" w:rsidRPr="00A170E0">
        <w:rPr>
          <w:rFonts w:cs="Arial"/>
          <w:szCs w:val="22"/>
        </w:rPr>
        <w:t xml:space="preserve">tial data processing was </w:t>
      </w:r>
      <w:r w:rsidR="00923DA4" w:rsidRPr="00A170E0">
        <w:rPr>
          <w:rFonts w:cs="Arial"/>
          <w:szCs w:val="22"/>
        </w:rPr>
        <w:t>needed</w:t>
      </w:r>
      <w:r w:rsidR="00EE39D3" w:rsidRPr="00A170E0">
        <w:rPr>
          <w:rFonts w:cs="Arial"/>
          <w:szCs w:val="22"/>
        </w:rPr>
        <w:t xml:space="preserve"> to harmonise the contractor data</w:t>
      </w:r>
      <w:r w:rsidR="00923DA4" w:rsidRPr="00A170E0">
        <w:rPr>
          <w:rFonts w:cs="Arial"/>
          <w:szCs w:val="22"/>
        </w:rPr>
        <w:t xml:space="preserve">. </w:t>
      </w:r>
      <w:r w:rsidR="00EE39D3" w:rsidRPr="00A170E0">
        <w:rPr>
          <w:rStyle w:val="LineNumber"/>
          <w:rFonts w:cs="Arial"/>
          <w:sz w:val="22"/>
          <w:szCs w:val="22"/>
        </w:rPr>
        <w:t xml:space="preserve">This </w:t>
      </w:r>
      <w:r w:rsidR="002253AB">
        <w:rPr>
          <w:rStyle w:val="LineNumber"/>
          <w:rFonts w:cs="Arial"/>
          <w:sz w:val="22"/>
          <w:szCs w:val="22"/>
        </w:rPr>
        <w:t xml:space="preserve">factor </w:t>
      </w:r>
      <w:r w:rsidR="00923DA4" w:rsidRPr="00A170E0">
        <w:rPr>
          <w:rStyle w:val="LineNumber"/>
          <w:rFonts w:cs="Arial"/>
          <w:sz w:val="22"/>
          <w:szCs w:val="22"/>
        </w:rPr>
        <w:t xml:space="preserve">may have contributed </w:t>
      </w:r>
      <w:r w:rsidR="00D30393">
        <w:rPr>
          <w:rStyle w:val="LineNumber"/>
          <w:rFonts w:cs="Arial"/>
          <w:sz w:val="22"/>
          <w:szCs w:val="22"/>
        </w:rPr>
        <w:t>to the delays in publishing of C</w:t>
      </w:r>
      <w:r w:rsidR="00923DA4" w:rsidRPr="00A170E0">
        <w:rPr>
          <w:rStyle w:val="LineNumber"/>
          <w:rFonts w:cs="Arial"/>
          <w:sz w:val="22"/>
          <w:szCs w:val="22"/>
        </w:rPr>
        <w:t xml:space="preserve">ontractor data submissions to DeepData. </w:t>
      </w:r>
    </w:p>
    <w:p w14:paraId="725FFB85" w14:textId="13E1CB9A" w:rsidR="00A15003" w:rsidRPr="00F44037" w:rsidRDefault="00A15003" w:rsidP="00067929">
      <w:pPr>
        <w:rPr>
          <w:rStyle w:val="LineNumber"/>
          <w:rFonts w:cs="Arial"/>
          <w:sz w:val="24"/>
        </w:rPr>
      </w:pPr>
    </w:p>
    <w:p w14:paraId="60B20E0D" w14:textId="3F1386EB" w:rsidR="00172AEF" w:rsidRPr="00BA414C" w:rsidRDefault="001F3791" w:rsidP="00BA414C">
      <w:pPr>
        <w:pStyle w:val="Heading3"/>
        <w:rPr>
          <w:rStyle w:val="LineNumber"/>
          <w:sz w:val="22"/>
        </w:rPr>
      </w:pPr>
      <w:bookmarkStart w:id="132" w:name="_The_OBIS_DeepData"/>
      <w:bookmarkStart w:id="133" w:name="_Toc101879432"/>
      <w:bookmarkEnd w:id="132"/>
      <w:r w:rsidRPr="00BA414C">
        <w:rPr>
          <w:rStyle w:val="LineNumber"/>
          <w:sz w:val="22"/>
        </w:rPr>
        <w:t xml:space="preserve">The </w:t>
      </w:r>
      <w:r w:rsidR="00525AC8" w:rsidRPr="00BA414C">
        <w:rPr>
          <w:rStyle w:val="LineNumber"/>
          <w:sz w:val="22"/>
        </w:rPr>
        <w:t xml:space="preserve">OBIS </w:t>
      </w:r>
      <w:r w:rsidR="007C0A61">
        <w:rPr>
          <w:rStyle w:val="LineNumber"/>
          <w:sz w:val="22"/>
        </w:rPr>
        <w:t>ISA</w:t>
      </w:r>
      <w:r w:rsidR="007C0A61" w:rsidRPr="00BA414C">
        <w:rPr>
          <w:rStyle w:val="LineNumber"/>
          <w:sz w:val="22"/>
        </w:rPr>
        <w:t xml:space="preserve"> </w:t>
      </w:r>
      <w:r w:rsidR="00525AC8" w:rsidRPr="00BA414C">
        <w:rPr>
          <w:rStyle w:val="LineNumber"/>
          <w:sz w:val="22"/>
        </w:rPr>
        <w:t xml:space="preserve">node and </w:t>
      </w:r>
      <w:r w:rsidR="00067929" w:rsidRPr="00BA414C">
        <w:rPr>
          <w:rStyle w:val="LineNumber"/>
          <w:sz w:val="22"/>
        </w:rPr>
        <w:t>data mapping</w:t>
      </w:r>
      <w:bookmarkEnd w:id="133"/>
      <w:r w:rsidR="00067929" w:rsidRPr="00BA414C">
        <w:rPr>
          <w:rStyle w:val="LineNumber"/>
          <w:sz w:val="22"/>
        </w:rPr>
        <w:t xml:space="preserve"> </w:t>
      </w:r>
    </w:p>
    <w:p w14:paraId="636B35B8" w14:textId="10139D17" w:rsidR="00333872" w:rsidRPr="00D555CB" w:rsidRDefault="00333872" w:rsidP="00067929">
      <w:pPr>
        <w:rPr>
          <w:rStyle w:val="LineNumber"/>
          <w:rFonts w:cs="Arial"/>
          <w:sz w:val="24"/>
        </w:rPr>
      </w:pPr>
    </w:p>
    <w:p w14:paraId="7A37FDF2" w14:textId="3DA24C83" w:rsidR="000A433C" w:rsidRPr="004B76CC" w:rsidRDefault="000A433C" w:rsidP="000A433C">
      <w:pPr>
        <w:rPr>
          <w:rStyle w:val="LineNumber"/>
          <w:rFonts w:cs="Arial"/>
          <w:sz w:val="22"/>
          <w:szCs w:val="22"/>
        </w:rPr>
      </w:pPr>
      <w:r w:rsidRPr="00A170E0">
        <w:rPr>
          <w:rFonts w:cs="Arial"/>
          <w:szCs w:val="22"/>
        </w:rPr>
        <w:t xml:space="preserve">Given that the data were published on the OBIS DeepData node at a relatively late stage of the project, </w:t>
      </w:r>
      <w:r w:rsidR="00D30393">
        <w:rPr>
          <w:rFonts w:cs="Arial"/>
          <w:szCs w:val="22"/>
        </w:rPr>
        <w:t>in-</w:t>
      </w:r>
      <w:r w:rsidRPr="00A170E0">
        <w:rPr>
          <w:rFonts w:cs="Arial"/>
          <w:szCs w:val="22"/>
        </w:rPr>
        <w:t xml:space="preserve">depth analysis of the data mapping </w:t>
      </w:r>
      <w:r w:rsidR="007531FE" w:rsidRPr="004B76CC">
        <w:rPr>
          <w:rFonts w:cs="Arial"/>
          <w:szCs w:val="22"/>
        </w:rPr>
        <w:t xml:space="preserve">between the systems was not made. </w:t>
      </w:r>
      <w:r w:rsidR="00BE5EE2" w:rsidRPr="004B76CC">
        <w:rPr>
          <w:rFonts w:cs="Arial"/>
          <w:szCs w:val="22"/>
        </w:rPr>
        <w:t>O</w:t>
      </w:r>
      <w:r w:rsidR="007531FE" w:rsidRPr="004B76CC">
        <w:rPr>
          <w:rFonts w:cs="Arial"/>
          <w:szCs w:val="22"/>
        </w:rPr>
        <w:t xml:space="preserve">bservations on the OBIS DeepData records are </w:t>
      </w:r>
      <w:r w:rsidR="002253AB" w:rsidRPr="004B76CC">
        <w:rPr>
          <w:rFonts w:cs="Arial"/>
          <w:szCs w:val="22"/>
        </w:rPr>
        <w:t>relevant</w:t>
      </w:r>
      <w:r w:rsidR="00CC55EA">
        <w:rPr>
          <w:rFonts w:cs="Arial"/>
          <w:szCs w:val="22"/>
        </w:rPr>
        <w:t>,</w:t>
      </w:r>
      <w:r w:rsidR="002253AB" w:rsidRPr="004B76CC">
        <w:rPr>
          <w:rFonts w:cs="Arial"/>
          <w:szCs w:val="22"/>
        </w:rPr>
        <w:t xml:space="preserve"> however</w:t>
      </w:r>
      <w:r w:rsidR="00CC55EA">
        <w:rPr>
          <w:rFonts w:cs="Arial"/>
          <w:szCs w:val="22"/>
        </w:rPr>
        <w:t>,</w:t>
      </w:r>
      <w:r w:rsidR="002253AB" w:rsidRPr="004B76CC">
        <w:rPr>
          <w:rFonts w:cs="Arial"/>
          <w:szCs w:val="22"/>
        </w:rPr>
        <w:t xml:space="preserve"> and outlined here in</w:t>
      </w:r>
      <w:r w:rsidR="007531FE" w:rsidRPr="004B76CC">
        <w:rPr>
          <w:rFonts w:cs="Arial"/>
          <w:szCs w:val="22"/>
        </w:rPr>
        <w:t xml:space="preserve"> brief. </w:t>
      </w:r>
      <w:r w:rsidR="004B76CC" w:rsidRPr="004B76CC">
        <w:rPr>
          <w:rFonts w:cs="Arial"/>
          <w:szCs w:val="22"/>
        </w:rPr>
        <w:t>T</w:t>
      </w:r>
      <w:r w:rsidR="007531FE" w:rsidRPr="004B76CC">
        <w:rPr>
          <w:rFonts w:cs="Arial"/>
          <w:szCs w:val="22"/>
        </w:rPr>
        <w:t>hese are informal observations of a fe</w:t>
      </w:r>
      <w:r w:rsidR="007539D0" w:rsidRPr="004B76CC">
        <w:rPr>
          <w:rFonts w:cs="Arial"/>
          <w:szCs w:val="22"/>
        </w:rPr>
        <w:t xml:space="preserve">w key issues of the </w:t>
      </w:r>
      <w:r w:rsidR="004B76CC" w:rsidRPr="004B76CC">
        <w:rPr>
          <w:rFonts w:cs="Arial"/>
          <w:szCs w:val="22"/>
        </w:rPr>
        <w:t xml:space="preserve">DeepData mapping to </w:t>
      </w:r>
      <w:r w:rsidR="003B40DE">
        <w:rPr>
          <w:rFonts w:cs="Arial"/>
          <w:szCs w:val="22"/>
        </w:rPr>
        <w:t xml:space="preserve">Darwin </w:t>
      </w:r>
      <w:r w:rsidR="003B40DE" w:rsidRPr="000B6A9C">
        <w:rPr>
          <w:rFonts w:cs="Arial"/>
          <w:szCs w:val="22"/>
        </w:rPr>
        <w:t>Core</w:t>
      </w:r>
      <w:r w:rsidR="004B76CC" w:rsidRPr="000B6A9C">
        <w:rPr>
          <w:rFonts w:cs="Arial"/>
          <w:szCs w:val="22"/>
        </w:rPr>
        <w:t xml:space="preserve">, rather than the OBIS data processing pipeline </w:t>
      </w:r>
      <w:r w:rsidR="000B6A9C" w:rsidRPr="000B6A9C">
        <w:rPr>
          <w:rFonts w:cs="Arial"/>
          <w:szCs w:val="22"/>
        </w:rPr>
        <w:t xml:space="preserve">itself </w:t>
      </w:r>
      <w:r w:rsidR="004B76CC" w:rsidRPr="000B6A9C">
        <w:rPr>
          <w:rFonts w:cs="Arial"/>
          <w:szCs w:val="22"/>
        </w:rPr>
        <w:t xml:space="preserve">which has been very </w:t>
      </w:r>
      <w:r w:rsidR="000B6A9C">
        <w:rPr>
          <w:rFonts w:cs="Arial"/>
          <w:szCs w:val="22"/>
        </w:rPr>
        <w:t>well-implemented</w:t>
      </w:r>
      <w:r w:rsidR="004B76CC" w:rsidRPr="000B6A9C">
        <w:rPr>
          <w:rFonts w:cs="Arial"/>
          <w:szCs w:val="22"/>
        </w:rPr>
        <w:t xml:space="preserve">. </w:t>
      </w:r>
      <w:r w:rsidR="004B76CC" w:rsidRPr="000B6A9C">
        <w:rPr>
          <w:rStyle w:val="LineNumber"/>
          <w:rFonts w:cs="Arial"/>
          <w:sz w:val="22"/>
          <w:szCs w:val="22"/>
        </w:rPr>
        <w:t>We have only one point of issue with the latter in designation of records as ‘</w:t>
      </w:r>
      <w:proofErr w:type="spellStart"/>
      <w:r w:rsidR="004B76CC" w:rsidRPr="000B6A9C">
        <w:rPr>
          <w:rStyle w:val="LineNumber"/>
          <w:rFonts w:cs="Arial"/>
          <w:sz w:val="22"/>
          <w:szCs w:val="22"/>
        </w:rPr>
        <w:t>humanObservation</w:t>
      </w:r>
      <w:proofErr w:type="spellEnd"/>
      <w:r w:rsidR="004B76CC" w:rsidRPr="000B6A9C">
        <w:rPr>
          <w:rStyle w:val="LineNumber"/>
          <w:rFonts w:cs="Arial"/>
          <w:sz w:val="22"/>
          <w:szCs w:val="22"/>
        </w:rPr>
        <w:t>’</w:t>
      </w:r>
      <w:r w:rsidR="004B76CC">
        <w:rPr>
          <w:rStyle w:val="LineNumber"/>
          <w:rFonts w:cs="Arial"/>
          <w:sz w:val="22"/>
          <w:szCs w:val="22"/>
        </w:rPr>
        <w:t xml:space="preserve">, given most of these records are of specimens (some are observations however, </w:t>
      </w:r>
      <w:proofErr w:type="gramStart"/>
      <w:r w:rsidR="004B76CC">
        <w:rPr>
          <w:rStyle w:val="LineNumber"/>
          <w:rFonts w:cs="Arial"/>
          <w:sz w:val="22"/>
          <w:szCs w:val="22"/>
        </w:rPr>
        <w:t>e.g.</w:t>
      </w:r>
      <w:proofErr w:type="gramEnd"/>
      <w:r w:rsidR="004B76CC">
        <w:rPr>
          <w:rStyle w:val="LineNumber"/>
          <w:rFonts w:cs="Arial"/>
          <w:sz w:val="22"/>
          <w:szCs w:val="22"/>
        </w:rPr>
        <w:t xml:space="preserve"> the imagery records), therefore the category ‘</w:t>
      </w:r>
      <w:proofErr w:type="spellStart"/>
      <w:r w:rsidR="004B76CC">
        <w:rPr>
          <w:rStyle w:val="LineNumber"/>
          <w:rFonts w:cs="Arial"/>
          <w:sz w:val="22"/>
          <w:szCs w:val="22"/>
        </w:rPr>
        <w:t>preservedSpecimen</w:t>
      </w:r>
      <w:proofErr w:type="spellEnd"/>
      <w:r w:rsidR="004B76CC">
        <w:rPr>
          <w:rStyle w:val="LineNumber"/>
          <w:rFonts w:cs="Arial"/>
          <w:sz w:val="22"/>
          <w:szCs w:val="22"/>
        </w:rPr>
        <w:t xml:space="preserve">’ </w:t>
      </w:r>
      <w:r w:rsidR="00B513A8">
        <w:rPr>
          <w:rStyle w:val="LineNumber"/>
          <w:rFonts w:cs="Arial"/>
          <w:sz w:val="22"/>
          <w:szCs w:val="22"/>
        </w:rPr>
        <w:t xml:space="preserve">in some cases </w:t>
      </w:r>
      <w:r w:rsidR="004B76CC">
        <w:rPr>
          <w:rStyle w:val="LineNumber"/>
          <w:rFonts w:cs="Arial"/>
          <w:sz w:val="22"/>
          <w:szCs w:val="22"/>
        </w:rPr>
        <w:t>may be more accurate.</w:t>
      </w:r>
      <w:r w:rsidR="00B513A8">
        <w:rPr>
          <w:rStyle w:val="LineNumber"/>
          <w:rFonts w:cs="Arial"/>
          <w:sz w:val="22"/>
          <w:szCs w:val="22"/>
        </w:rPr>
        <w:t xml:space="preserve"> </w:t>
      </w:r>
      <w:r w:rsidR="007531FE" w:rsidRPr="00A170E0">
        <w:rPr>
          <w:rFonts w:cs="Arial"/>
          <w:szCs w:val="22"/>
        </w:rPr>
        <w:t xml:space="preserve">The preliminary mapping of the DeepData datasets to </w:t>
      </w:r>
      <w:r w:rsidR="003B40DE">
        <w:rPr>
          <w:rFonts w:cs="Arial"/>
          <w:szCs w:val="22"/>
        </w:rPr>
        <w:t>Darwin Core</w:t>
      </w:r>
      <w:r w:rsidR="007531FE" w:rsidRPr="00A170E0">
        <w:rPr>
          <w:rFonts w:cs="Arial"/>
          <w:szCs w:val="22"/>
        </w:rPr>
        <w:t xml:space="preserve"> was done by the ISA data team (Pieter Provoost, pers. </w:t>
      </w:r>
      <w:r w:rsidR="00B91A15">
        <w:rPr>
          <w:rFonts w:cs="Arial"/>
          <w:szCs w:val="22"/>
        </w:rPr>
        <w:t>c</w:t>
      </w:r>
      <w:r w:rsidR="007531FE" w:rsidRPr="00A170E0">
        <w:rPr>
          <w:rFonts w:cs="Arial"/>
          <w:szCs w:val="22"/>
        </w:rPr>
        <w:t>om</w:t>
      </w:r>
      <w:r w:rsidR="00AD70B3">
        <w:rPr>
          <w:rFonts w:cs="Arial"/>
          <w:szCs w:val="22"/>
        </w:rPr>
        <w:t>m.</w:t>
      </w:r>
      <w:r w:rsidR="007531FE" w:rsidRPr="00A170E0">
        <w:rPr>
          <w:rFonts w:cs="Arial"/>
          <w:szCs w:val="22"/>
        </w:rPr>
        <w:t xml:space="preserve">). </w:t>
      </w:r>
      <w:r w:rsidRPr="00A170E0">
        <w:rPr>
          <w:rFonts w:cs="Arial"/>
          <w:szCs w:val="22"/>
        </w:rPr>
        <w:t xml:space="preserve">What is known of the initial data mapping </w:t>
      </w:r>
      <w:r w:rsidR="007531FE" w:rsidRPr="00A170E0">
        <w:rPr>
          <w:rFonts w:cs="Arial"/>
          <w:szCs w:val="22"/>
        </w:rPr>
        <w:t xml:space="preserve">been </w:t>
      </w:r>
      <w:r w:rsidRPr="00A170E0">
        <w:rPr>
          <w:rFonts w:cs="Arial"/>
          <w:szCs w:val="22"/>
        </w:rPr>
        <w:t xml:space="preserve">interpreted from the OBIS </w:t>
      </w:r>
      <w:r w:rsidR="007A47F9">
        <w:rPr>
          <w:rFonts w:cs="Arial"/>
          <w:szCs w:val="22"/>
        </w:rPr>
        <w:t>documentation</w:t>
      </w:r>
      <w:r w:rsidRPr="00A170E0">
        <w:rPr>
          <w:rFonts w:cs="Arial"/>
          <w:szCs w:val="22"/>
        </w:rPr>
        <w:t xml:space="preserve"> and cross referencing with the records published in DeepData</w:t>
      </w:r>
      <w:r w:rsidR="007531FE" w:rsidRPr="00A170E0">
        <w:rPr>
          <w:rFonts w:cs="Arial"/>
          <w:szCs w:val="22"/>
        </w:rPr>
        <w:t xml:space="preserve"> (or contractor data submissions). </w:t>
      </w:r>
      <w:r w:rsidR="007A47F9" w:rsidRPr="00A170E0">
        <w:rPr>
          <w:rFonts w:cs="Arial"/>
          <w:szCs w:val="22"/>
        </w:rPr>
        <w:t>Th</w:t>
      </w:r>
      <w:r w:rsidR="007A47F9">
        <w:rPr>
          <w:rFonts w:cs="Arial"/>
          <w:szCs w:val="22"/>
        </w:rPr>
        <w:t xml:space="preserve">e remainder of the data </w:t>
      </w:r>
      <w:r w:rsidR="007A47F9" w:rsidRPr="00A170E0">
        <w:rPr>
          <w:rFonts w:cs="Arial"/>
          <w:szCs w:val="22"/>
        </w:rPr>
        <w:t xml:space="preserve">processing </w:t>
      </w:r>
      <w:r w:rsidR="007A47F9">
        <w:rPr>
          <w:rFonts w:cs="Arial"/>
          <w:szCs w:val="22"/>
        </w:rPr>
        <w:t xml:space="preserve">pipeline </w:t>
      </w:r>
      <w:r w:rsidR="007A47F9" w:rsidRPr="00A170E0">
        <w:rPr>
          <w:rFonts w:cs="Arial"/>
          <w:szCs w:val="22"/>
        </w:rPr>
        <w:t xml:space="preserve">is fully documented </w:t>
      </w:r>
      <w:r w:rsidR="007A47F9" w:rsidRPr="004B76CC">
        <w:rPr>
          <w:rFonts w:cs="Arial"/>
          <w:szCs w:val="22"/>
        </w:rPr>
        <w:t xml:space="preserve">by the OBIS secretariat </w:t>
      </w:r>
      <w:r w:rsidR="004D6967" w:rsidRPr="004B76CC">
        <w:rPr>
          <w:rFonts w:cs="Arial"/>
          <w:szCs w:val="22"/>
        </w:rPr>
        <w:t>and in the public domain, i</w:t>
      </w:r>
      <w:r w:rsidR="007A47F9" w:rsidRPr="004B76CC">
        <w:rPr>
          <w:rFonts w:cs="Arial"/>
          <w:szCs w:val="22"/>
        </w:rPr>
        <w:t xml:space="preserve">n </w:t>
      </w:r>
      <w:r w:rsidR="00EE286E">
        <w:rPr>
          <w:rFonts w:cs="Arial"/>
          <w:szCs w:val="22"/>
        </w:rPr>
        <w:t>the</w:t>
      </w:r>
      <w:r w:rsidR="007A47F9" w:rsidRPr="004B76CC">
        <w:rPr>
          <w:rFonts w:cs="Arial"/>
          <w:szCs w:val="22"/>
        </w:rPr>
        <w:t xml:space="preserve"> </w:t>
      </w:r>
      <w:r w:rsidR="00672F90">
        <w:rPr>
          <w:rFonts w:cs="Arial"/>
          <w:szCs w:val="22"/>
        </w:rPr>
        <w:t xml:space="preserve">OBIS DeepData </w:t>
      </w:r>
      <w:r w:rsidR="007A47F9" w:rsidRPr="004B76CC">
        <w:rPr>
          <w:rFonts w:cs="Arial"/>
          <w:szCs w:val="22"/>
        </w:rPr>
        <w:t>GitHub notebook</w:t>
      </w:r>
      <w:r w:rsidR="00672F90">
        <w:rPr>
          <w:rFonts w:cs="Arial"/>
          <w:szCs w:val="22"/>
        </w:rPr>
        <w:t xml:space="preserve"> (</w:t>
      </w:r>
      <w:hyperlink r:id="rId58" w:history="1">
        <w:r w:rsidR="00672F90" w:rsidRPr="00F701BB">
          <w:rPr>
            <w:rFonts w:ascii="Helvetica" w:eastAsia="Times New Roman" w:hAnsi="Helvetica" w:cs="Helvetica"/>
            <w:color w:val="4183C4"/>
            <w:u w:val="single"/>
            <w:lang w:eastAsia="en-GB"/>
          </w:rPr>
          <w:t>https://github.com/iobis/notebook-deepdata</w:t>
        </w:r>
      </w:hyperlink>
      <w:r w:rsidR="00672F90">
        <w:rPr>
          <w:rFonts w:cs="Arial"/>
          <w:szCs w:val="22"/>
        </w:rPr>
        <w:t>).</w:t>
      </w:r>
      <w:r w:rsidR="007A47F9" w:rsidRPr="004B76CC">
        <w:rPr>
          <w:rFonts w:cs="Arial"/>
          <w:szCs w:val="22"/>
        </w:rPr>
        <w:t xml:space="preserve"> </w:t>
      </w:r>
      <w:r w:rsidR="007539D0" w:rsidRPr="004B76CC">
        <w:rPr>
          <w:rFonts w:cs="Arial"/>
          <w:szCs w:val="22"/>
        </w:rPr>
        <w:t xml:space="preserve">As documented in the notebook, the data processing is done on the datasets mapped to </w:t>
      </w:r>
      <w:r w:rsidR="003B40DE">
        <w:rPr>
          <w:rFonts w:cs="Arial"/>
          <w:szCs w:val="22"/>
        </w:rPr>
        <w:t>Darwin Core</w:t>
      </w:r>
      <w:r w:rsidR="007539D0" w:rsidRPr="004B76CC">
        <w:rPr>
          <w:rFonts w:cs="Arial"/>
          <w:szCs w:val="22"/>
        </w:rPr>
        <w:t xml:space="preserve"> on the ISA server, not the DeepData database output</w:t>
      </w:r>
      <w:r w:rsidR="004B76CC" w:rsidRPr="004B76CC">
        <w:rPr>
          <w:rFonts w:cs="Arial"/>
          <w:szCs w:val="22"/>
        </w:rPr>
        <w:t xml:space="preserve"> itself</w:t>
      </w:r>
      <w:r w:rsidR="007539D0" w:rsidRPr="004B76CC">
        <w:rPr>
          <w:rFonts w:cs="Arial"/>
          <w:szCs w:val="22"/>
        </w:rPr>
        <w:t>.</w:t>
      </w:r>
    </w:p>
    <w:p w14:paraId="72F95F2E" w14:textId="77777777" w:rsidR="004B76CC" w:rsidRPr="004B76CC" w:rsidRDefault="004B76CC" w:rsidP="00BE5EE2">
      <w:pPr>
        <w:rPr>
          <w:rFonts w:cs="Arial"/>
          <w:szCs w:val="22"/>
        </w:rPr>
      </w:pPr>
    </w:p>
    <w:p w14:paraId="240ED235" w14:textId="5052CB03" w:rsidR="00D30393" w:rsidRPr="00BA414C" w:rsidRDefault="00D30393" w:rsidP="00BE5EE2">
      <w:pPr>
        <w:rPr>
          <w:rFonts w:cs="Arial"/>
          <w:i/>
          <w:iCs/>
          <w:szCs w:val="22"/>
        </w:rPr>
      </w:pPr>
      <w:r w:rsidRPr="00BA414C">
        <w:rPr>
          <w:rFonts w:cs="Arial"/>
          <w:i/>
          <w:iCs/>
          <w:szCs w:val="22"/>
        </w:rPr>
        <w:t xml:space="preserve">DeepData initial </w:t>
      </w:r>
      <w:r w:rsidR="003B40DE">
        <w:rPr>
          <w:rFonts w:cs="Arial"/>
          <w:i/>
          <w:iCs/>
          <w:szCs w:val="22"/>
        </w:rPr>
        <w:t>Darwin Core</w:t>
      </w:r>
      <w:r w:rsidR="004B76CC" w:rsidRPr="00BA414C">
        <w:rPr>
          <w:rFonts w:cs="Arial"/>
          <w:i/>
          <w:iCs/>
          <w:szCs w:val="22"/>
        </w:rPr>
        <w:t xml:space="preserve"> processing</w:t>
      </w:r>
    </w:p>
    <w:p w14:paraId="0A2A817B" w14:textId="77777777" w:rsidR="00BA414C" w:rsidRPr="004B76CC" w:rsidRDefault="00BA414C" w:rsidP="00BE5EE2">
      <w:pPr>
        <w:rPr>
          <w:rFonts w:cs="Arial"/>
          <w:szCs w:val="22"/>
        </w:rPr>
      </w:pPr>
    </w:p>
    <w:p w14:paraId="0D1F975E" w14:textId="32DEDE41" w:rsidR="0096650E" w:rsidRDefault="007A47F9" w:rsidP="00067929">
      <w:pPr>
        <w:rPr>
          <w:rFonts w:cs="Arial"/>
          <w:szCs w:val="22"/>
        </w:rPr>
      </w:pPr>
      <w:r>
        <w:rPr>
          <w:rFonts w:cs="Arial"/>
          <w:szCs w:val="22"/>
        </w:rPr>
        <w:t>It</w:t>
      </w:r>
      <w:r w:rsidRPr="00A170E0">
        <w:rPr>
          <w:rFonts w:cs="Arial"/>
          <w:szCs w:val="22"/>
        </w:rPr>
        <w:t xml:space="preserve"> is evident that data is mapped to</w:t>
      </w:r>
      <w:r w:rsidR="004D6967">
        <w:rPr>
          <w:rFonts w:cs="Arial"/>
          <w:szCs w:val="22"/>
        </w:rPr>
        <w:t xml:space="preserve"> some</w:t>
      </w:r>
      <w:r w:rsidRPr="00A170E0">
        <w:rPr>
          <w:rFonts w:cs="Arial"/>
          <w:szCs w:val="22"/>
        </w:rPr>
        <w:t xml:space="preserve"> </w:t>
      </w:r>
      <w:r w:rsidR="003B40DE">
        <w:rPr>
          <w:rFonts w:cs="Arial"/>
          <w:szCs w:val="22"/>
        </w:rPr>
        <w:t>Darwin Core</w:t>
      </w:r>
      <w:r w:rsidRPr="00A170E0">
        <w:rPr>
          <w:rFonts w:cs="Arial"/>
          <w:szCs w:val="22"/>
        </w:rPr>
        <w:t xml:space="preserve"> terms</w:t>
      </w:r>
      <w:r w:rsidR="004D6967">
        <w:rPr>
          <w:rFonts w:cs="Arial"/>
          <w:szCs w:val="22"/>
        </w:rPr>
        <w:t xml:space="preserve">, </w:t>
      </w:r>
      <w:proofErr w:type="gramStart"/>
      <w:r w:rsidR="004D6967">
        <w:rPr>
          <w:rFonts w:cs="Arial"/>
          <w:szCs w:val="22"/>
        </w:rPr>
        <w:t>e.g.</w:t>
      </w:r>
      <w:proofErr w:type="gramEnd"/>
      <w:r w:rsidRPr="00A170E0">
        <w:rPr>
          <w:rFonts w:cs="Arial"/>
          <w:szCs w:val="22"/>
        </w:rPr>
        <w:t xml:space="preserve"> scientificName </w:t>
      </w:r>
      <w:r w:rsidR="004D6967" w:rsidRPr="00A170E0">
        <w:rPr>
          <w:rFonts w:cs="Arial"/>
          <w:szCs w:val="22"/>
        </w:rPr>
        <w:t xml:space="preserve">and basisOfRecord </w:t>
      </w:r>
      <w:r w:rsidRPr="00A170E0">
        <w:rPr>
          <w:rFonts w:cs="Arial"/>
          <w:szCs w:val="22"/>
        </w:rPr>
        <w:t xml:space="preserve">prior to any data processing by OBIS. As noted </w:t>
      </w:r>
      <w:r>
        <w:rPr>
          <w:rFonts w:cs="Arial"/>
          <w:szCs w:val="22"/>
        </w:rPr>
        <w:t>above,</w:t>
      </w:r>
      <w:r w:rsidRPr="00A170E0">
        <w:rPr>
          <w:rFonts w:cs="Arial"/>
          <w:szCs w:val="22"/>
        </w:rPr>
        <w:t xml:space="preserve"> these two key fields are not included in the current iteration of published records in DeepData.</w:t>
      </w:r>
      <w:r>
        <w:rPr>
          <w:rStyle w:val="LineNumber"/>
          <w:rFonts w:cs="Arial"/>
          <w:sz w:val="22"/>
          <w:szCs w:val="22"/>
        </w:rPr>
        <w:t xml:space="preserve"> </w:t>
      </w:r>
      <w:r>
        <w:rPr>
          <w:rFonts w:cs="Arial"/>
          <w:szCs w:val="22"/>
        </w:rPr>
        <w:t>Some mapping has gone awry in s</w:t>
      </w:r>
      <w:r w:rsidRPr="00A170E0">
        <w:rPr>
          <w:rFonts w:cs="Arial"/>
          <w:szCs w:val="22"/>
        </w:rPr>
        <w:t>cientificName</w:t>
      </w:r>
      <w:r>
        <w:rPr>
          <w:rStyle w:val="LineNumber"/>
          <w:rFonts w:cs="Arial"/>
          <w:sz w:val="22"/>
          <w:szCs w:val="22"/>
        </w:rPr>
        <w:t xml:space="preserve">, with </w:t>
      </w:r>
      <w:r>
        <w:rPr>
          <w:rFonts w:cs="Arial"/>
          <w:szCs w:val="22"/>
        </w:rPr>
        <w:t xml:space="preserve">duplication of genus name, </w:t>
      </w:r>
      <w:r w:rsidR="00040DFB" w:rsidRPr="00A170E0">
        <w:rPr>
          <w:rFonts w:cs="Arial"/>
          <w:szCs w:val="22"/>
        </w:rPr>
        <w:t xml:space="preserve">as a result species names </w:t>
      </w:r>
      <w:r>
        <w:rPr>
          <w:rFonts w:cs="Arial"/>
          <w:szCs w:val="22"/>
        </w:rPr>
        <w:t xml:space="preserve">have </w:t>
      </w:r>
      <w:r w:rsidRPr="00B513A8">
        <w:rPr>
          <w:rFonts w:cs="Arial"/>
          <w:szCs w:val="22"/>
        </w:rPr>
        <w:t xml:space="preserve">been obscured </w:t>
      </w:r>
      <w:r w:rsidR="00BC52E0" w:rsidRPr="00B513A8">
        <w:rPr>
          <w:rFonts w:cs="Arial"/>
          <w:szCs w:val="22"/>
        </w:rPr>
        <w:t xml:space="preserve">and the OBIS estimates of total species </w:t>
      </w:r>
      <w:r w:rsidR="00192237">
        <w:rPr>
          <w:rFonts w:cs="Arial"/>
          <w:szCs w:val="22"/>
        </w:rPr>
        <w:t xml:space="preserve">on the ISA node </w:t>
      </w:r>
      <w:r w:rsidR="00AE3CBB" w:rsidRPr="00B513A8">
        <w:rPr>
          <w:rFonts w:cs="Arial"/>
          <w:szCs w:val="22"/>
        </w:rPr>
        <w:t xml:space="preserve">are </w:t>
      </w:r>
      <w:r w:rsidRPr="00B513A8">
        <w:rPr>
          <w:rFonts w:cs="Arial"/>
          <w:szCs w:val="22"/>
        </w:rPr>
        <w:t xml:space="preserve">therefore </w:t>
      </w:r>
      <w:r w:rsidR="00BC52E0" w:rsidRPr="00B513A8">
        <w:rPr>
          <w:rFonts w:cs="Arial"/>
          <w:szCs w:val="22"/>
        </w:rPr>
        <w:t xml:space="preserve">much lower </w:t>
      </w:r>
      <w:r w:rsidR="007235EF">
        <w:rPr>
          <w:rFonts w:cs="Arial"/>
          <w:szCs w:val="22"/>
        </w:rPr>
        <w:t xml:space="preserve">at </w:t>
      </w:r>
      <w:r w:rsidR="00424244">
        <w:rPr>
          <w:rFonts w:cs="Arial"/>
          <w:szCs w:val="22"/>
        </w:rPr>
        <w:t>75</w:t>
      </w:r>
      <w:r w:rsidR="004D6967" w:rsidRPr="00B513A8">
        <w:rPr>
          <w:rStyle w:val="FootnoteReference"/>
          <w:rFonts w:cs="Arial"/>
          <w:szCs w:val="22"/>
        </w:rPr>
        <w:footnoteReference w:id="54"/>
      </w:r>
      <w:r w:rsidR="00BC52E0" w:rsidRPr="00B513A8">
        <w:rPr>
          <w:rFonts w:cs="Arial"/>
          <w:szCs w:val="22"/>
        </w:rPr>
        <w:t xml:space="preserve"> than </w:t>
      </w:r>
      <w:r w:rsidR="004D6967" w:rsidRPr="00B513A8">
        <w:rPr>
          <w:rFonts w:cs="Arial"/>
          <w:szCs w:val="22"/>
        </w:rPr>
        <w:t xml:space="preserve">the </w:t>
      </w:r>
      <w:r w:rsidR="00BC52E0" w:rsidRPr="00B513A8">
        <w:rPr>
          <w:rFonts w:cs="Arial"/>
          <w:szCs w:val="22"/>
        </w:rPr>
        <w:t>46</w:t>
      </w:r>
      <w:r w:rsidR="00D30393" w:rsidRPr="00B513A8">
        <w:rPr>
          <w:rFonts w:cs="Arial"/>
          <w:szCs w:val="22"/>
        </w:rPr>
        <w:t>6</w:t>
      </w:r>
      <w:r w:rsidR="00424244">
        <w:rPr>
          <w:rFonts w:cs="Arial"/>
          <w:szCs w:val="22"/>
        </w:rPr>
        <w:t xml:space="preserve"> from DeepData</w:t>
      </w:r>
      <w:r w:rsidR="00B513A8" w:rsidRPr="00B513A8">
        <w:rPr>
          <w:rFonts w:cs="Arial"/>
          <w:szCs w:val="22"/>
        </w:rPr>
        <w:t xml:space="preserve"> including</w:t>
      </w:r>
      <w:r w:rsidR="00B513A8">
        <w:rPr>
          <w:rFonts w:cs="Arial"/>
          <w:szCs w:val="22"/>
        </w:rPr>
        <w:t xml:space="preserve"> pelagic species as </w:t>
      </w:r>
      <w:r w:rsidR="004D6967">
        <w:rPr>
          <w:rFonts w:cs="Arial"/>
          <w:szCs w:val="22"/>
        </w:rPr>
        <w:t xml:space="preserve">ascertained </w:t>
      </w:r>
      <w:r>
        <w:rPr>
          <w:rFonts w:cs="Arial"/>
          <w:szCs w:val="22"/>
        </w:rPr>
        <w:t xml:space="preserve">from </w:t>
      </w:r>
      <w:r w:rsidR="007235EF">
        <w:rPr>
          <w:rFonts w:cs="Arial"/>
          <w:szCs w:val="22"/>
        </w:rPr>
        <w:t xml:space="preserve">our analysis of </w:t>
      </w:r>
      <w:r>
        <w:rPr>
          <w:rFonts w:cs="Arial"/>
          <w:szCs w:val="22"/>
        </w:rPr>
        <w:t>the DeepD</w:t>
      </w:r>
      <w:r w:rsidR="004D6967">
        <w:rPr>
          <w:rFonts w:cs="Arial"/>
          <w:szCs w:val="22"/>
        </w:rPr>
        <w:t xml:space="preserve">ata </w:t>
      </w:r>
      <w:r w:rsidR="007235EF">
        <w:rPr>
          <w:rFonts w:cs="Arial"/>
          <w:szCs w:val="22"/>
        </w:rPr>
        <w:t>holdings</w:t>
      </w:r>
      <w:r w:rsidR="00BC52E0" w:rsidRPr="00A170E0">
        <w:rPr>
          <w:rFonts w:cs="Arial"/>
          <w:szCs w:val="22"/>
        </w:rPr>
        <w:t xml:space="preserve">. </w:t>
      </w:r>
    </w:p>
    <w:p w14:paraId="148C3E91" w14:textId="77777777" w:rsidR="0096650E" w:rsidRPr="00A750F4" w:rsidRDefault="0096650E" w:rsidP="00067929">
      <w:pPr>
        <w:rPr>
          <w:rFonts w:cs="Arial"/>
          <w:szCs w:val="22"/>
        </w:rPr>
      </w:pPr>
    </w:p>
    <w:p w14:paraId="558FE40C" w14:textId="3740AFB4" w:rsidR="0096650E" w:rsidRPr="00A750F4" w:rsidRDefault="000E1678" w:rsidP="00067929">
      <w:pPr>
        <w:rPr>
          <w:rStyle w:val="LineNumber"/>
          <w:rFonts w:cs="Arial"/>
          <w:sz w:val="22"/>
          <w:szCs w:val="22"/>
        </w:rPr>
      </w:pPr>
      <w:r w:rsidRPr="00A750F4">
        <w:rPr>
          <w:rFonts w:cs="Arial"/>
          <w:szCs w:val="22"/>
        </w:rPr>
        <w:t xml:space="preserve">Another complexity is that the duplication of genus name has resulted in species names being reallocated, even to other phyla. For example, some nematode records of the species </w:t>
      </w:r>
      <w:r w:rsidRPr="00A750F4">
        <w:rPr>
          <w:rStyle w:val="LineNumber"/>
          <w:rFonts w:cs="Arial"/>
          <w:i/>
          <w:sz w:val="22"/>
          <w:szCs w:val="22"/>
        </w:rPr>
        <w:t xml:space="preserve">Capsula </w:t>
      </w:r>
      <w:proofErr w:type="spellStart"/>
      <w:r w:rsidRPr="00A750F4">
        <w:rPr>
          <w:rStyle w:val="LineNumber"/>
          <w:rFonts w:cs="Arial"/>
          <w:i/>
          <w:sz w:val="22"/>
          <w:szCs w:val="22"/>
        </w:rPr>
        <w:t>galeata</w:t>
      </w:r>
      <w:proofErr w:type="spellEnd"/>
      <w:r w:rsidRPr="00A750F4">
        <w:rPr>
          <w:rStyle w:val="LineNumber"/>
          <w:rFonts w:cs="Arial"/>
          <w:i/>
          <w:sz w:val="22"/>
          <w:szCs w:val="22"/>
        </w:rPr>
        <w:t xml:space="preserve"> </w:t>
      </w:r>
      <w:r w:rsidRPr="00A750F4">
        <w:rPr>
          <w:rStyle w:val="LineNumber"/>
          <w:rFonts w:cs="Arial"/>
          <w:sz w:val="22"/>
          <w:szCs w:val="22"/>
        </w:rPr>
        <w:t xml:space="preserve">Bussau, 1993 have been mistakenly assigned to the diatom phyla </w:t>
      </w:r>
      <w:proofErr w:type="spellStart"/>
      <w:r w:rsidRPr="00A750F4">
        <w:rPr>
          <w:rStyle w:val="LineNumber"/>
          <w:rFonts w:cs="Arial"/>
          <w:sz w:val="22"/>
          <w:szCs w:val="22"/>
        </w:rPr>
        <w:t>Ocrophyta</w:t>
      </w:r>
      <w:proofErr w:type="spellEnd"/>
      <w:r w:rsidRPr="00A750F4">
        <w:rPr>
          <w:rStyle w:val="LineNumber"/>
          <w:rFonts w:cs="Arial"/>
          <w:sz w:val="22"/>
          <w:szCs w:val="22"/>
        </w:rPr>
        <w:t xml:space="preserve"> (non-metazoan), presumably because the scientificName is designated in the DeepData </w:t>
      </w:r>
      <w:r w:rsidR="00C2116C" w:rsidRPr="00A750F4">
        <w:rPr>
          <w:rStyle w:val="LineNumber"/>
          <w:rFonts w:cs="Arial"/>
          <w:sz w:val="22"/>
          <w:szCs w:val="22"/>
        </w:rPr>
        <w:t>as ‘</w:t>
      </w:r>
      <w:r w:rsidR="00C2116C" w:rsidRPr="00A750F4">
        <w:rPr>
          <w:rStyle w:val="LineNumber"/>
          <w:rFonts w:cs="Arial"/>
          <w:i/>
          <w:sz w:val="22"/>
          <w:szCs w:val="22"/>
        </w:rPr>
        <w:t>Capsula</w:t>
      </w:r>
      <w:r w:rsidR="00C2116C" w:rsidRPr="00A750F4">
        <w:rPr>
          <w:rStyle w:val="LineNumber"/>
          <w:rFonts w:cs="Arial"/>
          <w:sz w:val="22"/>
          <w:szCs w:val="22"/>
        </w:rPr>
        <w:t xml:space="preserve">’ from </w:t>
      </w:r>
      <w:r w:rsidRPr="00A750F4">
        <w:rPr>
          <w:rStyle w:val="LineNumber"/>
          <w:rFonts w:cs="Arial"/>
          <w:sz w:val="22"/>
          <w:szCs w:val="22"/>
        </w:rPr>
        <w:t>‘</w:t>
      </w:r>
      <w:r w:rsidRPr="00A750F4">
        <w:rPr>
          <w:rFonts w:eastAsia="Times New Roman" w:cs="Arial"/>
          <w:szCs w:val="22"/>
          <w:lang w:eastAsia="en-GB"/>
        </w:rPr>
        <w:t xml:space="preserve">capsula </w:t>
      </w:r>
      <w:proofErr w:type="spellStart"/>
      <w:r w:rsidRPr="00A750F4">
        <w:rPr>
          <w:rFonts w:eastAsia="Times New Roman" w:cs="Arial"/>
          <w:szCs w:val="22"/>
          <w:lang w:eastAsia="en-GB"/>
        </w:rPr>
        <w:t>capsula</w:t>
      </w:r>
      <w:proofErr w:type="spellEnd"/>
      <w:r w:rsidRPr="00A750F4">
        <w:rPr>
          <w:rFonts w:eastAsia="Times New Roman" w:cs="Arial"/>
          <w:szCs w:val="22"/>
          <w:lang w:eastAsia="en-GB"/>
        </w:rPr>
        <w:t xml:space="preserve"> </w:t>
      </w:r>
      <w:proofErr w:type="spellStart"/>
      <w:r w:rsidRPr="00A750F4">
        <w:rPr>
          <w:rFonts w:eastAsia="Times New Roman" w:cs="Arial"/>
          <w:szCs w:val="22"/>
          <w:lang w:eastAsia="en-GB"/>
        </w:rPr>
        <w:t>galeata</w:t>
      </w:r>
      <w:proofErr w:type="spellEnd"/>
      <w:r w:rsidRPr="00A750F4">
        <w:rPr>
          <w:rFonts w:eastAsia="Times New Roman" w:cs="Arial"/>
          <w:szCs w:val="22"/>
          <w:lang w:eastAsia="en-GB"/>
        </w:rPr>
        <w:t>’</w:t>
      </w:r>
      <w:r w:rsidR="00C2116C" w:rsidRPr="00A750F4">
        <w:rPr>
          <w:rFonts w:eastAsia="Times New Roman" w:cs="Arial"/>
          <w:szCs w:val="22"/>
          <w:lang w:eastAsia="en-GB"/>
        </w:rPr>
        <w:t>,</w:t>
      </w:r>
      <w:r w:rsidRPr="00A750F4">
        <w:rPr>
          <w:rStyle w:val="LineNumber"/>
          <w:rFonts w:cs="Arial"/>
          <w:sz w:val="22"/>
          <w:szCs w:val="22"/>
        </w:rPr>
        <w:t xml:space="preserve"> </w:t>
      </w:r>
      <w:r w:rsidR="00C2116C" w:rsidRPr="00A750F4">
        <w:rPr>
          <w:rStyle w:val="LineNumber"/>
          <w:rFonts w:cs="Arial"/>
          <w:sz w:val="22"/>
          <w:szCs w:val="22"/>
        </w:rPr>
        <w:t xml:space="preserve">causing </w:t>
      </w:r>
      <w:r w:rsidRPr="00A750F4">
        <w:rPr>
          <w:rStyle w:val="LineNumber"/>
          <w:rFonts w:cs="Arial"/>
          <w:sz w:val="22"/>
          <w:szCs w:val="22"/>
        </w:rPr>
        <w:t>an error in taxonomic processing by DeepData prior to the OBIS pipeline</w:t>
      </w:r>
      <w:r w:rsidR="00C2116C" w:rsidRPr="00A750F4">
        <w:rPr>
          <w:rStyle w:val="LineNumber"/>
          <w:rFonts w:cs="Arial"/>
          <w:sz w:val="22"/>
          <w:szCs w:val="22"/>
        </w:rPr>
        <w:t>. It is not clear exactly ho</w:t>
      </w:r>
      <w:r w:rsidR="00CF4AD2" w:rsidRPr="00A750F4">
        <w:rPr>
          <w:rStyle w:val="LineNumber"/>
          <w:rFonts w:cs="Arial"/>
          <w:sz w:val="22"/>
          <w:szCs w:val="22"/>
        </w:rPr>
        <w:t>w this has happened however, as</w:t>
      </w:r>
      <w:r w:rsidRPr="00A750F4">
        <w:rPr>
          <w:rStyle w:val="LineNumber"/>
          <w:rFonts w:cs="Arial"/>
          <w:sz w:val="22"/>
          <w:szCs w:val="22"/>
        </w:rPr>
        <w:t xml:space="preserve"> </w:t>
      </w:r>
      <w:r w:rsidR="00C2116C" w:rsidRPr="00A750F4">
        <w:rPr>
          <w:rStyle w:val="LineNumber"/>
          <w:rFonts w:cs="Arial"/>
          <w:sz w:val="22"/>
          <w:szCs w:val="22"/>
        </w:rPr>
        <w:t xml:space="preserve">‘Capsula’ in WoRMS only matched to the nematode genus. </w:t>
      </w:r>
    </w:p>
    <w:p w14:paraId="05AEB528" w14:textId="77777777" w:rsidR="0096650E" w:rsidRPr="00A750F4" w:rsidRDefault="0096650E" w:rsidP="00067929">
      <w:pPr>
        <w:rPr>
          <w:rStyle w:val="LineNumber"/>
          <w:rFonts w:cs="Arial"/>
          <w:sz w:val="22"/>
          <w:szCs w:val="22"/>
        </w:rPr>
      </w:pPr>
    </w:p>
    <w:p w14:paraId="716A7B10" w14:textId="7DC398D1" w:rsidR="00067929" w:rsidRPr="00AE3CBB" w:rsidRDefault="004D6967" w:rsidP="00067929">
      <w:pPr>
        <w:rPr>
          <w:rStyle w:val="LineNumber"/>
          <w:rFonts w:cs="Arial"/>
          <w:sz w:val="22"/>
          <w:szCs w:val="22"/>
        </w:rPr>
      </w:pPr>
      <w:r>
        <w:rPr>
          <w:rFonts w:cs="Arial"/>
          <w:szCs w:val="22"/>
        </w:rPr>
        <w:t>Similarly</w:t>
      </w:r>
      <w:r w:rsidR="007539D0">
        <w:rPr>
          <w:rFonts w:cs="Arial"/>
          <w:szCs w:val="22"/>
        </w:rPr>
        <w:t>,</w:t>
      </w:r>
      <w:r>
        <w:rPr>
          <w:rFonts w:cs="Arial"/>
          <w:szCs w:val="22"/>
        </w:rPr>
        <w:t xml:space="preserve"> </w:t>
      </w:r>
      <w:r w:rsidR="00AE3CBB">
        <w:rPr>
          <w:rFonts w:cs="Arial"/>
          <w:szCs w:val="22"/>
        </w:rPr>
        <w:t>issues have arisen in mapping to</w:t>
      </w:r>
      <w:r>
        <w:rPr>
          <w:rStyle w:val="LineNumber"/>
          <w:rFonts w:cs="Arial"/>
          <w:sz w:val="22"/>
          <w:szCs w:val="22"/>
        </w:rPr>
        <w:t xml:space="preserve"> taxonRank, the </w:t>
      </w:r>
      <w:r w:rsidR="003B40DE">
        <w:rPr>
          <w:rStyle w:val="LineNumber"/>
          <w:rFonts w:cs="Arial"/>
          <w:sz w:val="22"/>
          <w:szCs w:val="22"/>
        </w:rPr>
        <w:t>Darwin Core</w:t>
      </w:r>
      <w:r>
        <w:rPr>
          <w:rStyle w:val="LineNumber"/>
          <w:rFonts w:cs="Arial"/>
          <w:sz w:val="22"/>
          <w:szCs w:val="22"/>
        </w:rPr>
        <w:t xml:space="preserve"> term for taxonomic rank,</w:t>
      </w:r>
      <w:r w:rsidR="001F3791" w:rsidRPr="00A170E0">
        <w:rPr>
          <w:rStyle w:val="LineNumber"/>
          <w:rFonts w:cs="Arial"/>
          <w:sz w:val="22"/>
          <w:szCs w:val="22"/>
        </w:rPr>
        <w:t xml:space="preserve"> </w:t>
      </w:r>
      <w:r w:rsidR="00AE3CBB">
        <w:rPr>
          <w:rStyle w:val="LineNumber"/>
          <w:rFonts w:cs="Arial"/>
          <w:sz w:val="22"/>
          <w:szCs w:val="22"/>
        </w:rPr>
        <w:t xml:space="preserve">where </w:t>
      </w:r>
      <w:r w:rsidR="001F3791" w:rsidRPr="00A170E0">
        <w:rPr>
          <w:rFonts w:cs="Arial"/>
          <w:szCs w:val="22"/>
        </w:rPr>
        <w:t>18,304 records</w:t>
      </w:r>
      <w:r w:rsidR="00370BAD" w:rsidRPr="00A170E0">
        <w:rPr>
          <w:rFonts w:cs="Arial"/>
          <w:szCs w:val="22"/>
        </w:rPr>
        <w:t xml:space="preserve"> </w:t>
      </w:r>
      <w:r w:rsidR="00D30393">
        <w:rPr>
          <w:rFonts w:cs="Arial"/>
          <w:szCs w:val="22"/>
        </w:rPr>
        <w:t xml:space="preserve">were </w:t>
      </w:r>
      <w:r w:rsidR="00370BAD" w:rsidRPr="00A170E0">
        <w:rPr>
          <w:rFonts w:cs="Arial"/>
          <w:szCs w:val="22"/>
        </w:rPr>
        <w:t>listed as species</w:t>
      </w:r>
      <w:r w:rsidR="00AE3CBB">
        <w:rPr>
          <w:rFonts w:cs="Arial"/>
          <w:szCs w:val="22"/>
        </w:rPr>
        <w:t xml:space="preserve">, but many </w:t>
      </w:r>
      <w:r w:rsidR="00040DFB" w:rsidRPr="00A170E0">
        <w:rPr>
          <w:rFonts w:cs="Arial"/>
          <w:szCs w:val="22"/>
        </w:rPr>
        <w:t>of thes</w:t>
      </w:r>
      <w:r w:rsidR="00370BAD" w:rsidRPr="00A170E0">
        <w:rPr>
          <w:rFonts w:cs="Arial"/>
          <w:szCs w:val="22"/>
        </w:rPr>
        <w:t xml:space="preserve">e are not </w:t>
      </w:r>
      <w:r w:rsidR="00370BAD" w:rsidRPr="00B91A15">
        <w:rPr>
          <w:rFonts w:cs="Arial"/>
          <w:szCs w:val="22"/>
        </w:rPr>
        <w:t xml:space="preserve">species level records, rather at higher taxonomic level, </w:t>
      </w:r>
      <w:r w:rsidR="003D26CF" w:rsidRPr="00B91A15">
        <w:rPr>
          <w:rFonts w:cs="Arial"/>
          <w:szCs w:val="22"/>
        </w:rPr>
        <w:t xml:space="preserve">such as </w:t>
      </w:r>
      <w:r w:rsidR="00370BAD" w:rsidRPr="00B91A15">
        <w:rPr>
          <w:rFonts w:cs="Arial"/>
          <w:szCs w:val="22"/>
        </w:rPr>
        <w:t xml:space="preserve">genus, </w:t>
      </w:r>
      <w:r w:rsidR="003D26CF" w:rsidRPr="00B91A15">
        <w:rPr>
          <w:rFonts w:cs="Arial"/>
          <w:szCs w:val="22"/>
        </w:rPr>
        <w:t>or family</w:t>
      </w:r>
      <w:r w:rsidR="00FE0B8B" w:rsidRPr="00B91A15">
        <w:rPr>
          <w:rFonts w:cs="Arial"/>
          <w:szCs w:val="22"/>
        </w:rPr>
        <w:t xml:space="preserve"> (</w:t>
      </w:r>
      <w:r w:rsidR="00B91A15" w:rsidRPr="00B91A15">
        <w:rPr>
          <w:rFonts w:cs="Arial"/>
          <w:szCs w:val="22"/>
        </w:rPr>
        <w:t xml:space="preserve">Fig. </w:t>
      </w:r>
      <w:r w:rsidR="00C523EA">
        <w:rPr>
          <w:rFonts w:cs="Arial"/>
          <w:szCs w:val="22"/>
        </w:rPr>
        <w:t>30</w:t>
      </w:r>
      <w:r w:rsidR="00FE0B8B">
        <w:rPr>
          <w:rFonts w:cs="Arial"/>
          <w:szCs w:val="22"/>
        </w:rPr>
        <w:t>)</w:t>
      </w:r>
      <w:r w:rsidR="00370BAD" w:rsidRPr="00A170E0">
        <w:rPr>
          <w:rFonts w:cs="Arial"/>
          <w:szCs w:val="22"/>
        </w:rPr>
        <w:t xml:space="preserve">. </w:t>
      </w:r>
      <w:r w:rsidR="007539D0" w:rsidRPr="00A170E0">
        <w:rPr>
          <w:rFonts w:cs="Arial"/>
          <w:szCs w:val="22"/>
        </w:rPr>
        <w:t>Also,</w:t>
      </w:r>
      <w:r w:rsidR="00370BAD" w:rsidRPr="00A170E0">
        <w:rPr>
          <w:rFonts w:cs="Arial"/>
          <w:szCs w:val="22"/>
        </w:rPr>
        <w:t xml:space="preserve"> taxonConcep</w:t>
      </w:r>
      <w:r w:rsidR="00AE3CBB">
        <w:rPr>
          <w:rFonts w:cs="Arial"/>
          <w:szCs w:val="22"/>
        </w:rPr>
        <w:t xml:space="preserve">tID, a </w:t>
      </w:r>
      <w:r w:rsidR="003B40DE">
        <w:rPr>
          <w:rFonts w:cs="Arial"/>
          <w:szCs w:val="22"/>
        </w:rPr>
        <w:t>Darwin Core</w:t>
      </w:r>
      <w:r w:rsidR="00AE3CBB">
        <w:rPr>
          <w:rFonts w:cs="Arial"/>
          <w:szCs w:val="22"/>
        </w:rPr>
        <w:t xml:space="preserve"> field for</w:t>
      </w:r>
      <w:r w:rsidR="00B513A8">
        <w:rPr>
          <w:rFonts w:cs="Arial"/>
          <w:szCs w:val="22"/>
        </w:rPr>
        <w:t xml:space="preserve"> recording morphospecies name,</w:t>
      </w:r>
      <w:r w:rsidR="00AE3CBB">
        <w:rPr>
          <w:rFonts w:cs="Arial"/>
          <w:szCs w:val="22"/>
        </w:rPr>
        <w:t xml:space="preserve"> was mapped to taxonRemarks. This </w:t>
      </w:r>
      <w:r w:rsidR="007235EF">
        <w:rPr>
          <w:rFonts w:cs="Arial"/>
          <w:szCs w:val="22"/>
        </w:rPr>
        <w:t xml:space="preserve">has </w:t>
      </w:r>
      <w:r w:rsidR="00AE3CBB">
        <w:rPr>
          <w:rFonts w:cs="Arial"/>
          <w:szCs w:val="22"/>
        </w:rPr>
        <w:t>resulted</w:t>
      </w:r>
      <w:r w:rsidR="00370BAD" w:rsidRPr="00A170E0">
        <w:rPr>
          <w:rFonts w:cs="Arial"/>
          <w:szCs w:val="22"/>
        </w:rPr>
        <w:t xml:space="preserve"> in </w:t>
      </w:r>
      <w:r w:rsidR="00FE0B8B">
        <w:rPr>
          <w:rFonts w:cs="Arial"/>
          <w:szCs w:val="22"/>
        </w:rPr>
        <w:t xml:space="preserve">very low </w:t>
      </w:r>
      <w:r w:rsidR="007235EF">
        <w:rPr>
          <w:rFonts w:cs="Arial"/>
          <w:szCs w:val="22"/>
        </w:rPr>
        <w:t xml:space="preserve">numbers </w:t>
      </w:r>
      <w:r w:rsidR="00FE0B8B">
        <w:rPr>
          <w:rFonts w:cs="Arial"/>
          <w:szCs w:val="22"/>
        </w:rPr>
        <w:t>of morphospecies names</w:t>
      </w:r>
      <w:r w:rsidR="007235EF">
        <w:rPr>
          <w:rFonts w:cs="Arial"/>
          <w:szCs w:val="22"/>
        </w:rPr>
        <w:t xml:space="preserve"> (Fig. </w:t>
      </w:r>
      <w:r w:rsidR="00C523EA">
        <w:rPr>
          <w:rFonts w:cs="Arial"/>
          <w:szCs w:val="22"/>
        </w:rPr>
        <w:t>30</w:t>
      </w:r>
      <w:r w:rsidR="007235EF">
        <w:rPr>
          <w:rFonts w:cs="Arial"/>
          <w:szCs w:val="22"/>
        </w:rPr>
        <w:t>)</w:t>
      </w:r>
      <w:r w:rsidR="00BE5EE2" w:rsidRPr="00A170E0">
        <w:rPr>
          <w:rFonts w:cs="Arial"/>
          <w:szCs w:val="22"/>
        </w:rPr>
        <w:t xml:space="preserve">. Mapping of DeepData </w:t>
      </w:r>
      <w:r w:rsidR="00AE3CBB">
        <w:rPr>
          <w:rFonts w:cs="Arial"/>
          <w:szCs w:val="22"/>
        </w:rPr>
        <w:t xml:space="preserve">records to </w:t>
      </w:r>
      <w:r w:rsidR="003B40DE">
        <w:rPr>
          <w:rFonts w:cs="Arial"/>
          <w:szCs w:val="22"/>
        </w:rPr>
        <w:t>Darwin Core</w:t>
      </w:r>
      <w:r w:rsidR="00AE3CBB">
        <w:rPr>
          <w:rFonts w:cs="Arial"/>
          <w:szCs w:val="22"/>
        </w:rPr>
        <w:t xml:space="preserve"> </w:t>
      </w:r>
      <w:r w:rsidR="00BE5EE2" w:rsidRPr="00A170E0">
        <w:rPr>
          <w:rFonts w:cs="Arial"/>
          <w:szCs w:val="22"/>
        </w:rPr>
        <w:t xml:space="preserve">fields </w:t>
      </w:r>
      <w:r w:rsidR="007235EF">
        <w:rPr>
          <w:rFonts w:cs="Arial"/>
          <w:szCs w:val="22"/>
        </w:rPr>
        <w:t xml:space="preserve">also </w:t>
      </w:r>
      <w:r w:rsidR="00BE5EE2" w:rsidRPr="00A170E0">
        <w:rPr>
          <w:rFonts w:cs="Arial"/>
          <w:szCs w:val="22"/>
        </w:rPr>
        <w:t>appears to be inc</w:t>
      </w:r>
      <w:r w:rsidR="00AE3CBB">
        <w:rPr>
          <w:rFonts w:cs="Arial"/>
          <w:szCs w:val="22"/>
        </w:rPr>
        <w:t xml:space="preserve">omplete- </w:t>
      </w:r>
      <w:proofErr w:type="gramStart"/>
      <w:r w:rsidR="00AE3CBB">
        <w:rPr>
          <w:rFonts w:cs="Arial"/>
          <w:szCs w:val="22"/>
        </w:rPr>
        <w:t>e.g.</w:t>
      </w:r>
      <w:proofErr w:type="gramEnd"/>
      <w:r w:rsidR="00AE3CBB">
        <w:rPr>
          <w:rFonts w:cs="Arial"/>
          <w:szCs w:val="22"/>
        </w:rPr>
        <w:t xml:space="preserve"> INSDC accession numbers map</w:t>
      </w:r>
      <w:r w:rsidR="00BE5EE2" w:rsidRPr="00A170E0">
        <w:rPr>
          <w:rFonts w:cs="Arial"/>
          <w:szCs w:val="22"/>
        </w:rPr>
        <w:t xml:space="preserve"> to associatedSequences in </w:t>
      </w:r>
      <w:r w:rsidR="003B40DE">
        <w:rPr>
          <w:rFonts w:cs="Arial"/>
          <w:szCs w:val="22"/>
        </w:rPr>
        <w:t>Darwin Core</w:t>
      </w:r>
      <w:r w:rsidR="00AE3CBB">
        <w:rPr>
          <w:rFonts w:cs="Arial"/>
          <w:szCs w:val="22"/>
        </w:rPr>
        <w:t xml:space="preserve"> </w:t>
      </w:r>
      <w:r w:rsidR="00B47695">
        <w:rPr>
          <w:rFonts w:cs="Arial"/>
          <w:szCs w:val="22"/>
        </w:rPr>
        <w:t>(as a side note these accession numbers have only been harvested from the template</w:t>
      </w:r>
      <w:r w:rsidR="00B513A8">
        <w:rPr>
          <w:rFonts w:cs="Arial"/>
          <w:szCs w:val="22"/>
        </w:rPr>
        <w:t xml:space="preserve"> in some cases</w:t>
      </w:r>
      <w:r w:rsidR="00AE3CBB">
        <w:rPr>
          <w:rFonts w:cs="Arial"/>
          <w:szCs w:val="22"/>
        </w:rPr>
        <w:t xml:space="preserve"> </w:t>
      </w:r>
      <w:r w:rsidR="00BE5EE2" w:rsidRPr="00A170E0">
        <w:rPr>
          <w:rStyle w:val="LineNumber"/>
          <w:rFonts w:cs="Arial"/>
          <w:sz w:val="22"/>
          <w:szCs w:val="22"/>
        </w:rPr>
        <w:t>(</w:t>
      </w:r>
      <w:hyperlink w:anchor="_Data_quality_assessment:" w:history="1">
        <w:r w:rsidR="00B513A8" w:rsidRPr="00B91A15">
          <w:rPr>
            <w:rStyle w:val="Hyperlink"/>
            <w:rFonts w:cs="Arial"/>
            <w:szCs w:val="22"/>
          </w:rPr>
          <w:t>see section 3.6.3</w:t>
        </w:r>
      </w:hyperlink>
      <w:r w:rsidR="00BE5EE2" w:rsidRPr="00A170E0">
        <w:rPr>
          <w:rStyle w:val="LineNumber"/>
          <w:rFonts w:cs="Arial"/>
          <w:sz w:val="22"/>
          <w:szCs w:val="22"/>
        </w:rPr>
        <w:t>)</w:t>
      </w:r>
      <w:r w:rsidR="003D26CF" w:rsidRPr="00A170E0">
        <w:rPr>
          <w:rStyle w:val="LineNumber"/>
          <w:rFonts w:cs="Arial"/>
          <w:sz w:val="22"/>
          <w:szCs w:val="22"/>
        </w:rPr>
        <w:t>.</w:t>
      </w:r>
    </w:p>
    <w:p w14:paraId="6EA6C0C0" w14:textId="3C15A4A1" w:rsidR="00AE3CBB" w:rsidRDefault="00AE3CBB" w:rsidP="004D6967">
      <w:pPr>
        <w:rPr>
          <w:rFonts w:cs="Arial"/>
          <w:szCs w:val="22"/>
        </w:rPr>
      </w:pPr>
    </w:p>
    <w:p w14:paraId="51CAA39E" w14:textId="3195A898" w:rsidR="00FE0B8B" w:rsidRPr="00525AC8" w:rsidRDefault="00FE0B8B" w:rsidP="00FE0B8B"/>
    <w:p w14:paraId="29CF1277" w14:textId="5094729E" w:rsidR="00DD1716" w:rsidRDefault="00DD1716" w:rsidP="004D6967">
      <w:pPr>
        <w:rPr>
          <w:rStyle w:val="LineNumber"/>
          <w:rFonts w:cs="Arial"/>
          <w:b/>
          <w:color w:val="FF0000"/>
          <w:sz w:val="22"/>
          <w:szCs w:val="22"/>
        </w:rPr>
      </w:pPr>
    </w:p>
    <w:p w14:paraId="25598051" w14:textId="6A0DC8EC" w:rsidR="00FE0B8B" w:rsidRPr="00B513A8" w:rsidRDefault="00417E43" w:rsidP="004D6967">
      <w:pPr>
        <w:rPr>
          <w:rStyle w:val="LineNumber"/>
          <w:rFonts w:cs="Arial"/>
          <w:sz w:val="20"/>
          <w:szCs w:val="22"/>
        </w:rPr>
      </w:pPr>
      <w:r>
        <w:rPr>
          <w:rFonts w:cs="Arial"/>
          <w:noProof/>
          <w:color w:val="000000" w:themeColor="text1"/>
          <w:sz w:val="20"/>
          <w:szCs w:val="22"/>
          <w:lang w:eastAsia="en-GB"/>
        </w:rPr>
        <w:drawing>
          <wp:inline distT="0" distB="0" distL="0" distR="0" wp14:anchorId="72100382" wp14:editId="5EEDF4E6">
            <wp:extent cx="5926455" cy="4923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9_OBIS_DD_taxonrank_2022-04-20.png"/>
                    <pic:cNvPicPr/>
                  </pic:nvPicPr>
                  <pic:blipFill>
                    <a:blip r:embed="rId59">
                      <a:extLst>
                        <a:ext uri="{28A0092B-C50C-407E-A947-70E740481C1C}">
                          <a14:useLocalDpi xmlns:a14="http://schemas.microsoft.com/office/drawing/2010/main" val="0"/>
                        </a:ext>
                      </a:extLst>
                    </a:blip>
                    <a:stretch>
                      <a:fillRect/>
                    </a:stretch>
                  </pic:blipFill>
                  <pic:spPr>
                    <a:xfrm>
                      <a:off x="0" y="0"/>
                      <a:ext cx="5926455" cy="4923155"/>
                    </a:xfrm>
                    <a:prstGeom prst="rect">
                      <a:avLst/>
                    </a:prstGeom>
                  </pic:spPr>
                </pic:pic>
              </a:graphicData>
            </a:graphic>
          </wp:inline>
        </w:drawing>
      </w:r>
      <w:r w:rsidR="009B6775">
        <w:rPr>
          <w:rStyle w:val="LineNumber"/>
          <w:rFonts w:cs="Arial"/>
          <w:color w:val="000000" w:themeColor="text1"/>
          <w:sz w:val="20"/>
          <w:szCs w:val="22"/>
        </w:rPr>
        <w:t xml:space="preserve">Fig. </w:t>
      </w:r>
      <w:r w:rsidR="008D194F">
        <w:rPr>
          <w:rStyle w:val="LineNumber"/>
          <w:rFonts w:cs="Arial"/>
          <w:color w:val="000000" w:themeColor="text1"/>
          <w:sz w:val="20"/>
          <w:szCs w:val="22"/>
        </w:rPr>
        <w:t>30</w:t>
      </w:r>
      <w:r w:rsidR="00FE0B8B" w:rsidRPr="009B6775">
        <w:rPr>
          <w:rStyle w:val="LineNumber"/>
          <w:rFonts w:cs="Arial"/>
          <w:color w:val="000000" w:themeColor="text1"/>
          <w:sz w:val="20"/>
          <w:szCs w:val="22"/>
        </w:rPr>
        <w:t xml:space="preserve"> </w:t>
      </w:r>
      <w:r w:rsidR="00FE0B8B" w:rsidRPr="00B513A8">
        <w:rPr>
          <w:rStyle w:val="LineNumber"/>
          <w:rFonts w:cs="Arial"/>
          <w:sz w:val="20"/>
          <w:szCs w:val="22"/>
        </w:rPr>
        <w:t xml:space="preserve">OBIS DeepData records by taxonomic resolution showing </w:t>
      </w:r>
      <w:r w:rsidR="00BC74CA" w:rsidRPr="00B513A8">
        <w:rPr>
          <w:rStyle w:val="LineNumber"/>
          <w:rFonts w:cs="Arial"/>
          <w:sz w:val="20"/>
          <w:szCs w:val="22"/>
        </w:rPr>
        <w:t>large proportions of records at species level and very few tempo</w:t>
      </w:r>
      <w:r>
        <w:rPr>
          <w:rStyle w:val="LineNumber"/>
          <w:rFonts w:cs="Arial"/>
          <w:sz w:val="20"/>
          <w:szCs w:val="22"/>
        </w:rPr>
        <w:t>rary names/OTUS</w:t>
      </w:r>
      <w:r w:rsidR="00BC74CA" w:rsidRPr="00B513A8">
        <w:rPr>
          <w:rStyle w:val="LineNumber"/>
          <w:rFonts w:cs="Arial"/>
          <w:sz w:val="20"/>
          <w:szCs w:val="22"/>
        </w:rPr>
        <w:t xml:space="preserve">. </w:t>
      </w:r>
      <w:r>
        <w:rPr>
          <w:rStyle w:val="LineNumber"/>
          <w:rFonts w:cs="Arial"/>
          <w:sz w:val="20"/>
          <w:szCs w:val="22"/>
        </w:rPr>
        <w:t xml:space="preserve">In comparison in Fig. 9, there are &gt;8500 species records and almost 10,000 temporary name records in DeepData. </w:t>
      </w:r>
      <w:r w:rsidR="00BC74CA" w:rsidRPr="00B513A8">
        <w:rPr>
          <w:rStyle w:val="LineNumber"/>
          <w:rFonts w:cs="Arial"/>
          <w:sz w:val="20"/>
          <w:szCs w:val="22"/>
        </w:rPr>
        <w:t xml:space="preserve">Here </w:t>
      </w:r>
      <w:r>
        <w:rPr>
          <w:rStyle w:val="LineNumber"/>
          <w:rFonts w:cs="Arial"/>
          <w:sz w:val="20"/>
          <w:szCs w:val="22"/>
        </w:rPr>
        <w:t>initial steps in taxonomic</w:t>
      </w:r>
      <w:r w:rsidR="00BC74CA" w:rsidRPr="00B513A8">
        <w:rPr>
          <w:rStyle w:val="LineNumber"/>
          <w:rFonts w:cs="Arial"/>
          <w:sz w:val="20"/>
          <w:szCs w:val="22"/>
        </w:rPr>
        <w:t xml:space="preserve"> processing </w:t>
      </w:r>
      <w:r w:rsidR="00B513A8">
        <w:rPr>
          <w:rStyle w:val="LineNumber"/>
          <w:rFonts w:cs="Arial"/>
          <w:sz w:val="20"/>
          <w:szCs w:val="22"/>
        </w:rPr>
        <w:t xml:space="preserve">of </w:t>
      </w:r>
      <w:r w:rsidR="00BC74CA" w:rsidRPr="00B513A8">
        <w:rPr>
          <w:rStyle w:val="LineNumber"/>
          <w:rFonts w:cs="Arial"/>
          <w:sz w:val="20"/>
          <w:szCs w:val="22"/>
        </w:rPr>
        <w:t xml:space="preserve">DeepData records </w:t>
      </w:r>
      <w:r w:rsidR="00AD6796">
        <w:rPr>
          <w:rStyle w:val="LineNumber"/>
          <w:rFonts w:cs="Arial"/>
          <w:sz w:val="20"/>
          <w:szCs w:val="22"/>
        </w:rPr>
        <w:t>by the Secretaria</w:t>
      </w:r>
      <w:r w:rsidR="00EB51C6">
        <w:rPr>
          <w:rStyle w:val="LineNumber"/>
          <w:rFonts w:cs="Arial"/>
          <w:sz w:val="20"/>
          <w:szCs w:val="22"/>
        </w:rPr>
        <w:t>t</w:t>
      </w:r>
      <w:r w:rsidR="00AD6796">
        <w:rPr>
          <w:rStyle w:val="LineNumber"/>
          <w:rFonts w:cs="Arial"/>
          <w:sz w:val="20"/>
          <w:szCs w:val="22"/>
        </w:rPr>
        <w:t xml:space="preserve"> </w:t>
      </w:r>
      <w:r>
        <w:rPr>
          <w:rStyle w:val="LineNumber"/>
          <w:rFonts w:cs="Arial"/>
          <w:sz w:val="20"/>
          <w:szCs w:val="22"/>
        </w:rPr>
        <w:t xml:space="preserve">prior to the OBIS data pipeline </w:t>
      </w:r>
      <w:r w:rsidR="00BC74CA" w:rsidRPr="00B513A8">
        <w:rPr>
          <w:rStyle w:val="LineNumber"/>
          <w:rFonts w:cs="Arial"/>
          <w:sz w:val="20"/>
          <w:szCs w:val="22"/>
        </w:rPr>
        <w:t>have led to many higher classification records tagged as species, and mis-mapping of taxonConceptID to taxonRemarks</w:t>
      </w:r>
      <w:r>
        <w:rPr>
          <w:rStyle w:val="LineNumber"/>
          <w:rFonts w:cs="Arial"/>
          <w:sz w:val="20"/>
          <w:szCs w:val="22"/>
        </w:rPr>
        <w:t>,</w:t>
      </w:r>
      <w:r w:rsidR="00BC74CA" w:rsidRPr="00B513A8">
        <w:rPr>
          <w:rStyle w:val="LineNumber"/>
          <w:rFonts w:cs="Arial"/>
          <w:sz w:val="20"/>
          <w:szCs w:val="22"/>
        </w:rPr>
        <w:t xml:space="preserve"> resulting in low numbers of</w:t>
      </w:r>
      <w:r w:rsidR="00A24387" w:rsidRPr="00B513A8">
        <w:rPr>
          <w:rStyle w:val="LineNumber"/>
          <w:rFonts w:cs="Arial"/>
          <w:sz w:val="20"/>
          <w:szCs w:val="22"/>
        </w:rPr>
        <w:t xml:space="preserve"> temporary names/morphospecies </w:t>
      </w:r>
    </w:p>
    <w:p w14:paraId="555BB47F" w14:textId="77777777" w:rsidR="00BC74CA" w:rsidRDefault="00BC74CA" w:rsidP="004D6967">
      <w:pPr>
        <w:rPr>
          <w:rFonts w:cs="Arial"/>
          <w:szCs w:val="22"/>
        </w:rPr>
      </w:pPr>
    </w:p>
    <w:p w14:paraId="309D821A" w14:textId="4FA31979" w:rsidR="006F4C8F" w:rsidRDefault="004D6967" w:rsidP="00C25EAA">
      <w:pPr>
        <w:rPr>
          <w:rStyle w:val="LineNumber"/>
          <w:rFonts w:cs="Arial"/>
          <w:sz w:val="22"/>
          <w:szCs w:val="22"/>
        </w:rPr>
      </w:pPr>
      <w:r>
        <w:rPr>
          <w:rFonts w:cs="Arial"/>
          <w:szCs w:val="22"/>
        </w:rPr>
        <w:t xml:space="preserve">Another field already mapped </w:t>
      </w:r>
      <w:r w:rsidR="00C25EAA">
        <w:rPr>
          <w:rFonts w:cs="Arial"/>
          <w:szCs w:val="22"/>
        </w:rPr>
        <w:t xml:space="preserve">to </w:t>
      </w:r>
      <w:r w:rsidR="003B40DE">
        <w:rPr>
          <w:rFonts w:cs="Arial"/>
          <w:szCs w:val="22"/>
        </w:rPr>
        <w:t>Darwin Core</w:t>
      </w:r>
      <w:r w:rsidR="00C25EAA">
        <w:rPr>
          <w:rFonts w:cs="Arial"/>
          <w:szCs w:val="22"/>
        </w:rPr>
        <w:t xml:space="preserve"> prior to OBIS data processing </w:t>
      </w:r>
      <w:r w:rsidR="000008B3">
        <w:rPr>
          <w:rFonts w:cs="Arial"/>
          <w:szCs w:val="22"/>
        </w:rPr>
        <w:t>is ‘occurrence</w:t>
      </w:r>
      <w:r>
        <w:rPr>
          <w:rFonts w:cs="Arial"/>
          <w:szCs w:val="22"/>
        </w:rPr>
        <w:t>ID</w:t>
      </w:r>
      <w:r w:rsidR="000008B3">
        <w:rPr>
          <w:rFonts w:cs="Arial"/>
          <w:szCs w:val="22"/>
        </w:rPr>
        <w:t xml:space="preserve">’ a key field in </w:t>
      </w:r>
      <w:r w:rsidR="003B40DE">
        <w:rPr>
          <w:rFonts w:cs="Arial"/>
          <w:szCs w:val="22"/>
        </w:rPr>
        <w:t>Darwin Core</w:t>
      </w:r>
      <w:r w:rsidR="000008B3">
        <w:rPr>
          <w:rFonts w:cs="Arial"/>
          <w:szCs w:val="22"/>
        </w:rPr>
        <w:t xml:space="preserve"> terminology for record identifier. It appears to have been generated as a composite key, from combining ‘</w:t>
      </w:r>
      <w:proofErr w:type="spellStart"/>
      <w:r w:rsidR="000008B3">
        <w:rPr>
          <w:rFonts w:cs="Arial"/>
          <w:szCs w:val="22"/>
        </w:rPr>
        <w:t>StationID</w:t>
      </w:r>
      <w:proofErr w:type="spellEnd"/>
      <w:r w:rsidR="000008B3">
        <w:rPr>
          <w:rFonts w:cs="Arial"/>
          <w:szCs w:val="22"/>
        </w:rPr>
        <w:t>’ and SampleID’</w:t>
      </w:r>
      <w:r w:rsidR="002D7CA5">
        <w:rPr>
          <w:rFonts w:cs="Arial"/>
          <w:szCs w:val="22"/>
        </w:rPr>
        <w:t xml:space="preserve">. This </w:t>
      </w:r>
      <w:r w:rsidR="009C6B20">
        <w:rPr>
          <w:rFonts w:cs="Arial"/>
          <w:szCs w:val="22"/>
        </w:rPr>
        <w:t>is also</w:t>
      </w:r>
      <w:r w:rsidR="006F4C8F">
        <w:rPr>
          <w:rFonts w:cs="Arial"/>
          <w:szCs w:val="22"/>
        </w:rPr>
        <w:t xml:space="preserve"> </w:t>
      </w:r>
      <w:r w:rsidR="002D7CA5">
        <w:rPr>
          <w:rFonts w:cs="Arial"/>
          <w:szCs w:val="22"/>
        </w:rPr>
        <w:t xml:space="preserve">how we created a record identifier, however during creation of our </w:t>
      </w:r>
      <w:r w:rsidR="009C6B20">
        <w:rPr>
          <w:rFonts w:cs="Arial"/>
          <w:szCs w:val="22"/>
        </w:rPr>
        <w:t>identifier/</w:t>
      </w:r>
      <w:r w:rsidR="002D7CA5">
        <w:rPr>
          <w:rFonts w:cs="Arial"/>
          <w:szCs w:val="22"/>
        </w:rPr>
        <w:t>key w</w:t>
      </w:r>
      <w:r w:rsidR="006F4C8F">
        <w:rPr>
          <w:rFonts w:cs="Arial"/>
          <w:szCs w:val="22"/>
        </w:rPr>
        <w:t>e tried different combinations</w:t>
      </w:r>
      <w:r w:rsidR="009C6B20">
        <w:rPr>
          <w:rFonts w:cs="Arial"/>
          <w:szCs w:val="22"/>
        </w:rPr>
        <w:t xml:space="preserve"> of key fields (including above)</w:t>
      </w:r>
      <w:r w:rsidR="006F4C8F">
        <w:rPr>
          <w:rFonts w:cs="Arial"/>
          <w:szCs w:val="22"/>
        </w:rPr>
        <w:t>, testing for duplicates during the process</w:t>
      </w:r>
      <w:r w:rsidR="007235EF">
        <w:rPr>
          <w:rFonts w:cs="Arial"/>
          <w:szCs w:val="22"/>
        </w:rPr>
        <w:t>, and</w:t>
      </w:r>
      <w:r w:rsidR="006F4C8F">
        <w:rPr>
          <w:rFonts w:cs="Arial"/>
          <w:szCs w:val="22"/>
        </w:rPr>
        <w:t xml:space="preserve"> including </w:t>
      </w:r>
      <w:r w:rsidR="00B513A8">
        <w:rPr>
          <w:rFonts w:cs="Arial"/>
          <w:szCs w:val="22"/>
        </w:rPr>
        <w:t>three</w:t>
      </w:r>
      <w:r w:rsidR="006F4C8F">
        <w:rPr>
          <w:rFonts w:cs="Arial"/>
          <w:szCs w:val="22"/>
        </w:rPr>
        <w:t xml:space="preserve"> </w:t>
      </w:r>
      <w:r w:rsidR="006F4C8F">
        <w:rPr>
          <w:rFonts w:cs="Arial"/>
          <w:szCs w:val="22"/>
        </w:rPr>
        <w:lastRenderedPageBreak/>
        <w:t xml:space="preserve">columns in the final dataset </w:t>
      </w:r>
      <w:r w:rsidR="007235EF">
        <w:rPr>
          <w:rFonts w:cs="Arial"/>
          <w:szCs w:val="22"/>
        </w:rPr>
        <w:t>(</w:t>
      </w:r>
      <w:hyperlink w:anchor="_DeepData" w:history="1">
        <w:r w:rsidR="00B91A15" w:rsidRPr="00B91A15">
          <w:rPr>
            <w:rStyle w:val="Hyperlink"/>
            <w:rFonts w:cs="Arial"/>
            <w:szCs w:val="22"/>
          </w:rPr>
          <w:t xml:space="preserve">see </w:t>
        </w:r>
        <w:r w:rsidR="006F4C8F" w:rsidRPr="00B91A15">
          <w:rPr>
            <w:rStyle w:val="Hyperlink"/>
            <w:rFonts w:cs="Arial"/>
            <w:szCs w:val="22"/>
          </w:rPr>
          <w:t>section 2.1.1</w:t>
        </w:r>
      </w:hyperlink>
      <w:r w:rsidR="006F4C8F">
        <w:rPr>
          <w:rFonts w:cs="Arial"/>
          <w:szCs w:val="22"/>
        </w:rPr>
        <w:t xml:space="preserve">), </w:t>
      </w:r>
      <w:r w:rsidR="002D7CA5">
        <w:rPr>
          <w:rFonts w:cs="Arial"/>
          <w:szCs w:val="22"/>
        </w:rPr>
        <w:t>which did</w:t>
      </w:r>
      <w:r w:rsidR="006F4C8F">
        <w:rPr>
          <w:rFonts w:cs="Arial"/>
          <w:szCs w:val="22"/>
        </w:rPr>
        <w:t xml:space="preserve"> not appear to occur here. </w:t>
      </w:r>
      <w:r w:rsidR="007235EF">
        <w:rPr>
          <w:rFonts w:cs="Arial"/>
          <w:szCs w:val="22"/>
        </w:rPr>
        <w:t>The d</w:t>
      </w:r>
      <w:r w:rsidRPr="00FE0B8B">
        <w:rPr>
          <w:rFonts w:cs="Arial"/>
          <w:szCs w:val="22"/>
        </w:rPr>
        <w:t xml:space="preserve">uplicates in occurrenceID in the DeepData </w:t>
      </w:r>
      <w:r w:rsidR="003B40DE">
        <w:rPr>
          <w:rFonts w:cs="Arial"/>
          <w:szCs w:val="22"/>
        </w:rPr>
        <w:t>Darwin Core</w:t>
      </w:r>
      <w:r w:rsidR="009C6B20">
        <w:rPr>
          <w:rFonts w:cs="Arial"/>
          <w:szCs w:val="22"/>
        </w:rPr>
        <w:t xml:space="preserve"> records were </w:t>
      </w:r>
      <w:r w:rsidR="007235EF">
        <w:rPr>
          <w:rFonts w:cs="Arial"/>
          <w:szCs w:val="22"/>
        </w:rPr>
        <w:t>identified by the OBIS secretariat</w:t>
      </w:r>
      <w:r w:rsidR="009C6B20">
        <w:rPr>
          <w:rFonts w:cs="Arial"/>
          <w:szCs w:val="22"/>
        </w:rPr>
        <w:t xml:space="preserve">, </w:t>
      </w:r>
      <w:r w:rsidRPr="00FE0B8B">
        <w:rPr>
          <w:rFonts w:cs="Arial"/>
          <w:szCs w:val="22"/>
        </w:rPr>
        <w:t>as recorded in the OBIS GitHub notebook</w:t>
      </w:r>
      <w:r w:rsidR="009C6B20">
        <w:rPr>
          <w:rFonts w:cs="Arial"/>
          <w:szCs w:val="22"/>
        </w:rPr>
        <w:t>,</w:t>
      </w:r>
      <w:r w:rsidR="006F4C8F">
        <w:rPr>
          <w:rFonts w:cs="Arial"/>
          <w:szCs w:val="22"/>
        </w:rPr>
        <w:t xml:space="preserve"> and at the start of the OBIS processing pipeline </w:t>
      </w:r>
      <w:r w:rsidR="006F4C8F" w:rsidRPr="00A170E0">
        <w:rPr>
          <w:rFonts w:cs="Arial"/>
          <w:szCs w:val="22"/>
        </w:rPr>
        <w:t xml:space="preserve">records </w:t>
      </w:r>
      <w:r w:rsidR="006F4C8F">
        <w:rPr>
          <w:rFonts w:cs="Arial"/>
          <w:szCs w:val="22"/>
        </w:rPr>
        <w:t xml:space="preserve">were </w:t>
      </w:r>
      <w:r w:rsidR="006F4C8F" w:rsidRPr="00A170E0">
        <w:rPr>
          <w:rFonts w:cs="Arial"/>
          <w:szCs w:val="22"/>
        </w:rPr>
        <w:t>all allocated a unique identifier</w:t>
      </w:r>
      <w:r w:rsidR="00B513A8">
        <w:rPr>
          <w:rFonts w:cs="Arial"/>
          <w:szCs w:val="22"/>
        </w:rPr>
        <w:t xml:space="preserve"> (</w:t>
      </w:r>
      <w:proofErr w:type="gramStart"/>
      <w:r w:rsidR="00B513A8">
        <w:rPr>
          <w:rFonts w:cs="Arial"/>
          <w:szCs w:val="22"/>
        </w:rPr>
        <w:t>similar to</w:t>
      </w:r>
      <w:proofErr w:type="gramEnd"/>
      <w:r w:rsidR="00B513A8">
        <w:rPr>
          <w:rFonts w:cs="Arial"/>
          <w:szCs w:val="22"/>
        </w:rPr>
        <w:t xml:space="preserve"> our process)</w:t>
      </w:r>
      <w:r w:rsidR="006F4C8F">
        <w:rPr>
          <w:rFonts w:cs="Arial"/>
          <w:szCs w:val="22"/>
        </w:rPr>
        <w:t>.</w:t>
      </w:r>
      <w:r w:rsidR="009C6B20">
        <w:rPr>
          <w:rFonts w:cs="Arial"/>
          <w:szCs w:val="22"/>
        </w:rPr>
        <w:t xml:space="preserve"> Because of the </w:t>
      </w:r>
      <w:r w:rsidR="009C6B20" w:rsidRPr="004B76CC">
        <w:rPr>
          <w:rFonts w:cs="Arial"/>
          <w:szCs w:val="22"/>
        </w:rPr>
        <w:t xml:space="preserve">duplicates in the ‘occurrenceID’ however, a proportion of records cannot be definitively matched between the two databases, </w:t>
      </w:r>
      <w:proofErr w:type="gramStart"/>
      <w:r w:rsidR="009C6B20" w:rsidRPr="004B76CC">
        <w:rPr>
          <w:rFonts w:cs="Arial"/>
          <w:szCs w:val="22"/>
        </w:rPr>
        <w:t>i.e.</w:t>
      </w:r>
      <w:proofErr w:type="gramEnd"/>
      <w:r w:rsidR="009C6B20" w:rsidRPr="004B76CC">
        <w:rPr>
          <w:rFonts w:cs="Arial"/>
          <w:szCs w:val="22"/>
        </w:rPr>
        <w:t xml:space="preserve"> there is not a common unique identifier</w:t>
      </w:r>
      <w:r w:rsidR="00B513A8">
        <w:rPr>
          <w:rFonts w:cs="Arial"/>
          <w:szCs w:val="22"/>
        </w:rPr>
        <w:t xml:space="preserve">. </w:t>
      </w:r>
      <w:r w:rsidR="009C6B20" w:rsidRPr="004B76CC">
        <w:rPr>
          <w:rFonts w:cs="Arial"/>
          <w:szCs w:val="22"/>
        </w:rPr>
        <w:t>To rectify this, DeepData will need to i</w:t>
      </w:r>
      <w:r w:rsidR="00B513A8">
        <w:rPr>
          <w:rFonts w:cs="Arial"/>
          <w:szCs w:val="22"/>
        </w:rPr>
        <w:t xml:space="preserve">nclude this same identifier, or ideally </w:t>
      </w:r>
      <w:r w:rsidR="009C6B20" w:rsidRPr="004B76CC">
        <w:rPr>
          <w:rFonts w:cs="Arial"/>
          <w:szCs w:val="22"/>
        </w:rPr>
        <w:t>generate a unique identifier for each row of dat</w:t>
      </w:r>
      <w:r w:rsidR="009415FE">
        <w:rPr>
          <w:rFonts w:cs="Arial"/>
          <w:szCs w:val="22"/>
        </w:rPr>
        <w:t xml:space="preserve">a that OBIS could then harvest, </w:t>
      </w:r>
      <w:r w:rsidR="009C6B20" w:rsidRPr="004B76CC">
        <w:rPr>
          <w:rFonts w:cs="Arial"/>
          <w:szCs w:val="22"/>
        </w:rPr>
        <w:t xml:space="preserve">so it is clear which record in DeepData correlates to the same record in OBIS. </w:t>
      </w:r>
      <w:r w:rsidR="009415FE">
        <w:rPr>
          <w:rFonts w:cs="Arial"/>
          <w:szCs w:val="22"/>
        </w:rPr>
        <w:t xml:space="preserve">This should be part of the DeepData pipeline in any case. </w:t>
      </w:r>
      <w:r w:rsidR="009C6B20" w:rsidRPr="004B76CC">
        <w:rPr>
          <w:rFonts w:cs="Arial"/>
          <w:szCs w:val="22"/>
        </w:rPr>
        <w:t>Once possible to match records definitively</w:t>
      </w:r>
      <w:r w:rsidR="009415FE">
        <w:rPr>
          <w:rFonts w:cs="Arial"/>
          <w:szCs w:val="22"/>
        </w:rPr>
        <w:t xml:space="preserve"> between the OBIS ISA node</w:t>
      </w:r>
      <w:r w:rsidR="009C6B20" w:rsidRPr="004B76CC">
        <w:rPr>
          <w:rFonts w:cs="Arial"/>
          <w:szCs w:val="22"/>
        </w:rPr>
        <w:t xml:space="preserve">, this would clarify the situation significantly. </w:t>
      </w:r>
    </w:p>
    <w:p w14:paraId="3D8A77E4" w14:textId="77777777" w:rsidR="00EB51C6" w:rsidRDefault="00EB51C6" w:rsidP="00C53BC0">
      <w:pPr>
        <w:rPr>
          <w:rFonts w:cs="Arial"/>
          <w:szCs w:val="22"/>
        </w:rPr>
      </w:pPr>
    </w:p>
    <w:p w14:paraId="7C29DC51" w14:textId="1BD1695C" w:rsidR="00525AC8" w:rsidRPr="00A170E0" w:rsidRDefault="00BF1F32" w:rsidP="00C53BC0">
      <w:pPr>
        <w:rPr>
          <w:rFonts w:cs="Arial"/>
          <w:szCs w:val="22"/>
          <w:u w:val="single"/>
        </w:rPr>
      </w:pPr>
      <w:r>
        <w:rPr>
          <w:rFonts w:cs="Arial"/>
          <w:szCs w:val="22"/>
        </w:rPr>
        <w:t>While there are a few wrinkles to iron out, p</w:t>
      </w:r>
      <w:r w:rsidR="00370BAD" w:rsidRPr="00A170E0">
        <w:rPr>
          <w:rFonts w:cs="Arial"/>
          <w:szCs w:val="22"/>
        </w:rPr>
        <w:t xml:space="preserve">ublishing of records on OBIS </w:t>
      </w:r>
      <w:r>
        <w:rPr>
          <w:rFonts w:cs="Arial"/>
          <w:szCs w:val="22"/>
        </w:rPr>
        <w:t xml:space="preserve">and in the process, mapping the data to the global data standard, </w:t>
      </w:r>
      <w:r w:rsidR="003B40DE">
        <w:rPr>
          <w:rFonts w:cs="Arial"/>
          <w:szCs w:val="22"/>
        </w:rPr>
        <w:t>Darwin Core</w:t>
      </w:r>
      <w:r>
        <w:rPr>
          <w:rFonts w:cs="Arial"/>
          <w:szCs w:val="22"/>
        </w:rPr>
        <w:t xml:space="preserve"> </w:t>
      </w:r>
      <w:r w:rsidR="00370BAD" w:rsidRPr="00A170E0">
        <w:rPr>
          <w:rFonts w:cs="Arial"/>
          <w:szCs w:val="22"/>
        </w:rPr>
        <w:t>has greatly improved discoverabilit</w:t>
      </w:r>
      <w:r w:rsidR="00BC52E0" w:rsidRPr="00A170E0">
        <w:rPr>
          <w:rFonts w:cs="Arial"/>
          <w:szCs w:val="22"/>
        </w:rPr>
        <w:t>y and accessibility of the data, making the data FAIR</w:t>
      </w:r>
      <w:r w:rsidR="000F032B">
        <w:rPr>
          <w:rFonts w:cs="Arial"/>
          <w:szCs w:val="22"/>
        </w:rPr>
        <w:t>, or</w:t>
      </w:r>
      <w:r w:rsidR="00BC52E0" w:rsidRPr="00A170E0">
        <w:rPr>
          <w:rFonts w:cs="Arial"/>
          <w:szCs w:val="22"/>
        </w:rPr>
        <w:t xml:space="preserve"> Findable, Accessible, Interoperable and Re</w:t>
      </w:r>
      <w:r w:rsidR="00A170E0">
        <w:rPr>
          <w:rFonts w:cs="Arial"/>
          <w:szCs w:val="22"/>
        </w:rPr>
        <w:t>usable</w:t>
      </w:r>
      <w:r w:rsidR="00BC52E0" w:rsidRPr="00A170E0">
        <w:rPr>
          <w:rFonts w:cs="Arial"/>
          <w:szCs w:val="22"/>
        </w:rPr>
        <w:t xml:space="preserve"> (Wilkinson et al., 2016). </w:t>
      </w:r>
      <w:r w:rsidR="00C25EAA">
        <w:rPr>
          <w:rFonts w:cs="Arial"/>
          <w:szCs w:val="22"/>
        </w:rPr>
        <w:t>Points discussed in this section reflect c</w:t>
      </w:r>
      <w:r w:rsidR="00525AC8" w:rsidRPr="00A170E0">
        <w:rPr>
          <w:rFonts w:cs="Arial"/>
          <w:szCs w:val="22"/>
        </w:rPr>
        <w:t xml:space="preserve">omplexities with </w:t>
      </w:r>
      <w:r w:rsidR="00C25EAA">
        <w:rPr>
          <w:rFonts w:cs="Arial"/>
          <w:szCs w:val="22"/>
        </w:rPr>
        <w:t xml:space="preserve">the </w:t>
      </w:r>
      <w:r w:rsidR="00525AC8" w:rsidRPr="00A170E0">
        <w:rPr>
          <w:rFonts w:cs="Arial"/>
          <w:szCs w:val="22"/>
        </w:rPr>
        <w:t xml:space="preserve">biodiversity informatics </w:t>
      </w:r>
      <w:r w:rsidR="007531FE" w:rsidRPr="00A170E0">
        <w:rPr>
          <w:rFonts w:cs="Arial"/>
          <w:szCs w:val="22"/>
        </w:rPr>
        <w:t>landscape</w:t>
      </w:r>
      <w:r w:rsidR="00C25EAA">
        <w:rPr>
          <w:rFonts w:cs="Arial"/>
          <w:szCs w:val="22"/>
        </w:rPr>
        <w:t xml:space="preserve"> more widely, where duplication, data quality, and more importantly, inadequ</w:t>
      </w:r>
      <w:r w:rsidR="009415FE">
        <w:rPr>
          <w:rFonts w:cs="Arial"/>
          <w:szCs w:val="22"/>
        </w:rPr>
        <w:t xml:space="preserve">ate identifiers are noted issues </w:t>
      </w:r>
      <w:r w:rsidR="009415FE" w:rsidRPr="00A170E0">
        <w:rPr>
          <w:rFonts w:cs="Arial"/>
          <w:szCs w:val="22"/>
        </w:rPr>
        <w:t>(Guralnick et al., 2014, 2015</w:t>
      </w:r>
      <w:r w:rsidR="009415FE">
        <w:rPr>
          <w:rFonts w:cs="Arial"/>
          <w:szCs w:val="22"/>
        </w:rPr>
        <w:t>)</w:t>
      </w:r>
      <w:r w:rsidR="00C25EAA">
        <w:rPr>
          <w:rFonts w:cs="Arial"/>
          <w:szCs w:val="22"/>
        </w:rPr>
        <w:t>.</w:t>
      </w:r>
      <w:r w:rsidR="00C53BC0">
        <w:rPr>
          <w:rFonts w:cs="Arial"/>
          <w:szCs w:val="22"/>
        </w:rPr>
        <w:t xml:space="preserve"> </w:t>
      </w:r>
      <w:r w:rsidR="004C568D">
        <w:rPr>
          <w:rFonts w:cs="Arial"/>
          <w:szCs w:val="22"/>
        </w:rPr>
        <w:t xml:space="preserve">For example, gaps in records were also present in </w:t>
      </w:r>
      <w:proofErr w:type="gramStart"/>
      <w:r w:rsidR="004C568D">
        <w:rPr>
          <w:rFonts w:cs="Arial"/>
          <w:szCs w:val="22"/>
        </w:rPr>
        <w:t>a number of</w:t>
      </w:r>
      <w:proofErr w:type="gramEnd"/>
      <w:r w:rsidR="004C568D">
        <w:rPr>
          <w:rFonts w:cs="Arial"/>
          <w:szCs w:val="22"/>
        </w:rPr>
        <w:t xml:space="preserve"> records in OBIS and GBIF, such as missing </w:t>
      </w:r>
      <w:r w:rsidR="000E1678">
        <w:rPr>
          <w:rFonts w:cs="Arial"/>
          <w:szCs w:val="22"/>
        </w:rPr>
        <w:t>depth values- a critical piece of information</w:t>
      </w:r>
      <w:r w:rsidR="004C568D">
        <w:rPr>
          <w:rFonts w:cs="Arial"/>
          <w:szCs w:val="22"/>
        </w:rPr>
        <w:t xml:space="preserve">. </w:t>
      </w:r>
      <w:r w:rsidR="00072269">
        <w:rPr>
          <w:rFonts w:cs="Arial"/>
          <w:szCs w:val="22"/>
        </w:rPr>
        <w:t xml:space="preserve">There are also </w:t>
      </w:r>
      <w:r w:rsidR="00072269" w:rsidRPr="00072269">
        <w:rPr>
          <w:rFonts w:cs="Arial"/>
          <w:szCs w:val="22"/>
        </w:rPr>
        <w:t>some known depth record issues in OBIS which we</w:t>
      </w:r>
      <w:r w:rsidR="00072269">
        <w:rPr>
          <w:rFonts w:cs="Arial"/>
          <w:szCs w:val="22"/>
        </w:rPr>
        <w:t>re</w:t>
      </w:r>
      <w:r w:rsidR="00072269" w:rsidRPr="00072269">
        <w:rPr>
          <w:rFonts w:cs="Arial"/>
          <w:szCs w:val="22"/>
        </w:rPr>
        <w:t xml:space="preserve"> discovered during the WoRDSS analyses</w:t>
      </w:r>
      <w:r w:rsidR="00072269">
        <w:rPr>
          <w:rFonts w:cs="Arial"/>
          <w:szCs w:val="22"/>
        </w:rPr>
        <w:t xml:space="preserve">, for example </w:t>
      </w:r>
      <w:r w:rsidR="00072269" w:rsidRPr="00072269">
        <w:rPr>
          <w:rFonts w:cs="Arial"/>
          <w:szCs w:val="22"/>
        </w:rPr>
        <w:t>records of ‘bottom depth’ for taxa sampled highe</w:t>
      </w:r>
      <w:r w:rsidR="00072269">
        <w:rPr>
          <w:rFonts w:cs="Arial"/>
          <w:szCs w:val="22"/>
        </w:rPr>
        <w:t xml:space="preserve">r in the water column, and </w:t>
      </w:r>
      <w:r w:rsidR="00072269" w:rsidRPr="00072269">
        <w:rPr>
          <w:rFonts w:cs="Arial"/>
          <w:szCs w:val="22"/>
        </w:rPr>
        <w:t>records of depths deeper than the bottom depth (</w:t>
      </w:r>
      <w:r w:rsidR="00072269">
        <w:rPr>
          <w:rFonts w:cs="Arial"/>
          <w:szCs w:val="22"/>
        </w:rPr>
        <w:t>Tammy Horton, pers. com</w:t>
      </w:r>
      <w:r w:rsidR="00AD70B3">
        <w:rPr>
          <w:rFonts w:cs="Arial"/>
          <w:szCs w:val="22"/>
        </w:rPr>
        <w:t>m.</w:t>
      </w:r>
      <w:r w:rsidR="00072269">
        <w:rPr>
          <w:rFonts w:cs="Arial"/>
          <w:szCs w:val="22"/>
        </w:rPr>
        <w:t>)</w:t>
      </w:r>
      <w:r w:rsidR="00072269" w:rsidRPr="00072269">
        <w:rPr>
          <w:rFonts w:cs="Arial"/>
          <w:szCs w:val="22"/>
        </w:rPr>
        <w:t>.</w:t>
      </w:r>
      <w:r w:rsidR="00072269">
        <w:rPr>
          <w:rFonts w:cs="Arial"/>
          <w:szCs w:val="22"/>
        </w:rPr>
        <w:t xml:space="preserve"> D</w:t>
      </w:r>
      <w:r w:rsidR="00525AC8" w:rsidRPr="00A170E0">
        <w:rPr>
          <w:rFonts w:cs="Arial"/>
          <w:szCs w:val="22"/>
        </w:rPr>
        <w:t xml:space="preserve">uplication </w:t>
      </w:r>
      <w:r w:rsidR="00072269">
        <w:rPr>
          <w:rFonts w:cs="Arial"/>
          <w:szCs w:val="22"/>
        </w:rPr>
        <w:t xml:space="preserve">of records </w:t>
      </w:r>
      <w:r w:rsidR="00525AC8" w:rsidRPr="00A170E0">
        <w:rPr>
          <w:rFonts w:cs="Arial"/>
          <w:szCs w:val="22"/>
        </w:rPr>
        <w:t xml:space="preserve">is </w:t>
      </w:r>
      <w:r w:rsidR="00CE0177" w:rsidRPr="00A170E0">
        <w:rPr>
          <w:rFonts w:cs="Arial"/>
          <w:szCs w:val="22"/>
        </w:rPr>
        <w:t xml:space="preserve">also </w:t>
      </w:r>
      <w:r w:rsidR="00525AC8" w:rsidRPr="00A170E0">
        <w:rPr>
          <w:rFonts w:cs="Arial"/>
          <w:szCs w:val="22"/>
        </w:rPr>
        <w:t>evident in OBIS and GBIF, which can result from different institutions publishing the same dataset</w:t>
      </w:r>
      <w:r w:rsidR="00C53BC0">
        <w:rPr>
          <w:rFonts w:cs="Arial"/>
          <w:szCs w:val="22"/>
        </w:rPr>
        <w:t>,</w:t>
      </w:r>
      <w:r w:rsidR="00525AC8" w:rsidRPr="00A170E0">
        <w:rPr>
          <w:rFonts w:cs="Arial"/>
          <w:szCs w:val="22"/>
        </w:rPr>
        <w:t xml:space="preserve"> or duplication through data harvesting from</w:t>
      </w:r>
      <w:r w:rsidR="00D30393">
        <w:rPr>
          <w:rFonts w:cs="Arial"/>
          <w:szCs w:val="22"/>
        </w:rPr>
        <w:t xml:space="preserve"> both databases and literature, including the authors </w:t>
      </w:r>
      <w:r w:rsidR="00AE3CBB">
        <w:rPr>
          <w:rFonts w:cs="Arial"/>
          <w:szCs w:val="22"/>
        </w:rPr>
        <w:t>own data, duplicated through GBIF harvesting the NHM data portal and records in the literature.</w:t>
      </w:r>
      <w:r w:rsidR="00525AC8" w:rsidRPr="00A170E0">
        <w:rPr>
          <w:rFonts w:cs="Arial"/>
          <w:szCs w:val="22"/>
        </w:rPr>
        <w:t xml:space="preserve"> </w:t>
      </w:r>
      <w:r w:rsidR="007539D0" w:rsidRPr="00A170E0">
        <w:rPr>
          <w:rFonts w:cs="Arial"/>
          <w:szCs w:val="22"/>
        </w:rPr>
        <w:t>However,</w:t>
      </w:r>
      <w:r w:rsidR="00525AC8" w:rsidRPr="00A170E0">
        <w:rPr>
          <w:rFonts w:cs="Arial"/>
          <w:szCs w:val="22"/>
        </w:rPr>
        <w:t xml:space="preserve"> duplication</w:t>
      </w:r>
      <w:r w:rsidR="00370BAD" w:rsidRPr="00A170E0">
        <w:rPr>
          <w:rFonts w:cs="Arial"/>
          <w:szCs w:val="22"/>
        </w:rPr>
        <w:t xml:space="preserve"> is </w:t>
      </w:r>
      <w:r w:rsidR="007235EF">
        <w:rPr>
          <w:rFonts w:cs="Arial"/>
          <w:szCs w:val="22"/>
        </w:rPr>
        <w:t>better than</w:t>
      </w:r>
      <w:r w:rsidR="00370BAD" w:rsidRPr="00A170E0">
        <w:rPr>
          <w:rFonts w:cs="Arial"/>
          <w:szCs w:val="22"/>
        </w:rPr>
        <w:t xml:space="preserve"> no data, e</w:t>
      </w:r>
      <w:r w:rsidR="00525AC8" w:rsidRPr="00A170E0">
        <w:rPr>
          <w:rFonts w:cs="Arial"/>
          <w:szCs w:val="22"/>
        </w:rPr>
        <w:t xml:space="preserve">specially in case of abyssal environments </w:t>
      </w:r>
      <w:r w:rsidR="00370BAD" w:rsidRPr="00A170E0">
        <w:rPr>
          <w:rFonts w:cs="Arial"/>
          <w:szCs w:val="22"/>
        </w:rPr>
        <w:t xml:space="preserve">as here </w:t>
      </w:r>
      <w:r w:rsidR="00525AC8" w:rsidRPr="00A170E0">
        <w:rPr>
          <w:rFonts w:cs="Arial"/>
          <w:szCs w:val="22"/>
        </w:rPr>
        <w:t xml:space="preserve">where so little is known that this duplication is </w:t>
      </w:r>
      <w:r w:rsidR="00BC52E0" w:rsidRPr="00A170E0">
        <w:rPr>
          <w:rFonts w:cs="Arial"/>
          <w:szCs w:val="22"/>
        </w:rPr>
        <w:t xml:space="preserve">certainly </w:t>
      </w:r>
      <w:r w:rsidR="00525AC8" w:rsidRPr="00A170E0">
        <w:rPr>
          <w:rFonts w:cs="Arial"/>
          <w:szCs w:val="22"/>
        </w:rPr>
        <w:t>preferable to these re</w:t>
      </w:r>
      <w:r w:rsidR="00BC52E0" w:rsidRPr="00A170E0">
        <w:rPr>
          <w:rFonts w:cs="Arial"/>
          <w:szCs w:val="22"/>
        </w:rPr>
        <w:t>cords not being available.</w:t>
      </w:r>
      <w:r w:rsidR="009415FE">
        <w:rPr>
          <w:rFonts w:cs="Arial"/>
          <w:szCs w:val="22"/>
        </w:rPr>
        <w:t xml:space="preserve"> </w:t>
      </w:r>
    </w:p>
    <w:p w14:paraId="292B7227" w14:textId="3F34FD07" w:rsidR="00A15003" w:rsidRDefault="00A15003" w:rsidP="00067929">
      <w:pPr>
        <w:rPr>
          <w:rStyle w:val="LineNumber"/>
          <w:rFonts w:cs="Arial"/>
          <w:sz w:val="24"/>
        </w:rPr>
      </w:pPr>
    </w:p>
    <w:p w14:paraId="6F32ECD3" w14:textId="21331825" w:rsidR="00172AEF" w:rsidRPr="003D30BA" w:rsidRDefault="00923DA4" w:rsidP="003D30BA">
      <w:pPr>
        <w:pStyle w:val="Heading3"/>
      </w:pPr>
      <w:bookmarkStart w:id="134" w:name="_Toc101879433"/>
      <w:r w:rsidRPr="003D30BA">
        <w:t>DeepData w</w:t>
      </w:r>
      <w:r w:rsidR="00172AEF" w:rsidRPr="003D30BA">
        <w:t>ebpage interface</w:t>
      </w:r>
      <w:bookmarkEnd w:id="134"/>
    </w:p>
    <w:p w14:paraId="0FB44700" w14:textId="77777777" w:rsidR="00172AEF" w:rsidRPr="00F44037" w:rsidRDefault="00172AEF" w:rsidP="00172AEF">
      <w:pPr>
        <w:rPr>
          <w:rFonts w:cs="Arial"/>
          <w:b/>
        </w:rPr>
      </w:pPr>
    </w:p>
    <w:p w14:paraId="121497A8" w14:textId="77777777" w:rsidR="00172AEF" w:rsidRDefault="00172AEF" w:rsidP="00172AEF">
      <w:pPr>
        <w:rPr>
          <w:rFonts w:cs="Arial"/>
          <w:color w:val="FF0000"/>
        </w:rPr>
      </w:pPr>
    </w:p>
    <w:p w14:paraId="1723380B" w14:textId="2D7E958B" w:rsidR="00D80BB5" w:rsidRDefault="00172AEF" w:rsidP="00172AEF">
      <w:pPr>
        <w:rPr>
          <w:rFonts w:cs="Arial"/>
          <w:color w:val="FF0000"/>
        </w:rPr>
      </w:pPr>
      <w:r>
        <w:rPr>
          <w:noProof/>
          <w:lang w:eastAsia="en-GB"/>
        </w:rPr>
        <w:drawing>
          <wp:inline distT="0" distB="0" distL="0" distR="0" wp14:anchorId="53492B6C" wp14:editId="74AF7391">
            <wp:extent cx="5859780" cy="3384678"/>
            <wp:effectExtent l="0" t="0" r="762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05733" cy="3468982"/>
                    </a:xfrm>
                    <a:prstGeom prst="rect">
                      <a:avLst/>
                    </a:prstGeom>
                  </pic:spPr>
                </pic:pic>
              </a:graphicData>
            </a:graphic>
          </wp:inline>
        </w:drawing>
      </w:r>
    </w:p>
    <w:p w14:paraId="24BCE7ED" w14:textId="654A72C9" w:rsidR="00172AEF" w:rsidRPr="00180A96" w:rsidRDefault="00D80BB5" w:rsidP="00172AEF">
      <w:pPr>
        <w:rPr>
          <w:rFonts w:cs="Arial"/>
          <w:color w:val="000000" w:themeColor="text1"/>
          <w:sz w:val="20"/>
          <w:szCs w:val="21"/>
        </w:rPr>
      </w:pPr>
      <w:r w:rsidRPr="00D80BB5">
        <w:rPr>
          <w:rFonts w:cs="Arial"/>
          <w:color w:val="000000" w:themeColor="text1"/>
          <w:sz w:val="20"/>
          <w:szCs w:val="21"/>
        </w:rPr>
        <w:t>Fig. 30 The ISA DeepData webpage interface</w:t>
      </w:r>
      <w:r w:rsidR="00975A14">
        <w:rPr>
          <w:rFonts w:cs="Arial"/>
          <w:color w:val="000000" w:themeColor="text1"/>
          <w:sz w:val="20"/>
          <w:szCs w:val="21"/>
        </w:rPr>
        <w:t xml:space="preserve"> (</w:t>
      </w:r>
      <w:r w:rsidR="00975A14" w:rsidRPr="006B77F7">
        <w:rPr>
          <w:rFonts w:cs="Arial"/>
          <w:color w:val="000000" w:themeColor="text1"/>
          <w:sz w:val="20"/>
          <w:szCs w:val="21"/>
          <w:highlight w:val="yellow"/>
        </w:rPr>
        <w:t>redo fig</w:t>
      </w:r>
      <w:r w:rsidR="00975A14">
        <w:rPr>
          <w:rFonts w:cs="Arial"/>
          <w:color w:val="000000" w:themeColor="text1"/>
          <w:sz w:val="20"/>
          <w:szCs w:val="21"/>
        </w:rPr>
        <w:t>)</w:t>
      </w:r>
    </w:p>
    <w:p w14:paraId="4C4DEF53" w14:textId="6964602A" w:rsidR="00EB51C6" w:rsidRDefault="00EB51C6" w:rsidP="00067929">
      <w:pPr>
        <w:rPr>
          <w:rFonts w:cs="Arial"/>
          <w:szCs w:val="22"/>
        </w:rPr>
      </w:pPr>
    </w:p>
    <w:p w14:paraId="4ACA19B4" w14:textId="77777777" w:rsidR="00EB51C6" w:rsidRDefault="00EB51C6" w:rsidP="00067929">
      <w:pPr>
        <w:rPr>
          <w:rFonts w:cs="Arial"/>
          <w:szCs w:val="22"/>
        </w:rPr>
      </w:pPr>
    </w:p>
    <w:p w14:paraId="4A9ACAE1" w14:textId="00768993" w:rsidR="00D00E8B" w:rsidRPr="00C56576" w:rsidRDefault="00616101" w:rsidP="00067929">
      <w:pPr>
        <w:rPr>
          <w:rFonts w:cs="Arial"/>
          <w:szCs w:val="22"/>
        </w:rPr>
      </w:pPr>
      <w:r w:rsidRPr="00A170E0">
        <w:rPr>
          <w:rFonts w:cs="Arial"/>
          <w:szCs w:val="22"/>
        </w:rPr>
        <w:t>The web interface is map-based, with a side panel where you can select options, for example, ‘contractor’</w:t>
      </w:r>
      <w:r w:rsidR="00B513A8">
        <w:rPr>
          <w:rFonts w:cs="Arial"/>
          <w:szCs w:val="22"/>
        </w:rPr>
        <w:t xml:space="preserve">, mineral type’ and ‘location’. </w:t>
      </w:r>
      <w:r w:rsidR="00D00E8B" w:rsidRPr="00A170E0">
        <w:rPr>
          <w:rFonts w:cs="Arial"/>
          <w:szCs w:val="22"/>
        </w:rPr>
        <w:t>Now that data is available on OBIS</w:t>
      </w:r>
      <w:r w:rsidR="003D26CF" w:rsidRPr="00A170E0">
        <w:rPr>
          <w:rFonts w:cs="Arial"/>
          <w:szCs w:val="22"/>
        </w:rPr>
        <w:t xml:space="preserve"> on the DeepData node</w:t>
      </w:r>
      <w:r w:rsidR="00D00E8B" w:rsidRPr="00A170E0">
        <w:rPr>
          <w:rFonts w:cs="Arial"/>
          <w:szCs w:val="22"/>
        </w:rPr>
        <w:t xml:space="preserve">, there is </w:t>
      </w:r>
      <w:r w:rsidR="00C25EAA">
        <w:rPr>
          <w:rFonts w:cs="Arial"/>
          <w:szCs w:val="22"/>
        </w:rPr>
        <w:t>not the same imperative</w:t>
      </w:r>
      <w:r w:rsidR="00D00E8B" w:rsidRPr="00A170E0">
        <w:rPr>
          <w:rFonts w:cs="Arial"/>
          <w:szCs w:val="22"/>
        </w:rPr>
        <w:t xml:space="preserve"> to develop the web interface, as significant functionality for summarising and visualising data is now available via the OBIS </w:t>
      </w:r>
      <w:r w:rsidR="0096650E">
        <w:rPr>
          <w:rFonts w:cs="Arial"/>
          <w:szCs w:val="22"/>
        </w:rPr>
        <w:t xml:space="preserve">ISA </w:t>
      </w:r>
      <w:r w:rsidR="00D00E8B" w:rsidRPr="00A170E0">
        <w:rPr>
          <w:rFonts w:cs="Arial"/>
          <w:szCs w:val="22"/>
        </w:rPr>
        <w:t xml:space="preserve">node. </w:t>
      </w:r>
      <w:r w:rsidR="007539D0" w:rsidRPr="00A170E0">
        <w:rPr>
          <w:rFonts w:cs="Arial"/>
          <w:szCs w:val="22"/>
        </w:rPr>
        <w:t>However,</w:t>
      </w:r>
      <w:r w:rsidR="00D00E8B" w:rsidRPr="00A170E0">
        <w:rPr>
          <w:rFonts w:cs="Arial"/>
          <w:szCs w:val="22"/>
        </w:rPr>
        <w:t xml:space="preserve"> some additional developments could prove beneficial. For </w:t>
      </w:r>
      <w:r w:rsidR="007539D0" w:rsidRPr="00A170E0">
        <w:rPr>
          <w:rFonts w:cs="Arial"/>
          <w:szCs w:val="22"/>
        </w:rPr>
        <w:t>example,</w:t>
      </w:r>
      <w:r w:rsidR="00D00E8B" w:rsidRPr="00A170E0">
        <w:rPr>
          <w:rFonts w:cs="Arial"/>
          <w:szCs w:val="22"/>
        </w:rPr>
        <w:t xml:space="preserve"> </w:t>
      </w:r>
      <w:r w:rsidR="007539D0" w:rsidRPr="00A170E0">
        <w:rPr>
          <w:rFonts w:cs="Arial"/>
          <w:szCs w:val="22"/>
        </w:rPr>
        <w:t>the</w:t>
      </w:r>
      <w:r w:rsidR="002B649F" w:rsidRPr="00A170E0">
        <w:rPr>
          <w:rFonts w:cs="Arial"/>
          <w:szCs w:val="22"/>
        </w:rPr>
        <w:t xml:space="preserve"> functionality to interrogate data by APEI layer would be useful, </w:t>
      </w:r>
      <w:r w:rsidR="00172AEF" w:rsidRPr="00A170E0">
        <w:rPr>
          <w:rFonts w:cs="Arial"/>
          <w:szCs w:val="22"/>
        </w:rPr>
        <w:t xml:space="preserve">this is currently not </w:t>
      </w:r>
      <w:proofErr w:type="gramStart"/>
      <w:r w:rsidR="00172AEF" w:rsidRPr="00A170E0">
        <w:rPr>
          <w:rFonts w:cs="Arial"/>
          <w:szCs w:val="22"/>
        </w:rPr>
        <w:t>possible</w:t>
      </w:r>
      <w:proofErr w:type="gramEnd"/>
      <w:r w:rsidR="00172AEF" w:rsidRPr="00A170E0">
        <w:rPr>
          <w:rFonts w:cs="Arial"/>
          <w:szCs w:val="22"/>
        </w:rPr>
        <w:t xml:space="preserve"> and the data is obscured in the </w:t>
      </w:r>
      <w:r w:rsidR="002B649F" w:rsidRPr="00A170E0">
        <w:rPr>
          <w:rFonts w:cs="Arial"/>
          <w:szCs w:val="22"/>
        </w:rPr>
        <w:t xml:space="preserve">database </w:t>
      </w:r>
      <w:r w:rsidR="00172AEF" w:rsidRPr="00A170E0">
        <w:rPr>
          <w:rFonts w:cs="Arial"/>
          <w:szCs w:val="22"/>
        </w:rPr>
        <w:t>output as the region is labelled OA (outside area) rather than with the APEI in question.</w:t>
      </w:r>
      <w:r w:rsidR="00EA32F8" w:rsidRPr="00A170E0">
        <w:rPr>
          <w:rFonts w:cs="Arial"/>
          <w:szCs w:val="22"/>
        </w:rPr>
        <w:t xml:space="preserve"> The u</w:t>
      </w:r>
      <w:r w:rsidR="00172AEF" w:rsidRPr="00A170E0">
        <w:rPr>
          <w:rFonts w:cs="Arial"/>
          <w:szCs w:val="22"/>
        </w:rPr>
        <w:t>sability of the web inter</w:t>
      </w:r>
      <w:r w:rsidR="002B649F" w:rsidRPr="00A170E0">
        <w:rPr>
          <w:rFonts w:cs="Arial"/>
          <w:szCs w:val="22"/>
        </w:rPr>
        <w:t xml:space="preserve">face could be developed further, for example the ability to click on a section of the map, such as a given contract area or APEI, and </w:t>
      </w:r>
      <w:r w:rsidR="002B649F" w:rsidRPr="009D773C">
        <w:rPr>
          <w:rFonts w:cs="Arial"/>
          <w:szCs w:val="22"/>
        </w:rPr>
        <w:t xml:space="preserve">a summary of available data for that </w:t>
      </w:r>
      <w:r w:rsidR="00D00E8B" w:rsidRPr="009D773C">
        <w:rPr>
          <w:rFonts w:cs="Arial"/>
          <w:szCs w:val="22"/>
        </w:rPr>
        <w:t xml:space="preserve">given region is made visible in a </w:t>
      </w:r>
      <w:proofErr w:type="gramStart"/>
      <w:r w:rsidR="00D00E8B" w:rsidRPr="009D773C">
        <w:rPr>
          <w:rFonts w:cs="Arial"/>
          <w:szCs w:val="22"/>
        </w:rPr>
        <w:t>side-bar</w:t>
      </w:r>
      <w:proofErr w:type="gramEnd"/>
      <w:r w:rsidR="00D00E8B" w:rsidRPr="009D773C">
        <w:rPr>
          <w:rFonts w:cs="Arial"/>
          <w:szCs w:val="22"/>
        </w:rPr>
        <w:t>. Such functionality is not duplicating w</w:t>
      </w:r>
      <w:r w:rsidR="00D00E8B" w:rsidRPr="00C56576">
        <w:rPr>
          <w:rFonts w:cs="Arial"/>
          <w:szCs w:val="22"/>
        </w:rPr>
        <w:t xml:space="preserve">hat is present on </w:t>
      </w:r>
      <w:proofErr w:type="gramStart"/>
      <w:r w:rsidR="00D00E8B" w:rsidRPr="00C56576">
        <w:rPr>
          <w:rFonts w:cs="Arial"/>
          <w:szCs w:val="22"/>
        </w:rPr>
        <w:t>OBIS, and</w:t>
      </w:r>
      <w:proofErr w:type="gramEnd"/>
      <w:r w:rsidR="00D00E8B" w:rsidRPr="00C56576">
        <w:rPr>
          <w:rFonts w:cs="Arial"/>
          <w:szCs w:val="22"/>
        </w:rPr>
        <w:t xml:space="preserve"> aligned with the map-based</w:t>
      </w:r>
      <w:r w:rsidR="00A170E0" w:rsidRPr="00C56576">
        <w:rPr>
          <w:rFonts w:cs="Arial"/>
          <w:szCs w:val="22"/>
        </w:rPr>
        <w:t xml:space="preserve"> focus of DeepData.</w:t>
      </w:r>
    </w:p>
    <w:p w14:paraId="41423E0F" w14:textId="77777777" w:rsidR="005003ED" w:rsidRPr="00C56576" w:rsidRDefault="005003ED" w:rsidP="00067929">
      <w:pPr>
        <w:rPr>
          <w:rFonts w:cs="Arial"/>
          <w:szCs w:val="22"/>
        </w:rPr>
      </w:pPr>
    </w:p>
    <w:p w14:paraId="2964265E" w14:textId="6510371A" w:rsidR="008C18A3" w:rsidRPr="00C56576" w:rsidRDefault="00067929" w:rsidP="00BA414C">
      <w:pPr>
        <w:pStyle w:val="Heading3"/>
        <w:rPr>
          <w:color w:val="auto"/>
        </w:rPr>
      </w:pPr>
      <w:bookmarkStart w:id="135" w:name="_Toc101879434"/>
      <w:r w:rsidRPr="00C56576">
        <w:rPr>
          <w:color w:val="auto"/>
        </w:rPr>
        <w:t>R</w:t>
      </w:r>
      <w:r w:rsidR="008C18A3" w:rsidRPr="00C56576">
        <w:rPr>
          <w:color w:val="auto"/>
        </w:rPr>
        <w:t>ecommendations</w:t>
      </w:r>
      <w:r w:rsidR="00BA414C" w:rsidRPr="00C56576">
        <w:rPr>
          <w:color w:val="auto"/>
        </w:rPr>
        <w:t xml:space="preserve"> and </w:t>
      </w:r>
      <w:r w:rsidR="006E5C50" w:rsidRPr="00C56576">
        <w:rPr>
          <w:color w:val="auto"/>
        </w:rPr>
        <w:t>considerations for the data template and DeepData</w:t>
      </w:r>
      <w:bookmarkEnd w:id="135"/>
    </w:p>
    <w:p w14:paraId="60DA46D5" w14:textId="2BB6F090" w:rsidR="00D3700B" w:rsidRPr="00C56576" w:rsidRDefault="00D3700B" w:rsidP="00067929">
      <w:pPr>
        <w:rPr>
          <w:rFonts w:cs="Arial"/>
          <w:b/>
        </w:rPr>
      </w:pPr>
    </w:p>
    <w:p w14:paraId="7703F0FC" w14:textId="7DC09F74" w:rsidR="008C18A3" w:rsidRPr="00C56576" w:rsidRDefault="003C2C04" w:rsidP="008C18A3">
      <w:pPr>
        <w:rPr>
          <w:rFonts w:cs="Arial"/>
          <w:szCs w:val="22"/>
        </w:rPr>
      </w:pPr>
      <w:r w:rsidRPr="00C56576">
        <w:rPr>
          <w:rFonts w:cs="Arial"/>
          <w:szCs w:val="22"/>
        </w:rPr>
        <w:t xml:space="preserve">The </w:t>
      </w:r>
      <w:r w:rsidR="008C18A3" w:rsidRPr="00C56576">
        <w:rPr>
          <w:rFonts w:cs="Arial"/>
          <w:szCs w:val="22"/>
        </w:rPr>
        <w:t>ISA has met a sig</w:t>
      </w:r>
      <w:r w:rsidR="00C152A6" w:rsidRPr="00C56576">
        <w:rPr>
          <w:rFonts w:cs="Arial"/>
          <w:szCs w:val="22"/>
        </w:rPr>
        <w:t xml:space="preserve">nificant challenge to reconcile </w:t>
      </w:r>
      <w:r w:rsidR="000570CC" w:rsidRPr="00C56576">
        <w:rPr>
          <w:rFonts w:cs="Arial"/>
          <w:szCs w:val="22"/>
        </w:rPr>
        <w:t xml:space="preserve">and publish often variable </w:t>
      </w:r>
      <w:r w:rsidR="00BF0583" w:rsidRPr="00C56576">
        <w:rPr>
          <w:rFonts w:cs="Arial"/>
          <w:szCs w:val="22"/>
        </w:rPr>
        <w:t>datasets from C</w:t>
      </w:r>
      <w:r w:rsidR="000570CC" w:rsidRPr="00C56576">
        <w:rPr>
          <w:rFonts w:cs="Arial"/>
          <w:szCs w:val="22"/>
        </w:rPr>
        <w:t>ontractor data submissions</w:t>
      </w:r>
      <w:r w:rsidR="008C18A3" w:rsidRPr="00C56576">
        <w:rPr>
          <w:rFonts w:cs="Arial"/>
          <w:szCs w:val="22"/>
        </w:rPr>
        <w:t xml:space="preserve">. It is a notable achievement that significant data holdings are now published and available on the database. </w:t>
      </w:r>
      <w:r w:rsidR="00C152A6" w:rsidRPr="00C56576">
        <w:rPr>
          <w:rFonts w:cs="Arial"/>
          <w:szCs w:val="22"/>
        </w:rPr>
        <w:t xml:space="preserve">Further, through publishing of DeepData records on OBIS some key issues have been addressed and the data </w:t>
      </w:r>
      <w:r w:rsidR="00BF0583" w:rsidRPr="00C56576">
        <w:rPr>
          <w:rFonts w:cs="Arial"/>
          <w:szCs w:val="22"/>
        </w:rPr>
        <w:t>can now be classified as FAIR</w:t>
      </w:r>
      <w:r w:rsidR="00C152A6" w:rsidRPr="00C56576">
        <w:rPr>
          <w:rFonts w:cs="Arial"/>
          <w:szCs w:val="22"/>
        </w:rPr>
        <w:t>.</w:t>
      </w:r>
      <w:r w:rsidR="00BF0583" w:rsidRPr="00C56576">
        <w:rPr>
          <w:rFonts w:cs="Arial"/>
          <w:szCs w:val="22"/>
        </w:rPr>
        <w:t xml:space="preserve"> </w:t>
      </w:r>
      <w:r w:rsidR="000570CC" w:rsidRPr="00C56576">
        <w:rPr>
          <w:rFonts w:cs="Arial"/>
          <w:szCs w:val="22"/>
        </w:rPr>
        <w:t xml:space="preserve">The template has also significantly improved. </w:t>
      </w:r>
      <w:r w:rsidR="008C18A3" w:rsidRPr="00C56576">
        <w:rPr>
          <w:rFonts w:cs="Arial"/>
          <w:szCs w:val="22"/>
        </w:rPr>
        <w:t>There are improvements</w:t>
      </w:r>
      <w:r w:rsidR="00C152A6" w:rsidRPr="00C56576">
        <w:rPr>
          <w:rFonts w:cs="Arial"/>
          <w:szCs w:val="22"/>
        </w:rPr>
        <w:t xml:space="preserve"> to be made </w:t>
      </w:r>
      <w:r w:rsidR="000570CC" w:rsidRPr="00C56576">
        <w:rPr>
          <w:rFonts w:cs="Arial"/>
          <w:szCs w:val="22"/>
        </w:rPr>
        <w:t xml:space="preserve">however </w:t>
      </w:r>
      <w:r w:rsidR="00C152A6" w:rsidRPr="00C56576">
        <w:rPr>
          <w:rFonts w:cs="Arial"/>
          <w:szCs w:val="22"/>
        </w:rPr>
        <w:t>that can</w:t>
      </w:r>
      <w:r w:rsidR="008C18A3" w:rsidRPr="00C56576">
        <w:rPr>
          <w:rFonts w:cs="Arial"/>
          <w:szCs w:val="22"/>
        </w:rPr>
        <w:t xml:space="preserve"> address </w:t>
      </w:r>
      <w:r w:rsidR="00C152A6" w:rsidRPr="00C56576">
        <w:rPr>
          <w:rFonts w:cs="Arial"/>
          <w:szCs w:val="22"/>
        </w:rPr>
        <w:t xml:space="preserve">key </w:t>
      </w:r>
      <w:r w:rsidR="008C18A3" w:rsidRPr="00C56576">
        <w:rPr>
          <w:rFonts w:cs="Arial"/>
          <w:szCs w:val="22"/>
        </w:rPr>
        <w:t>data quality issues with the result of greater utility of the</w:t>
      </w:r>
      <w:r w:rsidR="00C152A6" w:rsidRPr="00C56576">
        <w:rPr>
          <w:rFonts w:cs="Arial"/>
          <w:szCs w:val="22"/>
        </w:rPr>
        <w:t xml:space="preserve"> data for various applications</w:t>
      </w:r>
      <w:r w:rsidR="008C18A3" w:rsidRPr="00C56576">
        <w:rPr>
          <w:rFonts w:cs="Arial"/>
          <w:szCs w:val="22"/>
        </w:rPr>
        <w:t xml:space="preserve">. The database is </w:t>
      </w:r>
      <w:r w:rsidR="00F3472A" w:rsidRPr="00C56576">
        <w:rPr>
          <w:rFonts w:cs="Arial"/>
          <w:szCs w:val="22"/>
        </w:rPr>
        <w:t>at a nascent phase of its development</w:t>
      </w:r>
      <w:r w:rsidR="008C18A3" w:rsidRPr="00C56576">
        <w:rPr>
          <w:rFonts w:cs="Arial"/>
          <w:szCs w:val="22"/>
        </w:rPr>
        <w:t>, here engagement with the science community</w:t>
      </w:r>
      <w:r w:rsidR="00F3472A" w:rsidRPr="00C56576">
        <w:rPr>
          <w:rFonts w:cs="Arial"/>
          <w:szCs w:val="22"/>
        </w:rPr>
        <w:t xml:space="preserve"> and C</w:t>
      </w:r>
      <w:r w:rsidR="00C152A6" w:rsidRPr="00C56576">
        <w:rPr>
          <w:rFonts w:cs="Arial"/>
          <w:szCs w:val="22"/>
        </w:rPr>
        <w:t>ontractors</w:t>
      </w:r>
      <w:r w:rsidR="008C18A3" w:rsidRPr="00C56576">
        <w:rPr>
          <w:rFonts w:cs="Arial"/>
          <w:szCs w:val="22"/>
        </w:rPr>
        <w:t xml:space="preserve"> to further the development of DeepData is crucial.</w:t>
      </w:r>
      <w:r w:rsidR="00CE0177" w:rsidRPr="00C56576">
        <w:rPr>
          <w:rFonts w:cs="Arial"/>
          <w:szCs w:val="22"/>
        </w:rPr>
        <w:t xml:space="preserve"> </w:t>
      </w:r>
      <w:r w:rsidR="008C18A3" w:rsidRPr="00C56576">
        <w:rPr>
          <w:rFonts w:cs="Arial"/>
          <w:szCs w:val="22"/>
        </w:rPr>
        <w:t xml:space="preserve">Several </w:t>
      </w:r>
      <w:r w:rsidRPr="00C56576">
        <w:rPr>
          <w:rFonts w:cs="Arial"/>
          <w:szCs w:val="22"/>
        </w:rPr>
        <w:t xml:space="preserve">potential </w:t>
      </w:r>
      <w:r w:rsidR="008C18A3" w:rsidRPr="00C56576">
        <w:rPr>
          <w:rFonts w:cs="Arial"/>
          <w:szCs w:val="22"/>
        </w:rPr>
        <w:t xml:space="preserve">improvements would be relatively straightforward, </w:t>
      </w:r>
      <w:proofErr w:type="gramStart"/>
      <w:r w:rsidR="008C18A3" w:rsidRPr="00C56576">
        <w:rPr>
          <w:rFonts w:cs="Arial"/>
          <w:szCs w:val="22"/>
        </w:rPr>
        <w:t>e.g.</w:t>
      </w:r>
      <w:proofErr w:type="gramEnd"/>
      <w:r w:rsidR="008C18A3" w:rsidRPr="00C56576">
        <w:rPr>
          <w:rFonts w:cs="Arial"/>
          <w:szCs w:val="22"/>
        </w:rPr>
        <w:t xml:space="preserve"> </w:t>
      </w:r>
      <w:r w:rsidR="00C152A6" w:rsidRPr="00C56576">
        <w:rPr>
          <w:rFonts w:cs="Arial"/>
          <w:szCs w:val="22"/>
        </w:rPr>
        <w:t xml:space="preserve">inclusion of </w:t>
      </w:r>
      <w:r w:rsidR="008C18A3" w:rsidRPr="00C56576">
        <w:rPr>
          <w:rFonts w:cs="Arial"/>
          <w:szCs w:val="22"/>
        </w:rPr>
        <w:t xml:space="preserve">fields </w:t>
      </w:r>
      <w:r w:rsidR="00C152A6" w:rsidRPr="00C56576">
        <w:rPr>
          <w:rFonts w:cs="Arial"/>
          <w:szCs w:val="22"/>
        </w:rPr>
        <w:t>in the</w:t>
      </w:r>
      <w:r w:rsidR="008C18A3" w:rsidRPr="00C56576">
        <w:rPr>
          <w:rFonts w:cs="Arial"/>
          <w:szCs w:val="22"/>
        </w:rPr>
        <w:t xml:space="preserve"> database output. </w:t>
      </w:r>
      <w:r w:rsidR="00C152A6" w:rsidRPr="00C56576">
        <w:rPr>
          <w:rFonts w:cs="Arial"/>
          <w:szCs w:val="22"/>
        </w:rPr>
        <w:t>Some may be more involved and require some database development or reconfiguration</w:t>
      </w:r>
      <w:r w:rsidR="0062752A" w:rsidRPr="00C56576">
        <w:rPr>
          <w:rFonts w:cs="Arial"/>
          <w:szCs w:val="22"/>
        </w:rPr>
        <w:t xml:space="preserve"> </w:t>
      </w:r>
      <w:r w:rsidR="000570CC" w:rsidRPr="00C56576">
        <w:rPr>
          <w:rFonts w:cs="Arial"/>
          <w:szCs w:val="22"/>
        </w:rPr>
        <w:t>and therefo</w:t>
      </w:r>
      <w:r w:rsidR="0062752A" w:rsidRPr="00C56576">
        <w:rPr>
          <w:rFonts w:cs="Arial"/>
          <w:szCs w:val="22"/>
        </w:rPr>
        <w:t>r</w:t>
      </w:r>
      <w:r w:rsidR="000570CC" w:rsidRPr="00C56576">
        <w:rPr>
          <w:rFonts w:cs="Arial"/>
          <w:szCs w:val="22"/>
        </w:rPr>
        <w:t xml:space="preserve">e may be more </w:t>
      </w:r>
      <w:r w:rsidR="004C5577" w:rsidRPr="00C56576">
        <w:rPr>
          <w:rFonts w:cs="Arial"/>
          <w:szCs w:val="22"/>
        </w:rPr>
        <w:t>feasible</w:t>
      </w:r>
      <w:r w:rsidR="000570CC" w:rsidRPr="00C56576">
        <w:rPr>
          <w:rFonts w:cs="Arial"/>
          <w:szCs w:val="22"/>
        </w:rPr>
        <w:t xml:space="preserve"> at </w:t>
      </w:r>
      <w:r w:rsidR="003E21CB" w:rsidRPr="00C56576">
        <w:rPr>
          <w:rFonts w:cs="Arial"/>
        </w:rPr>
        <w:t>a later stage</w:t>
      </w:r>
      <w:r w:rsidR="00C152A6" w:rsidRPr="00C56576">
        <w:rPr>
          <w:rFonts w:cs="Arial"/>
          <w:szCs w:val="22"/>
        </w:rPr>
        <w:t xml:space="preserve">. </w:t>
      </w:r>
      <w:r w:rsidR="00363811" w:rsidRPr="00C56576">
        <w:rPr>
          <w:rFonts w:cs="Arial"/>
          <w:szCs w:val="22"/>
        </w:rPr>
        <w:t>We provide</w:t>
      </w:r>
      <w:r w:rsidR="00C23664" w:rsidRPr="00C56576">
        <w:rPr>
          <w:rFonts w:cs="Arial"/>
          <w:szCs w:val="22"/>
        </w:rPr>
        <w:t xml:space="preserve"> a</w:t>
      </w:r>
      <w:r w:rsidR="00BB42B6" w:rsidRPr="00C56576">
        <w:rPr>
          <w:rFonts w:cs="Arial"/>
          <w:szCs w:val="22"/>
        </w:rPr>
        <w:t xml:space="preserve"> couple of key recommendations </w:t>
      </w:r>
      <w:r w:rsidR="00180A96" w:rsidRPr="00C56576">
        <w:rPr>
          <w:rFonts w:cs="Arial"/>
          <w:szCs w:val="22"/>
        </w:rPr>
        <w:t xml:space="preserve">in the following paragraphs, in order of priority, </w:t>
      </w:r>
      <w:r w:rsidR="00C23664" w:rsidRPr="00C56576">
        <w:rPr>
          <w:rFonts w:cs="Arial"/>
          <w:szCs w:val="22"/>
        </w:rPr>
        <w:t xml:space="preserve">for consideration by the </w:t>
      </w:r>
      <w:r w:rsidR="003E21CB" w:rsidRPr="00C56576">
        <w:rPr>
          <w:rFonts w:cs="Arial"/>
          <w:szCs w:val="22"/>
        </w:rPr>
        <w:t>S</w:t>
      </w:r>
      <w:r w:rsidR="00C23664" w:rsidRPr="00C56576">
        <w:rPr>
          <w:rFonts w:cs="Arial"/>
          <w:szCs w:val="22"/>
        </w:rPr>
        <w:t>ecretariat</w:t>
      </w:r>
      <w:r w:rsidR="000570CC" w:rsidRPr="00C56576">
        <w:rPr>
          <w:rFonts w:cs="Arial"/>
          <w:szCs w:val="22"/>
        </w:rPr>
        <w:t>.</w:t>
      </w:r>
      <w:r w:rsidR="00180A96" w:rsidRPr="00C56576">
        <w:rPr>
          <w:rFonts w:cs="Arial"/>
          <w:szCs w:val="22"/>
        </w:rPr>
        <w:t xml:space="preserve"> </w:t>
      </w:r>
    </w:p>
    <w:p w14:paraId="69FD607E" w14:textId="77777777" w:rsidR="00BF0583" w:rsidRPr="00C56576" w:rsidRDefault="00BF0583" w:rsidP="00067929">
      <w:pPr>
        <w:rPr>
          <w:rFonts w:cs="Arial"/>
          <w:b/>
          <w:szCs w:val="22"/>
        </w:rPr>
      </w:pPr>
    </w:p>
    <w:p w14:paraId="0035B67D" w14:textId="7A1FE043" w:rsidR="004D3E5C" w:rsidRPr="00C56576" w:rsidRDefault="00067929" w:rsidP="00067929">
      <w:pPr>
        <w:rPr>
          <w:rFonts w:cs="Arial"/>
          <w:szCs w:val="22"/>
        </w:rPr>
      </w:pPr>
      <w:r w:rsidRPr="00C56576">
        <w:rPr>
          <w:rFonts w:cs="Arial"/>
          <w:b/>
          <w:szCs w:val="22"/>
        </w:rPr>
        <w:tab/>
      </w:r>
      <w:r w:rsidRPr="00C56576">
        <w:rPr>
          <w:rFonts w:cs="Arial"/>
          <w:b/>
          <w:szCs w:val="22"/>
        </w:rPr>
        <w:tab/>
      </w:r>
    </w:p>
    <w:p w14:paraId="1911505B" w14:textId="5A7FD1BF" w:rsidR="00ED1DC2" w:rsidRPr="00C56576" w:rsidRDefault="00BA414C" w:rsidP="00067929">
      <w:pPr>
        <w:rPr>
          <w:rFonts w:cs="Arial"/>
          <w:bCs/>
          <w:i/>
          <w:iCs/>
          <w:szCs w:val="22"/>
        </w:rPr>
      </w:pPr>
      <w:r w:rsidRPr="00C56576">
        <w:rPr>
          <w:rFonts w:cs="Arial"/>
          <w:bCs/>
          <w:i/>
          <w:iCs/>
          <w:szCs w:val="22"/>
        </w:rPr>
        <w:t xml:space="preserve">(a) </w:t>
      </w:r>
      <w:r w:rsidR="006E5C50" w:rsidRPr="00C56576">
        <w:rPr>
          <w:rFonts w:cs="Arial"/>
          <w:bCs/>
          <w:i/>
          <w:iCs/>
          <w:szCs w:val="22"/>
        </w:rPr>
        <w:t xml:space="preserve">Address duplication </w:t>
      </w:r>
      <w:r w:rsidR="00ED1DC2" w:rsidRPr="00C56576">
        <w:rPr>
          <w:rFonts w:cs="Arial"/>
          <w:bCs/>
          <w:i/>
          <w:iCs/>
          <w:szCs w:val="22"/>
        </w:rPr>
        <w:t>in records in DeepData</w:t>
      </w:r>
    </w:p>
    <w:p w14:paraId="240C0475" w14:textId="29F5803C" w:rsidR="00BA414C" w:rsidRPr="00C56576" w:rsidRDefault="00BA414C" w:rsidP="00067929">
      <w:pPr>
        <w:rPr>
          <w:rFonts w:cs="Arial"/>
          <w:bCs/>
          <w:iCs/>
          <w:szCs w:val="22"/>
        </w:rPr>
      </w:pPr>
    </w:p>
    <w:p w14:paraId="30125DEB" w14:textId="64D23CF9" w:rsidR="005B65AF" w:rsidRPr="00C56576" w:rsidRDefault="0062752A" w:rsidP="005B65AF">
      <w:pPr>
        <w:rPr>
          <w:rFonts w:cs="Arial"/>
          <w:szCs w:val="22"/>
        </w:rPr>
      </w:pPr>
      <w:r w:rsidRPr="00C56576">
        <w:rPr>
          <w:rFonts w:cs="Arial"/>
          <w:bCs/>
          <w:iCs/>
          <w:szCs w:val="22"/>
        </w:rPr>
        <w:t xml:space="preserve">To address the duplication issues, a review of existing usage of identifiers by </w:t>
      </w:r>
      <w:r w:rsidR="004A50B1" w:rsidRPr="00C56576">
        <w:rPr>
          <w:rFonts w:cs="Arial"/>
          <w:bCs/>
          <w:iCs/>
          <w:szCs w:val="22"/>
        </w:rPr>
        <w:t xml:space="preserve">DeepData is needed. Within the data pipeline, </w:t>
      </w:r>
      <w:r w:rsidRPr="00C56576">
        <w:rPr>
          <w:rFonts w:cs="Arial"/>
          <w:bCs/>
          <w:iCs/>
          <w:szCs w:val="22"/>
        </w:rPr>
        <w:t xml:space="preserve">all records </w:t>
      </w:r>
      <w:r w:rsidR="005B65AF" w:rsidRPr="00C56576">
        <w:rPr>
          <w:rFonts w:cs="Arial"/>
          <w:bCs/>
          <w:iCs/>
          <w:szCs w:val="22"/>
        </w:rPr>
        <w:t xml:space="preserve">need be given </w:t>
      </w:r>
      <w:r w:rsidRPr="00C56576">
        <w:rPr>
          <w:rFonts w:cs="Arial"/>
          <w:bCs/>
          <w:iCs/>
          <w:szCs w:val="22"/>
        </w:rPr>
        <w:t>a unique identifier in the database</w:t>
      </w:r>
      <w:r w:rsidR="004A50B1" w:rsidRPr="00C56576">
        <w:rPr>
          <w:rFonts w:cs="Arial"/>
          <w:bCs/>
          <w:iCs/>
          <w:szCs w:val="22"/>
        </w:rPr>
        <w:t xml:space="preserve">, </w:t>
      </w:r>
      <w:proofErr w:type="gramStart"/>
      <w:r w:rsidR="004A50B1" w:rsidRPr="00C56576">
        <w:rPr>
          <w:rFonts w:cs="Arial"/>
          <w:bCs/>
          <w:iCs/>
          <w:szCs w:val="22"/>
        </w:rPr>
        <w:t>i.e.</w:t>
      </w:r>
      <w:proofErr w:type="gramEnd"/>
      <w:r w:rsidR="004A50B1" w:rsidRPr="00C56576">
        <w:rPr>
          <w:rFonts w:cs="Arial"/>
          <w:bCs/>
          <w:iCs/>
          <w:szCs w:val="22"/>
        </w:rPr>
        <w:t xml:space="preserve"> an ‘occurrenceID’</w:t>
      </w:r>
      <w:r w:rsidR="005B65AF" w:rsidRPr="00C56576">
        <w:rPr>
          <w:rFonts w:cs="Arial"/>
          <w:bCs/>
          <w:iCs/>
          <w:szCs w:val="22"/>
        </w:rPr>
        <w:t xml:space="preserve">. Also, </w:t>
      </w:r>
      <w:r w:rsidR="004A50B1" w:rsidRPr="00C56576">
        <w:rPr>
          <w:rFonts w:cs="Arial"/>
          <w:bCs/>
          <w:iCs/>
          <w:szCs w:val="22"/>
        </w:rPr>
        <w:t xml:space="preserve">all records </w:t>
      </w:r>
      <w:r w:rsidR="005B65AF" w:rsidRPr="00C56576">
        <w:rPr>
          <w:rFonts w:cs="Arial"/>
          <w:bCs/>
          <w:iCs/>
          <w:szCs w:val="22"/>
        </w:rPr>
        <w:t xml:space="preserve">should have a valid </w:t>
      </w:r>
      <w:r w:rsidR="00CC55EA" w:rsidRPr="00C56576">
        <w:rPr>
          <w:rFonts w:cs="Arial"/>
          <w:bCs/>
          <w:iCs/>
          <w:szCs w:val="22"/>
        </w:rPr>
        <w:t>SampleID</w:t>
      </w:r>
      <w:r w:rsidR="005B65AF" w:rsidRPr="00C56576">
        <w:rPr>
          <w:rFonts w:cs="Arial"/>
          <w:bCs/>
          <w:iCs/>
          <w:szCs w:val="22"/>
        </w:rPr>
        <w:t xml:space="preserve">, and </w:t>
      </w:r>
      <w:r w:rsidR="004A50B1" w:rsidRPr="00C56576">
        <w:rPr>
          <w:rFonts w:cs="Arial"/>
          <w:szCs w:val="22"/>
        </w:rPr>
        <w:t xml:space="preserve">records submitted without </w:t>
      </w:r>
      <w:r w:rsidR="001960A8" w:rsidRPr="00C56576">
        <w:rPr>
          <w:rFonts w:cs="Arial"/>
          <w:szCs w:val="22"/>
        </w:rPr>
        <w:t>them</w:t>
      </w:r>
      <w:r w:rsidR="004A50B1" w:rsidRPr="00C56576">
        <w:rPr>
          <w:rFonts w:cs="Arial"/>
          <w:szCs w:val="22"/>
        </w:rPr>
        <w:t xml:space="preserve"> </w:t>
      </w:r>
      <w:r w:rsidR="001960A8" w:rsidRPr="00C56576">
        <w:rPr>
          <w:rFonts w:cs="Arial"/>
          <w:szCs w:val="22"/>
        </w:rPr>
        <w:t xml:space="preserve">are </w:t>
      </w:r>
      <w:r w:rsidR="004A50B1" w:rsidRPr="00C56576">
        <w:rPr>
          <w:rFonts w:cs="Arial"/>
          <w:szCs w:val="22"/>
        </w:rPr>
        <w:t>sent back to the Contractor for review.</w:t>
      </w:r>
      <w:r w:rsidR="005B65AF" w:rsidRPr="00C56576">
        <w:rPr>
          <w:rFonts w:cs="Arial"/>
          <w:szCs w:val="22"/>
        </w:rPr>
        <w:t xml:space="preserve"> </w:t>
      </w:r>
      <w:r w:rsidR="00AD6796" w:rsidRPr="00C56576">
        <w:rPr>
          <w:rFonts w:cs="Arial"/>
          <w:szCs w:val="22"/>
        </w:rPr>
        <w:t xml:space="preserve">Detailed guidelines on usage of identifiers should be provided by the Secretariat. </w:t>
      </w:r>
      <w:r w:rsidR="005B65AF" w:rsidRPr="00C56576">
        <w:rPr>
          <w:rFonts w:cs="Arial"/>
          <w:szCs w:val="22"/>
        </w:rPr>
        <w:t xml:space="preserve">Improved versioning and documentation of datasets </w:t>
      </w:r>
      <w:r w:rsidR="001960A8" w:rsidRPr="00C56576">
        <w:rPr>
          <w:rFonts w:cs="Arial"/>
          <w:szCs w:val="22"/>
        </w:rPr>
        <w:t xml:space="preserve">may be required </w:t>
      </w:r>
      <w:r w:rsidR="005B65AF" w:rsidRPr="00C56576">
        <w:rPr>
          <w:rFonts w:cs="Arial"/>
          <w:szCs w:val="22"/>
        </w:rPr>
        <w:t>to avoid duplication, including a process to clearly ascertain what are new records and what are existing ones</w:t>
      </w:r>
      <w:r w:rsidR="001960A8" w:rsidRPr="00C56576">
        <w:rPr>
          <w:rFonts w:cs="Arial"/>
          <w:szCs w:val="22"/>
        </w:rPr>
        <w:t>, as records are falling through the cracks in the current system</w:t>
      </w:r>
      <w:r w:rsidR="005B65AF" w:rsidRPr="00C56576">
        <w:rPr>
          <w:rFonts w:cs="Arial"/>
          <w:szCs w:val="22"/>
        </w:rPr>
        <w:t xml:space="preserve">. Potentially guidelines should be re-worked to require iterative data publishing rather than one-off data submissions, this </w:t>
      </w:r>
      <w:r w:rsidR="00721677" w:rsidRPr="00C56576">
        <w:rPr>
          <w:rFonts w:cs="Arial"/>
          <w:szCs w:val="22"/>
        </w:rPr>
        <w:t>could simplify identification of</w:t>
      </w:r>
      <w:r w:rsidR="005B65AF" w:rsidRPr="00C56576">
        <w:rPr>
          <w:rFonts w:cs="Arial"/>
          <w:szCs w:val="22"/>
        </w:rPr>
        <w:t xml:space="preserve"> duplicates.</w:t>
      </w:r>
    </w:p>
    <w:p w14:paraId="027710C9" w14:textId="77777777" w:rsidR="005B65AF" w:rsidRPr="00C56576" w:rsidRDefault="005B65AF" w:rsidP="005B65AF">
      <w:pPr>
        <w:rPr>
          <w:rFonts w:cs="Arial"/>
          <w:szCs w:val="22"/>
          <w:lang w:val="en-US"/>
        </w:rPr>
      </w:pPr>
    </w:p>
    <w:p w14:paraId="5F74CD42" w14:textId="4BC3A8B7" w:rsidR="005B65AF" w:rsidRPr="00C56576" w:rsidRDefault="005B65AF" w:rsidP="005B65AF">
      <w:pPr>
        <w:rPr>
          <w:rFonts w:cs="Arial"/>
          <w:szCs w:val="22"/>
        </w:rPr>
      </w:pPr>
      <w:r w:rsidRPr="00C56576">
        <w:rPr>
          <w:rFonts w:cs="Arial"/>
          <w:szCs w:val="22"/>
          <w:lang w:val="en-US"/>
        </w:rPr>
        <w:t>We recommend an extensive analysis by the ISA secretariat of the duplicated records including establishing a line of communication with the Contractors to address this</w:t>
      </w:r>
      <w:r w:rsidR="001960A8" w:rsidRPr="00C56576">
        <w:rPr>
          <w:rFonts w:cs="Arial"/>
          <w:szCs w:val="22"/>
          <w:lang w:val="en-US"/>
        </w:rPr>
        <w:t xml:space="preserve"> issue</w:t>
      </w:r>
      <w:r w:rsidRPr="00C56576">
        <w:rPr>
          <w:rFonts w:cs="Arial"/>
          <w:szCs w:val="22"/>
          <w:lang w:val="en-US"/>
        </w:rPr>
        <w:t>. We were only able to do a limited and informal analysis here given access to only a subset of the raw files to cross-reference and limited knowledge of DeepData data processing steps for adding sample IDs where missing for example. When the duplicates have been identified and removed, the datasets could be republished on DeepData, and on the OBIS ISA node (including a unique identified common to both databases). Ideally rather than publishing from 2015 on, th</w:t>
      </w:r>
      <w:r w:rsidR="001960A8" w:rsidRPr="00C56576">
        <w:rPr>
          <w:rFonts w:cs="Arial"/>
          <w:szCs w:val="22"/>
          <w:lang w:val="en-US"/>
        </w:rPr>
        <w:t xml:space="preserve">e latest data submissions, </w:t>
      </w:r>
      <w:proofErr w:type="gramStart"/>
      <w:r w:rsidR="001960A8" w:rsidRPr="00C56576">
        <w:rPr>
          <w:rFonts w:cs="Arial"/>
          <w:szCs w:val="22"/>
          <w:lang w:val="en-US"/>
        </w:rPr>
        <w:t>i.e.</w:t>
      </w:r>
      <w:proofErr w:type="gramEnd"/>
      <w:r w:rsidRPr="00C56576">
        <w:rPr>
          <w:rFonts w:cs="Arial"/>
          <w:szCs w:val="22"/>
          <w:lang w:val="en-US"/>
        </w:rPr>
        <w:t xml:space="preserve"> 2021 or even 2022 pos</w:t>
      </w:r>
      <w:r w:rsidR="00CF4AD2" w:rsidRPr="00C56576">
        <w:rPr>
          <w:rFonts w:cs="Arial"/>
          <w:szCs w:val="22"/>
          <w:lang w:val="en-US"/>
        </w:rPr>
        <w:t>t</w:t>
      </w:r>
      <w:r w:rsidRPr="00C56576">
        <w:rPr>
          <w:rFonts w:cs="Arial"/>
          <w:szCs w:val="22"/>
          <w:lang w:val="en-US"/>
        </w:rPr>
        <w:t xml:space="preserve">-processing are published, and any one-off data submissions </w:t>
      </w:r>
      <w:r w:rsidR="001960A8" w:rsidRPr="00C56576">
        <w:rPr>
          <w:rFonts w:cs="Arial"/>
          <w:szCs w:val="22"/>
          <w:lang w:val="en-US"/>
        </w:rPr>
        <w:t xml:space="preserve">from previous years </w:t>
      </w:r>
      <w:r w:rsidRPr="00C56576">
        <w:rPr>
          <w:rFonts w:cs="Arial"/>
          <w:szCs w:val="22"/>
          <w:lang w:val="en-US"/>
        </w:rPr>
        <w:t xml:space="preserve">identified from the process above </w:t>
      </w:r>
      <w:r w:rsidR="0046299E" w:rsidRPr="00C56576">
        <w:rPr>
          <w:rFonts w:cs="Arial"/>
          <w:szCs w:val="22"/>
          <w:lang w:val="en-US"/>
        </w:rPr>
        <w:t xml:space="preserve">could </w:t>
      </w:r>
      <w:r w:rsidRPr="00C56576">
        <w:rPr>
          <w:rFonts w:cs="Arial"/>
          <w:szCs w:val="22"/>
          <w:lang w:val="en-US"/>
        </w:rPr>
        <w:t xml:space="preserve">then </w:t>
      </w:r>
      <w:r w:rsidR="0046299E" w:rsidRPr="00C56576">
        <w:rPr>
          <w:rFonts w:cs="Arial"/>
          <w:szCs w:val="22"/>
          <w:lang w:val="en-US"/>
        </w:rPr>
        <w:t xml:space="preserve">be </w:t>
      </w:r>
      <w:r w:rsidRPr="00C56576">
        <w:rPr>
          <w:rFonts w:cs="Arial"/>
          <w:szCs w:val="22"/>
          <w:lang w:val="en-US"/>
        </w:rPr>
        <w:t>added.</w:t>
      </w:r>
    </w:p>
    <w:p w14:paraId="25BADE0D" w14:textId="549C9710" w:rsidR="00573228" w:rsidRPr="00C56576" w:rsidRDefault="00573228" w:rsidP="00067929">
      <w:pPr>
        <w:rPr>
          <w:rFonts w:cs="Arial"/>
          <w:b/>
          <w:szCs w:val="22"/>
        </w:rPr>
      </w:pPr>
    </w:p>
    <w:p w14:paraId="36AC64F0" w14:textId="76E05E76" w:rsidR="00ED1DC2" w:rsidRPr="00C56576" w:rsidRDefault="00BA414C" w:rsidP="00ED1DC2">
      <w:pPr>
        <w:rPr>
          <w:rFonts w:cs="Arial"/>
          <w:bCs/>
          <w:i/>
          <w:iCs/>
          <w:szCs w:val="22"/>
        </w:rPr>
      </w:pPr>
      <w:r w:rsidRPr="00C56576">
        <w:rPr>
          <w:rFonts w:cs="Arial"/>
          <w:bCs/>
          <w:i/>
          <w:iCs/>
          <w:szCs w:val="22"/>
        </w:rPr>
        <w:t xml:space="preserve">(b) </w:t>
      </w:r>
      <w:r w:rsidR="00ED1DC2" w:rsidRPr="00C56576">
        <w:rPr>
          <w:rFonts w:cs="Arial"/>
          <w:bCs/>
          <w:i/>
          <w:iCs/>
          <w:szCs w:val="22"/>
        </w:rPr>
        <w:t xml:space="preserve">Improvements on the </w:t>
      </w:r>
      <w:r w:rsidR="00721677" w:rsidRPr="00C56576">
        <w:rPr>
          <w:rFonts w:cs="Arial"/>
          <w:bCs/>
          <w:i/>
          <w:iCs/>
          <w:szCs w:val="22"/>
        </w:rPr>
        <w:t xml:space="preserve">Environmental Data Template </w:t>
      </w:r>
    </w:p>
    <w:p w14:paraId="094CBB25" w14:textId="77777777" w:rsidR="0062752A" w:rsidRPr="00C56576" w:rsidRDefault="0062752A" w:rsidP="0062752A">
      <w:pPr>
        <w:rPr>
          <w:rFonts w:cs="Arial"/>
          <w:szCs w:val="22"/>
        </w:rPr>
      </w:pPr>
    </w:p>
    <w:p w14:paraId="248F13FD" w14:textId="535BDC6C" w:rsidR="0062752A" w:rsidRPr="00C56576" w:rsidRDefault="0062752A" w:rsidP="0062752A">
      <w:pPr>
        <w:rPr>
          <w:rFonts w:cs="Arial"/>
          <w:szCs w:val="22"/>
        </w:rPr>
      </w:pPr>
      <w:r w:rsidRPr="00C56576">
        <w:rPr>
          <w:rFonts w:cs="Arial"/>
          <w:szCs w:val="22"/>
        </w:rPr>
        <w:lastRenderedPageBreak/>
        <w:t>We recommend that the templates are made fully Darwin Core compliant and that the data template column headings are replaced with Darwin Core terms with a full key provided. Darwin Core fields are a global data standard in wide usage in biology and terms are intuitive to understand, and in some cases, more so than some of the current column headings (</w:t>
      </w:r>
      <w:proofErr w:type="gramStart"/>
      <w:r w:rsidRPr="00C56576">
        <w:rPr>
          <w:rFonts w:cs="Arial"/>
          <w:szCs w:val="22"/>
        </w:rPr>
        <w:t>e.g.</w:t>
      </w:r>
      <w:proofErr w:type="gramEnd"/>
      <w:r w:rsidRPr="00C56576">
        <w:rPr>
          <w:rFonts w:cs="Arial"/>
          <w:szCs w:val="22"/>
        </w:rPr>
        <w:t xml:space="preserve"> ‘samplingProtocol’). Mapping the data to Darwin Core in the first instance would avoid ambiguity and benefit the Contractors and the ISA data team. </w:t>
      </w:r>
      <w:r w:rsidR="007C0A61" w:rsidRPr="00C56576">
        <w:rPr>
          <w:rFonts w:cs="Arial"/>
          <w:szCs w:val="22"/>
        </w:rPr>
        <w:t>This could also allow the ISA to implement many of the steps done by the OBIS secretariat (as discussed in section 3.6.7).</w:t>
      </w:r>
    </w:p>
    <w:p w14:paraId="17571CE4" w14:textId="7D0C5715" w:rsidR="00ED1DC2" w:rsidRPr="00C56576" w:rsidRDefault="00ED1DC2" w:rsidP="00ED1DC2">
      <w:pPr>
        <w:rPr>
          <w:rFonts w:cs="Arial"/>
          <w:szCs w:val="22"/>
        </w:rPr>
      </w:pPr>
    </w:p>
    <w:p w14:paraId="03FC0FED" w14:textId="4D02666E" w:rsidR="00ED1DC2" w:rsidRPr="00C56576" w:rsidRDefault="00ED1DC2" w:rsidP="00ED1DC2">
      <w:pPr>
        <w:rPr>
          <w:rFonts w:cs="Arial"/>
          <w:szCs w:val="22"/>
        </w:rPr>
      </w:pPr>
      <w:r w:rsidRPr="00C56576">
        <w:rPr>
          <w:rFonts w:cs="Arial"/>
          <w:szCs w:val="22"/>
        </w:rPr>
        <w:t xml:space="preserve">Extensive testing of the </w:t>
      </w:r>
      <w:r w:rsidR="00A220D0" w:rsidRPr="00C56576">
        <w:rPr>
          <w:rFonts w:cs="Arial"/>
          <w:szCs w:val="22"/>
        </w:rPr>
        <w:t xml:space="preserve">template </w:t>
      </w:r>
      <w:r w:rsidR="00EC596F" w:rsidRPr="00C56576">
        <w:rPr>
          <w:rFonts w:cs="Arial"/>
          <w:szCs w:val="22"/>
        </w:rPr>
        <w:t>is also recommended. F</w:t>
      </w:r>
      <w:r w:rsidR="00A220D0" w:rsidRPr="00C56576">
        <w:rPr>
          <w:rFonts w:cs="Arial"/>
          <w:szCs w:val="22"/>
        </w:rPr>
        <w:t>eedback from the C</w:t>
      </w:r>
      <w:r w:rsidRPr="00C56576">
        <w:rPr>
          <w:rFonts w:cs="Arial"/>
          <w:szCs w:val="22"/>
        </w:rPr>
        <w:t xml:space="preserve">ontractors is </w:t>
      </w:r>
      <w:r w:rsidR="00EC596F" w:rsidRPr="00C56576">
        <w:rPr>
          <w:rFonts w:cs="Arial"/>
          <w:szCs w:val="22"/>
        </w:rPr>
        <w:t>key</w:t>
      </w:r>
      <w:r w:rsidRPr="00C56576">
        <w:rPr>
          <w:rFonts w:cs="Arial"/>
          <w:szCs w:val="22"/>
        </w:rPr>
        <w:t xml:space="preserve"> to the success of the template and the resulting quality of the data collected </w:t>
      </w:r>
      <w:r w:rsidR="00A220D0" w:rsidRPr="00C56576">
        <w:rPr>
          <w:rFonts w:cs="Arial"/>
          <w:szCs w:val="22"/>
        </w:rPr>
        <w:t>(</w:t>
      </w:r>
      <w:r w:rsidRPr="00C56576">
        <w:rPr>
          <w:rFonts w:cs="Arial"/>
          <w:szCs w:val="22"/>
        </w:rPr>
        <w:t>and ultimately published</w:t>
      </w:r>
      <w:r w:rsidR="00A220D0" w:rsidRPr="00C56576">
        <w:rPr>
          <w:rFonts w:cs="Arial"/>
          <w:szCs w:val="22"/>
        </w:rPr>
        <w:t>) on the database</w:t>
      </w:r>
      <w:r w:rsidRPr="00C56576">
        <w:rPr>
          <w:rFonts w:cs="Arial"/>
          <w:szCs w:val="22"/>
        </w:rPr>
        <w:t xml:space="preserve">. With data systems, usability and user testing is more critical than theories as to how the systems may work. The ISA here could draw on the </w:t>
      </w:r>
      <w:r w:rsidR="00A220D0" w:rsidRPr="00C56576">
        <w:rPr>
          <w:rFonts w:cs="Arial"/>
          <w:szCs w:val="22"/>
        </w:rPr>
        <w:t xml:space="preserve">model </w:t>
      </w:r>
      <w:r w:rsidRPr="00C56576">
        <w:rPr>
          <w:rFonts w:cs="Arial"/>
          <w:szCs w:val="22"/>
        </w:rPr>
        <w:t xml:space="preserve">of </w:t>
      </w:r>
      <w:r w:rsidR="00A220D0" w:rsidRPr="00C56576">
        <w:rPr>
          <w:rFonts w:cs="Arial"/>
          <w:szCs w:val="22"/>
        </w:rPr>
        <w:t>‘</w:t>
      </w:r>
      <w:r w:rsidRPr="00C56576">
        <w:rPr>
          <w:rFonts w:cs="Arial"/>
          <w:szCs w:val="22"/>
        </w:rPr>
        <w:t>agile</w:t>
      </w:r>
      <w:r w:rsidR="00A220D0" w:rsidRPr="00C56576">
        <w:rPr>
          <w:rFonts w:cs="Arial"/>
          <w:szCs w:val="22"/>
        </w:rPr>
        <w:t>’</w:t>
      </w:r>
      <w:r w:rsidRPr="00C56576">
        <w:rPr>
          <w:rFonts w:cs="Arial"/>
          <w:szCs w:val="22"/>
        </w:rPr>
        <w:t xml:space="preserve"> software development</w:t>
      </w:r>
      <w:r w:rsidR="00A220D0" w:rsidRPr="00C56576">
        <w:rPr>
          <w:rFonts w:cs="Arial"/>
          <w:szCs w:val="22"/>
        </w:rPr>
        <w:t xml:space="preserve"> with extensive </w:t>
      </w:r>
      <w:r w:rsidR="001960A8" w:rsidRPr="00C56576">
        <w:rPr>
          <w:rFonts w:cs="Arial"/>
          <w:szCs w:val="22"/>
        </w:rPr>
        <w:t xml:space="preserve">user </w:t>
      </w:r>
      <w:r w:rsidR="00A220D0" w:rsidRPr="00C56576">
        <w:rPr>
          <w:rFonts w:cs="Arial"/>
          <w:szCs w:val="22"/>
        </w:rPr>
        <w:t>testing and response to user feedback</w:t>
      </w:r>
      <w:r w:rsidRPr="00C56576">
        <w:rPr>
          <w:rFonts w:cs="Arial"/>
          <w:szCs w:val="22"/>
        </w:rPr>
        <w:t>.</w:t>
      </w:r>
    </w:p>
    <w:p w14:paraId="227B0A43" w14:textId="3EF748CD" w:rsidR="00ED1DC2" w:rsidRPr="00C56576" w:rsidRDefault="00ED1DC2" w:rsidP="00067929">
      <w:pPr>
        <w:rPr>
          <w:rFonts w:cs="Arial"/>
          <w:szCs w:val="22"/>
        </w:rPr>
      </w:pPr>
    </w:p>
    <w:p w14:paraId="5C635318" w14:textId="56D4C2AE" w:rsidR="001960A8" w:rsidRPr="00C56576" w:rsidRDefault="001960A8" w:rsidP="001960A8">
      <w:pPr>
        <w:rPr>
          <w:rFonts w:cs="Arial"/>
          <w:szCs w:val="22"/>
        </w:rPr>
      </w:pPr>
      <w:r w:rsidRPr="00C56576">
        <w:rPr>
          <w:rFonts w:cs="Arial"/>
          <w:szCs w:val="22"/>
        </w:rPr>
        <w:t xml:space="preserve">Specific recommendations on the template are as follows: add a ‘basisOfRecord’ column to the template, so it can be specified if a record is a specimen record, observation or other; combine the </w:t>
      </w:r>
      <w:r w:rsidR="00721677" w:rsidRPr="00C56576">
        <w:rPr>
          <w:rFonts w:cs="Arial"/>
          <w:szCs w:val="22"/>
        </w:rPr>
        <w:t>‘P</w:t>
      </w:r>
      <w:r w:rsidRPr="00C56576">
        <w:rPr>
          <w:rFonts w:cs="Arial"/>
          <w:szCs w:val="22"/>
        </w:rPr>
        <w:t>oint</w:t>
      </w:r>
      <w:r w:rsidR="00721677" w:rsidRPr="00C56576">
        <w:rPr>
          <w:rFonts w:cs="Arial"/>
          <w:szCs w:val="22"/>
        </w:rPr>
        <w:t>’</w:t>
      </w:r>
      <w:r w:rsidRPr="00C56576">
        <w:rPr>
          <w:rFonts w:cs="Arial"/>
          <w:szCs w:val="22"/>
        </w:rPr>
        <w:t xml:space="preserve"> and </w:t>
      </w:r>
      <w:r w:rsidR="00721677" w:rsidRPr="00C56576">
        <w:rPr>
          <w:rFonts w:cs="Arial"/>
          <w:szCs w:val="22"/>
        </w:rPr>
        <w:t>‘Trawl L</w:t>
      </w:r>
      <w:r w:rsidRPr="00C56576">
        <w:rPr>
          <w:rFonts w:cs="Arial"/>
          <w:szCs w:val="22"/>
        </w:rPr>
        <w:t>ine</w:t>
      </w:r>
      <w:r w:rsidR="00721677" w:rsidRPr="00C56576">
        <w:rPr>
          <w:rFonts w:cs="Arial"/>
          <w:szCs w:val="22"/>
        </w:rPr>
        <w:t>’</w:t>
      </w:r>
      <w:r w:rsidRPr="00C56576">
        <w:rPr>
          <w:rFonts w:cs="Arial"/>
          <w:szCs w:val="22"/>
        </w:rPr>
        <w:t xml:space="preserve"> datasets in template or on the web interface; </w:t>
      </w:r>
      <w:r w:rsidR="00022834" w:rsidRPr="00C56576">
        <w:rPr>
          <w:rStyle w:val="LineNumber"/>
          <w:rFonts w:cs="Arial"/>
          <w:sz w:val="22"/>
          <w:szCs w:val="22"/>
        </w:rPr>
        <w:t xml:space="preserve">add a field for contract area (separate from ContractorID) and improved guidance for populating the ‘subarea’ field which is currently unclear; </w:t>
      </w:r>
      <w:r w:rsidRPr="00C56576">
        <w:rPr>
          <w:rFonts w:cs="Arial"/>
          <w:szCs w:val="22"/>
        </w:rPr>
        <w:t xml:space="preserve">add rules into </w:t>
      </w:r>
      <w:r w:rsidR="000C1D9A" w:rsidRPr="00C56576">
        <w:rPr>
          <w:rFonts w:cs="Arial"/>
          <w:szCs w:val="22"/>
        </w:rPr>
        <w:t xml:space="preserve">the </w:t>
      </w:r>
      <w:r w:rsidRPr="00C56576">
        <w:rPr>
          <w:rFonts w:cs="Arial"/>
          <w:szCs w:val="22"/>
        </w:rPr>
        <w:t xml:space="preserve">template so </w:t>
      </w:r>
      <w:r w:rsidR="00721677" w:rsidRPr="00C56576">
        <w:rPr>
          <w:rFonts w:cs="Arial"/>
          <w:szCs w:val="22"/>
        </w:rPr>
        <w:t xml:space="preserve">required fields such as </w:t>
      </w:r>
      <w:r w:rsidRPr="00C56576">
        <w:rPr>
          <w:rFonts w:cs="Arial"/>
          <w:szCs w:val="22"/>
        </w:rPr>
        <w:t xml:space="preserve">SampleID must be populated as above; </w:t>
      </w:r>
      <w:r w:rsidR="00721677" w:rsidRPr="00C56576">
        <w:rPr>
          <w:rFonts w:cs="Arial"/>
          <w:szCs w:val="22"/>
        </w:rPr>
        <w:t>implement</w:t>
      </w:r>
      <w:r w:rsidRPr="00C56576">
        <w:rPr>
          <w:rFonts w:cs="Arial"/>
          <w:szCs w:val="22"/>
        </w:rPr>
        <w:t xml:space="preserve"> controlled vocabular</w:t>
      </w:r>
      <w:r w:rsidR="00721677" w:rsidRPr="00C56576">
        <w:rPr>
          <w:rFonts w:cs="Arial"/>
          <w:szCs w:val="22"/>
        </w:rPr>
        <w:t>ies</w:t>
      </w:r>
      <w:r w:rsidRPr="00C56576">
        <w:rPr>
          <w:rFonts w:cs="Arial"/>
          <w:szCs w:val="22"/>
        </w:rPr>
        <w:t xml:space="preserve"> where appropriate i.e. where data would be a standard set of terms so misspellings are not included; in the interim, a script to mine through and clean all taxonomy columns- and avoid taxonomic mismatches like the </w:t>
      </w:r>
      <w:r w:rsidRPr="00C56576">
        <w:rPr>
          <w:rFonts w:cs="Arial"/>
          <w:i/>
          <w:szCs w:val="22"/>
        </w:rPr>
        <w:t>Montecillina</w:t>
      </w:r>
      <w:r w:rsidRPr="00C56576">
        <w:rPr>
          <w:rFonts w:cs="Arial"/>
          <w:szCs w:val="22"/>
        </w:rPr>
        <w:t xml:space="preserve"> example above. Adjustments to template are a priority as </w:t>
      </w:r>
      <w:r w:rsidR="00424244" w:rsidRPr="00C56576">
        <w:rPr>
          <w:rFonts w:cs="Arial"/>
          <w:szCs w:val="22"/>
        </w:rPr>
        <w:t>that should</w:t>
      </w:r>
      <w:r w:rsidRPr="00C56576">
        <w:rPr>
          <w:rFonts w:cs="Arial"/>
          <w:szCs w:val="22"/>
        </w:rPr>
        <w:t xml:space="preserve"> ensure data from this point on are better quality.</w:t>
      </w:r>
    </w:p>
    <w:p w14:paraId="62CD9D81" w14:textId="479B7E06" w:rsidR="00B91A15" w:rsidRPr="00C56576" w:rsidRDefault="00B91A15" w:rsidP="00067929">
      <w:pPr>
        <w:rPr>
          <w:rFonts w:cs="Arial"/>
          <w:szCs w:val="22"/>
        </w:rPr>
      </w:pPr>
    </w:p>
    <w:p w14:paraId="31453B77" w14:textId="00316F07" w:rsidR="00ED1DC2" w:rsidRPr="00C56576" w:rsidRDefault="00BA414C" w:rsidP="00067929">
      <w:pPr>
        <w:rPr>
          <w:rFonts w:cs="Arial"/>
          <w:bCs/>
          <w:i/>
          <w:iCs/>
          <w:szCs w:val="22"/>
        </w:rPr>
      </w:pPr>
      <w:r w:rsidRPr="00C56576">
        <w:rPr>
          <w:rFonts w:cs="Arial"/>
          <w:bCs/>
          <w:i/>
          <w:iCs/>
          <w:szCs w:val="22"/>
        </w:rPr>
        <w:t>(c)</w:t>
      </w:r>
      <w:r w:rsidR="00302623" w:rsidRPr="00C56576">
        <w:rPr>
          <w:rFonts w:cs="Arial"/>
          <w:bCs/>
          <w:i/>
          <w:iCs/>
          <w:szCs w:val="22"/>
        </w:rPr>
        <w:t xml:space="preserve"> </w:t>
      </w:r>
      <w:r w:rsidR="00ED1DC2" w:rsidRPr="00C56576">
        <w:rPr>
          <w:rFonts w:cs="Arial"/>
          <w:bCs/>
          <w:i/>
          <w:iCs/>
          <w:szCs w:val="22"/>
        </w:rPr>
        <w:t xml:space="preserve">Data output from </w:t>
      </w:r>
      <w:r w:rsidR="00312769" w:rsidRPr="00C56576">
        <w:rPr>
          <w:rFonts w:cs="Arial"/>
          <w:bCs/>
          <w:i/>
          <w:iCs/>
          <w:szCs w:val="22"/>
        </w:rPr>
        <w:t>DeepData</w:t>
      </w:r>
    </w:p>
    <w:p w14:paraId="037D1904" w14:textId="77777777" w:rsidR="00424244" w:rsidRPr="00C56576" w:rsidRDefault="00424244" w:rsidP="00067929">
      <w:pPr>
        <w:rPr>
          <w:rFonts w:cs="Arial"/>
          <w:bCs/>
          <w:i/>
          <w:iCs/>
          <w:szCs w:val="22"/>
        </w:rPr>
      </w:pPr>
    </w:p>
    <w:p w14:paraId="09A19AD6" w14:textId="60606478" w:rsidR="00ED1DC2" w:rsidRPr="00C56576" w:rsidRDefault="00EC596F" w:rsidP="00ED1DC2">
      <w:pPr>
        <w:rPr>
          <w:rFonts w:cs="Arial"/>
          <w:szCs w:val="22"/>
        </w:rPr>
      </w:pPr>
      <w:r w:rsidRPr="00C56576">
        <w:rPr>
          <w:rFonts w:cs="Arial"/>
          <w:szCs w:val="22"/>
        </w:rPr>
        <w:t xml:space="preserve">We recommend </w:t>
      </w:r>
      <w:r w:rsidR="001960A8" w:rsidRPr="00C56576">
        <w:rPr>
          <w:rFonts w:cs="Arial"/>
          <w:szCs w:val="22"/>
        </w:rPr>
        <w:t>inclusion of the</w:t>
      </w:r>
      <w:r w:rsidR="00067929" w:rsidRPr="00C56576">
        <w:rPr>
          <w:rFonts w:cs="Arial"/>
          <w:szCs w:val="22"/>
        </w:rPr>
        <w:t xml:space="preserve"> </w:t>
      </w:r>
      <w:r w:rsidR="001960A8" w:rsidRPr="00C56576">
        <w:rPr>
          <w:rFonts w:cs="Arial"/>
          <w:szCs w:val="22"/>
        </w:rPr>
        <w:t>‘</w:t>
      </w:r>
      <w:r w:rsidR="00067929" w:rsidRPr="00C56576">
        <w:rPr>
          <w:rFonts w:cs="Arial"/>
          <w:szCs w:val="22"/>
        </w:rPr>
        <w:t>scientificName column</w:t>
      </w:r>
      <w:r w:rsidR="001960A8" w:rsidRPr="00C56576">
        <w:rPr>
          <w:rFonts w:cs="Arial"/>
          <w:szCs w:val="22"/>
        </w:rPr>
        <w:t>’</w:t>
      </w:r>
      <w:r w:rsidR="00067929" w:rsidRPr="00C56576">
        <w:rPr>
          <w:rFonts w:cs="Arial"/>
          <w:szCs w:val="22"/>
        </w:rPr>
        <w:t xml:space="preserve"> in output from </w:t>
      </w:r>
      <w:r w:rsidR="00312769" w:rsidRPr="00C56576">
        <w:rPr>
          <w:rFonts w:cs="Arial"/>
          <w:szCs w:val="22"/>
        </w:rPr>
        <w:t>DeepData</w:t>
      </w:r>
      <w:r w:rsidR="001960A8" w:rsidRPr="00C56576">
        <w:rPr>
          <w:rFonts w:cs="Arial"/>
          <w:szCs w:val="22"/>
        </w:rPr>
        <w:t xml:space="preserve"> (</w:t>
      </w:r>
      <w:r w:rsidRPr="00C56576">
        <w:rPr>
          <w:rFonts w:cs="Arial"/>
          <w:szCs w:val="22"/>
        </w:rPr>
        <w:t>which has now been included into the Contractor data template). This w</w:t>
      </w:r>
      <w:r w:rsidR="00067929" w:rsidRPr="00C56576">
        <w:rPr>
          <w:rFonts w:cs="Arial"/>
          <w:szCs w:val="22"/>
        </w:rPr>
        <w:t xml:space="preserve">ould </w:t>
      </w:r>
      <w:r w:rsidR="001960A8" w:rsidRPr="00C56576">
        <w:rPr>
          <w:rFonts w:cs="Arial"/>
          <w:szCs w:val="22"/>
        </w:rPr>
        <w:t xml:space="preserve">avoid many problems including potential subjective interpretation of identification, and </w:t>
      </w:r>
      <w:r w:rsidR="00067929" w:rsidRPr="00C56576">
        <w:rPr>
          <w:rFonts w:cs="Arial"/>
          <w:szCs w:val="22"/>
        </w:rPr>
        <w:t xml:space="preserve">of differences </w:t>
      </w:r>
      <w:r w:rsidR="00302623" w:rsidRPr="00C56576">
        <w:rPr>
          <w:rFonts w:cs="Arial"/>
          <w:szCs w:val="22"/>
        </w:rPr>
        <w:t xml:space="preserve">in </w:t>
      </w:r>
      <w:r w:rsidRPr="00C56576">
        <w:rPr>
          <w:rFonts w:cs="Arial"/>
          <w:szCs w:val="22"/>
        </w:rPr>
        <w:t>taxonomy</w:t>
      </w:r>
      <w:r w:rsidR="00302623" w:rsidRPr="00C56576">
        <w:rPr>
          <w:rFonts w:cs="Arial"/>
          <w:szCs w:val="22"/>
        </w:rPr>
        <w:t xml:space="preserve"> </w:t>
      </w:r>
      <w:r w:rsidR="00067929" w:rsidRPr="00C56576">
        <w:rPr>
          <w:rFonts w:cs="Arial"/>
          <w:szCs w:val="22"/>
        </w:rPr>
        <w:t xml:space="preserve">between </w:t>
      </w:r>
      <w:r w:rsidR="009E663A" w:rsidRPr="00C56576">
        <w:rPr>
          <w:rFonts w:cs="Arial"/>
          <w:szCs w:val="22"/>
        </w:rPr>
        <w:t xml:space="preserve">records on the OBIS ISA </w:t>
      </w:r>
      <w:r w:rsidR="00DE4E99" w:rsidRPr="00C56576">
        <w:rPr>
          <w:rFonts w:cs="Arial"/>
          <w:szCs w:val="22"/>
        </w:rPr>
        <w:t>node</w:t>
      </w:r>
      <w:r w:rsidR="009E663A" w:rsidRPr="00C56576">
        <w:rPr>
          <w:rFonts w:cs="Arial"/>
          <w:szCs w:val="22"/>
        </w:rPr>
        <w:t xml:space="preserve"> and DeepData.</w:t>
      </w:r>
      <w:r w:rsidR="001960A8" w:rsidRPr="00C56576">
        <w:rPr>
          <w:rFonts w:cs="Arial"/>
          <w:szCs w:val="22"/>
        </w:rPr>
        <w:t xml:space="preserve"> We also recommend restructuring of </w:t>
      </w:r>
      <w:r w:rsidR="0085581B" w:rsidRPr="00C56576">
        <w:rPr>
          <w:rFonts w:cs="Arial"/>
          <w:szCs w:val="22"/>
        </w:rPr>
        <w:t>data on website</w:t>
      </w:r>
      <w:r w:rsidR="001960A8" w:rsidRPr="00C56576">
        <w:rPr>
          <w:rFonts w:cs="Arial"/>
          <w:szCs w:val="22"/>
        </w:rPr>
        <w:t xml:space="preserve"> to one </w:t>
      </w:r>
      <w:r w:rsidR="0085581B" w:rsidRPr="00C56576">
        <w:rPr>
          <w:rFonts w:cs="Arial"/>
          <w:szCs w:val="22"/>
        </w:rPr>
        <w:t>record</w:t>
      </w:r>
      <w:r w:rsidR="00326368" w:rsidRPr="00C56576">
        <w:rPr>
          <w:rFonts w:cs="Arial"/>
          <w:szCs w:val="22"/>
        </w:rPr>
        <w:t xml:space="preserve"> per row, </w:t>
      </w:r>
      <w:r w:rsidR="00721677" w:rsidRPr="00C56576">
        <w:rPr>
          <w:rFonts w:cs="Arial"/>
          <w:szCs w:val="22"/>
        </w:rPr>
        <w:t xml:space="preserve">while this </w:t>
      </w:r>
      <w:r w:rsidR="0085581B" w:rsidRPr="00C56576">
        <w:rPr>
          <w:rFonts w:cs="Arial"/>
          <w:szCs w:val="22"/>
        </w:rPr>
        <w:t xml:space="preserve">may require some database </w:t>
      </w:r>
      <w:r w:rsidR="001960A8" w:rsidRPr="00C56576">
        <w:rPr>
          <w:rFonts w:cs="Arial"/>
          <w:szCs w:val="22"/>
        </w:rPr>
        <w:t>development or</w:t>
      </w:r>
      <w:r w:rsidR="0085581B" w:rsidRPr="00C56576">
        <w:rPr>
          <w:rFonts w:cs="Arial"/>
          <w:szCs w:val="22"/>
        </w:rPr>
        <w:t xml:space="preserve"> reconfiguring</w:t>
      </w:r>
      <w:r w:rsidR="00326368" w:rsidRPr="00C56576">
        <w:rPr>
          <w:rFonts w:cs="Arial"/>
          <w:szCs w:val="22"/>
        </w:rPr>
        <w:t xml:space="preserve">, </w:t>
      </w:r>
      <w:r w:rsidR="009A74B2" w:rsidRPr="00C56576">
        <w:rPr>
          <w:rFonts w:cs="Arial"/>
          <w:szCs w:val="22"/>
        </w:rPr>
        <w:t>it may even have associated benefits such as improved database performance. Rel</w:t>
      </w:r>
      <w:r w:rsidR="00326368" w:rsidRPr="00C56576">
        <w:rPr>
          <w:rFonts w:cs="Arial"/>
          <w:szCs w:val="22"/>
        </w:rPr>
        <w:t xml:space="preserve">ated to first recommendation </w:t>
      </w:r>
      <w:r w:rsidR="009A74B2" w:rsidRPr="00C56576">
        <w:rPr>
          <w:rFonts w:cs="Arial"/>
          <w:szCs w:val="22"/>
        </w:rPr>
        <w:t>above, we recommend that the database output can be downloaded as a Darwin Core archive, which once all data are mapped to Dar</w:t>
      </w:r>
      <w:r w:rsidR="00721677" w:rsidRPr="00C56576">
        <w:rPr>
          <w:rFonts w:cs="Arial"/>
          <w:szCs w:val="22"/>
        </w:rPr>
        <w:t>w</w:t>
      </w:r>
      <w:r w:rsidR="009A74B2" w:rsidRPr="00C56576">
        <w:rPr>
          <w:rFonts w:cs="Arial"/>
          <w:szCs w:val="22"/>
        </w:rPr>
        <w:t>in Core terms should be a possibility. This</w:t>
      </w:r>
      <w:r w:rsidR="00ED1DC2" w:rsidRPr="00C56576">
        <w:rPr>
          <w:rFonts w:cs="Arial"/>
          <w:szCs w:val="22"/>
        </w:rPr>
        <w:t xml:space="preserve"> </w:t>
      </w:r>
      <w:r w:rsidR="009A74B2" w:rsidRPr="00C56576">
        <w:rPr>
          <w:rFonts w:cs="Arial"/>
          <w:szCs w:val="22"/>
        </w:rPr>
        <w:t>should match the</w:t>
      </w:r>
      <w:r w:rsidR="00ED1DC2" w:rsidRPr="00C56576">
        <w:rPr>
          <w:rFonts w:cs="Arial"/>
          <w:szCs w:val="22"/>
        </w:rPr>
        <w:t xml:space="preserve"> OBIS </w:t>
      </w:r>
      <w:r w:rsidR="009A74B2" w:rsidRPr="00C56576">
        <w:rPr>
          <w:rFonts w:cs="Arial"/>
          <w:szCs w:val="22"/>
        </w:rPr>
        <w:t>ISA</w:t>
      </w:r>
      <w:r w:rsidR="00ED1DC2" w:rsidRPr="00C56576">
        <w:rPr>
          <w:rFonts w:cs="Arial"/>
          <w:szCs w:val="22"/>
        </w:rPr>
        <w:t xml:space="preserve"> nod</w:t>
      </w:r>
      <w:r w:rsidR="00326368" w:rsidRPr="00C56576">
        <w:rPr>
          <w:rFonts w:cs="Arial"/>
          <w:szCs w:val="22"/>
        </w:rPr>
        <w:t>e</w:t>
      </w:r>
      <w:r w:rsidR="009A74B2" w:rsidRPr="00C56576">
        <w:rPr>
          <w:rFonts w:cs="Arial"/>
          <w:szCs w:val="22"/>
        </w:rPr>
        <w:t xml:space="preserve"> Darwin Core</w:t>
      </w:r>
      <w:r w:rsidR="00326368" w:rsidRPr="00C56576">
        <w:rPr>
          <w:rFonts w:cs="Arial"/>
          <w:szCs w:val="22"/>
        </w:rPr>
        <w:t>.</w:t>
      </w:r>
    </w:p>
    <w:p w14:paraId="1C3A6BEF" w14:textId="77777777" w:rsidR="00573228" w:rsidRPr="00C56576" w:rsidRDefault="00573228" w:rsidP="00067929">
      <w:pPr>
        <w:rPr>
          <w:rFonts w:cs="Arial"/>
          <w:szCs w:val="22"/>
        </w:rPr>
      </w:pPr>
    </w:p>
    <w:p w14:paraId="0349B182" w14:textId="0186971D" w:rsidR="00746055" w:rsidRPr="00C56576" w:rsidRDefault="00BA414C" w:rsidP="00746055">
      <w:pPr>
        <w:rPr>
          <w:rFonts w:cs="Arial"/>
          <w:i/>
          <w:iCs/>
          <w:szCs w:val="22"/>
        </w:rPr>
      </w:pPr>
      <w:r w:rsidRPr="00C56576">
        <w:rPr>
          <w:rFonts w:cs="Arial"/>
          <w:bCs/>
          <w:i/>
          <w:iCs/>
          <w:szCs w:val="22"/>
        </w:rPr>
        <w:t xml:space="preserve">(d) </w:t>
      </w:r>
      <w:r w:rsidR="00746055" w:rsidRPr="00C56576">
        <w:rPr>
          <w:rFonts w:cs="Arial"/>
          <w:bCs/>
          <w:i/>
          <w:iCs/>
          <w:szCs w:val="22"/>
        </w:rPr>
        <w:t>Consult</w:t>
      </w:r>
      <w:r w:rsidR="0049450E" w:rsidRPr="00C56576">
        <w:rPr>
          <w:rFonts w:cs="Arial"/>
          <w:bCs/>
          <w:i/>
          <w:iCs/>
          <w:szCs w:val="22"/>
        </w:rPr>
        <w:t>ation and training workshops with Contractors</w:t>
      </w:r>
      <w:r w:rsidR="00FD60C5" w:rsidRPr="00C56576">
        <w:rPr>
          <w:rFonts w:cs="Arial"/>
          <w:bCs/>
          <w:i/>
          <w:iCs/>
          <w:szCs w:val="22"/>
        </w:rPr>
        <w:t xml:space="preserve"> and </w:t>
      </w:r>
      <w:r w:rsidR="00FD60C5" w:rsidRPr="00C56576">
        <w:rPr>
          <w:rFonts w:cs="Arial"/>
          <w:i/>
          <w:iCs/>
          <w:szCs w:val="22"/>
        </w:rPr>
        <w:t>prioritisation of data quality over data quantity</w:t>
      </w:r>
    </w:p>
    <w:p w14:paraId="542F670A" w14:textId="36C39D7D" w:rsidR="0062752A" w:rsidRPr="00C56576" w:rsidRDefault="0062752A" w:rsidP="00746055">
      <w:pPr>
        <w:rPr>
          <w:rFonts w:cs="Arial"/>
          <w:bCs/>
          <w:i/>
          <w:iCs/>
          <w:szCs w:val="22"/>
        </w:rPr>
      </w:pPr>
    </w:p>
    <w:p w14:paraId="52EBD0FD" w14:textId="1A50F0C8" w:rsidR="008E7A90" w:rsidRPr="00C56576" w:rsidRDefault="006B74CB" w:rsidP="00067929">
      <w:pPr>
        <w:rPr>
          <w:rFonts w:cs="Arial"/>
          <w:szCs w:val="22"/>
        </w:rPr>
      </w:pPr>
      <w:r w:rsidRPr="00C56576">
        <w:rPr>
          <w:rFonts w:cs="Arial"/>
          <w:szCs w:val="22"/>
        </w:rPr>
        <w:t>T</w:t>
      </w:r>
      <w:r w:rsidR="0049450E" w:rsidRPr="00C56576">
        <w:rPr>
          <w:rFonts w:cs="Arial"/>
          <w:szCs w:val="22"/>
        </w:rPr>
        <w:t xml:space="preserve">raining workshops for the Contractors in </w:t>
      </w:r>
      <w:r w:rsidR="003B40DE" w:rsidRPr="00C56576">
        <w:rPr>
          <w:rFonts w:cs="Arial"/>
          <w:szCs w:val="22"/>
        </w:rPr>
        <w:t>Darwin Core</w:t>
      </w:r>
      <w:r w:rsidR="0049450E" w:rsidRPr="00C56576">
        <w:rPr>
          <w:rFonts w:cs="Arial"/>
          <w:szCs w:val="22"/>
        </w:rPr>
        <w:t>, WoRMS</w:t>
      </w:r>
      <w:r w:rsidR="00FD60C5" w:rsidRPr="00C56576">
        <w:rPr>
          <w:rFonts w:cs="Arial"/>
          <w:szCs w:val="22"/>
        </w:rPr>
        <w:t xml:space="preserve">, including </w:t>
      </w:r>
      <w:r w:rsidR="0049450E" w:rsidRPr="00C56576">
        <w:rPr>
          <w:rFonts w:cs="Arial"/>
          <w:szCs w:val="22"/>
        </w:rPr>
        <w:t xml:space="preserve">functions such as taxon match, and </w:t>
      </w:r>
      <w:r w:rsidR="003C1F3B" w:rsidRPr="00C56576">
        <w:rPr>
          <w:rFonts w:cs="Arial"/>
          <w:szCs w:val="22"/>
        </w:rPr>
        <w:t xml:space="preserve">usage of the new template, including </w:t>
      </w:r>
      <w:r w:rsidR="0049450E" w:rsidRPr="00C56576">
        <w:rPr>
          <w:rFonts w:cs="Arial"/>
          <w:szCs w:val="22"/>
        </w:rPr>
        <w:t>best practice in identifiers</w:t>
      </w:r>
      <w:r w:rsidR="008E7A90" w:rsidRPr="00C56576">
        <w:rPr>
          <w:rFonts w:cs="Arial"/>
          <w:szCs w:val="22"/>
        </w:rPr>
        <w:t xml:space="preserve"> should be considered. Previous workshops on taxonomy run by the ISA have been successful and would have additional benefit of building collaborations between the regulator, </w:t>
      </w:r>
      <w:proofErr w:type="gramStart"/>
      <w:r w:rsidR="008E7A90" w:rsidRPr="00C56576">
        <w:rPr>
          <w:rFonts w:cs="Arial"/>
          <w:szCs w:val="22"/>
        </w:rPr>
        <w:t>Contractors</w:t>
      </w:r>
      <w:proofErr w:type="gramEnd"/>
      <w:r w:rsidR="008E7A90" w:rsidRPr="00C56576">
        <w:rPr>
          <w:rFonts w:cs="Arial"/>
          <w:szCs w:val="22"/>
        </w:rPr>
        <w:t xml:space="preserve"> and other stakeholders.</w:t>
      </w:r>
    </w:p>
    <w:p w14:paraId="1E1FD8AB" w14:textId="77777777" w:rsidR="008E7A90" w:rsidRPr="00C56576" w:rsidRDefault="008E7A90" w:rsidP="00067929">
      <w:pPr>
        <w:rPr>
          <w:rFonts w:cs="Arial"/>
          <w:szCs w:val="22"/>
        </w:rPr>
      </w:pPr>
    </w:p>
    <w:p w14:paraId="6EFFFDD5" w14:textId="2C2C5A76" w:rsidR="00366740" w:rsidRPr="00C56576" w:rsidRDefault="009A74B2" w:rsidP="000F640B">
      <w:pPr>
        <w:rPr>
          <w:rFonts w:cs="Arial"/>
          <w:szCs w:val="22"/>
        </w:rPr>
      </w:pPr>
      <w:r w:rsidRPr="00C56576">
        <w:rPr>
          <w:rFonts w:cs="Arial"/>
          <w:szCs w:val="22"/>
        </w:rPr>
        <w:t>A general</w:t>
      </w:r>
      <w:r w:rsidR="0049450E" w:rsidRPr="00C56576">
        <w:rPr>
          <w:rFonts w:cs="Arial"/>
          <w:szCs w:val="22"/>
        </w:rPr>
        <w:t xml:space="preserve"> emphasis should be on quality rather th</w:t>
      </w:r>
      <w:r w:rsidR="008E7A90" w:rsidRPr="00C56576">
        <w:rPr>
          <w:rFonts w:cs="Arial"/>
          <w:szCs w:val="22"/>
        </w:rPr>
        <w:t>an quantity of the data,</w:t>
      </w:r>
      <w:r w:rsidR="0049450E" w:rsidRPr="00C56576">
        <w:rPr>
          <w:rFonts w:cs="Arial"/>
          <w:szCs w:val="22"/>
        </w:rPr>
        <w:t xml:space="preserve"> fully verified records QA/</w:t>
      </w:r>
      <w:proofErr w:type="spellStart"/>
      <w:r w:rsidR="0049450E" w:rsidRPr="00C56576">
        <w:rPr>
          <w:rFonts w:cs="Arial"/>
          <w:szCs w:val="22"/>
        </w:rPr>
        <w:t>QC</w:t>
      </w:r>
      <w:r w:rsidR="008E7A90" w:rsidRPr="00C56576">
        <w:rPr>
          <w:rFonts w:cs="Arial"/>
          <w:szCs w:val="22"/>
        </w:rPr>
        <w:t>’d</w:t>
      </w:r>
      <w:proofErr w:type="spellEnd"/>
      <w:r w:rsidR="008E7A90" w:rsidRPr="00C56576">
        <w:rPr>
          <w:rFonts w:cs="Arial"/>
          <w:szCs w:val="22"/>
        </w:rPr>
        <w:t>,</w:t>
      </w:r>
      <w:r w:rsidR="0049450E" w:rsidRPr="00C56576">
        <w:rPr>
          <w:rFonts w:cs="Arial"/>
          <w:szCs w:val="22"/>
        </w:rPr>
        <w:t xml:space="preserve"> both prior to submission and post-submission. There is the potential for errors if data is used in secondary analysis which could lead to erroneous scientific conclusions. </w:t>
      </w:r>
      <w:r w:rsidRPr="00C56576">
        <w:rPr>
          <w:rFonts w:cs="Arial"/>
          <w:szCs w:val="22"/>
        </w:rPr>
        <w:t xml:space="preserve">Data without depth information, </w:t>
      </w:r>
      <w:r w:rsidR="00746055" w:rsidRPr="00C56576">
        <w:rPr>
          <w:rFonts w:cs="Arial"/>
          <w:szCs w:val="22"/>
        </w:rPr>
        <w:t>sampling</w:t>
      </w:r>
      <w:r w:rsidR="00312769" w:rsidRPr="00C56576">
        <w:rPr>
          <w:rFonts w:cs="Arial"/>
          <w:szCs w:val="22"/>
        </w:rPr>
        <w:t xml:space="preserve"> method</w:t>
      </w:r>
      <w:r w:rsidRPr="00C56576">
        <w:rPr>
          <w:rFonts w:cs="Arial"/>
          <w:szCs w:val="22"/>
        </w:rPr>
        <w:t xml:space="preserve">, or identification methods </w:t>
      </w:r>
      <w:r w:rsidR="00746055" w:rsidRPr="00C56576">
        <w:rPr>
          <w:rFonts w:cs="Arial"/>
          <w:szCs w:val="22"/>
        </w:rPr>
        <w:t xml:space="preserve">for example should not be published. </w:t>
      </w:r>
      <w:r w:rsidR="00CE2F2B" w:rsidRPr="00C56576">
        <w:rPr>
          <w:rFonts w:cs="Arial"/>
          <w:szCs w:val="22"/>
        </w:rPr>
        <w:t>O</w:t>
      </w:r>
      <w:r w:rsidRPr="00C56576">
        <w:rPr>
          <w:rFonts w:cs="Arial"/>
          <w:szCs w:val="22"/>
        </w:rPr>
        <w:t>ther missing data, such as</w:t>
      </w:r>
      <w:r w:rsidR="00746055" w:rsidRPr="00C56576">
        <w:rPr>
          <w:rFonts w:cs="Arial"/>
          <w:szCs w:val="22"/>
        </w:rPr>
        <w:t xml:space="preserve"> relative</w:t>
      </w:r>
      <w:r w:rsidRPr="00C56576">
        <w:rPr>
          <w:rFonts w:cs="Arial"/>
          <w:szCs w:val="22"/>
        </w:rPr>
        <w:t xml:space="preserve"> abundance, relative dominance,</w:t>
      </w:r>
      <w:r w:rsidR="00067929" w:rsidRPr="00C56576">
        <w:rPr>
          <w:rFonts w:cs="Arial"/>
          <w:szCs w:val="22"/>
        </w:rPr>
        <w:t xml:space="preserve"> habitat</w:t>
      </w:r>
      <w:r w:rsidRPr="00C56576">
        <w:rPr>
          <w:rFonts w:cs="Arial"/>
          <w:szCs w:val="22"/>
        </w:rPr>
        <w:t xml:space="preserve">- nodule/sediment/water column- </w:t>
      </w:r>
      <w:r w:rsidR="00CE2F2B" w:rsidRPr="00C56576">
        <w:rPr>
          <w:rFonts w:cs="Arial"/>
          <w:szCs w:val="22"/>
        </w:rPr>
        <w:t>is also</w:t>
      </w:r>
      <w:r w:rsidRPr="00C56576">
        <w:rPr>
          <w:rFonts w:cs="Arial"/>
          <w:szCs w:val="22"/>
        </w:rPr>
        <w:t xml:space="preserve"> </w:t>
      </w:r>
      <w:r w:rsidR="00067929" w:rsidRPr="00C56576">
        <w:rPr>
          <w:rFonts w:cs="Arial"/>
          <w:szCs w:val="22"/>
        </w:rPr>
        <w:t>essential information</w:t>
      </w:r>
      <w:r w:rsidR="00CE2F2B" w:rsidRPr="00C56576">
        <w:rPr>
          <w:rFonts w:cs="Arial"/>
          <w:szCs w:val="22"/>
        </w:rPr>
        <w:t xml:space="preserve"> and gaps here should also be addressed</w:t>
      </w:r>
      <w:r w:rsidR="00067929" w:rsidRPr="00C56576">
        <w:rPr>
          <w:rFonts w:cs="Arial"/>
          <w:szCs w:val="22"/>
        </w:rPr>
        <w:t xml:space="preserve">. </w:t>
      </w:r>
      <w:r w:rsidR="0096650E" w:rsidRPr="00C56576">
        <w:rPr>
          <w:rFonts w:cs="Arial"/>
          <w:szCs w:val="22"/>
        </w:rPr>
        <w:t xml:space="preserve"> </w:t>
      </w:r>
      <w:r w:rsidR="000F640B" w:rsidRPr="00C56576">
        <w:rPr>
          <w:rFonts w:cs="Arial"/>
          <w:szCs w:val="22"/>
        </w:rPr>
        <w:t xml:space="preserve">Given that </w:t>
      </w:r>
      <w:r w:rsidR="000F640B" w:rsidRPr="00C56576">
        <w:rPr>
          <w:rFonts w:cs="Arial"/>
          <w:lang w:eastAsia="en-GB"/>
        </w:rPr>
        <w:t>most explored seamount habitats fall below 3000 metres (Simon-Lledo, pers. com</w:t>
      </w:r>
      <w:r w:rsidR="00AD70B3" w:rsidRPr="00C56576">
        <w:rPr>
          <w:rFonts w:cs="Arial"/>
          <w:lang w:eastAsia="en-GB"/>
        </w:rPr>
        <w:t>m.</w:t>
      </w:r>
      <w:r w:rsidR="000F640B" w:rsidRPr="00C56576">
        <w:rPr>
          <w:rFonts w:cs="Arial"/>
          <w:lang w:eastAsia="en-GB"/>
        </w:rPr>
        <w:t xml:space="preserve">), some records in the data may be from seamounts, however </w:t>
      </w:r>
      <w:r w:rsidR="000F640B" w:rsidRPr="00C56576">
        <w:rPr>
          <w:rFonts w:cs="Arial"/>
          <w:szCs w:val="22"/>
        </w:rPr>
        <w:t xml:space="preserve">we were unable to differentiate nodule field from seamount data as </w:t>
      </w:r>
      <w:r w:rsidR="0096650E" w:rsidRPr="00C56576">
        <w:rPr>
          <w:rFonts w:cs="Arial"/>
          <w:szCs w:val="22"/>
        </w:rPr>
        <w:t xml:space="preserve">this data is not present in the DeepData </w:t>
      </w:r>
      <w:r w:rsidR="0096650E" w:rsidRPr="00C56576">
        <w:rPr>
          <w:rFonts w:cs="Arial"/>
          <w:szCs w:val="22"/>
        </w:rPr>
        <w:lastRenderedPageBreak/>
        <w:t>records</w:t>
      </w:r>
      <w:r w:rsidR="000F640B" w:rsidRPr="00C56576">
        <w:rPr>
          <w:rFonts w:cs="Arial"/>
          <w:szCs w:val="22"/>
        </w:rPr>
        <w:t>.</w:t>
      </w:r>
      <w:r w:rsidR="0096650E" w:rsidRPr="00C56576">
        <w:rPr>
          <w:rFonts w:cs="Arial"/>
          <w:szCs w:val="22"/>
        </w:rPr>
        <w:t xml:space="preserve"> </w:t>
      </w:r>
      <w:r w:rsidR="00A750F4">
        <w:rPr>
          <w:rFonts w:cs="Arial"/>
          <w:szCs w:val="22"/>
        </w:rPr>
        <w:t>Therefore, b</w:t>
      </w:r>
      <w:r w:rsidR="0096650E" w:rsidRPr="00C56576">
        <w:rPr>
          <w:rFonts w:cs="Arial"/>
          <w:szCs w:val="22"/>
        </w:rPr>
        <w:t xml:space="preserve">roader habitat classification information, </w:t>
      </w:r>
      <w:proofErr w:type="gramStart"/>
      <w:r w:rsidR="0096650E" w:rsidRPr="00C56576">
        <w:rPr>
          <w:rFonts w:cs="Arial"/>
          <w:szCs w:val="22"/>
        </w:rPr>
        <w:t>e.g.</w:t>
      </w:r>
      <w:proofErr w:type="gramEnd"/>
      <w:r w:rsidR="0096650E" w:rsidRPr="00C56576">
        <w:rPr>
          <w:rFonts w:cs="Arial"/>
          <w:szCs w:val="22"/>
        </w:rPr>
        <w:t xml:space="preserve"> ‘seamount’/’abyssal plain’/’rocky outcrop’</w:t>
      </w:r>
      <w:r w:rsidR="000F640B" w:rsidRPr="00C56576">
        <w:rPr>
          <w:rFonts w:cs="Arial"/>
          <w:szCs w:val="22"/>
        </w:rPr>
        <w:t xml:space="preserve"> which the template aims to </w:t>
      </w:r>
      <w:r w:rsidR="0084484C" w:rsidRPr="00C56576">
        <w:rPr>
          <w:rFonts w:cs="Arial"/>
          <w:szCs w:val="22"/>
        </w:rPr>
        <w:t>capture, should also be present</w:t>
      </w:r>
      <w:r w:rsidR="0096650E" w:rsidRPr="00C56576">
        <w:rPr>
          <w:rFonts w:cs="Arial"/>
          <w:szCs w:val="22"/>
        </w:rPr>
        <w:t xml:space="preserve">. </w:t>
      </w:r>
    </w:p>
    <w:p w14:paraId="3E8CEC7A" w14:textId="77777777" w:rsidR="00366740" w:rsidRPr="00C56576" w:rsidRDefault="00366740" w:rsidP="00067929">
      <w:pPr>
        <w:rPr>
          <w:rFonts w:cs="Arial"/>
          <w:szCs w:val="22"/>
        </w:rPr>
      </w:pPr>
    </w:p>
    <w:p w14:paraId="14C358AB" w14:textId="027BCDEC" w:rsidR="00022834" w:rsidRPr="00C56576" w:rsidRDefault="0049450E" w:rsidP="00A2370A">
      <w:pPr>
        <w:rPr>
          <w:rFonts w:cs="Arial"/>
          <w:szCs w:val="22"/>
        </w:rPr>
      </w:pPr>
      <w:r w:rsidRPr="00C56576">
        <w:rPr>
          <w:rFonts w:cs="Arial"/>
          <w:szCs w:val="22"/>
        </w:rPr>
        <w:t>Currently</w:t>
      </w:r>
      <w:r w:rsidR="00F84926">
        <w:rPr>
          <w:rFonts w:cs="Arial"/>
          <w:szCs w:val="22"/>
        </w:rPr>
        <w:t>,</w:t>
      </w:r>
      <w:r w:rsidRPr="00C56576">
        <w:rPr>
          <w:rFonts w:cs="Arial"/>
          <w:szCs w:val="22"/>
        </w:rPr>
        <w:t xml:space="preserve"> the deadline for annual data submi</w:t>
      </w:r>
      <w:r w:rsidR="00DE4E99" w:rsidRPr="00C56576">
        <w:rPr>
          <w:rFonts w:cs="Arial"/>
          <w:szCs w:val="22"/>
        </w:rPr>
        <w:t>s</w:t>
      </w:r>
      <w:r w:rsidRPr="00C56576">
        <w:rPr>
          <w:rFonts w:cs="Arial"/>
          <w:szCs w:val="22"/>
        </w:rPr>
        <w:t xml:space="preserve">sions is the </w:t>
      </w:r>
      <w:r w:rsidR="004F24C0" w:rsidRPr="00C56576">
        <w:rPr>
          <w:rFonts w:cs="Arial"/>
          <w:szCs w:val="22"/>
        </w:rPr>
        <w:t>31st of March</w:t>
      </w:r>
      <w:r w:rsidRPr="00C56576">
        <w:rPr>
          <w:rFonts w:cs="Arial"/>
          <w:szCs w:val="22"/>
        </w:rPr>
        <w:t>. It may be of benefit to have a period after this date whereby the data is reviewed, QA/QC checks are run by the ISA, and if relevant data is missing for example, the template is sen</w:t>
      </w:r>
      <w:r w:rsidR="00FD60C5" w:rsidRPr="00C56576">
        <w:rPr>
          <w:rFonts w:cs="Arial"/>
          <w:szCs w:val="22"/>
        </w:rPr>
        <w:t>t to the Contractor to add the required information</w:t>
      </w:r>
      <w:r w:rsidRPr="00C56576">
        <w:rPr>
          <w:rFonts w:cs="Arial"/>
          <w:szCs w:val="22"/>
        </w:rPr>
        <w:t xml:space="preserve">, </w:t>
      </w:r>
      <w:proofErr w:type="gramStart"/>
      <w:r w:rsidRPr="00C56576">
        <w:rPr>
          <w:rFonts w:cs="Arial"/>
          <w:szCs w:val="22"/>
        </w:rPr>
        <w:t>i.e.</w:t>
      </w:r>
      <w:proofErr w:type="gramEnd"/>
      <w:r w:rsidRPr="00C56576">
        <w:rPr>
          <w:rFonts w:cs="Arial"/>
          <w:szCs w:val="22"/>
        </w:rPr>
        <w:t xml:space="preserve"> the annual data submission is not a one-off process but there is a limited period of </w:t>
      </w:r>
      <w:r w:rsidR="00FD60C5" w:rsidRPr="00C56576">
        <w:rPr>
          <w:rFonts w:cs="Arial"/>
          <w:szCs w:val="22"/>
        </w:rPr>
        <w:t>review following the submission.</w:t>
      </w:r>
      <w:r w:rsidR="003329B9" w:rsidRPr="00C56576">
        <w:rPr>
          <w:rFonts w:cs="Arial"/>
          <w:szCs w:val="22"/>
        </w:rPr>
        <w:t xml:space="preserve"> A</w:t>
      </w:r>
      <w:r w:rsidR="0076625A" w:rsidRPr="00C56576">
        <w:rPr>
          <w:rFonts w:cs="Arial"/>
          <w:szCs w:val="22"/>
        </w:rPr>
        <w:t xml:space="preserve">lternatively, at a later stage when the process is more automated, datasets </w:t>
      </w:r>
      <w:r w:rsidR="003329B9" w:rsidRPr="00C56576">
        <w:rPr>
          <w:rStyle w:val="LineNumber"/>
          <w:rFonts w:cs="Arial"/>
          <w:sz w:val="22"/>
          <w:szCs w:val="22"/>
        </w:rPr>
        <w:t>submitted with missing data could generate an err</w:t>
      </w:r>
      <w:r w:rsidR="0076625A" w:rsidRPr="00C56576">
        <w:rPr>
          <w:rStyle w:val="LineNumber"/>
          <w:rFonts w:cs="Arial"/>
          <w:sz w:val="22"/>
          <w:szCs w:val="22"/>
        </w:rPr>
        <w:t>or code as is currently done on web forms.</w:t>
      </w:r>
      <w:r w:rsidR="00FD60C5" w:rsidRPr="00C56576">
        <w:rPr>
          <w:rFonts w:cs="Arial"/>
          <w:szCs w:val="22"/>
        </w:rPr>
        <w:t xml:space="preserve"> Together with </w:t>
      </w:r>
      <w:r w:rsidR="008E7A90" w:rsidRPr="00C56576">
        <w:rPr>
          <w:rFonts w:cs="Arial"/>
          <w:szCs w:val="22"/>
        </w:rPr>
        <w:t xml:space="preserve">the </w:t>
      </w:r>
      <w:r w:rsidR="00FD60C5" w:rsidRPr="00C56576">
        <w:rPr>
          <w:rFonts w:cs="Arial"/>
          <w:szCs w:val="22"/>
        </w:rPr>
        <w:t xml:space="preserve">improved template and additional </w:t>
      </w:r>
      <w:r w:rsidR="008E7A90" w:rsidRPr="00C56576">
        <w:rPr>
          <w:rFonts w:cs="Arial"/>
          <w:szCs w:val="22"/>
        </w:rPr>
        <w:t>QA/QC</w:t>
      </w:r>
      <w:r w:rsidR="00FD60C5" w:rsidRPr="00C56576">
        <w:rPr>
          <w:rFonts w:cs="Arial"/>
          <w:szCs w:val="22"/>
        </w:rPr>
        <w:t xml:space="preserve">, this should result in greater quality of submitted data to be ingested into the database (with less processing steps required, scripted or otherwise). This would benefit </w:t>
      </w:r>
      <w:r w:rsidR="00B41208">
        <w:rPr>
          <w:rFonts w:cs="Arial"/>
          <w:szCs w:val="22"/>
        </w:rPr>
        <w:t xml:space="preserve">the </w:t>
      </w:r>
      <w:r w:rsidR="00FD60C5" w:rsidRPr="00C56576">
        <w:rPr>
          <w:rFonts w:cs="Arial"/>
          <w:szCs w:val="22"/>
        </w:rPr>
        <w:t>scientific community with improved biological datasets and the ISA data team with less data processing required.</w:t>
      </w:r>
    </w:p>
    <w:p w14:paraId="2D501B0E" w14:textId="77777777" w:rsidR="0096650E" w:rsidRPr="00C56576" w:rsidRDefault="0096650E" w:rsidP="00A2370A">
      <w:pPr>
        <w:rPr>
          <w:rFonts w:cs="Arial"/>
          <w:szCs w:val="22"/>
        </w:rPr>
      </w:pPr>
    </w:p>
    <w:p w14:paraId="3F475320" w14:textId="77777777" w:rsidR="00022834" w:rsidRPr="00C56576" w:rsidRDefault="00022834" w:rsidP="00A2370A">
      <w:pPr>
        <w:rPr>
          <w:rFonts w:cs="Arial"/>
          <w:szCs w:val="22"/>
        </w:rPr>
      </w:pPr>
    </w:p>
    <w:p w14:paraId="0FF39260" w14:textId="35BD7B49" w:rsidR="00067929" w:rsidRPr="00C56576" w:rsidRDefault="00BA414C" w:rsidP="00BA414C">
      <w:pPr>
        <w:pStyle w:val="Heading3"/>
        <w:rPr>
          <w:color w:val="auto"/>
        </w:rPr>
      </w:pPr>
      <w:bookmarkStart w:id="136" w:name="_Toc101879435"/>
      <w:r w:rsidRPr="00C56576">
        <w:rPr>
          <w:color w:val="auto"/>
        </w:rPr>
        <w:t>Potential future developments of DeepData</w:t>
      </w:r>
      <w:bookmarkEnd w:id="136"/>
    </w:p>
    <w:p w14:paraId="50333E91" w14:textId="77777777" w:rsidR="00CD27F1" w:rsidRPr="00C56576" w:rsidRDefault="00CD27F1" w:rsidP="00067929">
      <w:pPr>
        <w:rPr>
          <w:rFonts w:cs="Arial"/>
          <w:b/>
          <w:szCs w:val="22"/>
        </w:rPr>
      </w:pPr>
    </w:p>
    <w:p w14:paraId="242B7437" w14:textId="41961B82" w:rsidR="003C1F3B" w:rsidRPr="00C56576" w:rsidRDefault="00D214A6" w:rsidP="003C1F3B">
      <w:pPr>
        <w:rPr>
          <w:rFonts w:cs="Arial"/>
          <w:szCs w:val="22"/>
        </w:rPr>
      </w:pPr>
      <w:r w:rsidRPr="00C56576">
        <w:rPr>
          <w:rFonts w:cs="Arial"/>
          <w:szCs w:val="22"/>
        </w:rPr>
        <w:t xml:space="preserve">A useful future development could be that the </w:t>
      </w:r>
      <w:r w:rsidR="00CD27F1" w:rsidRPr="00C56576">
        <w:rPr>
          <w:rFonts w:cs="Arial"/>
          <w:szCs w:val="22"/>
        </w:rPr>
        <w:t xml:space="preserve">CCZ </w:t>
      </w:r>
      <w:r w:rsidR="00D80BB5" w:rsidRPr="00C56576">
        <w:rPr>
          <w:rFonts w:cs="Arial"/>
          <w:szCs w:val="22"/>
        </w:rPr>
        <w:t>should</w:t>
      </w:r>
      <w:r w:rsidR="00CD27F1" w:rsidRPr="00C56576">
        <w:rPr>
          <w:rFonts w:cs="Arial"/>
          <w:szCs w:val="22"/>
        </w:rPr>
        <w:t xml:space="preserve"> be added as a</w:t>
      </w:r>
      <w:r w:rsidR="00366740" w:rsidRPr="00C56576">
        <w:rPr>
          <w:rFonts w:cs="Arial"/>
          <w:szCs w:val="22"/>
        </w:rPr>
        <w:t xml:space="preserve"> </w:t>
      </w:r>
      <w:r w:rsidR="00CD27F1" w:rsidRPr="00C56576">
        <w:rPr>
          <w:rFonts w:cs="Arial"/>
          <w:szCs w:val="22"/>
        </w:rPr>
        <w:t>t</w:t>
      </w:r>
      <w:r w:rsidR="003C1F3B" w:rsidRPr="00C56576">
        <w:rPr>
          <w:rFonts w:cs="Arial"/>
          <w:szCs w:val="22"/>
        </w:rPr>
        <w:t>hematic regional node of Wo</w:t>
      </w:r>
      <w:r w:rsidR="00CD27F1" w:rsidRPr="00C56576">
        <w:rPr>
          <w:rFonts w:cs="Arial"/>
          <w:szCs w:val="22"/>
        </w:rPr>
        <w:t xml:space="preserve">RMs. </w:t>
      </w:r>
      <w:r w:rsidR="00BE708D" w:rsidRPr="00C56576">
        <w:rPr>
          <w:rFonts w:cs="Arial"/>
          <w:szCs w:val="22"/>
        </w:rPr>
        <w:t xml:space="preserve">For the time being, this project can contribute here by </w:t>
      </w:r>
      <w:r w:rsidRPr="00C56576">
        <w:rPr>
          <w:rFonts w:cs="Arial"/>
          <w:szCs w:val="22"/>
        </w:rPr>
        <w:t>ensuring distribution data is updated in WoRMS, where</w:t>
      </w:r>
      <w:r w:rsidR="00BE708D" w:rsidRPr="00C56576">
        <w:rPr>
          <w:rFonts w:cs="Arial"/>
          <w:szCs w:val="22"/>
        </w:rPr>
        <w:t xml:space="preserve"> species from the </w:t>
      </w:r>
      <w:r w:rsidRPr="00C56576">
        <w:rPr>
          <w:rFonts w:cs="Arial"/>
          <w:szCs w:val="22"/>
        </w:rPr>
        <w:t>CCZ C</w:t>
      </w:r>
      <w:r w:rsidR="00BE708D" w:rsidRPr="00C56576">
        <w:rPr>
          <w:rFonts w:cs="Arial"/>
          <w:szCs w:val="22"/>
        </w:rPr>
        <w:t xml:space="preserve">hecklist linked to a publication </w:t>
      </w:r>
      <w:r w:rsidRPr="00C56576">
        <w:rPr>
          <w:rFonts w:cs="Arial"/>
          <w:szCs w:val="22"/>
        </w:rPr>
        <w:t>are</w:t>
      </w:r>
      <w:r w:rsidR="00BE708D" w:rsidRPr="00C56576">
        <w:rPr>
          <w:rFonts w:cs="Arial"/>
          <w:szCs w:val="22"/>
        </w:rPr>
        <w:t xml:space="preserve"> tagged with a verified CCZ distribution. As a </w:t>
      </w:r>
      <w:r w:rsidR="00DE4E99" w:rsidRPr="00C56576">
        <w:rPr>
          <w:rFonts w:cs="Arial"/>
          <w:szCs w:val="22"/>
        </w:rPr>
        <w:t>result,</w:t>
      </w:r>
      <w:r w:rsidR="00BE708D" w:rsidRPr="00C56576">
        <w:rPr>
          <w:rFonts w:cs="Arial"/>
          <w:szCs w:val="22"/>
        </w:rPr>
        <w:t xml:space="preserve"> the species will be searchable by CCZ region within WoRMS. </w:t>
      </w:r>
      <w:r w:rsidR="00C4301D" w:rsidRPr="00C56576">
        <w:rPr>
          <w:rFonts w:cs="Arial"/>
          <w:szCs w:val="22"/>
        </w:rPr>
        <w:t xml:space="preserve">This in the first instance can be done with the </w:t>
      </w:r>
      <w:r w:rsidR="004C5577" w:rsidRPr="00C56576">
        <w:rPr>
          <w:rFonts w:cs="Arial"/>
          <w:szCs w:val="22"/>
        </w:rPr>
        <w:t xml:space="preserve">214 CCZ </w:t>
      </w:r>
      <w:r w:rsidR="00C4301D" w:rsidRPr="00C56576">
        <w:rPr>
          <w:rFonts w:cs="Arial"/>
          <w:szCs w:val="22"/>
        </w:rPr>
        <w:t>descriptions- currently only 9 are tagged as CCZ distribution on WoRMS</w:t>
      </w:r>
      <w:r w:rsidR="00BE708D" w:rsidRPr="00C56576">
        <w:rPr>
          <w:rFonts w:cs="Arial"/>
          <w:szCs w:val="22"/>
        </w:rPr>
        <w:t>.</w:t>
      </w:r>
      <w:r w:rsidR="0018217A" w:rsidRPr="00C56576">
        <w:rPr>
          <w:rFonts w:cs="Arial"/>
          <w:szCs w:val="22"/>
        </w:rPr>
        <w:t xml:space="preserve"> </w:t>
      </w:r>
      <w:r w:rsidR="0055232B" w:rsidRPr="00C56576">
        <w:rPr>
          <w:rFonts w:cs="Arial"/>
          <w:szCs w:val="22"/>
        </w:rPr>
        <w:t xml:space="preserve">DeepData would also benefit from </w:t>
      </w:r>
      <w:r w:rsidR="004A50B1" w:rsidRPr="00C56576">
        <w:rPr>
          <w:rFonts w:cs="Arial"/>
          <w:szCs w:val="22"/>
        </w:rPr>
        <w:t xml:space="preserve">a process of assessing and </w:t>
      </w:r>
      <w:r w:rsidR="0055232B" w:rsidRPr="00C56576">
        <w:rPr>
          <w:rFonts w:cs="Arial"/>
          <w:szCs w:val="22"/>
        </w:rPr>
        <w:t>tagging species as pelagic</w:t>
      </w:r>
      <w:r w:rsidR="004A50B1" w:rsidRPr="00C56576">
        <w:rPr>
          <w:rFonts w:cs="Arial"/>
          <w:szCs w:val="22"/>
        </w:rPr>
        <w:t xml:space="preserve"> within the data pipeline,</w:t>
      </w:r>
      <w:r w:rsidR="0055232B" w:rsidRPr="00C56576">
        <w:rPr>
          <w:rFonts w:cs="Arial"/>
          <w:szCs w:val="22"/>
        </w:rPr>
        <w:t xml:space="preserve"> our CCZ Checklist has illustrated</w:t>
      </w:r>
      <w:r w:rsidR="004A50B1" w:rsidRPr="00C56576">
        <w:rPr>
          <w:rFonts w:cs="Arial"/>
          <w:szCs w:val="22"/>
        </w:rPr>
        <w:t xml:space="preserve"> the importance of identifying pelagic species, of which there are many in the database. W</w:t>
      </w:r>
      <w:r w:rsidR="0055232B" w:rsidRPr="00C56576">
        <w:rPr>
          <w:rFonts w:cs="Arial"/>
          <w:szCs w:val="22"/>
        </w:rPr>
        <w:t xml:space="preserve">orking closely with </w:t>
      </w:r>
      <w:r w:rsidR="00C4301D" w:rsidRPr="00C56576">
        <w:rPr>
          <w:rFonts w:cs="Arial"/>
          <w:szCs w:val="22"/>
        </w:rPr>
        <w:t xml:space="preserve">WoRMS could help achieve this, and WoRMS and ISA </w:t>
      </w:r>
      <w:r w:rsidR="00D04466" w:rsidRPr="00C56576">
        <w:rPr>
          <w:rFonts w:cs="Arial"/>
          <w:szCs w:val="22"/>
        </w:rPr>
        <w:t>have now signed</w:t>
      </w:r>
      <w:r w:rsidR="00C4301D" w:rsidRPr="00C56576">
        <w:rPr>
          <w:rFonts w:cs="Arial"/>
          <w:szCs w:val="22"/>
        </w:rPr>
        <w:t xml:space="preserve"> a </w:t>
      </w:r>
      <w:r w:rsidR="00D04466" w:rsidRPr="00C56576">
        <w:rPr>
          <w:rFonts w:cs="Arial"/>
          <w:szCs w:val="22"/>
        </w:rPr>
        <w:t xml:space="preserve">Letter of Cooperation </w:t>
      </w:r>
      <w:r w:rsidR="004A50B1" w:rsidRPr="00C56576">
        <w:rPr>
          <w:rFonts w:cs="Arial"/>
          <w:szCs w:val="22"/>
        </w:rPr>
        <w:t>(Luciana Genio, pers. com</w:t>
      </w:r>
      <w:r w:rsidR="00AD70B3" w:rsidRPr="00C56576">
        <w:rPr>
          <w:rFonts w:cs="Arial"/>
          <w:szCs w:val="22"/>
        </w:rPr>
        <w:t>m.</w:t>
      </w:r>
      <w:r w:rsidR="004A50B1" w:rsidRPr="00C56576">
        <w:rPr>
          <w:rFonts w:cs="Arial"/>
          <w:szCs w:val="22"/>
        </w:rPr>
        <w:t xml:space="preserve">). </w:t>
      </w:r>
      <w:r w:rsidR="003C1F3B" w:rsidRPr="00C56576">
        <w:rPr>
          <w:rFonts w:cs="Arial"/>
          <w:szCs w:val="22"/>
        </w:rPr>
        <w:t>Other potential future developments could include the ability to</w:t>
      </w:r>
      <w:r w:rsidR="00067929" w:rsidRPr="00C56576">
        <w:rPr>
          <w:rFonts w:cs="Arial"/>
          <w:szCs w:val="22"/>
        </w:rPr>
        <w:t xml:space="preserve"> int</w:t>
      </w:r>
      <w:r w:rsidR="0055232B" w:rsidRPr="00C56576">
        <w:rPr>
          <w:rFonts w:cs="Arial"/>
          <w:szCs w:val="22"/>
        </w:rPr>
        <w:t>errogate DeepData for APEI data,</w:t>
      </w:r>
      <w:r w:rsidR="00BE708D" w:rsidRPr="00C56576">
        <w:rPr>
          <w:rFonts w:cs="Arial"/>
          <w:szCs w:val="22"/>
        </w:rPr>
        <w:t xml:space="preserve"> </w:t>
      </w:r>
      <w:proofErr w:type="gramStart"/>
      <w:r w:rsidR="00312769" w:rsidRPr="00C56576">
        <w:rPr>
          <w:rFonts w:cs="Arial"/>
          <w:szCs w:val="22"/>
        </w:rPr>
        <w:t>i.e.</w:t>
      </w:r>
      <w:proofErr w:type="gramEnd"/>
      <w:r w:rsidR="00BE708D" w:rsidRPr="00C56576">
        <w:rPr>
          <w:rFonts w:cs="Arial"/>
          <w:szCs w:val="22"/>
        </w:rPr>
        <w:t xml:space="preserve"> include as</w:t>
      </w:r>
      <w:r w:rsidR="0055232B" w:rsidRPr="00C56576">
        <w:rPr>
          <w:rFonts w:cs="Arial"/>
          <w:szCs w:val="22"/>
        </w:rPr>
        <w:t xml:space="preserve"> a separate mapping layer on the website. </w:t>
      </w:r>
      <w:r w:rsidR="003C1F3B" w:rsidRPr="00C56576">
        <w:rPr>
          <w:rFonts w:cs="Arial"/>
          <w:szCs w:val="22"/>
        </w:rPr>
        <w:t xml:space="preserve">Additional mapping functionality which could be of benefit also to the user community would be an ‘interactive search’ on the map, </w:t>
      </w:r>
      <w:proofErr w:type="gramStart"/>
      <w:r w:rsidR="003C1F3B" w:rsidRPr="00C56576">
        <w:rPr>
          <w:rFonts w:cs="Arial"/>
          <w:szCs w:val="22"/>
        </w:rPr>
        <w:t>e.g.</w:t>
      </w:r>
      <w:proofErr w:type="gramEnd"/>
      <w:r w:rsidR="003C1F3B" w:rsidRPr="00C56576">
        <w:rPr>
          <w:rFonts w:cs="Arial"/>
          <w:szCs w:val="22"/>
        </w:rPr>
        <w:t xml:space="preserve"> clicking on a region, such as an APEI, and a side bar summarises what data is available. </w:t>
      </w:r>
      <w:r w:rsidR="002B2829" w:rsidRPr="00C56576">
        <w:rPr>
          <w:rFonts w:cs="Arial"/>
          <w:szCs w:val="22"/>
        </w:rPr>
        <w:t>Such functionality would align with the map-based focus of the DeepData.</w:t>
      </w:r>
    </w:p>
    <w:p w14:paraId="5AA486F5" w14:textId="77777777" w:rsidR="0055232B" w:rsidRPr="00C56576" w:rsidRDefault="0055232B" w:rsidP="003C1F3B">
      <w:pPr>
        <w:rPr>
          <w:rFonts w:cs="Arial"/>
          <w:szCs w:val="22"/>
        </w:rPr>
      </w:pPr>
    </w:p>
    <w:p w14:paraId="2BEB0240" w14:textId="026BEED2" w:rsidR="00067929" w:rsidRPr="00C56576" w:rsidRDefault="002B2829" w:rsidP="00067929">
      <w:pPr>
        <w:rPr>
          <w:rStyle w:val="LineNumber"/>
          <w:rFonts w:cs="Arial"/>
          <w:sz w:val="22"/>
          <w:szCs w:val="22"/>
        </w:rPr>
      </w:pPr>
      <w:r w:rsidRPr="00C56576">
        <w:rPr>
          <w:rFonts w:cs="Arial"/>
          <w:szCs w:val="22"/>
        </w:rPr>
        <w:t xml:space="preserve">When DeepData is at a more mature state, other possible </w:t>
      </w:r>
      <w:r w:rsidR="00CC55EA" w:rsidRPr="00C56576">
        <w:rPr>
          <w:rFonts w:cs="Arial"/>
          <w:szCs w:val="22"/>
        </w:rPr>
        <w:t>developments</w:t>
      </w:r>
      <w:r w:rsidRPr="00C56576">
        <w:rPr>
          <w:rFonts w:cs="Arial"/>
          <w:szCs w:val="22"/>
        </w:rPr>
        <w:t xml:space="preserve"> include the following: provision of an API </w:t>
      </w:r>
      <w:r w:rsidR="00366740" w:rsidRPr="00C56576">
        <w:rPr>
          <w:rFonts w:cs="Arial"/>
          <w:szCs w:val="22"/>
        </w:rPr>
        <w:t xml:space="preserve">(Application Programming Interface) </w:t>
      </w:r>
      <w:r w:rsidRPr="00C56576">
        <w:rPr>
          <w:rFonts w:cs="Arial"/>
          <w:szCs w:val="22"/>
        </w:rPr>
        <w:t xml:space="preserve">to allow the database to be directly accessed </w:t>
      </w:r>
      <w:r w:rsidR="00CD27F1" w:rsidRPr="00C56576">
        <w:rPr>
          <w:rFonts w:cs="Arial"/>
          <w:szCs w:val="22"/>
        </w:rPr>
        <w:t>from within the R environment (</w:t>
      </w:r>
      <w:r w:rsidRPr="00C56576">
        <w:rPr>
          <w:rFonts w:cs="Arial"/>
          <w:szCs w:val="22"/>
        </w:rPr>
        <w:t>or similar</w:t>
      </w:r>
      <w:r w:rsidR="00CD27F1" w:rsidRPr="00C56576">
        <w:rPr>
          <w:rFonts w:cs="Arial"/>
          <w:szCs w:val="22"/>
        </w:rPr>
        <w:t>)</w:t>
      </w:r>
      <w:r w:rsidRPr="00C56576">
        <w:rPr>
          <w:rFonts w:cs="Arial"/>
          <w:szCs w:val="22"/>
        </w:rPr>
        <w:t xml:space="preserve">; provision of a </w:t>
      </w:r>
      <w:r w:rsidR="00067929" w:rsidRPr="00C56576">
        <w:rPr>
          <w:rFonts w:cs="Arial"/>
          <w:szCs w:val="22"/>
        </w:rPr>
        <w:t>DOI</w:t>
      </w:r>
      <w:r w:rsidR="00366740" w:rsidRPr="00C56576">
        <w:rPr>
          <w:rFonts w:cs="Arial"/>
          <w:szCs w:val="22"/>
        </w:rPr>
        <w:t xml:space="preserve"> (Digital Object Identifier)</w:t>
      </w:r>
      <w:r w:rsidR="00067929" w:rsidRPr="00C56576">
        <w:rPr>
          <w:rFonts w:cs="Arial"/>
          <w:szCs w:val="22"/>
        </w:rPr>
        <w:t xml:space="preserve"> from DeepData to allow citation of datasets</w:t>
      </w:r>
      <w:r w:rsidR="0018217A" w:rsidRPr="00C56576">
        <w:rPr>
          <w:rFonts w:cs="Arial"/>
          <w:szCs w:val="22"/>
        </w:rPr>
        <w:t>, as available for OBIS and GBIF</w:t>
      </w:r>
      <w:r w:rsidRPr="00C56576">
        <w:rPr>
          <w:rFonts w:cs="Arial"/>
          <w:szCs w:val="22"/>
        </w:rPr>
        <w:t xml:space="preserve">; </w:t>
      </w:r>
      <w:r w:rsidR="00CD27F1" w:rsidRPr="00C56576">
        <w:rPr>
          <w:rFonts w:cs="Arial"/>
          <w:szCs w:val="22"/>
        </w:rPr>
        <w:t>d</w:t>
      </w:r>
      <w:r w:rsidR="00067929" w:rsidRPr="00C56576">
        <w:rPr>
          <w:rFonts w:cs="Arial"/>
          <w:szCs w:val="22"/>
        </w:rPr>
        <w:t>evelopment of a d</w:t>
      </w:r>
      <w:r w:rsidRPr="00C56576">
        <w:rPr>
          <w:rFonts w:cs="Arial"/>
          <w:szCs w:val="22"/>
        </w:rPr>
        <w:t xml:space="preserve">ata dashboard for interrogating, summarising and </w:t>
      </w:r>
      <w:r w:rsidR="00067929" w:rsidRPr="00C56576">
        <w:rPr>
          <w:rFonts w:cs="Arial"/>
          <w:szCs w:val="22"/>
        </w:rPr>
        <w:t>visualising the data</w:t>
      </w:r>
      <w:r w:rsidR="00CD27F1" w:rsidRPr="00C56576">
        <w:rPr>
          <w:rFonts w:cs="Arial"/>
          <w:szCs w:val="22"/>
        </w:rPr>
        <w:t>; t</w:t>
      </w:r>
      <w:r w:rsidRPr="00C56576">
        <w:rPr>
          <w:rFonts w:cs="Arial"/>
          <w:szCs w:val="22"/>
        </w:rPr>
        <w:t>his may be particularly helpful for policymakers, who may be less likely to download and analyse the database holdings</w:t>
      </w:r>
      <w:r w:rsidR="00CD27F1" w:rsidRPr="00C56576">
        <w:rPr>
          <w:rFonts w:cs="Arial"/>
          <w:szCs w:val="22"/>
        </w:rPr>
        <w:t xml:space="preserve">; </w:t>
      </w:r>
      <w:r w:rsidR="00366740" w:rsidRPr="00C56576">
        <w:rPr>
          <w:rStyle w:val="LineNumber"/>
          <w:rFonts w:cs="Arial"/>
          <w:sz w:val="22"/>
          <w:szCs w:val="22"/>
        </w:rPr>
        <w:t xml:space="preserve">have functionality whereby taxonomic experts can flag erroneous records of the website, as ‘community curation’, this is possible in WoRMS and GBIF and a </w:t>
      </w:r>
      <w:proofErr w:type="spellStart"/>
      <w:r w:rsidR="00366740" w:rsidRPr="00C56576">
        <w:rPr>
          <w:rStyle w:val="LineNumber"/>
          <w:rFonts w:cs="Arial"/>
          <w:sz w:val="22"/>
          <w:szCs w:val="22"/>
        </w:rPr>
        <w:t>smiliar</w:t>
      </w:r>
      <w:proofErr w:type="spellEnd"/>
      <w:r w:rsidR="00366740" w:rsidRPr="00C56576">
        <w:rPr>
          <w:rStyle w:val="LineNumber"/>
          <w:rFonts w:cs="Arial"/>
          <w:sz w:val="22"/>
          <w:szCs w:val="22"/>
        </w:rPr>
        <w:t xml:space="preserve"> feature is planned in OBIS; </w:t>
      </w:r>
      <w:r w:rsidR="00CD27F1" w:rsidRPr="00C56576">
        <w:rPr>
          <w:rFonts w:cs="Arial"/>
          <w:szCs w:val="22"/>
        </w:rPr>
        <w:t>potentially m</w:t>
      </w:r>
      <w:r w:rsidR="00067929" w:rsidRPr="00C56576">
        <w:rPr>
          <w:rFonts w:cs="Arial"/>
          <w:szCs w:val="22"/>
        </w:rPr>
        <w:t>o</w:t>
      </w:r>
      <w:r w:rsidR="00366740" w:rsidRPr="00C56576">
        <w:rPr>
          <w:rFonts w:cs="Arial"/>
          <w:szCs w:val="22"/>
        </w:rPr>
        <w:t>v</w:t>
      </w:r>
      <w:r w:rsidR="00067929" w:rsidRPr="00C56576">
        <w:rPr>
          <w:rFonts w:cs="Arial"/>
          <w:szCs w:val="22"/>
        </w:rPr>
        <w:t>e to web-based data submission platform</w:t>
      </w:r>
      <w:r w:rsidR="00CD27F1" w:rsidRPr="00C56576">
        <w:rPr>
          <w:rFonts w:cs="Arial"/>
          <w:szCs w:val="22"/>
        </w:rPr>
        <w:t xml:space="preserve">; </w:t>
      </w:r>
      <w:r w:rsidR="004A50B1" w:rsidRPr="00C56576">
        <w:rPr>
          <w:rFonts w:cs="Arial"/>
          <w:szCs w:val="22"/>
        </w:rPr>
        <w:t xml:space="preserve">provide </w:t>
      </w:r>
      <w:r w:rsidR="00CD27F1" w:rsidRPr="00C56576">
        <w:rPr>
          <w:rStyle w:val="LineNumber"/>
          <w:rFonts w:cs="Arial"/>
          <w:sz w:val="22"/>
          <w:szCs w:val="22"/>
        </w:rPr>
        <w:t xml:space="preserve">information on data updates, e.g. </w:t>
      </w:r>
      <w:r w:rsidR="004A50B1" w:rsidRPr="00C56576">
        <w:rPr>
          <w:rStyle w:val="LineNumber"/>
          <w:rFonts w:cs="Arial"/>
          <w:sz w:val="22"/>
          <w:szCs w:val="22"/>
        </w:rPr>
        <w:t xml:space="preserve">an </w:t>
      </w:r>
      <w:r w:rsidR="00CD27F1" w:rsidRPr="00C56576">
        <w:rPr>
          <w:rStyle w:val="LineNumber"/>
          <w:rFonts w:cs="Arial"/>
          <w:sz w:val="22"/>
          <w:szCs w:val="22"/>
        </w:rPr>
        <w:t xml:space="preserve">information page </w:t>
      </w:r>
      <w:r w:rsidR="004A50B1" w:rsidRPr="00C56576">
        <w:rPr>
          <w:rStyle w:val="LineNumber"/>
          <w:rFonts w:cs="Arial"/>
          <w:sz w:val="22"/>
          <w:szCs w:val="22"/>
        </w:rPr>
        <w:t>stating</w:t>
      </w:r>
      <w:r w:rsidR="00CD27F1" w:rsidRPr="00C56576">
        <w:rPr>
          <w:rStyle w:val="LineNumber"/>
          <w:rFonts w:cs="Arial"/>
          <w:sz w:val="22"/>
          <w:szCs w:val="22"/>
        </w:rPr>
        <w:t xml:space="preserve"> when </w:t>
      </w:r>
      <w:r w:rsidR="004A50B1" w:rsidRPr="00C56576">
        <w:rPr>
          <w:rStyle w:val="LineNumber"/>
          <w:rFonts w:cs="Arial"/>
          <w:sz w:val="22"/>
          <w:szCs w:val="22"/>
        </w:rPr>
        <w:t xml:space="preserve">the </w:t>
      </w:r>
      <w:r w:rsidR="00CD27F1" w:rsidRPr="00C56576">
        <w:rPr>
          <w:rStyle w:val="LineNumber"/>
          <w:rFonts w:cs="Arial"/>
          <w:sz w:val="22"/>
          <w:szCs w:val="22"/>
        </w:rPr>
        <w:t>site updated and a list of datasets published, similar to the OBIS GitHub notebook. Similarly</w:t>
      </w:r>
      <w:r w:rsidR="004B3728" w:rsidRPr="00C56576">
        <w:rPr>
          <w:rStyle w:val="LineNumber"/>
          <w:rFonts w:cs="Arial"/>
          <w:sz w:val="22"/>
          <w:szCs w:val="22"/>
        </w:rPr>
        <w:t>,</w:t>
      </w:r>
      <w:r w:rsidR="00CD27F1" w:rsidRPr="00C56576">
        <w:rPr>
          <w:rStyle w:val="LineNumber"/>
          <w:rFonts w:cs="Arial"/>
          <w:sz w:val="22"/>
          <w:szCs w:val="22"/>
        </w:rPr>
        <w:t xml:space="preserve"> </w:t>
      </w:r>
      <w:r w:rsidR="004A50B1" w:rsidRPr="00C56576">
        <w:rPr>
          <w:rStyle w:val="LineNumber"/>
          <w:rFonts w:cs="Arial"/>
          <w:sz w:val="22"/>
          <w:szCs w:val="22"/>
        </w:rPr>
        <w:t xml:space="preserve">it </w:t>
      </w:r>
      <w:r w:rsidR="00CD27F1" w:rsidRPr="00C56576">
        <w:rPr>
          <w:rStyle w:val="LineNumber"/>
          <w:rFonts w:cs="Arial"/>
          <w:sz w:val="22"/>
          <w:szCs w:val="22"/>
        </w:rPr>
        <w:t>could be h</w:t>
      </w:r>
      <w:r w:rsidR="00067929" w:rsidRPr="00C56576">
        <w:rPr>
          <w:rStyle w:val="LineNumber"/>
          <w:rFonts w:cs="Arial"/>
          <w:sz w:val="22"/>
          <w:szCs w:val="22"/>
        </w:rPr>
        <w:t>elpful for ISA to have a</w:t>
      </w:r>
      <w:r w:rsidR="00BE708D" w:rsidRPr="00C56576">
        <w:rPr>
          <w:rStyle w:val="LineNumber"/>
          <w:rFonts w:cs="Arial"/>
          <w:sz w:val="22"/>
          <w:szCs w:val="22"/>
        </w:rPr>
        <w:t xml:space="preserve"> dynamically updated</w:t>
      </w:r>
      <w:r w:rsidR="00067929" w:rsidRPr="00C56576">
        <w:rPr>
          <w:rStyle w:val="LineNumber"/>
          <w:rFonts w:cs="Arial"/>
          <w:sz w:val="22"/>
          <w:szCs w:val="22"/>
        </w:rPr>
        <w:t xml:space="preserve"> </w:t>
      </w:r>
      <w:r w:rsidR="00CC55EA" w:rsidRPr="00C56576">
        <w:rPr>
          <w:rStyle w:val="LineNumber"/>
          <w:rFonts w:cs="Arial"/>
          <w:sz w:val="22"/>
          <w:szCs w:val="22"/>
        </w:rPr>
        <w:t>cruise inventory on the database</w:t>
      </w:r>
      <w:r w:rsidR="00BE708D" w:rsidRPr="00C56576">
        <w:rPr>
          <w:rStyle w:val="LineNumber"/>
          <w:rFonts w:cs="Arial"/>
          <w:sz w:val="22"/>
          <w:szCs w:val="22"/>
        </w:rPr>
        <w:t xml:space="preserve"> </w:t>
      </w:r>
      <w:r w:rsidR="004A50B1" w:rsidRPr="00C56576">
        <w:rPr>
          <w:rStyle w:val="LineNumber"/>
          <w:rFonts w:cs="Arial"/>
          <w:sz w:val="22"/>
          <w:szCs w:val="22"/>
        </w:rPr>
        <w:t xml:space="preserve">for </w:t>
      </w:r>
      <w:r w:rsidR="00BE708D" w:rsidRPr="00C56576">
        <w:rPr>
          <w:rStyle w:val="LineNumber"/>
          <w:rFonts w:cs="Arial"/>
          <w:sz w:val="22"/>
          <w:szCs w:val="22"/>
        </w:rPr>
        <w:t>all cruises that have taken place up to current cruises an</w:t>
      </w:r>
      <w:r w:rsidR="00A2370A" w:rsidRPr="00C56576">
        <w:rPr>
          <w:rStyle w:val="LineNumber"/>
          <w:rFonts w:cs="Arial"/>
          <w:sz w:val="22"/>
          <w:szCs w:val="22"/>
        </w:rPr>
        <w:t xml:space="preserve">d potentially those in </w:t>
      </w:r>
      <w:r w:rsidR="00CC55EA" w:rsidRPr="00C56576">
        <w:rPr>
          <w:rStyle w:val="LineNumber"/>
          <w:rFonts w:cs="Arial"/>
          <w:sz w:val="22"/>
          <w:szCs w:val="22"/>
        </w:rPr>
        <w:t>planning</w:t>
      </w:r>
      <w:r w:rsidR="00A2370A" w:rsidRPr="00C56576">
        <w:rPr>
          <w:rStyle w:val="LineNumber"/>
          <w:rFonts w:cs="Arial"/>
          <w:sz w:val="22"/>
          <w:szCs w:val="22"/>
        </w:rPr>
        <w:t xml:space="preserve">. </w:t>
      </w:r>
    </w:p>
    <w:p w14:paraId="5CBEC055" w14:textId="5A0403B9" w:rsidR="000E5B66" w:rsidRPr="00C56576" w:rsidRDefault="000E5B66" w:rsidP="00067929">
      <w:pPr>
        <w:rPr>
          <w:rStyle w:val="LineNumber"/>
          <w:rFonts w:cs="Arial"/>
          <w:sz w:val="22"/>
          <w:szCs w:val="22"/>
        </w:rPr>
      </w:pPr>
    </w:p>
    <w:p w14:paraId="1DE84E71" w14:textId="63C2B557" w:rsidR="0076625A" w:rsidRPr="00C56576" w:rsidRDefault="00FA3C57" w:rsidP="00067929">
      <w:pPr>
        <w:rPr>
          <w:rStyle w:val="LineNumber"/>
          <w:rFonts w:cs="Arial"/>
          <w:sz w:val="22"/>
          <w:szCs w:val="22"/>
        </w:rPr>
      </w:pPr>
      <w:r w:rsidRPr="00C56576">
        <w:rPr>
          <w:rStyle w:val="LineNumber"/>
          <w:rFonts w:cs="Arial"/>
          <w:sz w:val="22"/>
          <w:szCs w:val="22"/>
        </w:rPr>
        <w:t xml:space="preserve">An additional </w:t>
      </w:r>
      <w:r w:rsidR="0076625A" w:rsidRPr="00C56576">
        <w:rPr>
          <w:rStyle w:val="LineNumber"/>
          <w:rFonts w:cs="Arial"/>
          <w:sz w:val="22"/>
          <w:szCs w:val="22"/>
        </w:rPr>
        <w:t xml:space="preserve">future direction for DeepData could include the storage and handling of image data, for example megafauna specimen imagery or in-situ images. Image data </w:t>
      </w:r>
      <w:r w:rsidR="000E1678" w:rsidRPr="00C56576">
        <w:rPr>
          <w:rStyle w:val="LineNumber"/>
          <w:rFonts w:cs="Arial"/>
          <w:sz w:val="22"/>
          <w:szCs w:val="22"/>
        </w:rPr>
        <w:t xml:space="preserve">however </w:t>
      </w:r>
      <w:r w:rsidR="0076625A" w:rsidRPr="00C56576">
        <w:rPr>
          <w:rStyle w:val="LineNumber"/>
          <w:rFonts w:cs="Arial"/>
          <w:sz w:val="22"/>
          <w:szCs w:val="22"/>
        </w:rPr>
        <w:t xml:space="preserve">is </w:t>
      </w:r>
      <w:r w:rsidR="000E1678" w:rsidRPr="00C56576">
        <w:rPr>
          <w:rStyle w:val="LineNumber"/>
          <w:rFonts w:cs="Arial"/>
          <w:sz w:val="22"/>
          <w:szCs w:val="22"/>
        </w:rPr>
        <w:t xml:space="preserve">computationally </w:t>
      </w:r>
      <w:r w:rsidR="0076625A" w:rsidRPr="00C56576">
        <w:rPr>
          <w:rStyle w:val="LineNumber"/>
          <w:rFonts w:cs="Arial"/>
          <w:sz w:val="22"/>
          <w:szCs w:val="22"/>
        </w:rPr>
        <w:t xml:space="preserve">expensive in terms of required storage, and the technicalities of handling </w:t>
      </w:r>
      <w:r w:rsidR="000E1678" w:rsidRPr="00C56576">
        <w:rPr>
          <w:rStyle w:val="LineNumber"/>
          <w:rFonts w:cs="Arial"/>
          <w:sz w:val="22"/>
          <w:szCs w:val="22"/>
        </w:rPr>
        <w:t>more</w:t>
      </w:r>
      <w:r w:rsidR="0076625A" w:rsidRPr="00C56576">
        <w:rPr>
          <w:rStyle w:val="LineNumber"/>
          <w:rFonts w:cs="Arial"/>
          <w:sz w:val="22"/>
          <w:szCs w:val="22"/>
        </w:rPr>
        <w:t xml:space="preserve"> complex data types. Alternatively, DeepData could partner with, for example, BIIGLE, as has been done with OBIS and WoRMS, to </w:t>
      </w:r>
      <w:r w:rsidR="000E1678" w:rsidRPr="00C56576">
        <w:rPr>
          <w:rStyle w:val="LineNumber"/>
          <w:rFonts w:cs="Arial"/>
          <w:sz w:val="22"/>
          <w:szCs w:val="22"/>
        </w:rPr>
        <w:t xml:space="preserve">provide images with metadata to </w:t>
      </w:r>
      <w:r w:rsidR="0076625A" w:rsidRPr="00C56576">
        <w:rPr>
          <w:rStyle w:val="LineNumber"/>
          <w:rFonts w:cs="Arial"/>
          <w:sz w:val="22"/>
          <w:szCs w:val="22"/>
        </w:rPr>
        <w:t xml:space="preserve">develop data availability/image libraries. There is a precedent here with the CCFZ </w:t>
      </w:r>
      <w:r w:rsidR="00DD6F54" w:rsidRPr="00C56576">
        <w:rPr>
          <w:rStyle w:val="LineNumber"/>
          <w:rFonts w:cs="Arial"/>
          <w:sz w:val="22"/>
          <w:szCs w:val="22"/>
        </w:rPr>
        <w:t>image atlas for in situ imagery, “Atlas of Abyssal Megafauna Morphotypes of the Clipperton-Clarion Fracture Zone”</w:t>
      </w:r>
      <w:r w:rsidR="000E1678" w:rsidRPr="00C56576">
        <w:rPr>
          <w:rStyle w:val="LineNumber"/>
          <w:rFonts w:cs="Arial"/>
          <w:sz w:val="22"/>
          <w:szCs w:val="22"/>
        </w:rPr>
        <w:t xml:space="preserve"> co-administered by the ISA,</w:t>
      </w:r>
      <w:r w:rsidR="0076625A" w:rsidRPr="00C56576">
        <w:rPr>
          <w:rStyle w:val="LineNumber"/>
          <w:rFonts w:cs="Arial"/>
          <w:sz w:val="22"/>
          <w:szCs w:val="22"/>
        </w:rPr>
        <w:t xml:space="preserve"> which was </w:t>
      </w:r>
      <w:r w:rsidR="000E1678" w:rsidRPr="00C56576">
        <w:rPr>
          <w:rStyle w:val="LineNumber"/>
          <w:rFonts w:cs="Arial"/>
          <w:sz w:val="22"/>
          <w:szCs w:val="22"/>
        </w:rPr>
        <w:t>in wide usage</w:t>
      </w:r>
      <w:r w:rsidR="0076625A" w:rsidRPr="00C56576">
        <w:rPr>
          <w:rStyle w:val="LineNumber"/>
          <w:rFonts w:cs="Arial"/>
          <w:sz w:val="22"/>
          <w:szCs w:val="22"/>
        </w:rPr>
        <w:t xml:space="preserve"> by researchers (see Cairns et al., 2015)</w:t>
      </w:r>
      <w:r w:rsidR="000C1D9A" w:rsidRPr="00C56576">
        <w:rPr>
          <w:rStyle w:val="LineNumber"/>
          <w:rFonts w:cs="Arial"/>
          <w:sz w:val="22"/>
          <w:szCs w:val="22"/>
        </w:rPr>
        <w:t xml:space="preserve">. </w:t>
      </w:r>
      <w:r w:rsidR="00CE2F2B" w:rsidRPr="00C56576">
        <w:rPr>
          <w:rStyle w:val="LineNumber"/>
          <w:rFonts w:cs="Arial"/>
          <w:sz w:val="22"/>
          <w:szCs w:val="22"/>
        </w:rPr>
        <w:lastRenderedPageBreak/>
        <w:t xml:space="preserve">This could even be extended to acoustic images </w:t>
      </w:r>
      <w:proofErr w:type="gramStart"/>
      <w:r w:rsidR="00CE2F2B" w:rsidRPr="00C56576">
        <w:rPr>
          <w:rStyle w:val="LineNumber"/>
          <w:rFonts w:cs="Arial"/>
          <w:sz w:val="22"/>
          <w:szCs w:val="22"/>
        </w:rPr>
        <w:t>e.g.</w:t>
      </w:r>
      <w:proofErr w:type="gramEnd"/>
      <w:r w:rsidR="00CE2F2B" w:rsidRPr="00C56576">
        <w:rPr>
          <w:rStyle w:val="LineNumber"/>
          <w:rFonts w:cs="Arial"/>
          <w:sz w:val="22"/>
          <w:szCs w:val="22"/>
        </w:rPr>
        <w:t xml:space="preserve"> multibeam imagery for bathymetry. </w:t>
      </w:r>
      <w:r w:rsidR="0076625A" w:rsidRPr="00C56576">
        <w:rPr>
          <w:rStyle w:val="LineNumber"/>
          <w:rFonts w:cs="Arial"/>
          <w:sz w:val="22"/>
          <w:szCs w:val="22"/>
        </w:rPr>
        <w:t xml:space="preserve">For multibeam imagery, </w:t>
      </w:r>
      <w:r w:rsidR="0084484C" w:rsidRPr="00C56576">
        <w:rPr>
          <w:rStyle w:val="LineNumber"/>
          <w:rFonts w:cs="Arial"/>
          <w:sz w:val="22"/>
          <w:szCs w:val="22"/>
        </w:rPr>
        <w:t xml:space="preserve">and here </w:t>
      </w:r>
      <w:r w:rsidR="0076625A" w:rsidRPr="00C56576">
        <w:rPr>
          <w:rStyle w:val="LineNumber"/>
          <w:rFonts w:cs="Arial"/>
          <w:sz w:val="22"/>
          <w:szCs w:val="22"/>
        </w:rPr>
        <w:t xml:space="preserve">DeepData could </w:t>
      </w:r>
      <w:r w:rsidR="0084484C" w:rsidRPr="00C56576">
        <w:rPr>
          <w:rStyle w:val="LineNumber"/>
          <w:rFonts w:cs="Arial"/>
          <w:sz w:val="22"/>
          <w:szCs w:val="22"/>
        </w:rPr>
        <w:t xml:space="preserve">work directly </w:t>
      </w:r>
      <w:r w:rsidR="0076625A" w:rsidRPr="00C56576">
        <w:rPr>
          <w:rStyle w:val="LineNumber"/>
          <w:rFonts w:cs="Arial"/>
          <w:sz w:val="22"/>
          <w:szCs w:val="22"/>
        </w:rPr>
        <w:t xml:space="preserve">with </w:t>
      </w:r>
      <w:r w:rsidR="008D194F" w:rsidRPr="00C56576">
        <w:rPr>
          <w:rStyle w:val="LineNumber"/>
          <w:rFonts w:cs="Arial"/>
          <w:sz w:val="22"/>
          <w:szCs w:val="22"/>
        </w:rPr>
        <w:t xml:space="preserve">the </w:t>
      </w:r>
      <w:r w:rsidR="0076625A" w:rsidRPr="00C56576">
        <w:rPr>
          <w:rStyle w:val="LineNumber"/>
          <w:rFonts w:cs="Arial"/>
          <w:sz w:val="22"/>
          <w:szCs w:val="22"/>
        </w:rPr>
        <w:t>GEBCO</w:t>
      </w:r>
      <w:r w:rsidR="008D194F" w:rsidRPr="00C56576">
        <w:rPr>
          <w:rStyle w:val="LineNumber"/>
          <w:rFonts w:cs="Arial"/>
          <w:sz w:val="22"/>
          <w:szCs w:val="22"/>
        </w:rPr>
        <w:t xml:space="preserve">-Nippon Foundation </w:t>
      </w:r>
      <w:proofErr w:type="spellStart"/>
      <w:r w:rsidR="008D194F" w:rsidRPr="00C56576">
        <w:rPr>
          <w:rStyle w:val="LineNumber"/>
          <w:rFonts w:cs="Arial"/>
          <w:sz w:val="22"/>
          <w:szCs w:val="22"/>
        </w:rPr>
        <w:t>SeaBed</w:t>
      </w:r>
      <w:proofErr w:type="spellEnd"/>
      <w:r w:rsidR="008D194F" w:rsidRPr="00C56576">
        <w:rPr>
          <w:rStyle w:val="LineNumber"/>
          <w:rFonts w:cs="Arial"/>
          <w:sz w:val="22"/>
          <w:szCs w:val="22"/>
        </w:rPr>
        <w:t xml:space="preserve"> 2030 project </w:t>
      </w:r>
      <w:r w:rsidR="00265ECE">
        <w:rPr>
          <w:rStyle w:val="LineNumber"/>
          <w:rFonts w:cs="Arial"/>
          <w:sz w:val="22"/>
          <w:szCs w:val="22"/>
        </w:rPr>
        <w:t xml:space="preserve">(Mayer et al., 2018) </w:t>
      </w:r>
      <w:r w:rsidR="008D194F" w:rsidRPr="00C56576">
        <w:rPr>
          <w:rStyle w:val="LineNumber"/>
          <w:rFonts w:cs="Arial"/>
          <w:sz w:val="22"/>
          <w:szCs w:val="22"/>
        </w:rPr>
        <w:t>whe</w:t>
      </w:r>
      <w:r w:rsidR="00C54E97">
        <w:rPr>
          <w:rStyle w:val="LineNumber"/>
          <w:rFonts w:cs="Arial"/>
          <w:sz w:val="22"/>
          <w:szCs w:val="22"/>
        </w:rPr>
        <w:t xml:space="preserve">re </w:t>
      </w:r>
      <w:r w:rsidR="00A750F4">
        <w:rPr>
          <w:rStyle w:val="LineNumber"/>
          <w:rFonts w:cs="Arial"/>
          <w:sz w:val="22"/>
          <w:szCs w:val="22"/>
        </w:rPr>
        <w:t>(as for WoRMS and OBIS)</w:t>
      </w:r>
      <w:r w:rsidR="00C54E97">
        <w:rPr>
          <w:rStyle w:val="LineNumber"/>
          <w:rFonts w:cs="Arial"/>
          <w:sz w:val="22"/>
          <w:szCs w:val="22"/>
        </w:rPr>
        <w:t xml:space="preserve"> exist</w:t>
      </w:r>
      <w:r w:rsidR="008D194F" w:rsidRPr="00C56576">
        <w:rPr>
          <w:rStyle w:val="LineNumber"/>
          <w:rFonts w:cs="Arial"/>
          <w:sz w:val="22"/>
          <w:szCs w:val="22"/>
        </w:rPr>
        <w:t xml:space="preserve">ing partnerships are </w:t>
      </w:r>
      <w:r w:rsidR="00A750F4">
        <w:rPr>
          <w:rStyle w:val="LineNumber"/>
          <w:rFonts w:cs="Arial"/>
          <w:sz w:val="22"/>
          <w:szCs w:val="22"/>
        </w:rPr>
        <w:t xml:space="preserve">already </w:t>
      </w:r>
      <w:r w:rsidR="008D194F" w:rsidRPr="00C56576">
        <w:rPr>
          <w:rStyle w:val="LineNumber"/>
          <w:rFonts w:cs="Arial"/>
          <w:sz w:val="22"/>
          <w:szCs w:val="22"/>
        </w:rPr>
        <w:t>in place.</w:t>
      </w:r>
    </w:p>
    <w:p w14:paraId="23F7B059" w14:textId="5AB86693" w:rsidR="00782081" w:rsidRPr="006A064E" w:rsidRDefault="00BA414C" w:rsidP="00067929">
      <w:pPr>
        <w:rPr>
          <w:rStyle w:val="LineNumber"/>
          <w:rFonts w:cs="Arial"/>
          <w:color w:val="FF0000"/>
          <w:sz w:val="22"/>
          <w:szCs w:val="22"/>
        </w:rPr>
      </w:pPr>
      <w:r>
        <w:rPr>
          <w:rStyle w:val="LineNumber"/>
          <w:rFonts w:cs="Arial"/>
          <w:color w:val="FF0000"/>
          <w:sz w:val="22"/>
          <w:szCs w:val="22"/>
        </w:rPr>
        <w:br w:type="page"/>
      </w:r>
    </w:p>
    <w:p w14:paraId="3EA03E30" w14:textId="29C4A325" w:rsidR="00067929" w:rsidRPr="003D30BA" w:rsidRDefault="00067929" w:rsidP="003D30BA">
      <w:pPr>
        <w:pStyle w:val="Heading1"/>
      </w:pPr>
      <w:bookmarkStart w:id="137" w:name="_Toc101879436"/>
      <w:r w:rsidRPr="003D30BA">
        <w:lastRenderedPageBreak/>
        <w:t>D</w:t>
      </w:r>
      <w:r w:rsidR="00CE0177" w:rsidRPr="003D30BA">
        <w:t>ISCUSSION</w:t>
      </w:r>
      <w:bookmarkEnd w:id="137"/>
      <w:r w:rsidRPr="003D30BA">
        <w:tab/>
      </w:r>
    </w:p>
    <w:p w14:paraId="60581AF4" w14:textId="609C6C55" w:rsidR="00990DF0" w:rsidRPr="005F114B" w:rsidRDefault="00990DF0" w:rsidP="00067929">
      <w:pPr>
        <w:rPr>
          <w:rFonts w:cs="Arial"/>
          <w:color w:val="FF0000"/>
        </w:rPr>
      </w:pPr>
      <w:bookmarkStart w:id="138" w:name="_Hlk104896310"/>
    </w:p>
    <w:p w14:paraId="0E178B33" w14:textId="2D0F6761" w:rsidR="00A90B7B" w:rsidRDefault="00A90B7B" w:rsidP="00A90B7B">
      <w:pPr>
        <w:pStyle w:val="Heading2"/>
      </w:pPr>
      <w:bookmarkStart w:id="139" w:name="_Toc101879437"/>
      <w:r>
        <w:t>Biodiversity in the Clarion-Clipperton Zone</w:t>
      </w:r>
      <w:bookmarkEnd w:id="139"/>
    </w:p>
    <w:p w14:paraId="618FAD31" w14:textId="0F6143A6" w:rsidR="00950993" w:rsidRDefault="00950993" w:rsidP="00A90B7B"/>
    <w:p w14:paraId="232A88FE" w14:textId="3C971C83" w:rsidR="00A90B7B" w:rsidRDefault="00C60F32" w:rsidP="00A90B7B">
      <w:r>
        <w:t xml:space="preserve">This synthesis of all published biodiversity data from the CCZ, incorporating </w:t>
      </w:r>
      <w:r w:rsidR="003F7005">
        <w:t>information</w:t>
      </w:r>
      <w:r>
        <w:t xml:space="preserve"> from </w:t>
      </w:r>
      <w:r w:rsidR="0006669E">
        <w:t xml:space="preserve">the literature, </w:t>
      </w:r>
      <w:r>
        <w:t xml:space="preserve">DeepData, the central repository of Contractor data, </w:t>
      </w:r>
      <w:r w:rsidR="0006669E">
        <w:t xml:space="preserve">and other databases, </w:t>
      </w:r>
      <w:r>
        <w:t>OBIS, GBIF</w:t>
      </w:r>
      <w:r w:rsidR="00A90B7B">
        <w:t xml:space="preserve">, </w:t>
      </w:r>
      <w:r w:rsidR="0006669E">
        <w:t xml:space="preserve">and INSDC </w:t>
      </w:r>
      <w:r w:rsidR="00A90B7B">
        <w:t xml:space="preserve">has allowed the first estimates of the known and unknown biodiversity </w:t>
      </w:r>
      <w:r w:rsidR="0006669E">
        <w:t xml:space="preserve">at regional scales </w:t>
      </w:r>
      <w:r w:rsidR="0000386F">
        <w:t xml:space="preserve">in all size classes </w:t>
      </w:r>
      <w:r w:rsidR="0006669E">
        <w:t>for</w:t>
      </w:r>
      <w:r w:rsidR="00A90B7B">
        <w:t xml:space="preserve"> the CCZ. </w:t>
      </w:r>
      <w:r w:rsidR="00C523EA">
        <w:t>A</w:t>
      </w:r>
      <w:r w:rsidR="00661F74">
        <w:t xml:space="preserve">t species level, sampling is a very long way from reaching asymptote, and the vast majority (our best estimate </w:t>
      </w:r>
      <w:r w:rsidR="00434863">
        <w:t>using abundance measures</w:t>
      </w:r>
      <w:r w:rsidR="003F7005">
        <w:t xml:space="preserve">, </w:t>
      </w:r>
      <w:r w:rsidR="00661F74" w:rsidRPr="008D194F">
        <w:t>being 87%)</w:t>
      </w:r>
      <w:r w:rsidR="00661F74">
        <w:t xml:space="preserve"> of species are so far not </w:t>
      </w:r>
      <w:proofErr w:type="gramStart"/>
      <w:r w:rsidR="00661F74">
        <w:t>named, and</w:t>
      </w:r>
      <w:proofErr w:type="gramEnd"/>
      <w:r w:rsidR="00661F74">
        <w:t xml:space="preserve"> known only as temporary morphospecies or OTUs. Our best estimator for total species richness in the CCZ is 5</w:t>
      </w:r>
      <w:r w:rsidR="00897315">
        <w:t>4</w:t>
      </w:r>
      <w:r w:rsidR="009651FF">
        <w:t>71</w:t>
      </w:r>
      <w:r w:rsidR="00661F74">
        <w:t xml:space="preserve">, but this is subject to many caveats. For example, we have used a species list which </w:t>
      </w:r>
      <w:r w:rsidR="00D214A6">
        <w:t>may</w:t>
      </w:r>
      <w:r w:rsidR="00661F74">
        <w:t xml:space="preserve"> contain many synonyms, this is likely to lead to the estimate being too high. On the other hand, we know that there are vast regions, and habitats of the CCZ, that have been barely sampled at all, which would make the </w:t>
      </w:r>
      <w:r w:rsidR="00D214A6">
        <w:t>total species richness figure of 5</w:t>
      </w:r>
      <w:r w:rsidR="00A52A86">
        <w:t>471</w:t>
      </w:r>
      <w:r w:rsidR="00D214A6">
        <w:t xml:space="preserve"> </w:t>
      </w:r>
      <w:r w:rsidR="00661F74">
        <w:t xml:space="preserve">a big under-estimate. For example, rocky seamounts and outcrops in the CCZ have </w:t>
      </w:r>
      <w:r w:rsidR="00104485">
        <w:t>very rarely</w:t>
      </w:r>
      <w:r w:rsidR="00661F74">
        <w:t xml:space="preserve"> been sampled, </w:t>
      </w:r>
      <w:r w:rsidR="00104485">
        <w:t xml:space="preserve">with most published data being very recent, </w:t>
      </w:r>
      <w:r w:rsidR="00661F74">
        <w:t>an</w:t>
      </w:r>
      <w:r w:rsidR="00661F74" w:rsidRPr="008D194F">
        <w:t>d are likely to host completely different communities</w:t>
      </w:r>
      <w:r w:rsidR="00434863" w:rsidRPr="008D194F">
        <w:t xml:space="preserve"> (</w:t>
      </w:r>
      <w:r w:rsidR="00104485" w:rsidRPr="008D194F">
        <w:t>Cuvelier et al., 2020; Leitner et al., 2021</w:t>
      </w:r>
      <w:r w:rsidR="00104485">
        <w:t>; Durden et al., 2021; Bribiesca-Contreras et al., 2021</w:t>
      </w:r>
      <w:r w:rsidR="00434863">
        <w:t>)</w:t>
      </w:r>
      <w:r w:rsidR="00661F74">
        <w:t xml:space="preserve">. </w:t>
      </w:r>
      <w:proofErr w:type="gramStart"/>
      <w:r w:rsidR="00661F74">
        <w:t>With this in mind, our</w:t>
      </w:r>
      <w:proofErr w:type="gramEnd"/>
      <w:r w:rsidR="00661F74">
        <w:t xml:space="preserve"> best guess would be that actual biodiversity</w:t>
      </w:r>
      <w:r w:rsidR="00C62797">
        <w:t xml:space="preserve"> </w:t>
      </w:r>
      <w:r w:rsidR="00661F74">
        <w:t xml:space="preserve">exceeds our </w:t>
      </w:r>
      <w:r w:rsidR="00D214A6">
        <w:t>estimate, potentially even by several orders of magnitude</w:t>
      </w:r>
      <w:r w:rsidR="00661F74">
        <w:t xml:space="preserve">. </w:t>
      </w:r>
    </w:p>
    <w:p w14:paraId="53C3E09C" w14:textId="0BFEEA2B" w:rsidR="00661F74" w:rsidRDefault="00661F74" w:rsidP="00A90B7B"/>
    <w:p w14:paraId="65D05EE2" w14:textId="0C2D978C" w:rsidR="00C10A92" w:rsidRPr="00532903" w:rsidRDefault="00661F74" w:rsidP="00A90B7B">
      <w:r>
        <w:t>In terms of actual, known, named species we have created the f</w:t>
      </w:r>
      <w:r w:rsidR="00A51C60">
        <w:t xml:space="preserve">irst CCZ Checklist which </w:t>
      </w:r>
      <w:r w:rsidR="00C62797">
        <w:t>contains</w:t>
      </w:r>
      <w:r w:rsidR="00A51C60">
        <w:t xml:space="preserve"> </w:t>
      </w:r>
      <w:r w:rsidR="00897315">
        <w:t>6</w:t>
      </w:r>
      <w:r w:rsidR="00F15390">
        <w:t>42</w:t>
      </w:r>
      <w:r w:rsidR="00897315">
        <w:t xml:space="preserve"> </w:t>
      </w:r>
      <w:r w:rsidR="00C62797">
        <w:t>named species</w:t>
      </w:r>
      <w:r w:rsidR="00434863">
        <w:t>, including 1</w:t>
      </w:r>
      <w:r w:rsidR="00897315">
        <w:t>80</w:t>
      </w:r>
      <w:r w:rsidR="00434863">
        <w:t xml:space="preserve"> described from the CCZ</w:t>
      </w:r>
      <w:r>
        <w:t xml:space="preserve">. However, even with this there are significant caveats, firstly it is probable that many of these species are misidentified owing to the lack of field guides to the fauna of the CCZ. For example, a person identifying annelids from the CCZ is almost </w:t>
      </w:r>
      <w:r w:rsidRPr="00D6684A">
        <w:t xml:space="preserve">certainly going to be use monographs and papers from bathyal depths, most likely from other ocean basins. This leads to the problem of range-inflation of so-called ‘cosmopolitan </w:t>
      </w:r>
      <w:proofErr w:type="gramStart"/>
      <w:r w:rsidRPr="00D6684A">
        <w:t>species’</w:t>
      </w:r>
      <w:proofErr w:type="gramEnd"/>
      <w:r w:rsidRPr="00D6684A">
        <w:t xml:space="preserve"> and the only way to overcome this is to obtain genetic data from both the sample and the type locality of the species it most closely resembles. This is time-consuming and costly work. </w:t>
      </w:r>
      <w:r w:rsidR="00A32E30" w:rsidRPr="00D6684A">
        <w:t xml:space="preserve">There are </w:t>
      </w:r>
      <w:r w:rsidR="00C10A92" w:rsidRPr="00D6684A">
        <w:t>a great number of</w:t>
      </w:r>
      <w:r w:rsidR="00A32E30" w:rsidRPr="00D6684A">
        <w:t xml:space="preserve"> species in </w:t>
      </w:r>
      <w:r w:rsidR="00897315">
        <w:t>Deep</w:t>
      </w:r>
      <w:r w:rsidR="00CF4AD2">
        <w:t>D</w:t>
      </w:r>
      <w:r w:rsidR="00A32E30" w:rsidRPr="00D6684A">
        <w:t>ata (3</w:t>
      </w:r>
      <w:r w:rsidR="00D913F8">
        <w:t>8</w:t>
      </w:r>
      <w:r w:rsidR="00A32E30" w:rsidRPr="00D6684A">
        <w:t>%) that have been recorded only once</w:t>
      </w:r>
      <w:r w:rsidR="00934BB9">
        <w:t xml:space="preserve"> and with an abundance of 1</w:t>
      </w:r>
      <w:r w:rsidR="00A32E30" w:rsidRPr="00D6684A">
        <w:t>, known as singletons.</w:t>
      </w:r>
      <w:r w:rsidR="00D6684A" w:rsidRPr="00D6684A">
        <w:t xml:space="preserve"> </w:t>
      </w:r>
      <w:r w:rsidR="00D913F8">
        <w:t xml:space="preserve">It is important to note however that this may be an underestimate because of duplication in the records. </w:t>
      </w:r>
      <w:r w:rsidR="00D6684A" w:rsidRPr="00D6684A">
        <w:t>Proportions in the literature are even higher over a range of taxa (Pape et al., 2021; Brix et al., 2020; Bonifacio et al., 2020, 2021; Błażewicz et al., 2019a).</w:t>
      </w:r>
      <w:r w:rsidR="00A32E30" w:rsidRPr="00D6684A">
        <w:t xml:space="preserve"> </w:t>
      </w:r>
      <w:r w:rsidR="00A32E30">
        <w:t xml:space="preserve">This is normally indicative of lack of sampling and hence also leads to high predictors of total species diversity. </w:t>
      </w:r>
    </w:p>
    <w:p w14:paraId="05247413" w14:textId="1B6894C8" w:rsidR="00A32E30" w:rsidRDefault="00A32E30" w:rsidP="00A90B7B">
      <w:pPr>
        <w:rPr>
          <w:rFonts w:cs="Arial"/>
          <w:color w:val="000000" w:themeColor="text1"/>
        </w:rPr>
      </w:pPr>
    </w:p>
    <w:p w14:paraId="16208950" w14:textId="4584DA5D" w:rsidR="00A32E30" w:rsidRPr="00A32E30" w:rsidRDefault="00E9769D" w:rsidP="00196B70">
      <w:r>
        <w:rPr>
          <w:rFonts w:cs="Arial"/>
        </w:rPr>
        <w:t>While</w:t>
      </w:r>
      <w:r w:rsidR="00A32E30">
        <w:rPr>
          <w:rFonts w:cs="Arial"/>
        </w:rPr>
        <w:t xml:space="preserve"> the job of describing all (or at least a reasonable percentage) of the CCZ fauna seems almost insurmountable, there has been a remarkable growth in taxonomic efforts in recent years. Of the species in the Checklist</w:t>
      </w:r>
      <w:r w:rsidR="0000386F">
        <w:rPr>
          <w:rFonts w:cs="Arial"/>
        </w:rPr>
        <w:t xml:space="preserve"> that have been described from the CCZ</w:t>
      </w:r>
      <w:r w:rsidR="00A32E30">
        <w:rPr>
          <w:rFonts w:cs="Arial"/>
        </w:rPr>
        <w:t>, 1</w:t>
      </w:r>
      <w:r w:rsidR="00897315">
        <w:rPr>
          <w:rFonts w:cs="Arial"/>
        </w:rPr>
        <w:t>74</w:t>
      </w:r>
      <w:r w:rsidR="00A32E30">
        <w:rPr>
          <w:rFonts w:cs="Arial"/>
        </w:rPr>
        <w:t xml:space="preserve"> have been described since 2000, and 66 in 2019 alone. </w:t>
      </w:r>
      <w:r w:rsidR="00047800">
        <w:rPr>
          <w:rFonts w:cs="Arial"/>
        </w:rPr>
        <w:t xml:space="preserve">However, even at a very optimistic rate of 100 species per year, it would take another ~48 years to describe the remaining species. </w:t>
      </w:r>
      <w:proofErr w:type="gramStart"/>
      <w:r w:rsidR="00047800">
        <w:rPr>
          <w:rFonts w:cs="Arial"/>
        </w:rPr>
        <w:t>It should be pointed out that there</w:t>
      </w:r>
      <w:proofErr w:type="gramEnd"/>
      <w:r w:rsidR="00047800">
        <w:rPr>
          <w:rFonts w:cs="Arial"/>
        </w:rPr>
        <w:t xml:space="preserve"> are no habitats on Earth where all species are described, so this would be a benchmark far in excess of what has been achieved elsewhere. </w:t>
      </w:r>
    </w:p>
    <w:p w14:paraId="336A0A0F" w14:textId="77777777" w:rsidR="00A90B7B" w:rsidRDefault="00A90B7B" w:rsidP="00196B70"/>
    <w:p w14:paraId="704634C0" w14:textId="5E65476A" w:rsidR="00A90B7B" w:rsidRDefault="00A32E30" w:rsidP="00196B70">
      <w:r w:rsidRPr="00196B70">
        <w:t xml:space="preserve">There are rather few estimators of biodiversity in other regions of the deep sea to compare this with. One rare example is the </w:t>
      </w:r>
      <w:r w:rsidR="00CC55EA" w:rsidRPr="00196B70">
        <w:t>Mediterranean</w:t>
      </w:r>
      <w:r w:rsidRPr="00196B70">
        <w:t xml:space="preserve"> deep sea in which total species richness has been estimated at 2805 species, of which 66% are undiscovered</w:t>
      </w:r>
      <w:r w:rsidR="00047800" w:rsidRPr="00196B70">
        <w:t xml:space="preserve"> (</w:t>
      </w:r>
      <w:proofErr w:type="spellStart"/>
      <w:r w:rsidR="007D3999" w:rsidRPr="00196B70">
        <w:t>Danovaro</w:t>
      </w:r>
      <w:proofErr w:type="spellEnd"/>
      <w:r w:rsidR="007D3999" w:rsidRPr="00196B70">
        <w:t xml:space="preserve"> et </w:t>
      </w:r>
      <w:r w:rsidR="007D3999" w:rsidRPr="00A52A86">
        <w:t>al., 2010</w:t>
      </w:r>
      <w:r w:rsidR="00047800" w:rsidRPr="00A52A86">
        <w:t>)</w:t>
      </w:r>
      <w:r w:rsidRPr="00A52A86">
        <w:t xml:space="preserve">. </w:t>
      </w:r>
      <w:r w:rsidR="003E434F" w:rsidRPr="00A52A86">
        <w:t>T</w:t>
      </w:r>
      <w:r w:rsidR="00CC55EA" w:rsidRPr="00A52A86">
        <w:t>he deep Mediterranean is unusual</w:t>
      </w:r>
      <w:r w:rsidR="003E434F" w:rsidRPr="00D2626B">
        <w:t xml:space="preserve"> however</w:t>
      </w:r>
      <w:r w:rsidR="00CC55EA" w:rsidRPr="00D2626B">
        <w:t>, having high temperatures and being extremely oligotrophic, and is known to have an impoverished deep fauna (</w:t>
      </w:r>
      <w:proofErr w:type="spellStart"/>
      <w:r w:rsidR="00CC55EA" w:rsidRPr="00A52A86">
        <w:t>Danovaro</w:t>
      </w:r>
      <w:proofErr w:type="spellEnd"/>
      <w:r w:rsidR="00CC55EA" w:rsidRPr="00A52A86">
        <w:t xml:space="preserve"> et al., 2010). </w:t>
      </w:r>
      <w:r w:rsidRPr="00A52A86">
        <w:t xml:space="preserve">The </w:t>
      </w:r>
      <w:r w:rsidRPr="00196B70">
        <w:t>CCZ figure</w:t>
      </w:r>
      <w:del w:id="140" w:author="Muriel Rabone" w:date="2022-07-02T15:50:00Z">
        <w:r w:rsidR="000A4996" w:rsidDel="000A4996">
          <w:delText>s</w:delText>
        </w:r>
      </w:del>
      <w:r w:rsidRPr="00196B70">
        <w:t xml:space="preserve"> of 5534</w:t>
      </w:r>
      <w:r w:rsidR="00047800" w:rsidRPr="00196B70">
        <w:t xml:space="preserve"> </w:t>
      </w:r>
      <w:r w:rsidR="00CC55EA">
        <w:t>species</w:t>
      </w:r>
      <w:r w:rsidR="00C16B28">
        <w:t>, o</w:t>
      </w:r>
      <w:r w:rsidR="00047800" w:rsidRPr="00196B70">
        <w:t>f</w:t>
      </w:r>
      <w:r w:rsidR="00C16B28">
        <w:t xml:space="preserve"> which</w:t>
      </w:r>
      <w:r w:rsidR="00047800" w:rsidRPr="00196B70">
        <w:t xml:space="preserve"> 87% are undiscovered is clearly </w:t>
      </w:r>
      <w:proofErr w:type="gramStart"/>
      <w:r w:rsidR="00047800" w:rsidRPr="00196B70">
        <w:t>in excess of</w:t>
      </w:r>
      <w:proofErr w:type="gramEnd"/>
      <w:r w:rsidR="00047800" w:rsidRPr="00196B70">
        <w:t xml:space="preserve"> this. However, this higher diversity would always be expected for the CCZ given our general understanding of high abyssal Pacific diversity (at least relative to other sedimented environments (Hessler &amp; Jumars, 1974, Glover et al., 2002). One study of the Southern Ocean deep-sea reported 674 isopod species of which also, 87% were new to science (Brandt et al., 2007)</w:t>
      </w:r>
      <w:r w:rsidR="00292572" w:rsidRPr="00196B70">
        <w:t xml:space="preserve">, </w:t>
      </w:r>
      <w:r w:rsidR="001A510C">
        <w:t xml:space="preserve">which is </w:t>
      </w:r>
      <w:r w:rsidR="00292572" w:rsidRPr="00196B70">
        <w:t>compar</w:t>
      </w:r>
      <w:r w:rsidR="001A510C">
        <w:t>able</w:t>
      </w:r>
      <w:r w:rsidR="00292572" w:rsidRPr="00196B70">
        <w:t xml:space="preserve"> </w:t>
      </w:r>
      <w:r w:rsidR="00292572" w:rsidRPr="00D6684A">
        <w:t xml:space="preserve">to </w:t>
      </w:r>
      <w:r w:rsidR="00292572" w:rsidRPr="00D6684A">
        <w:lastRenderedPageBreak/>
        <w:t xml:space="preserve">our numbers for CCZ isopods </w:t>
      </w:r>
      <w:r w:rsidR="00084C8B">
        <w:t xml:space="preserve">with an estimated </w:t>
      </w:r>
      <w:r w:rsidR="00031F1C" w:rsidRPr="00D6684A">
        <w:t>8</w:t>
      </w:r>
      <w:r w:rsidR="00A52A86">
        <w:t>2</w:t>
      </w:r>
      <w:r w:rsidR="00292572" w:rsidRPr="00D6684A">
        <w:t>% new</w:t>
      </w:r>
      <w:r w:rsidR="00031F1C" w:rsidRPr="00D6684A">
        <w:t xml:space="preserve"> </w:t>
      </w:r>
      <w:r w:rsidR="00A22741">
        <w:t xml:space="preserve">species </w:t>
      </w:r>
      <w:r w:rsidR="00031F1C" w:rsidRPr="00D6684A">
        <w:t xml:space="preserve">(42 named, </w:t>
      </w:r>
      <w:r w:rsidR="00A52A86">
        <w:t>484</w:t>
      </w:r>
      <w:r w:rsidR="00031F1C" w:rsidRPr="00D6684A">
        <w:t xml:space="preserve"> unnamed)</w:t>
      </w:r>
      <w:r w:rsidR="00047800" w:rsidRPr="00D6684A">
        <w:t xml:space="preserve">. </w:t>
      </w:r>
      <w:r w:rsidR="00292572" w:rsidRPr="00D6684A">
        <w:t xml:space="preserve">Globally, there are </w:t>
      </w:r>
      <w:r w:rsidR="00334E61">
        <w:t xml:space="preserve">at least </w:t>
      </w:r>
      <w:r w:rsidR="00292572" w:rsidRPr="00D6684A">
        <w:t xml:space="preserve">28,000 known deep-sea species </w:t>
      </w:r>
      <w:r w:rsidR="00334E61">
        <w:t xml:space="preserve">found at depths &gt;500 m </w:t>
      </w:r>
      <w:r w:rsidR="00292572" w:rsidRPr="00D6684A">
        <w:t>(Glover et al., 202</w:t>
      </w:r>
      <w:r w:rsidR="00084C8B">
        <w:t>2</w:t>
      </w:r>
      <w:r w:rsidR="00292572" w:rsidRPr="00D6684A">
        <w:t>) hence our current total for the</w:t>
      </w:r>
      <w:r w:rsidR="00292572" w:rsidRPr="00196B70">
        <w:t xml:space="preserve"> CCZ represents just 2.5%, but as species are recorded or described this percentage is likely to increase. </w:t>
      </w:r>
    </w:p>
    <w:p w14:paraId="5C7EFFE8" w14:textId="7F3A3857" w:rsidR="00A90B7B" w:rsidRPr="00196B70" w:rsidRDefault="00A90B7B" w:rsidP="00196B70"/>
    <w:p w14:paraId="77906A32" w14:textId="3DE872EC" w:rsidR="00292572" w:rsidRPr="00292572" w:rsidRDefault="00292572" w:rsidP="00292572">
      <w:pPr>
        <w:pStyle w:val="Heading3"/>
      </w:pPr>
      <w:bookmarkStart w:id="141" w:name="_Toc101879438"/>
      <w:r w:rsidRPr="00292572">
        <w:t>Sampling effects</w:t>
      </w:r>
      <w:bookmarkEnd w:id="141"/>
    </w:p>
    <w:p w14:paraId="198D99A2" w14:textId="765C6D89" w:rsidR="00292572" w:rsidRDefault="00292572" w:rsidP="00292572"/>
    <w:p w14:paraId="1F62850F" w14:textId="480C171D" w:rsidR="00D75658" w:rsidRDefault="00292572" w:rsidP="00292572">
      <w:pPr>
        <w:rPr>
          <w:rStyle w:val="LineNumber"/>
          <w:rFonts w:cs="Arial"/>
          <w:sz w:val="22"/>
          <w:szCs w:val="22"/>
        </w:rPr>
      </w:pPr>
      <w:bookmarkStart w:id="142" w:name="_Hlk105515711"/>
      <w:r>
        <w:t xml:space="preserve">When comparing sites across the CCZ the main signal in the data appears to be </w:t>
      </w:r>
      <w:r w:rsidR="0000386F">
        <w:t xml:space="preserve">one of </w:t>
      </w:r>
      <w:r>
        <w:t>sampling effects, for example differences in sampling methods or taxonomy, or taxonomic approach.</w:t>
      </w:r>
      <w:r w:rsidR="00877F7F">
        <w:t xml:space="preserve"> </w:t>
      </w:r>
      <w:bookmarkEnd w:id="142"/>
      <w:r w:rsidR="0025630B">
        <w:rPr>
          <w:rFonts w:cs="Arial"/>
          <w:szCs w:val="22"/>
        </w:rPr>
        <w:t xml:space="preserve">Taxonomic challenges </w:t>
      </w:r>
      <w:r w:rsidR="0033353F">
        <w:rPr>
          <w:rFonts w:cs="Arial"/>
          <w:szCs w:val="22"/>
        </w:rPr>
        <w:t xml:space="preserve">can be amplified </w:t>
      </w:r>
      <w:r w:rsidR="0025630B">
        <w:rPr>
          <w:rFonts w:cs="Arial"/>
          <w:szCs w:val="22"/>
        </w:rPr>
        <w:t xml:space="preserve">in meiofauna and megafauna, which appears to be supported by the diversity estimates reported here. </w:t>
      </w:r>
      <w:r w:rsidR="00557307" w:rsidRPr="00CF61FF">
        <w:rPr>
          <w:rFonts w:cs="Arial"/>
          <w:szCs w:val="22"/>
        </w:rPr>
        <w:t>Both megafauna and m</w:t>
      </w:r>
      <w:r w:rsidR="0008473E" w:rsidRPr="00CF61FF">
        <w:rPr>
          <w:rFonts w:cs="Arial"/>
          <w:szCs w:val="22"/>
        </w:rPr>
        <w:t>ei</w:t>
      </w:r>
      <w:r w:rsidR="00557307" w:rsidRPr="00CF61FF">
        <w:rPr>
          <w:rFonts w:cs="Arial"/>
          <w:szCs w:val="22"/>
        </w:rPr>
        <w:t xml:space="preserve">ofaunal biodiversity </w:t>
      </w:r>
      <w:r w:rsidR="0033353F" w:rsidRPr="00CF61FF">
        <w:rPr>
          <w:rFonts w:cs="Arial"/>
          <w:szCs w:val="22"/>
        </w:rPr>
        <w:t xml:space="preserve">estimates may be significantly affected by sampling effects. </w:t>
      </w:r>
    </w:p>
    <w:p w14:paraId="52E323E5" w14:textId="219D2D3F" w:rsidR="00292572" w:rsidRDefault="0008473E" w:rsidP="00292572">
      <w:r>
        <w:rPr>
          <w:rFonts w:cs="Arial"/>
          <w:szCs w:val="22"/>
        </w:rPr>
        <w:t xml:space="preserve">For </w:t>
      </w:r>
      <w:proofErr w:type="gramStart"/>
      <w:r>
        <w:rPr>
          <w:rFonts w:cs="Arial"/>
          <w:szCs w:val="22"/>
        </w:rPr>
        <w:t>example</w:t>
      </w:r>
      <w:proofErr w:type="gramEnd"/>
      <w:r>
        <w:rPr>
          <w:rFonts w:cs="Arial"/>
          <w:szCs w:val="22"/>
        </w:rPr>
        <w:t xml:space="preserve"> </w:t>
      </w:r>
      <w:r w:rsidR="0033353F">
        <w:rPr>
          <w:rFonts w:cs="Arial"/>
          <w:szCs w:val="22"/>
        </w:rPr>
        <w:t xml:space="preserve">the </w:t>
      </w:r>
      <w:r w:rsidR="00CF61FF">
        <w:rPr>
          <w:rFonts w:cs="Arial"/>
          <w:szCs w:val="22"/>
        </w:rPr>
        <w:t>species richness</w:t>
      </w:r>
      <w:r w:rsidR="0033353F">
        <w:rPr>
          <w:rFonts w:cs="Arial"/>
          <w:szCs w:val="22"/>
        </w:rPr>
        <w:t xml:space="preserve"> estimate for meiofauna was 419, l</w:t>
      </w:r>
      <w:r w:rsidR="0033353F">
        <w:rPr>
          <w:rStyle w:val="LineNumber"/>
          <w:rFonts w:cs="Arial"/>
          <w:sz w:val="22"/>
          <w:szCs w:val="22"/>
        </w:rPr>
        <w:t xml:space="preserve">ikely to be a significant underestimate given the CCZ Checklist houses 241 named megafauna species, and </w:t>
      </w:r>
      <w:r w:rsidR="00CF61FF">
        <w:rPr>
          <w:rStyle w:val="LineNumber"/>
          <w:rFonts w:cs="Arial"/>
          <w:sz w:val="22"/>
          <w:szCs w:val="22"/>
        </w:rPr>
        <w:t>&gt;</w:t>
      </w:r>
      <w:r w:rsidR="0033353F">
        <w:rPr>
          <w:rStyle w:val="LineNumber"/>
          <w:rFonts w:cs="Arial"/>
          <w:sz w:val="22"/>
          <w:szCs w:val="22"/>
        </w:rPr>
        <w:t>8</w:t>
      </w:r>
      <w:r w:rsidR="00CF61FF">
        <w:rPr>
          <w:rStyle w:val="LineNumber"/>
          <w:rFonts w:cs="Arial"/>
          <w:sz w:val="22"/>
          <w:szCs w:val="22"/>
        </w:rPr>
        <w:t>00</w:t>
      </w:r>
      <w:r w:rsidR="0033353F">
        <w:rPr>
          <w:rStyle w:val="LineNumber"/>
          <w:rFonts w:cs="Arial"/>
          <w:sz w:val="22"/>
          <w:szCs w:val="22"/>
        </w:rPr>
        <w:t xml:space="preserve"> megafauna temporary names/morphotypes have been identified</w:t>
      </w:r>
      <w:r w:rsidR="00CF61FF">
        <w:rPr>
          <w:rStyle w:val="LineNumber"/>
          <w:rFonts w:cs="Arial"/>
          <w:sz w:val="22"/>
          <w:szCs w:val="22"/>
        </w:rPr>
        <w:t xml:space="preserve">. Further, an unpublished </w:t>
      </w:r>
      <w:r w:rsidR="0033353F" w:rsidRPr="00D023D7">
        <w:rPr>
          <w:rStyle w:val="LineNumber"/>
          <w:rFonts w:cs="Arial"/>
          <w:sz w:val="22"/>
          <w:szCs w:val="22"/>
        </w:rPr>
        <w:t xml:space="preserve">catalogue </w:t>
      </w:r>
      <w:r w:rsidR="0033353F">
        <w:rPr>
          <w:rStyle w:val="LineNumber"/>
          <w:rFonts w:cs="Arial"/>
          <w:sz w:val="22"/>
          <w:szCs w:val="22"/>
        </w:rPr>
        <w:t>of</w:t>
      </w:r>
      <w:r w:rsidR="0033353F" w:rsidRPr="00D023D7">
        <w:rPr>
          <w:rStyle w:val="LineNumber"/>
          <w:rFonts w:cs="Arial"/>
          <w:sz w:val="22"/>
          <w:szCs w:val="22"/>
        </w:rPr>
        <w:t xml:space="preserve"> almost 700 megafauna morphotypes</w:t>
      </w:r>
      <w:r w:rsidR="0033353F">
        <w:rPr>
          <w:rStyle w:val="LineNumber"/>
          <w:rFonts w:cs="Arial"/>
          <w:sz w:val="22"/>
          <w:szCs w:val="22"/>
        </w:rPr>
        <w:t xml:space="preserve"> has also been compiled (Simon-Lledo et al., in prep). </w:t>
      </w:r>
      <w:r w:rsidR="00CF61FF">
        <w:rPr>
          <w:rStyle w:val="LineNumber"/>
          <w:rFonts w:cs="Arial"/>
          <w:sz w:val="22"/>
          <w:szCs w:val="22"/>
        </w:rPr>
        <w:t>This</w:t>
      </w:r>
      <w:r w:rsidR="00557307" w:rsidRPr="00D023D7">
        <w:rPr>
          <w:rStyle w:val="LineNumber"/>
          <w:rFonts w:cs="Arial"/>
          <w:sz w:val="22"/>
          <w:szCs w:val="22"/>
        </w:rPr>
        <w:t xml:space="preserve"> low megafauna diversity </w:t>
      </w:r>
      <w:proofErr w:type="gramStart"/>
      <w:r w:rsidR="00557307">
        <w:rPr>
          <w:rStyle w:val="LineNumber"/>
          <w:rFonts w:cs="Arial"/>
          <w:sz w:val="22"/>
          <w:szCs w:val="22"/>
        </w:rPr>
        <w:t>estimate</w:t>
      </w:r>
      <w:proofErr w:type="gramEnd"/>
      <w:r w:rsidR="00557307">
        <w:rPr>
          <w:rStyle w:val="LineNumber"/>
          <w:rFonts w:cs="Arial"/>
          <w:sz w:val="22"/>
          <w:szCs w:val="22"/>
        </w:rPr>
        <w:t xml:space="preserve"> of 419 wa</w:t>
      </w:r>
      <w:r w:rsidR="00557307" w:rsidRPr="00D023D7">
        <w:rPr>
          <w:rStyle w:val="LineNumber"/>
          <w:rFonts w:cs="Arial"/>
          <w:sz w:val="22"/>
          <w:szCs w:val="22"/>
        </w:rPr>
        <w:t xml:space="preserve">s </w:t>
      </w:r>
      <w:r w:rsidR="00557307">
        <w:rPr>
          <w:rStyle w:val="LineNumber"/>
          <w:rFonts w:cs="Arial"/>
          <w:sz w:val="22"/>
          <w:szCs w:val="22"/>
        </w:rPr>
        <w:t>most likely an arte</w:t>
      </w:r>
      <w:r w:rsidR="00557307" w:rsidRPr="00D023D7">
        <w:rPr>
          <w:rStyle w:val="LineNumber"/>
          <w:rFonts w:cs="Arial"/>
          <w:sz w:val="22"/>
          <w:szCs w:val="22"/>
        </w:rPr>
        <w:t xml:space="preserve">fact </w:t>
      </w:r>
      <w:r w:rsidR="00557307">
        <w:rPr>
          <w:rStyle w:val="LineNumber"/>
          <w:rFonts w:cs="Arial"/>
          <w:sz w:val="22"/>
          <w:szCs w:val="22"/>
        </w:rPr>
        <w:t xml:space="preserve">of several factors, </w:t>
      </w:r>
      <w:r w:rsidR="00E16DC5">
        <w:rPr>
          <w:rStyle w:val="LineNumber"/>
          <w:rFonts w:cs="Arial"/>
          <w:sz w:val="22"/>
          <w:szCs w:val="22"/>
        </w:rPr>
        <w:t>in particular</w:t>
      </w:r>
      <w:r w:rsidR="00557307">
        <w:rPr>
          <w:rStyle w:val="LineNumber"/>
          <w:rFonts w:cs="Arial"/>
          <w:sz w:val="22"/>
          <w:szCs w:val="22"/>
        </w:rPr>
        <w:t xml:space="preserve"> the duplication present in some of the megafauna datasets published on DeepData</w:t>
      </w:r>
      <w:r w:rsidR="00E16DC5">
        <w:rPr>
          <w:rStyle w:val="LineNumber"/>
          <w:rFonts w:cs="Arial"/>
          <w:sz w:val="22"/>
          <w:szCs w:val="22"/>
        </w:rPr>
        <w:t xml:space="preserve"> </w:t>
      </w:r>
      <w:r w:rsidR="00557307">
        <w:rPr>
          <w:rStyle w:val="LineNumber"/>
          <w:rFonts w:cs="Arial"/>
          <w:sz w:val="22"/>
          <w:szCs w:val="22"/>
        </w:rPr>
        <w:t>and a general under-sampling of megafauna given collection challenges, as they are collected either via ROV which are expensive, or trawls which tend to damage specimens (Pawson et al., 1988; Simon-Lledo, pers. comm.</w:t>
      </w:r>
      <w:r w:rsidR="00557307" w:rsidRPr="00D023D7">
        <w:rPr>
          <w:rStyle w:val="LineNumber"/>
          <w:rFonts w:cs="Arial"/>
          <w:sz w:val="22"/>
          <w:szCs w:val="22"/>
        </w:rPr>
        <w:t>)</w:t>
      </w:r>
      <w:r w:rsidR="00557307">
        <w:rPr>
          <w:rStyle w:val="LineNumber"/>
          <w:rFonts w:cs="Arial"/>
          <w:sz w:val="22"/>
          <w:szCs w:val="22"/>
        </w:rPr>
        <w:t xml:space="preserve">. As a result, there is often a dependence on imaging via ROV or </w:t>
      </w:r>
      <w:proofErr w:type="gramStart"/>
      <w:r w:rsidR="00557307">
        <w:rPr>
          <w:rStyle w:val="LineNumber"/>
          <w:rFonts w:cs="Arial"/>
          <w:sz w:val="22"/>
          <w:szCs w:val="22"/>
        </w:rPr>
        <w:t>similar to</w:t>
      </w:r>
      <w:proofErr w:type="gramEnd"/>
      <w:r w:rsidR="00557307">
        <w:rPr>
          <w:rStyle w:val="LineNumber"/>
          <w:rFonts w:cs="Arial"/>
          <w:sz w:val="22"/>
          <w:szCs w:val="22"/>
        </w:rPr>
        <w:t xml:space="preserve"> survey and ‘remotely sample’ the larger fauna, but this produces an inherently high uncertainty in identifications (Bribiesca-Contreras et al., </w:t>
      </w:r>
      <w:r w:rsidR="00557307" w:rsidRPr="00557307">
        <w:rPr>
          <w:rStyle w:val="LineNumber"/>
          <w:rFonts w:cs="Arial"/>
          <w:sz w:val="22"/>
          <w:szCs w:val="22"/>
        </w:rPr>
        <w:t>in press</w:t>
      </w:r>
      <w:r w:rsidR="00557307">
        <w:rPr>
          <w:rStyle w:val="LineNumber"/>
          <w:rFonts w:cs="Arial"/>
          <w:sz w:val="22"/>
          <w:szCs w:val="22"/>
        </w:rPr>
        <w:t>)</w:t>
      </w:r>
      <w:r w:rsidR="00E16DC5">
        <w:rPr>
          <w:rStyle w:val="LineNumber"/>
          <w:rFonts w:cs="Arial"/>
          <w:sz w:val="22"/>
          <w:szCs w:val="22"/>
        </w:rPr>
        <w:t>.</w:t>
      </w:r>
      <w:r w:rsidR="00D75658">
        <w:rPr>
          <w:rStyle w:val="LineNumber"/>
          <w:rFonts w:cs="Arial"/>
          <w:sz w:val="22"/>
          <w:szCs w:val="22"/>
        </w:rPr>
        <w:t xml:space="preserve"> </w:t>
      </w:r>
      <w:r w:rsidR="00CF61FF">
        <w:rPr>
          <w:rStyle w:val="LineNumber"/>
          <w:rFonts w:cs="Arial"/>
          <w:sz w:val="22"/>
          <w:szCs w:val="22"/>
        </w:rPr>
        <w:t xml:space="preserve">In contrast, meiofauna estimates conversely were very high, over 7000. </w:t>
      </w:r>
      <w:r>
        <w:rPr>
          <w:rStyle w:val="LineNumber"/>
          <w:rFonts w:cs="Arial"/>
          <w:sz w:val="22"/>
          <w:szCs w:val="22"/>
        </w:rPr>
        <w:t>M</w:t>
      </w:r>
      <w:r w:rsidR="0025630B">
        <w:rPr>
          <w:rStyle w:val="LineNumber"/>
          <w:rFonts w:cs="Arial"/>
          <w:sz w:val="22"/>
          <w:szCs w:val="22"/>
        </w:rPr>
        <w:t>eiofauna can be more easily missed in sampling operations</w:t>
      </w:r>
      <w:r>
        <w:rPr>
          <w:rStyle w:val="LineNumber"/>
          <w:rFonts w:cs="Arial"/>
          <w:sz w:val="22"/>
          <w:szCs w:val="22"/>
        </w:rPr>
        <w:t xml:space="preserve">, simply </w:t>
      </w:r>
      <w:r w:rsidR="00CF61FF">
        <w:rPr>
          <w:rStyle w:val="LineNumber"/>
          <w:rFonts w:cs="Arial"/>
          <w:sz w:val="22"/>
          <w:szCs w:val="22"/>
        </w:rPr>
        <w:t xml:space="preserve">due to the consequences of </w:t>
      </w:r>
      <w:r w:rsidR="00EE252C">
        <w:rPr>
          <w:rStyle w:val="LineNumber"/>
          <w:rFonts w:cs="Arial"/>
          <w:sz w:val="22"/>
          <w:szCs w:val="22"/>
        </w:rPr>
        <w:t xml:space="preserve">relative </w:t>
      </w:r>
      <w:r w:rsidR="00CF61FF">
        <w:rPr>
          <w:rStyle w:val="LineNumber"/>
          <w:rFonts w:cs="Arial"/>
          <w:sz w:val="22"/>
          <w:szCs w:val="22"/>
        </w:rPr>
        <w:t xml:space="preserve">scale of size of the fauna to the corresponding volume of </w:t>
      </w:r>
      <w:r w:rsidR="00EE252C">
        <w:rPr>
          <w:rStyle w:val="LineNumber"/>
          <w:rFonts w:cs="Arial"/>
          <w:sz w:val="22"/>
          <w:szCs w:val="22"/>
        </w:rPr>
        <w:t xml:space="preserve">sample (generally </w:t>
      </w:r>
      <w:r w:rsidR="00CF61FF">
        <w:rPr>
          <w:rStyle w:val="LineNumber"/>
          <w:rFonts w:cs="Arial"/>
          <w:sz w:val="22"/>
          <w:szCs w:val="22"/>
        </w:rPr>
        <w:t>sediment</w:t>
      </w:r>
      <w:r w:rsidR="00EE252C">
        <w:rPr>
          <w:rStyle w:val="LineNumber"/>
          <w:rFonts w:cs="Arial"/>
          <w:sz w:val="22"/>
          <w:szCs w:val="22"/>
        </w:rPr>
        <w:t>; Lins et al., 2021)</w:t>
      </w:r>
      <w:r w:rsidR="00CF61FF">
        <w:rPr>
          <w:rStyle w:val="LineNumber"/>
          <w:rFonts w:cs="Arial"/>
          <w:sz w:val="22"/>
          <w:szCs w:val="22"/>
        </w:rPr>
        <w:t xml:space="preserve">. </w:t>
      </w:r>
      <w:r>
        <w:rPr>
          <w:rStyle w:val="LineNumber"/>
          <w:rFonts w:cs="Arial"/>
          <w:sz w:val="22"/>
          <w:szCs w:val="22"/>
        </w:rPr>
        <w:t>by the consequences of size, and estimates can be reduced as a result.</w:t>
      </w:r>
      <w:r w:rsidR="0025630B">
        <w:rPr>
          <w:rStyle w:val="LineNumber"/>
          <w:rFonts w:cs="Arial"/>
          <w:sz w:val="22"/>
          <w:szCs w:val="22"/>
        </w:rPr>
        <w:t xml:space="preserve"> </w:t>
      </w:r>
      <w:r w:rsidR="00CF61FF">
        <w:rPr>
          <w:rStyle w:val="LineNumber"/>
          <w:rFonts w:cs="Arial"/>
          <w:sz w:val="22"/>
          <w:szCs w:val="22"/>
        </w:rPr>
        <w:t>Meiofauna</w:t>
      </w:r>
      <w:r w:rsidR="0025630B">
        <w:rPr>
          <w:rStyle w:val="LineNumber"/>
          <w:rFonts w:cs="Arial"/>
          <w:sz w:val="22"/>
          <w:szCs w:val="22"/>
        </w:rPr>
        <w:t xml:space="preserve"> are </w:t>
      </w:r>
      <w:r w:rsidR="00CF61FF">
        <w:rPr>
          <w:rStyle w:val="LineNumber"/>
          <w:rFonts w:cs="Arial"/>
          <w:sz w:val="22"/>
          <w:szCs w:val="22"/>
        </w:rPr>
        <w:t>noted</w:t>
      </w:r>
      <w:r w:rsidR="0025630B">
        <w:rPr>
          <w:rStyle w:val="LineNumber"/>
          <w:rFonts w:cs="Arial"/>
          <w:sz w:val="22"/>
          <w:szCs w:val="22"/>
        </w:rPr>
        <w:t xml:space="preserve"> to be a key component of dee</w:t>
      </w:r>
      <w:r>
        <w:rPr>
          <w:rStyle w:val="LineNumber"/>
          <w:rFonts w:cs="Arial"/>
          <w:sz w:val="22"/>
          <w:szCs w:val="22"/>
        </w:rPr>
        <w:t>p</w:t>
      </w:r>
      <w:r w:rsidR="0025630B">
        <w:rPr>
          <w:rStyle w:val="LineNumber"/>
          <w:rFonts w:cs="Arial"/>
          <w:sz w:val="22"/>
          <w:szCs w:val="22"/>
        </w:rPr>
        <w:t>-sea biodiversity (</w:t>
      </w:r>
      <w:proofErr w:type="spellStart"/>
      <w:r w:rsidR="0025630B">
        <w:rPr>
          <w:rStyle w:val="LineNumber"/>
          <w:rFonts w:cs="Arial"/>
          <w:sz w:val="22"/>
          <w:szCs w:val="22"/>
        </w:rPr>
        <w:t>Sinniger</w:t>
      </w:r>
      <w:proofErr w:type="spellEnd"/>
      <w:r w:rsidR="0025630B">
        <w:rPr>
          <w:rStyle w:val="LineNumber"/>
          <w:rFonts w:cs="Arial"/>
          <w:sz w:val="22"/>
          <w:szCs w:val="22"/>
        </w:rPr>
        <w:t xml:space="preserve"> et al., 2016; Le et al., 2022). </w:t>
      </w:r>
      <w:r>
        <w:rPr>
          <w:rStyle w:val="LineNumber"/>
          <w:rFonts w:cs="Arial"/>
          <w:sz w:val="22"/>
          <w:szCs w:val="22"/>
        </w:rPr>
        <w:t xml:space="preserve">The high estimate for meiofauna here may be more representative of true diversity therefore than the </w:t>
      </w:r>
      <w:r w:rsidR="00CF61FF">
        <w:rPr>
          <w:rStyle w:val="LineNumber"/>
          <w:rFonts w:cs="Arial"/>
          <w:sz w:val="22"/>
          <w:szCs w:val="22"/>
        </w:rPr>
        <w:t xml:space="preserve">very </w:t>
      </w:r>
      <w:r>
        <w:rPr>
          <w:rStyle w:val="LineNumber"/>
          <w:rFonts w:cs="Arial"/>
          <w:sz w:val="22"/>
          <w:szCs w:val="22"/>
        </w:rPr>
        <w:t xml:space="preserve">megafauna estimate. </w:t>
      </w:r>
      <w:r w:rsidR="00292572">
        <w:t>Whil</w:t>
      </w:r>
      <w:r w:rsidR="00031F1C">
        <w:t>e</w:t>
      </w:r>
      <w:r w:rsidR="00292572">
        <w:t xml:space="preserve"> there have been major efforts from the regulator (ISA) to improve standardisation, it is inevitable that different Contractors will have access to different sets of expertise and historical methodologies. For example, for most abyssal benthic invertebrate groups (</w:t>
      </w:r>
      <w:proofErr w:type="gramStart"/>
      <w:r w:rsidR="00897315">
        <w:t>e.g.</w:t>
      </w:r>
      <w:proofErr w:type="gramEnd"/>
      <w:r w:rsidR="00897315">
        <w:t xml:space="preserve"> </w:t>
      </w:r>
      <w:r w:rsidR="00292572">
        <w:t>Crustacea, Polychaeta, Bryozoa) there is only one research lab in the world studying them, and each lab is not equipped to work on 1</w:t>
      </w:r>
      <w:r w:rsidR="001A510C">
        <w:t>6</w:t>
      </w:r>
      <w:r w:rsidR="00292572">
        <w:t xml:space="preserve"> different Contractor sample sets simultaneously. </w:t>
      </w:r>
      <w:r w:rsidR="00880082" w:rsidDel="00950993">
        <w:t xml:space="preserve">Expertise in these groups is very rare globally, and as such it is very unlikely that any single Contractor will have access to experts for all groups and size classes. </w:t>
      </w:r>
      <w:proofErr w:type="gramStart"/>
      <w:r w:rsidR="00292572">
        <w:t>It is clear that there</w:t>
      </w:r>
      <w:proofErr w:type="gramEnd"/>
      <w:r w:rsidR="00292572">
        <w:t xml:space="preserve"> is the will for standardi</w:t>
      </w:r>
      <w:r w:rsidR="00121DBE">
        <w:t>s</w:t>
      </w:r>
      <w:r w:rsidR="00292572">
        <w:t xml:space="preserve">ation but in general the taxonomic expertise </w:t>
      </w:r>
      <w:r w:rsidR="00934BB9">
        <w:t xml:space="preserve">and capacity </w:t>
      </w:r>
      <w:r w:rsidR="00292572">
        <w:t xml:space="preserve">is simply not there. </w:t>
      </w:r>
    </w:p>
    <w:p w14:paraId="03712A09" w14:textId="77777777" w:rsidR="00557307" w:rsidRPr="00196B70" w:rsidRDefault="00557307" w:rsidP="00121DBE"/>
    <w:p w14:paraId="7156437B" w14:textId="77777777" w:rsidR="00CB1876" w:rsidRPr="00CB1876" w:rsidRDefault="00CB1876" w:rsidP="00CB1876">
      <w:pPr>
        <w:pStyle w:val="Heading3"/>
        <w:rPr>
          <w:color w:val="auto"/>
        </w:rPr>
      </w:pPr>
      <w:bookmarkStart w:id="143" w:name="_Toc101879439"/>
      <w:r w:rsidRPr="00CB1876">
        <w:rPr>
          <w:color w:val="auto"/>
        </w:rPr>
        <w:t>Comparing DeepData to other databases and literature</w:t>
      </w:r>
      <w:bookmarkEnd w:id="143"/>
    </w:p>
    <w:p w14:paraId="1567AEBC" w14:textId="77777777" w:rsidR="00CB1876" w:rsidRPr="00CB1876" w:rsidRDefault="00CB1876" w:rsidP="00CB1876">
      <w:pPr>
        <w:rPr>
          <w:rFonts w:cs="Arial"/>
          <w:b/>
          <w:szCs w:val="22"/>
        </w:rPr>
      </w:pPr>
    </w:p>
    <w:p w14:paraId="45A72F40" w14:textId="5C7B351C" w:rsidR="00CB1876" w:rsidRDefault="00CB1876" w:rsidP="00CB1876">
      <w:pPr>
        <w:rPr>
          <w:rFonts w:cs="Arial"/>
          <w:color w:val="000000" w:themeColor="text1"/>
          <w:szCs w:val="22"/>
        </w:rPr>
      </w:pPr>
      <w:r w:rsidRPr="00CB1876">
        <w:rPr>
          <w:rFonts w:cs="Arial"/>
          <w:szCs w:val="22"/>
        </w:rPr>
        <w:t>As well as data duplication, problems with data vocabulary and exchange contribute to significant challenges in the CCZ data landscape, particularly for legacy data which is yet to be published on the Database.</w:t>
      </w:r>
      <w:r w:rsidRPr="00CB1876">
        <w:rPr>
          <w:rFonts w:cs="Arial"/>
        </w:rPr>
        <w:t xml:space="preserve"> </w:t>
      </w:r>
      <w:r w:rsidRPr="00CB1876">
        <w:rPr>
          <w:rFonts w:cs="Arial"/>
          <w:szCs w:val="22"/>
        </w:rPr>
        <w:t>DeepData contains records spanning 2004-2019, a recent window given that environmental survey cruises to the CCZ started in the 1970s. Despite this</w:t>
      </w:r>
      <w:r>
        <w:rPr>
          <w:rFonts w:cs="Arial"/>
          <w:color w:val="000000" w:themeColor="text1"/>
          <w:szCs w:val="22"/>
        </w:rPr>
        <w:t xml:space="preserve">, there is much more data available on DeepData than on the other databases (OBIS, GBIF) reflecting the recent work being carried out by Contractors. GBIF in particular </w:t>
      </w:r>
      <w:r w:rsidR="00E6493A">
        <w:rPr>
          <w:rFonts w:cs="Arial"/>
          <w:color w:val="000000" w:themeColor="text1"/>
          <w:szCs w:val="22"/>
        </w:rPr>
        <w:t>and to a lesser extent OBIS are</w:t>
      </w:r>
      <w:r>
        <w:rPr>
          <w:rFonts w:cs="Arial"/>
          <w:color w:val="000000" w:themeColor="text1"/>
          <w:szCs w:val="22"/>
        </w:rPr>
        <w:t xml:space="preserve"> driven by museum accession records</w:t>
      </w:r>
      <w:r w:rsidR="00E6493A">
        <w:rPr>
          <w:rFonts w:cs="Arial"/>
          <w:color w:val="000000" w:themeColor="text1"/>
          <w:szCs w:val="22"/>
        </w:rPr>
        <w:t>,</w:t>
      </w:r>
      <w:r>
        <w:rPr>
          <w:rFonts w:cs="Arial"/>
          <w:color w:val="000000" w:themeColor="text1"/>
          <w:szCs w:val="22"/>
        </w:rPr>
        <w:t xml:space="preserve"> which typically only appear after a </w:t>
      </w:r>
      <w:proofErr w:type="gramStart"/>
      <w:r>
        <w:rPr>
          <w:rFonts w:cs="Arial"/>
          <w:color w:val="000000" w:themeColor="text1"/>
          <w:szCs w:val="22"/>
        </w:rPr>
        <w:t>long time</w:t>
      </w:r>
      <w:proofErr w:type="gramEnd"/>
      <w:r>
        <w:rPr>
          <w:rFonts w:cs="Arial"/>
          <w:color w:val="000000" w:themeColor="text1"/>
          <w:szCs w:val="22"/>
        </w:rPr>
        <w:t xml:space="preserve"> lag. </w:t>
      </w:r>
      <w:proofErr w:type="gramStart"/>
      <w:r>
        <w:rPr>
          <w:rFonts w:cs="Arial"/>
          <w:color w:val="000000" w:themeColor="text1"/>
          <w:szCs w:val="22"/>
        </w:rPr>
        <w:t>It is clear that it</w:t>
      </w:r>
      <w:proofErr w:type="gramEnd"/>
      <w:r>
        <w:rPr>
          <w:rFonts w:cs="Arial"/>
          <w:color w:val="000000" w:themeColor="text1"/>
          <w:szCs w:val="22"/>
        </w:rPr>
        <w:t xml:space="preserve"> is critical to look at all datasets when accumulating data</w:t>
      </w:r>
      <w:r w:rsidR="00E6493A">
        <w:rPr>
          <w:rFonts w:cs="Arial"/>
          <w:color w:val="000000" w:themeColor="text1"/>
          <w:szCs w:val="22"/>
        </w:rPr>
        <w:t xml:space="preserve"> to get a more </w:t>
      </w:r>
      <w:r w:rsidR="00C83C6A">
        <w:rPr>
          <w:rFonts w:cs="Arial"/>
          <w:color w:val="000000" w:themeColor="text1"/>
          <w:szCs w:val="22"/>
        </w:rPr>
        <w:t>comprehensive</w:t>
      </w:r>
      <w:r w:rsidR="00E6493A">
        <w:rPr>
          <w:rFonts w:cs="Arial"/>
          <w:color w:val="000000" w:themeColor="text1"/>
          <w:szCs w:val="22"/>
        </w:rPr>
        <w:t xml:space="preserve"> picture</w:t>
      </w:r>
      <w:r>
        <w:rPr>
          <w:rFonts w:cs="Arial"/>
          <w:color w:val="000000" w:themeColor="text1"/>
          <w:szCs w:val="22"/>
        </w:rPr>
        <w:t xml:space="preserve">. </w:t>
      </w:r>
    </w:p>
    <w:p w14:paraId="7C5A5F04" w14:textId="77777777" w:rsidR="00CB1876" w:rsidRPr="001E097E" w:rsidRDefault="00CB1876" w:rsidP="00CB1876">
      <w:pPr>
        <w:rPr>
          <w:rFonts w:cs="Arial"/>
          <w:color w:val="FF0000"/>
        </w:rPr>
      </w:pPr>
    </w:p>
    <w:p w14:paraId="3C89A423" w14:textId="2B48A13F" w:rsidR="00FA4649" w:rsidRDefault="00FA4649" w:rsidP="00E96D67">
      <w:pPr>
        <w:pStyle w:val="Heading2"/>
      </w:pPr>
      <w:bookmarkStart w:id="144" w:name="_Toc101879440"/>
      <w:r w:rsidRPr="00FB612F">
        <w:t>Taxonomy in the CCZ</w:t>
      </w:r>
      <w:r w:rsidR="00FB612F">
        <w:t xml:space="preserve">: coverage </w:t>
      </w:r>
      <w:r w:rsidR="0041686A">
        <w:t xml:space="preserve">and </w:t>
      </w:r>
      <w:r w:rsidR="00FB612F">
        <w:t>gaps</w:t>
      </w:r>
      <w:bookmarkEnd w:id="144"/>
    </w:p>
    <w:p w14:paraId="19BE4D69" w14:textId="77777777" w:rsidR="00C2450D" w:rsidRPr="00FB612F" w:rsidRDefault="00C2450D" w:rsidP="00067929">
      <w:pPr>
        <w:rPr>
          <w:rFonts w:cs="Arial"/>
          <w:b/>
          <w:szCs w:val="22"/>
        </w:rPr>
      </w:pPr>
    </w:p>
    <w:p w14:paraId="57817CC5" w14:textId="76587355" w:rsidR="00067929" w:rsidRPr="003676AD" w:rsidRDefault="005E792E" w:rsidP="00067929">
      <w:pPr>
        <w:rPr>
          <w:rFonts w:cs="Arial"/>
          <w:color w:val="FF0000"/>
          <w:szCs w:val="22"/>
        </w:rPr>
      </w:pPr>
      <w:proofErr w:type="gramStart"/>
      <w:r w:rsidRPr="00A170E0">
        <w:rPr>
          <w:rFonts w:cs="Arial"/>
          <w:szCs w:val="22"/>
        </w:rPr>
        <w:lastRenderedPageBreak/>
        <w:t>The vast majority of</w:t>
      </w:r>
      <w:proofErr w:type="gramEnd"/>
      <w:r w:rsidRPr="00A170E0">
        <w:rPr>
          <w:rFonts w:cs="Arial"/>
          <w:szCs w:val="22"/>
        </w:rPr>
        <w:t xml:space="preserve"> biological literature on the CCZ is very recent, and the past </w:t>
      </w:r>
      <w:r w:rsidR="00394D86">
        <w:rPr>
          <w:rFonts w:cs="Arial"/>
          <w:szCs w:val="22"/>
        </w:rPr>
        <w:t>seven</w:t>
      </w:r>
      <w:r w:rsidR="00394D86" w:rsidRPr="00A170E0">
        <w:rPr>
          <w:rFonts w:cs="Arial"/>
          <w:szCs w:val="22"/>
        </w:rPr>
        <w:t xml:space="preserve"> </w:t>
      </w:r>
      <w:r w:rsidRPr="00A170E0">
        <w:rPr>
          <w:rFonts w:cs="Arial"/>
          <w:szCs w:val="22"/>
        </w:rPr>
        <w:t xml:space="preserve">years in particular shows a </w:t>
      </w:r>
      <w:r w:rsidR="00877F7F">
        <w:rPr>
          <w:rFonts w:cs="Arial"/>
          <w:szCs w:val="22"/>
        </w:rPr>
        <w:t>remarkable</w:t>
      </w:r>
      <w:r w:rsidR="00877F7F" w:rsidRPr="00A170E0">
        <w:rPr>
          <w:rFonts w:cs="Arial"/>
          <w:szCs w:val="22"/>
        </w:rPr>
        <w:t xml:space="preserve"> </w:t>
      </w:r>
      <w:r w:rsidRPr="00A170E0">
        <w:rPr>
          <w:rFonts w:cs="Arial"/>
          <w:szCs w:val="22"/>
        </w:rPr>
        <w:t>rate of publication, including for species descriptions</w:t>
      </w:r>
      <w:r w:rsidR="00E96D67">
        <w:rPr>
          <w:rFonts w:cs="Arial"/>
          <w:szCs w:val="22"/>
        </w:rPr>
        <w:t xml:space="preserve">. </w:t>
      </w:r>
      <w:proofErr w:type="gramStart"/>
      <w:r w:rsidR="00A12895" w:rsidRPr="00A170E0">
        <w:rPr>
          <w:rFonts w:cs="Arial"/>
          <w:szCs w:val="22"/>
        </w:rPr>
        <w:t>In particular, large</w:t>
      </w:r>
      <w:proofErr w:type="gramEnd"/>
      <w:r w:rsidR="00A12895" w:rsidRPr="00A170E0">
        <w:rPr>
          <w:rFonts w:cs="Arial"/>
          <w:szCs w:val="22"/>
        </w:rPr>
        <w:t xml:space="preserve"> numbers of descriptions were published in 2019, 4 years after </w:t>
      </w:r>
      <w:r w:rsidR="00394D86">
        <w:rPr>
          <w:rFonts w:cs="Arial"/>
          <w:szCs w:val="22"/>
        </w:rPr>
        <w:t>two</w:t>
      </w:r>
      <w:r w:rsidR="00394D86" w:rsidRPr="00A170E0">
        <w:rPr>
          <w:rFonts w:cs="Arial"/>
          <w:szCs w:val="22"/>
        </w:rPr>
        <w:t xml:space="preserve"> </w:t>
      </w:r>
      <w:r w:rsidR="00A12895" w:rsidRPr="00A170E0">
        <w:rPr>
          <w:rFonts w:cs="Arial"/>
          <w:szCs w:val="22"/>
        </w:rPr>
        <w:t xml:space="preserve">major consortium </w:t>
      </w:r>
      <w:r w:rsidR="00351CD7">
        <w:rPr>
          <w:rFonts w:cs="Arial"/>
          <w:szCs w:val="22"/>
        </w:rPr>
        <w:t>cruises to the eastern CCZ (JPI</w:t>
      </w:r>
      <w:r w:rsidR="00A12895" w:rsidRPr="00A170E0">
        <w:rPr>
          <w:rFonts w:cs="Arial"/>
          <w:szCs w:val="22"/>
        </w:rPr>
        <w:t xml:space="preserve"> Oceans and ABYSSLINE)</w:t>
      </w:r>
      <w:r w:rsidRPr="00A170E0">
        <w:rPr>
          <w:rFonts w:cs="Arial"/>
          <w:szCs w:val="22"/>
        </w:rPr>
        <w:t>;</w:t>
      </w:r>
      <w:r w:rsidR="00A12895" w:rsidRPr="00A170E0">
        <w:rPr>
          <w:rFonts w:cs="Arial"/>
          <w:szCs w:val="22"/>
        </w:rPr>
        <w:t xml:space="preserve"> </w:t>
      </w:r>
      <w:r w:rsidR="00A65457">
        <w:rPr>
          <w:rFonts w:cs="Arial"/>
          <w:szCs w:val="22"/>
        </w:rPr>
        <w:t>illustrating</w:t>
      </w:r>
      <w:r w:rsidR="00A12895" w:rsidRPr="00A170E0">
        <w:rPr>
          <w:rFonts w:cs="Arial"/>
          <w:szCs w:val="22"/>
        </w:rPr>
        <w:t xml:space="preserve"> the importance of collaborative programmes to taxonomic work. Significant progress within </w:t>
      </w:r>
      <w:r w:rsidR="00953970">
        <w:rPr>
          <w:rFonts w:cs="Arial"/>
          <w:szCs w:val="22"/>
        </w:rPr>
        <w:t xml:space="preserve">taxonomic </w:t>
      </w:r>
      <w:r w:rsidR="00A12895" w:rsidRPr="00A170E0">
        <w:rPr>
          <w:rFonts w:cs="Arial"/>
          <w:szCs w:val="22"/>
        </w:rPr>
        <w:t>groups</w:t>
      </w:r>
      <w:r w:rsidRPr="00A170E0">
        <w:rPr>
          <w:rFonts w:cs="Arial"/>
          <w:szCs w:val="22"/>
        </w:rPr>
        <w:t xml:space="preserve"> were </w:t>
      </w:r>
      <w:r w:rsidR="00A12895" w:rsidRPr="00A170E0">
        <w:rPr>
          <w:rFonts w:cs="Arial"/>
          <w:szCs w:val="22"/>
        </w:rPr>
        <w:t xml:space="preserve">also evident, </w:t>
      </w:r>
      <w:r w:rsidRPr="00A170E0">
        <w:rPr>
          <w:rFonts w:cs="Arial"/>
          <w:szCs w:val="22"/>
        </w:rPr>
        <w:t>Bryozoans for example</w:t>
      </w:r>
      <w:r w:rsidR="00877F7F">
        <w:rPr>
          <w:rFonts w:cs="Arial"/>
          <w:szCs w:val="22"/>
        </w:rPr>
        <w:t xml:space="preserve"> (</w:t>
      </w:r>
      <w:r w:rsidR="00877F7F" w:rsidRPr="00877F7F">
        <w:rPr>
          <w:rFonts w:cs="Arial"/>
          <w:szCs w:val="22"/>
        </w:rPr>
        <w:t>Grischenko</w:t>
      </w:r>
      <w:r w:rsidR="00877F7F">
        <w:rPr>
          <w:rFonts w:cs="Arial"/>
          <w:szCs w:val="22"/>
        </w:rPr>
        <w:t xml:space="preserve"> et al., 2021, 2018)</w:t>
      </w:r>
      <w:r w:rsidRPr="00A170E0">
        <w:rPr>
          <w:rFonts w:cs="Arial"/>
          <w:szCs w:val="22"/>
        </w:rPr>
        <w:t xml:space="preserve">, </w:t>
      </w:r>
      <w:r w:rsidR="00A12895" w:rsidRPr="00A170E0">
        <w:rPr>
          <w:rFonts w:cs="Arial"/>
          <w:szCs w:val="22"/>
        </w:rPr>
        <w:t>illustrating that focussed efforts by expert taxonomists within single contract areas have also been hi</w:t>
      </w:r>
      <w:r w:rsidR="00A12895" w:rsidRPr="003676AD">
        <w:rPr>
          <w:rFonts w:cs="Arial"/>
          <w:szCs w:val="22"/>
        </w:rPr>
        <w:t>ghly productive.</w:t>
      </w:r>
      <w:r w:rsidR="006B66AF" w:rsidRPr="003676AD">
        <w:rPr>
          <w:rFonts w:cs="Arial"/>
          <w:szCs w:val="22"/>
        </w:rPr>
        <w:t xml:space="preserve"> </w:t>
      </w:r>
      <w:r w:rsidRPr="003676AD">
        <w:rPr>
          <w:rFonts w:cs="Arial"/>
          <w:szCs w:val="22"/>
        </w:rPr>
        <w:t xml:space="preserve">Prior to 2000, </w:t>
      </w:r>
      <w:r w:rsidR="00A12895" w:rsidRPr="003676AD">
        <w:rPr>
          <w:rFonts w:cs="Arial"/>
          <w:szCs w:val="22"/>
        </w:rPr>
        <w:t xml:space="preserve">relatively few publications </w:t>
      </w:r>
      <w:r w:rsidRPr="003676AD">
        <w:rPr>
          <w:rFonts w:cs="Arial"/>
          <w:szCs w:val="22"/>
        </w:rPr>
        <w:t xml:space="preserve">have been published </w:t>
      </w:r>
      <w:r w:rsidR="00A12895" w:rsidRPr="003676AD">
        <w:rPr>
          <w:rFonts w:cs="Arial"/>
          <w:szCs w:val="22"/>
        </w:rPr>
        <w:t xml:space="preserve">and only </w:t>
      </w:r>
      <w:r w:rsidR="00400954">
        <w:rPr>
          <w:rFonts w:cs="Arial"/>
          <w:szCs w:val="22"/>
        </w:rPr>
        <w:t>six</w:t>
      </w:r>
      <w:r w:rsidR="00400954" w:rsidRPr="003676AD">
        <w:rPr>
          <w:rFonts w:cs="Arial"/>
          <w:szCs w:val="22"/>
        </w:rPr>
        <w:t xml:space="preserve"> </w:t>
      </w:r>
      <w:r w:rsidR="00A12895" w:rsidRPr="003676AD">
        <w:rPr>
          <w:rFonts w:cs="Arial"/>
          <w:szCs w:val="22"/>
        </w:rPr>
        <w:t xml:space="preserve">species descriptions were </w:t>
      </w:r>
      <w:r w:rsidRPr="003676AD">
        <w:rPr>
          <w:rFonts w:cs="Arial"/>
          <w:szCs w:val="22"/>
        </w:rPr>
        <w:t>found</w:t>
      </w:r>
      <w:r w:rsidR="003676AD" w:rsidRPr="003676AD">
        <w:rPr>
          <w:rFonts w:cs="Arial"/>
          <w:szCs w:val="22"/>
        </w:rPr>
        <w:t xml:space="preserve">, highlighting a </w:t>
      </w:r>
      <w:r w:rsidR="00FA4649">
        <w:rPr>
          <w:rFonts w:cs="Arial"/>
          <w:szCs w:val="22"/>
        </w:rPr>
        <w:t xml:space="preserve">historic </w:t>
      </w:r>
      <w:r w:rsidR="003676AD" w:rsidRPr="003676AD">
        <w:rPr>
          <w:rFonts w:cs="Arial"/>
          <w:szCs w:val="22"/>
        </w:rPr>
        <w:t>lack of taxonomic work</w:t>
      </w:r>
      <w:r w:rsidR="00E6493A">
        <w:rPr>
          <w:rFonts w:cs="Arial"/>
          <w:szCs w:val="22"/>
        </w:rPr>
        <w:t xml:space="preserve"> in the region</w:t>
      </w:r>
      <w:r w:rsidRPr="003676AD">
        <w:rPr>
          <w:rFonts w:cs="Arial"/>
          <w:szCs w:val="22"/>
        </w:rPr>
        <w:t xml:space="preserve">. </w:t>
      </w:r>
    </w:p>
    <w:p w14:paraId="45574C4E" w14:textId="77777777" w:rsidR="00AF24D5" w:rsidRPr="00A170E0" w:rsidRDefault="00AF24D5" w:rsidP="00067929">
      <w:pPr>
        <w:rPr>
          <w:rFonts w:cs="Arial"/>
          <w:szCs w:val="22"/>
        </w:rPr>
      </w:pPr>
    </w:p>
    <w:p w14:paraId="5084973E" w14:textId="3A4D7A7E" w:rsidR="00A56E21" w:rsidRDefault="00844B28" w:rsidP="00067929">
      <w:pPr>
        <w:rPr>
          <w:rFonts w:cs="Arial"/>
          <w:szCs w:val="22"/>
        </w:rPr>
      </w:pPr>
      <w:proofErr w:type="gramStart"/>
      <w:r w:rsidRPr="00A170E0">
        <w:rPr>
          <w:rFonts w:cs="Arial"/>
          <w:szCs w:val="22"/>
        </w:rPr>
        <w:t>Similarly</w:t>
      </w:r>
      <w:proofErr w:type="gramEnd"/>
      <w:r w:rsidRPr="00A170E0">
        <w:rPr>
          <w:rFonts w:cs="Arial"/>
          <w:szCs w:val="22"/>
        </w:rPr>
        <w:t xml:space="preserve"> the vas</w:t>
      </w:r>
      <w:r w:rsidR="00FA4649">
        <w:rPr>
          <w:rFonts w:cs="Arial"/>
          <w:szCs w:val="22"/>
        </w:rPr>
        <w:t>t majority of genetic studies a</w:t>
      </w:r>
      <w:r w:rsidRPr="00A170E0">
        <w:rPr>
          <w:rFonts w:cs="Arial"/>
          <w:szCs w:val="22"/>
        </w:rPr>
        <w:t xml:space="preserve">re </w:t>
      </w:r>
      <w:r w:rsidR="00FA4649">
        <w:rPr>
          <w:rFonts w:cs="Arial"/>
          <w:szCs w:val="22"/>
        </w:rPr>
        <w:t xml:space="preserve">very </w:t>
      </w:r>
      <w:r w:rsidRPr="00A170E0">
        <w:rPr>
          <w:rFonts w:cs="Arial"/>
          <w:szCs w:val="22"/>
        </w:rPr>
        <w:t xml:space="preserve">recent. Genetic and genomic analyses have previously been noted as a data gap, for example in the CCZ-ISA Friday </w:t>
      </w:r>
      <w:proofErr w:type="spellStart"/>
      <w:r w:rsidRPr="00A170E0">
        <w:rPr>
          <w:rFonts w:cs="Arial"/>
          <w:szCs w:val="22"/>
        </w:rPr>
        <w:t>Harbor</w:t>
      </w:r>
      <w:proofErr w:type="spellEnd"/>
      <w:r w:rsidRPr="00A170E0">
        <w:rPr>
          <w:rFonts w:cs="Arial"/>
          <w:szCs w:val="22"/>
        </w:rPr>
        <w:t xml:space="preserve"> Workshop in 2019</w:t>
      </w:r>
      <w:r w:rsidR="0034489C">
        <w:rPr>
          <w:rFonts w:cs="Arial"/>
          <w:szCs w:val="22"/>
        </w:rPr>
        <w:t xml:space="preserve"> (Smith et al., 2019)</w:t>
      </w:r>
      <w:r w:rsidR="00E96D67">
        <w:rPr>
          <w:rStyle w:val="FootnoteReference"/>
          <w:rFonts w:cs="Arial"/>
          <w:szCs w:val="22"/>
        </w:rPr>
        <w:footnoteReference w:id="55"/>
      </w:r>
      <w:r w:rsidR="00E96D67">
        <w:rPr>
          <w:rFonts w:cs="Arial"/>
          <w:szCs w:val="22"/>
        </w:rPr>
        <w:t xml:space="preserve"> </w:t>
      </w:r>
      <w:r w:rsidR="001C25FE">
        <w:rPr>
          <w:rFonts w:cs="Arial"/>
          <w:szCs w:val="22"/>
        </w:rPr>
        <w:t>although</w:t>
      </w:r>
      <w:r w:rsidR="001C25FE">
        <w:rPr>
          <w:rFonts w:cs="Arial"/>
          <w:color w:val="000000" w:themeColor="text1"/>
          <w:szCs w:val="22"/>
        </w:rPr>
        <w:t xml:space="preserve"> </w:t>
      </w:r>
      <w:r w:rsidR="007627E5">
        <w:rPr>
          <w:rFonts w:cs="Arial"/>
          <w:color w:val="000000" w:themeColor="text1"/>
          <w:szCs w:val="22"/>
        </w:rPr>
        <w:t xml:space="preserve">over </w:t>
      </w:r>
      <w:r w:rsidRPr="001C25FE">
        <w:rPr>
          <w:rFonts w:cs="Arial"/>
          <w:color w:val="000000" w:themeColor="text1"/>
          <w:szCs w:val="22"/>
        </w:rPr>
        <w:t>20</w:t>
      </w:r>
      <w:r w:rsidR="007627E5">
        <w:rPr>
          <w:rStyle w:val="FootnoteReference"/>
          <w:rFonts w:cs="Arial"/>
          <w:color w:val="000000" w:themeColor="text1"/>
          <w:szCs w:val="22"/>
        </w:rPr>
        <w:footnoteReference w:id="56"/>
      </w:r>
      <w:r w:rsidRPr="001C25FE">
        <w:rPr>
          <w:rFonts w:cs="Arial"/>
          <w:color w:val="000000" w:themeColor="text1"/>
          <w:szCs w:val="22"/>
        </w:rPr>
        <w:t xml:space="preserve"> papers </w:t>
      </w:r>
      <w:r w:rsidRPr="00A170E0">
        <w:rPr>
          <w:rFonts w:cs="Arial"/>
          <w:szCs w:val="22"/>
        </w:rPr>
        <w:t>including genetics stu</w:t>
      </w:r>
      <w:r w:rsidR="000F0303">
        <w:rPr>
          <w:rFonts w:cs="Arial"/>
          <w:szCs w:val="22"/>
        </w:rPr>
        <w:t xml:space="preserve">dies have been published since. </w:t>
      </w:r>
      <w:r w:rsidR="001C25FE">
        <w:rPr>
          <w:rFonts w:cs="Arial"/>
          <w:szCs w:val="22"/>
        </w:rPr>
        <w:t>Many</w:t>
      </w:r>
      <w:r w:rsidR="00067929" w:rsidRPr="00A170E0">
        <w:rPr>
          <w:rFonts w:cs="Arial"/>
          <w:szCs w:val="22"/>
        </w:rPr>
        <w:t xml:space="preserve"> descriptions </w:t>
      </w:r>
      <w:r w:rsidR="001C25FE">
        <w:rPr>
          <w:rFonts w:cs="Arial"/>
          <w:szCs w:val="22"/>
        </w:rPr>
        <w:t>are still</w:t>
      </w:r>
      <w:r w:rsidR="00067929" w:rsidRPr="00A170E0">
        <w:rPr>
          <w:rFonts w:cs="Arial"/>
          <w:szCs w:val="22"/>
        </w:rPr>
        <w:t xml:space="preserve"> based on morphology only</w:t>
      </w:r>
      <w:r w:rsidR="00C16B28">
        <w:rPr>
          <w:rFonts w:cs="Arial"/>
          <w:szCs w:val="22"/>
        </w:rPr>
        <w:t>,</w:t>
      </w:r>
      <w:r w:rsidR="00E6493A">
        <w:rPr>
          <w:rFonts w:cs="Arial"/>
          <w:szCs w:val="22"/>
        </w:rPr>
        <w:t xml:space="preserve"> however</w:t>
      </w:r>
      <w:r w:rsidR="00067929" w:rsidRPr="00A170E0">
        <w:rPr>
          <w:rFonts w:cs="Arial"/>
          <w:szCs w:val="22"/>
        </w:rPr>
        <w:t xml:space="preserve">, particularly for meiofauna. Genetic studies </w:t>
      </w:r>
      <w:r w:rsidRPr="00A170E0">
        <w:rPr>
          <w:rFonts w:cs="Arial"/>
          <w:szCs w:val="22"/>
        </w:rPr>
        <w:t xml:space="preserve">can be </w:t>
      </w:r>
      <w:r w:rsidR="00067929" w:rsidRPr="00A170E0">
        <w:rPr>
          <w:rFonts w:cs="Arial"/>
          <w:szCs w:val="22"/>
        </w:rPr>
        <w:t xml:space="preserve">challenging for groups like meiofauna, being so small </w:t>
      </w:r>
      <w:r w:rsidRPr="00A170E0">
        <w:rPr>
          <w:rFonts w:cs="Arial"/>
          <w:szCs w:val="22"/>
        </w:rPr>
        <w:t xml:space="preserve">that </w:t>
      </w:r>
      <w:r w:rsidR="00067929" w:rsidRPr="00A170E0">
        <w:rPr>
          <w:rFonts w:cs="Arial"/>
          <w:szCs w:val="22"/>
        </w:rPr>
        <w:t xml:space="preserve">molecular work can equate to destructive sampling </w:t>
      </w:r>
      <w:r w:rsidRPr="00A170E0">
        <w:rPr>
          <w:rFonts w:cs="Arial"/>
          <w:szCs w:val="22"/>
        </w:rPr>
        <w:t>(</w:t>
      </w:r>
      <w:proofErr w:type="gramStart"/>
      <w:r w:rsidR="00312769" w:rsidRPr="00A170E0">
        <w:rPr>
          <w:rFonts w:cs="Arial"/>
          <w:szCs w:val="22"/>
        </w:rPr>
        <w:t>i.e.</w:t>
      </w:r>
      <w:proofErr w:type="gramEnd"/>
      <w:r w:rsidRPr="00A170E0">
        <w:rPr>
          <w:rFonts w:cs="Arial"/>
          <w:szCs w:val="22"/>
        </w:rPr>
        <w:t xml:space="preserve"> complete usage of the specimen in the process of molecular identification </w:t>
      </w:r>
      <w:r w:rsidR="00067929" w:rsidRPr="00A170E0">
        <w:rPr>
          <w:rFonts w:cs="Arial"/>
          <w:szCs w:val="22"/>
        </w:rPr>
        <w:t>if subsampling is not possible</w:t>
      </w:r>
      <w:r w:rsidRPr="00A170E0">
        <w:rPr>
          <w:rFonts w:cs="Arial"/>
          <w:szCs w:val="22"/>
        </w:rPr>
        <w:t>)</w:t>
      </w:r>
      <w:r w:rsidR="00067929" w:rsidRPr="00A170E0">
        <w:rPr>
          <w:rFonts w:cs="Arial"/>
          <w:szCs w:val="22"/>
        </w:rPr>
        <w:t xml:space="preserve">. </w:t>
      </w:r>
      <w:r w:rsidR="001C25FE">
        <w:rPr>
          <w:rFonts w:cs="Arial"/>
          <w:szCs w:val="22"/>
        </w:rPr>
        <w:t>It is critical to make use of all the most recent methodologies to enable integrative morphological and molecular work</w:t>
      </w:r>
      <w:r w:rsidR="00067929" w:rsidRPr="00A170E0">
        <w:rPr>
          <w:rFonts w:cs="Arial"/>
          <w:szCs w:val="22"/>
        </w:rPr>
        <w:t xml:space="preserve"> </w:t>
      </w:r>
      <w:r w:rsidR="00E6493A">
        <w:rPr>
          <w:rFonts w:cs="Arial"/>
          <w:szCs w:val="22"/>
        </w:rPr>
        <w:t xml:space="preserve">as far as feasible </w:t>
      </w:r>
      <w:r w:rsidR="00067929" w:rsidRPr="00A170E0">
        <w:rPr>
          <w:rFonts w:cs="Arial"/>
          <w:szCs w:val="22"/>
        </w:rPr>
        <w:t xml:space="preserve">(Glover et al., 2015). That many of the descriptions utilised morphology only </w:t>
      </w:r>
      <w:r w:rsidRPr="00A170E0">
        <w:rPr>
          <w:rFonts w:cs="Arial"/>
          <w:szCs w:val="22"/>
        </w:rPr>
        <w:t>may</w:t>
      </w:r>
      <w:r w:rsidR="00067929" w:rsidRPr="00A170E0">
        <w:rPr>
          <w:rFonts w:cs="Arial"/>
          <w:szCs w:val="22"/>
        </w:rPr>
        <w:t xml:space="preserve"> result in underestimation of diversity as molecular studies tend to show higher diversity (Bonifacio </w:t>
      </w:r>
      <w:r w:rsidR="005F5F6F">
        <w:rPr>
          <w:rFonts w:cs="Arial"/>
          <w:szCs w:val="22"/>
        </w:rPr>
        <w:t>et al.</w:t>
      </w:r>
      <w:r w:rsidR="00067929" w:rsidRPr="00A170E0">
        <w:rPr>
          <w:rFonts w:cs="Arial"/>
          <w:szCs w:val="22"/>
        </w:rPr>
        <w:t>, 2021).</w:t>
      </w:r>
      <w:r w:rsidRPr="00A170E0">
        <w:rPr>
          <w:rFonts w:cs="Arial"/>
          <w:szCs w:val="22"/>
        </w:rPr>
        <w:t xml:space="preserve"> </w:t>
      </w:r>
    </w:p>
    <w:p w14:paraId="00AC4683" w14:textId="6DDDDB98" w:rsidR="00A56E21" w:rsidRDefault="00A56E21" w:rsidP="00067929">
      <w:pPr>
        <w:rPr>
          <w:rFonts w:cs="Arial"/>
          <w:szCs w:val="22"/>
        </w:rPr>
      </w:pPr>
    </w:p>
    <w:p w14:paraId="68A6C9D4" w14:textId="31EDF47F" w:rsidR="00D913F8" w:rsidRPr="001C25FE" w:rsidRDefault="00A52A86" w:rsidP="00D913F8">
      <w:pPr>
        <w:rPr>
          <w:rFonts w:cs="Arial"/>
          <w:szCs w:val="22"/>
        </w:rPr>
      </w:pPr>
      <w:r>
        <w:t xml:space="preserve">The lack of standardisation and equal taxonomic effort makes it almost impossible to compare diversity and composition across the CCZ in the sense of ecology or environmental variables, but the data reported here should at least be useful to highlight gaps and further develop taxonomic programs.  </w:t>
      </w:r>
      <w:r w:rsidR="00D913F8">
        <w:rPr>
          <w:rFonts w:cs="Arial"/>
          <w:szCs w:val="22"/>
        </w:rPr>
        <w:t xml:space="preserve">As the taxonomic data gaps exist for all size classes, </w:t>
      </w:r>
      <w:proofErr w:type="gramStart"/>
      <w:r w:rsidR="00D913F8">
        <w:rPr>
          <w:rFonts w:cs="Arial"/>
          <w:szCs w:val="22"/>
        </w:rPr>
        <w:t>e.g.</w:t>
      </w:r>
      <w:proofErr w:type="gramEnd"/>
      <w:r w:rsidR="00D913F8">
        <w:rPr>
          <w:rFonts w:cs="Arial"/>
          <w:szCs w:val="22"/>
        </w:rPr>
        <w:t xml:space="preserve"> ostracods in meiofauna, and major phyla, e.g. Echinodermata, Mollusca, and even well-studied groups like Annelida, it is not so feasible to identify particular gaps, other than trying to encourage work on all. From a conservation perspective, it might be of use to start discussions on priority groups, </w:t>
      </w:r>
      <w:proofErr w:type="gramStart"/>
      <w:r w:rsidR="00D913F8">
        <w:rPr>
          <w:rFonts w:cs="Arial"/>
          <w:szCs w:val="22"/>
        </w:rPr>
        <w:t>e.g.</w:t>
      </w:r>
      <w:proofErr w:type="gramEnd"/>
      <w:r w:rsidR="00D913F8">
        <w:rPr>
          <w:rFonts w:cs="Arial"/>
          <w:szCs w:val="22"/>
        </w:rPr>
        <w:t xml:space="preserve"> nodule fauna, but this is fraught with difficulty as typically the value of different groups, or their sensitivity to impact is unknown until at least the taxonomic work has been completed. The ISA is </w:t>
      </w:r>
      <w:r w:rsidR="00CF4AD2">
        <w:rPr>
          <w:rFonts w:cs="Arial"/>
          <w:szCs w:val="22"/>
        </w:rPr>
        <w:t>well placed to aid these discus</w:t>
      </w:r>
      <w:r w:rsidR="00D913F8">
        <w:rPr>
          <w:rFonts w:cs="Arial"/>
          <w:szCs w:val="22"/>
        </w:rPr>
        <w:t>sions by providing both fora to discuss (</w:t>
      </w:r>
      <w:proofErr w:type="gramStart"/>
      <w:r w:rsidR="00D913F8">
        <w:rPr>
          <w:rFonts w:cs="Arial"/>
          <w:szCs w:val="22"/>
        </w:rPr>
        <w:t>e.g.</w:t>
      </w:r>
      <w:proofErr w:type="gramEnd"/>
      <w:r w:rsidR="00D913F8">
        <w:rPr>
          <w:rFonts w:cs="Arial"/>
          <w:szCs w:val="22"/>
        </w:rPr>
        <w:t xml:space="preserve"> workshops), direct links to Contractors and build collaborative efforts</w:t>
      </w:r>
      <w:r>
        <w:rPr>
          <w:rFonts w:cs="Arial"/>
          <w:szCs w:val="22"/>
        </w:rPr>
        <w:t>, including via existing and nascent partnerships, e.g. OBIS, WoRMS and GEBCO</w:t>
      </w:r>
      <w:r w:rsidR="00D913F8">
        <w:rPr>
          <w:rFonts w:cs="Arial"/>
          <w:szCs w:val="22"/>
        </w:rPr>
        <w:t>.</w:t>
      </w:r>
    </w:p>
    <w:p w14:paraId="733E5106" w14:textId="77777777" w:rsidR="00D913F8" w:rsidRDefault="00D913F8" w:rsidP="00067929">
      <w:pPr>
        <w:rPr>
          <w:rFonts w:cs="Arial"/>
          <w:szCs w:val="22"/>
        </w:rPr>
      </w:pPr>
    </w:p>
    <w:p w14:paraId="241F8E81" w14:textId="131AE813" w:rsidR="00557B8C" w:rsidRDefault="00067929" w:rsidP="00067A43">
      <w:pPr>
        <w:rPr>
          <w:rFonts w:cs="Arial"/>
          <w:szCs w:val="22"/>
        </w:rPr>
      </w:pPr>
      <w:r w:rsidRPr="00A170E0">
        <w:rPr>
          <w:rFonts w:cs="Arial"/>
          <w:szCs w:val="22"/>
        </w:rPr>
        <w:t xml:space="preserve">Only </w:t>
      </w:r>
      <w:r w:rsidR="00E85493">
        <w:rPr>
          <w:rFonts w:cs="Arial"/>
          <w:color w:val="000000" w:themeColor="text1"/>
          <w:szCs w:val="22"/>
        </w:rPr>
        <w:t>a handful of</w:t>
      </w:r>
      <w:r w:rsidR="00B96BB1" w:rsidRPr="001C25FE">
        <w:rPr>
          <w:rFonts w:cs="Arial"/>
          <w:color w:val="000000" w:themeColor="text1"/>
          <w:szCs w:val="22"/>
        </w:rPr>
        <w:t xml:space="preserve"> </w:t>
      </w:r>
      <w:r w:rsidRPr="00A170E0">
        <w:rPr>
          <w:rFonts w:cs="Arial"/>
          <w:szCs w:val="22"/>
        </w:rPr>
        <w:t xml:space="preserve">papers </w:t>
      </w:r>
      <w:r w:rsidR="0055058E">
        <w:rPr>
          <w:rFonts w:cs="Arial"/>
          <w:szCs w:val="22"/>
        </w:rPr>
        <w:t xml:space="preserve">to date </w:t>
      </w:r>
      <w:r w:rsidRPr="00A170E0">
        <w:rPr>
          <w:rFonts w:cs="Arial"/>
          <w:szCs w:val="22"/>
        </w:rPr>
        <w:t xml:space="preserve">have examined </w:t>
      </w:r>
      <w:r w:rsidR="001C25FE">
        <w:rPr>
          <w:rFonts w:cs="Arial"/>
          <w:szCs w:val="22"/>
        </w:rPr>
        <w:t xml:space="preserve">genetic </w:t>
      </w:r>
      <w:r w:rsidRPr="00A170E0">
        <w:rPr>
          <w:rFonts w:cs="Arial"/>
          <w:szCs w:val="22"/>
        </w:rPr>
        <w:t xml:space="preserve">connectivity </w:t>
      </w:r>
      <w:r w:rsidR="00844B28" w:rsidRPr="00A170E0">
        <w:rPr>
          <w:rFonts w:cs="Arial"/>
          <w:szCs w:val="22"/>
        </w:rPr>
        <w:t xml:space="preserve">in the CCZ </w:t>
      </w:r>
      <w:r w:rsidRPr="00A170E0">
        <w:rPr>
          <w:rFonts w:cs="Arial"/>
          <w:szCs w:val="22"/>
        </w:rPr>
        <w:t>(Taboada et al., 2018</w:t>
      </w:r>
      <w:r w:rsidR="00B96BB1">
        <w:rPr>
          <w:rFonts w:cs="Arial"/>
          <w:szCs w:val="22"/>
        </w:rPr>
        <w:t>;</w:t>
      </w:r>
      <w:r w:rsidRPr="00A170E0">
        <w:rPr>
          <w:rFonts w:cs="Arial"/>
          <w:szCs w:val="22"/>
        </w:rPr>
        <w:t xml:space="preserve"> Jansen et al., 2019</w:t>
      </w:r>
      <w:r w:rsidR="00B96BB1">
        <w:rPr>
          <w:rFonts w:cs="Arial"/>
          <w:szCs w:val="22"/>
        </w:rPr>
        <w:t>;</w:t>
      </w:r>
      <w:r w:rsidRPr="00A170E0">
        <w:rPr>
          <w:rFonts w:cs="Arial"/>
          <w:szCs w:val="22"/>
        </w:rPr>
        <w:t xml:space="preserve"> Mohrbeck et al., 2020</w:t>
      </w:r>
      <w:r w:rsidR="00B96BB1">
        <w:rPr>
          <w:rFonts w:cs="Arial"/>
          <w:szCs w:val="22"/>
        </w:rPr>
        <w:t>;</w:t>
      </w:r>
      <w:r w:rsidRPr="00A170E0">
        <w:rPr>
          <w:rFonts w:cs="Arial"/>
          <w:szCs w:val="22"/>
        </w:rPr>
        <w:t xml:space="preserve"> Bribiesca-Contreras et al., </w:t>
      </w:r>
      <w:r w:rsidRPr="001C25FE">
        <w:rPr>
          <w:rFonts w:cs="Arial"/>
          <w:color w:val="000000" w:themeColor="text1"/>
          <w:szCs w:val="22"/>
        </w:rPr>
        <w:t>2021</w:t>
      </w:r>
      <w:r w:rsidR="00B96BB1">
        <w:rPr>
          <w:rFonts w:cs="Arial"/>
          <w:color w:val="000000" w:themeColor="text1"/>
          <w:szCs w:val="22"/>
        </w:rPr>
        <w:t>;</w:t>
      </w:r>
      <w:r w:rsidR="00844B28" w:rsidRPr="001C25FE">
        <w:rPr>
          <w:rFonts w:cs="Arial"/>
          <w:color w:val="000000" w:themeColor="text1"/>
          <w:szCs w:val="22"/>
        </w:rPr>
        <w:t xml:space="preserve"> Macheriotou et al., 2020</w:t>
      </w:r>
      <w:r w:rsidRPr="001C25FE">
        <w:rPr>
          <w:rFonts w:cs="Arial"/>
          <w:color w:val="000000" w:themeColor="text1"/>
          <w:szCs w:val="22"/>
        </w:rPr>
        <w:t xml:space="preserve">), likely </w:t>
      </w:r>
      <w:r w:rsidRPr="00A170E0">
        <w:rPr>
          <w:rFonts w:cs="Arial"/>
          <w:szCs w:val="22"/>
        </w:rPr>
        <w:t xml:space="preserve">stemming in large part from the generally low </w:t>
      </w:r>
      <w:r w:rsidR="004C08B9">
        <w:rPr>
          <w:rFonts w:cs="Arial"/>
          <w:szCs w:val="22"/>
        </w:rPr>
        <w:t xml:space="preserve">faunal </w:t>
      </w:r>
      <w:r w:rsidRPr="00A170E0">
        <w:rPr>
          <w:rFonts w:cs="Arial"/>
          <w:szCs w:val="22"/>
        </w:rPr>
        <w:t>abundances and many collections being from single localities (Jansen et al., 2019)</w:t>
      </w:r>
      <w:r w:rsidR="001C25FE">
        <w:rPr>
          <w:rFonts w:cs="Arial"/>
          <w:szCs w:val="22"/>
        </w:rPr>
        <w:t>. The data reported here may be of use in identifying more target taxa for connectivity studies.</w:t>
      </w:r>
      <w:r w:rsidR="00A60C0C">
        <w:rPr>
          <w:rFonts w:cs="Arial"/>
          <w:szCs w:val="22"/>
        </w:rPr>
        <w:t xml:space="preserve"> </w:t>
      </w:r>
      <w:r w:rsidR="000F6ACF" w:rsidRPr="00C60F32">
        <w:rPr>
          <w:rFonts w:cs="Arial"/>
          <w:szCs w:val="22"/>
        </w:rPr>
        <w:t xml:space="preserve">To date </w:t>
      </w:r>
      <w:r w:rsidR="0075725F">
        <w:rPr>
          <w:rFonts w:cs="Arial"/>
          <w:szCs w:val="22"/>
        </w:rPr>
        <w:t>few</w:t>
      </w:r>
      <w:r w:rsidR="00C60F32" w:rsidRPr="00C60F32">
        <w:rPr>
          <w:rFonts w:cs="Arial"/>
          <w:szCs w:val="22"/>
        </w:rPr>
        <w:t xml:space="preserve"> studies have utilised genomic data or metabarcoding techniques (Taboada et al., 2018</w:t>
      </w:r>
      <w:r w:rsidR="00B96BB1">
        <w:rPr>
          <w:rFonts w:cs="Arial"/>
          <w:szCs w:val="22"/>
        </w:rPr>
        <w:t>;</w:t>
      </w:r>
      <w:r w:rsidR="00C60F32" w:rsidRPr="00C60F32">
        <w:rPr>
          <w:rFonts w:cs="Arial"/>
          <w:szCs w:val="22"/>
        </w:rPr>
        <w:t xml:space="preserve"> Kersten et al., 2019</w:t>
      </w:r>
      <w:r w:rsidR="00B96BB1">
        <w:rPr>
          <w:rFonts w:cs="Arial"/>
          <w:szCs w:val="22"/>
        </w:rPr>
        <w:t>;</w:t>
      </w:r>
      <w:r w:rsidR="00C60F32" w:rsidRPr="00C60F32">
        <w:rPr>
          <w:rFonts w:cs="Arial"/>
          <w:szCs w:val="22"/>
        </w:rPr>
        <w:t xml:space="preserve"> Macheriotou et al., 2020</w:t>
      </w:r>
      <w:r w:rsidR="00B96BB1">
        <w:rPr>
          <w:rFonts w:cs="Arial"/>
          <w:szCs w:val="22"/>
        </w:rPr>
        <w:t>;</w:t>
      </w:r>
      <w:r w:rsidR="00C60F32" w:rsidRPr="00C60F32">
        <w:rPr>
          <w:rFonts w:cs="Arial"/>
          <w:szCs w:val="22"/>
        </w:rPr>
        <w:t xml:space="preserve"> Lejzerowicz et al., 2021</w:t>
      </w:r>
      <w:r w:rsidR="00FA1121">
        <w:rPr>
          <w:rFonts w:cs="Arial"/>
          <w:szCs w:val="22"/>
        </w:rPr>
        <w:t>; Jones et al., 2021</w:t>
      </w:r>
      <w:r w:rsidR="00C60F32" w:rsidRPr="00C60F32">
        <w:rPr>
          <w:rFonts w:cs="Arial"/>
          <w:szCs w:val="22"/>
        </w:rPr>
        <w:t xml:space="preserve">). </w:t>
      </w:r>
      <w:r w:rsidR="006F1C24">
        <w:rPr>
          <w:rFonts w:cs="Arial"/>
          <w:szCs w:val="22"/>
        </w:rPr>
        <w:t xml:space="preserve">These studies however also indicate very high molecular diversity in the CCZ (Christiodolou et al., 2019; 2020; </w:t>
      </w:r>
      <w:r w:rsidR="006F1C24" w:rsidRPr="00C60F32">
        <w:rPr>
          <w:rFonts w:cs="Arial"/>
          <w:szCs w:val="22"/>
        </w:rPr>
        <w:t>Lejzerowicz et al., 2021</w:t>
      </w:r>
      <w:r w:rsidR="006F1C24">
        <w:rPr>
          <w:rFonts w:cs="Arial"/>
          <w:szCs w:val="22"/>
        </w:rPr>
        <w:t xml:space="preserve">). </w:t>
      </w:r>
      <w:r w:rsidR="00557B8C" w:rsidRPr="00C2589B">
        <w:rPr>
          <w:rFonts w:cs="Arial"/>
          <w:szCs w:val="22"/>
        </w:rPr>
        <w:t xml:space="preserve">Usage of eDNA </w:t>
      </w:r>
      <w:r w:rsidR="00067A43" w:rsidRPr="00C2589B">
        <w:rPr>
          <w:rFonts w:cs="Arial"/>
          <w:szCs w:val="22"/>
        </w:rPr>
        <w:t xml:space="preserve">and metabarcoding techniques </w:t>
      </w:r>
      <w:r w:rsidR="00067A43" w:rsidRPr="00D913F8">
        <w:rPr>
          <w:rFonts w:cs="Arial"/>
          <w:szCs w:val="22"/>
        </w:rPr>
        <w:t xml:space="preserve">have been </w:t>
      </w:r>
      <w:r w:rsidR="00557B8C" w:rsidRPr="00D913F8">
        <w:rPr>
          <w:rFonts w:cs="Arial"/>
          <w:szCs w:val="22"/>
        </w:rPr>
        <w:t>proposed</w:t>
      </w:r>
      <w:r w:rsidR="00067A43" w:rsidRPr="00D913F8">
        <w:rPr>
          <w:rFonts w:cs="Arial"/>
          <w:szCs w:val="22"/>
        </w:rPr>
        <w:t xml:space="preserve"> for monitoring marine environments i</w:t>
      </w:r>
      <w:r w:rsidR="006F1C24">
        <w:rPr>
          <w:rFonts w:cs="Arial"/>
          <w:szCs w:val="22"/>
        </w:rPr>
        <w:t>ncluding the deep-sea</w:t>
      </w:r>
      <w:r w:rsidR="00067A43" w:rsidRPr="00D913F8">
        <w:rPr>
          <w:rFonts w:cs="Arial"/>
          <w:szCs w:val="22"/>
        </w:rPr>
        <w:t xml:space="preserve">, but </w:t>
      </w:r>
      <w:r w:rsidR="00557B8C" w:rsidRPr="00D913F8">
        <w:rPr>
          <w:rFonts w:cs="Arial"/>
          <w:szCs w:val="22"/>
        </w:rPr>
        <w:t xml:space="preserve">for monitoring to occur, the biodiversity of the region or environment needs to be characterised in the first instance (and associated generation of reference data). These techniques are sometimes proposed as a solution for addressing deep-sea knowledge gaps, but they are not suitable for species discovery, rather, for known biodiversity. </w:t>
      </w:r>
      <w:r w:rsidR="00D913F8" w:rsidRPr="00D913F8">
        <w:rPr>
          <w:rFonts w:cs="Arial"/>
          <w:szCs w:val="22"/>
        </w:rPr>
        <w:t>A key issue for</w:t>
      </w:r>
      <w:r w:rsidR="00D913F8">
        <w:rPr>
          <w:rFonts w:cs="Arial"/>
          <w:szCs w:val="22"/>
        </w:rPr>
        <w:t xml:space="preserve"> usage of eDNA in deep-sea environments is therefore availability of reference data. Identifying ‘leakage’ of pelagic taxa into sediment eDNA datasets without reference data </w:t>
      </w:r>
      <w:r w:rsidR="006F1C24">
        <w:rPr>
          <w:rFonts w:cs="Arial"/>
          <w:szCs w:val="22"/>
        </w:rPr>
        <w:t>is not fea</w:t>
      </w:r>
      <w:r w:rsidR="00D913F8">
        <w:rPr>
          <w:rFonts w:cs="Arial"/>
          <w:szCs w:val="22"/>
        </w:rPr>
        <w:t xml:space="preserve">sible for example. Other </w:t>
      </w:r>
      <w:r w:rsidR="00D913F8">
        <w:rPr>
          <w:rFonts w:cs="Arial"/>
          <w:szCs w:val="22"/>
        </w:rPr>
        <w:lastRenderedPageBreak/>
        <w:t xml:space="preserve">considerations include </w:t>
      </w:r>
      <w:r w:rsidR="00D913F8" w:rsidRPr="00C2589B">
        <w:rPr>
          <w:rFonts w:cs="Arial"/>
          <w:szCs w:val="22"/>
        </w:rPr>
        <w:t xml:space="preserve">technique development, </w:t>
      </w:r>
      <w:r w:rsidR="00D913F8">
        <w:rPr>
          <w:rFonts w:cs="Arial"/>
          <w:szCs w:val="22"/>
        </w:rPr>
        <w:t xml:space="preserve">and </w:t>
      </w:r>
      <w:r w:rsidR="00D913F8" w:rsidRPr="00C2589B">
        <w:rPr>
          <w:rFonts w:cs="Arial"/>
          <w:szCs w:val="22"/>
        </w:rPr>
        <w:t>screening of exogenous DNA</w:t>
      </w:r>
      <w:r w:rsidR="00D913F8">
        <w:rPr>
          <w:rFonts w:cs="Arial"/>
          <w:szCs w:val="22"/>
        </w:rPr>
        <w:t xml:space="preserve"> (Levin et al., 2019). </w:t>
      </w:r>
      <w:r w:rsidR="00557B8C" w:rsidRPr="00C2589B">
        <w:rPr>
          <w:rFonts w:cs="Arial"/>
          <w:szCs w:val="22"/>
        </w:rPr>
        <w:t xml:space="preserve">Such techniques could eventually prove viable </w:t>
      </w:r>
      <w:r w:rsidR="00D913F8">
        <w:rPr>
          <w:rFonts w:cs="Arial"/>
          <w:szCs w:val="22"/>
        </w:rPr>
        <w:t xml:space="preserve">however </w:t>
      </w:r>
      <w:r w:rsidR="00557B8C" w:rsidRPr="00C2589B">
        <w:rPr>
          <w:rFonts w:cs="Arial"/>
          <w:szCs w:val="22"/>
        </w:rPr>
        <w:t>for monitoring biodiversity in the CCZ</w:t>
      </w:r>
      <w:r w:rsidR="00D913F8">
        <w:rPr>
          <w:rFonts w:cs="Arial"/>
          <w:szCs w:val="22"/>
        </w:rPr>
        <w:t>.</w:t>
      </w:r>
      <w:r w:rsidR="00557B8C" w:rsidRPr="00C2589B">
        <w:rPr>
          <w:rFonts w:cs="Arial"/>
          <w:szCs w:val="22"/>
        </w:rPr>
        <w:t xml:space="preserve"> </w:t>
      </w:r>
    </w:p>
    <w:p w14:paraId="6CBC3369" w14:textId="77777777" w:rsidR="004C08B9" w:rsidRDefault="004C08B9" w:rsidP="00067A43">
      <w:pPr>
        <w:rPr>
          <w:rFonts w:cs="Arial"/>
          <w:szCs w:val="22"/>
        </w:rPr>
      </w:pPr>
    </w:p>
    <w:p w14:paraId="7A285A2D" w14:textId="2FE59FA4" w:rsidR="00EE2948" w:rsidRPr="00F620D8" w:rsidRDefault="00EE2948" w:rsidP="00EE2948">
      <w:pPr>
        <w:rPr>
          <w:rStyle w:val="LineNumber"/>
          <w:rFonts w:cs="Arial"/>
          <w:sz w:val="24"/>
        </w:rPr>
      </w:pPr>
    </w:p>
    <w:p w14:paraId="3B5A6F1C" w14:textId="28A6BF80" w:rsidR="00EE2948" w:rsidRPr="00874218" w:rsidRDefault="00EE2948" w:rsidP="00874218">
      <w:pPr>
        <w:pStyle w:val="Heading2"/>
      </w:pPr>
      <w:bookmarkStart w:id="145" w:name="_Toc101879441"/>
      <w:r w:rsidRPr="00874218">
        <w:t>Potential future analysis and applications for DeepData</w:t>
      </w:r>
      <w:bookmarkEnd w:id="145"/>
      <w:r w:rsidRPr="00874218">
        <w:t xml:space="preserve"> </w:t>
      </w:r>
      <w:r w:rsidRPr="00874218">
        <w:tab/>
      </w:r>
    </w:p>
    <w:p w14:paraId="5CD96566" w14:textId="77777777" w:rsidR="00583153" w:rsidRDefault="00583153" w:rsidP="00EE2948">
      <w:pPr>
        <w:rPr>
          <w:rFonts w:cs="Arial"/>
          <w:szCs w:val="22"/>
        </w:rPr>
      </w:pPr>
    </w:p>
    <w:p w14:paraId="17654DEE" w14:textId="65C29A87" w:rsidR="00EE2948" w:rsidRPr="00A170E0" w:rsidRDefault="00EE2948" w:rsidP="00EE2948">
      <w:pPr>
        <w:rPr>
          <w:rFonts w:cs="Arial"/>
          <w:color w:val="FF0000"/>
          <w:szCs w:val="22"/>
        </w:rPr>
      </w:pPr>
      <w:r w:rsidRPr="00A170E0">
        <w:rPr>
          <w:rFonts w:cs="Arial"/>
          <w:szCs w:val="22"/>
        </w:rPr>
        <w:t>The current utility of DeepData is</w:t>
      </w:r>
      <w:r>
        <w:rPr>
          <w:rFonts w:cs="Arial"/>
          <w:szCs w:val="22"/>
        </w:rPr>
        <w:t xml:space="preserve"> significantly</w:t>
      </w:r>
      <w:r w:rsidRPr="00A170E0">
        <w:rPr>
          <w:rFonts w:cs="Arial"/>
          <w:szCs w:val="22"/>
        </w:rPr>
        <w:t xml:space="preserve"> limited by known and potentially wider duplication. This will impact estimates of abundance</w:t>
      </w:r>
      <w:r w:rsidR="008C3B2E">
        <w:rPr>
          <w:rFonts w:cs="Arial"/>
          <w:szCs w:val="22"/>
        </w:rPr>
        <w:t xml:space="preserve"> and incidence</w:t>
      </w:r>
      <w:r w:rsidR="000F0303">
        <w:rPr>
          <w:rFonts w:cs="Arial"/>
          <w:szCs w:val="22"/>
        </w:rPr>
        <w:t>, and any statistics that rely</w:t>
      </w:r>
      <w:r w:rsidRPr="00A170E0">
        <w:rPr>
          <w:rFonts w:cs="Arial"/>
          <w:szCs w:val="22"/>
        </w:rPr>
        <w:t xml:space="preserve"> on </w:t>
      </w:r>
      <w:r w:rsidR="008C3B2E">
        <w:rPr>
          <w:rFonts w:cs="Arial"/>
          <w:szCs w:val="22"/>
        </w:rPr>
        <w:t>these measures will be affected</w:t>
      </w:r>
      <w:r w:rsidRPr="00A170E0">
        <w:rPr>
          <w:rFonts w:cs="Arial"/>
          <w:szCs w:val="22"/>
        </w:rPr>
        <w:t xml:space="preserve">. With the current iteration of the data, the duplicates potentially will produce lower estimates of diversity than are </w:t>
      </w:r>
      <w:proofErr w:type="gramStart"/>
      <w:r w:rsidRPr="00A170E0">
        <w:rPr>
          <w:rFonts w:cs="Arial"/>
          <w:szCs w:val="22"/>
        </w:rPr>
        <w:t>actually present</w:t>
      </w:r>
      <w:proofErr w:type="gramEnd"/>
      <w:r w:rsidRPr="00A170E0">
        <w:rPr>
          <w:rFonts w:cs="Arial"/>
          <w:szCs w:val="22"/>
        </w:rPr>
        <w:t xml:space="preserve">, for example several statistical measures are dependent on estimates of singletons and doubletons. In DeepData, </w:t>
      </w:r>
      <w:r w:rsidR="009E6541">
        <w:rPr>
          <w:rFonts w:cs="Arial"/>
          <w:szCs w:val="22"/>
        </w:rPr>
        <w:t>46</w:t>
      </w:r>
      <w:r w:rsidRPr="00A170E0">
        <w:rPr>
          <w:rFonts w:cs="Arial"/>
          <w:szCs w:val="22"/>
        </w:rPr>
        <w:t xml:space="preserve"> singletons of known named species were present</w:t>
      </w:r>
      <w:r w:rsidR="00067A43">
        <w:rPr>
          <w:rFonts w:cs="Arial"/>
          <w:szCs w:val="22"/>
        </w:rPr>
        <w:t xml:space="preserve"> (24%) and </w:t>
      </w:r>
      <w:r w:rsidR="00067A43">
        <w:t>824 for named and morphospecies combined (38%)</w:t>
      </w:r>
      <w:r w:rsidRPr="00A170E0">
        <w:rPr>
          <w:rFonts w:cs="Arial"/>
          <w:szCs w:val="22"/>
        </w:rPr>
        <w:t xml:space="preserve">, this is a high proportion of overall species recorded in total from the </w:t>
      </w:r>
      <w:proofErr w:type="gramStart"/>
      <w:r w:rsidRPr="00A170E0">
        <w:rPr>
          <w:rFonts w:cs="Arial"/>
          <w:szCs w:val="22"/>
        </w:rPr>
        <w:t>database</w:t>
      </w:r>
      <w:proofErr w:type="gramEnd"/>
      <w:r w:rsidRPr="00A170E0">
        <w:rPr>
          <w:rFonts w:cs="Arial"/>
          <w:szCs w:val="22"/>
        </w:rPr>
        <w:t xml:space="preserve"> </w:t>
      </w:r>
      <w:r w:rsidR="00C60F32">
        <w:rPr>
          <w:rFonts w:cs="Arial"/>
          <w:szCs w:val="22"/>
        </w:rPr>
        <w:t>but</w:t>
      </w:r>
      <w:r w:rsidRPr="00A170E0">
        <w:rPr>
          <w:rFonts w:cs="Arial"/>
          <w:szCs w:val="22"/>
        </w:rPr>
        <w:t xml:space="preserve"> it may be an underestimate with singleton records potentially obscured by record duplication. </w:t>
      </w:r>
      <w:r w:rsidR="00CF4AD2">
        <w:rPr>
          <w:rFonts w:cs="Arial"/>
          <w:szCs w:val="22"/>
        </w:rPr>
        <w:t xml:space="preserve">Doubletons </w:t>
      </w:r>
      <w:r w:rsidR="00E85493">
        <w:rPr>
          <w:rFonts w:cs="Arial"/>
          <w:szCs w:val="22"/>
        </w:rPr>
        <w:t xml:space="preserve">could not be estimated at all because of duplication. </w:t>
      </w:r>
      <w:r w:rsidRPr="00A170E0">
        <w:rPr>
          <w:rFonts w:cs="Arial"/>
          <w:szCs w:val="22"/>
        </w:rPr>
        <w:t xml:space="preserve">Analysis of DeepData </w:t>
      </w:r>
      <w:r w:rsidR="00E85493">
        <w:rPr>
          <w:rFonts w:cs="Arial"/>
          <w:szCs w:val="22"/>
        </w:rPr>
        <w:t>records utilising</w:t>
      </w:r>
      <w:r w:rsidRPr="00A170E0">
        <w:rPr>
          <w:rFonts w:cs="Arial"/>
          <w:szCs w:val="22"/>
        </w:rPr>
        <w:t xml:space="preserve"> abundance data or estimates of singletons for example will require careful assessment and ideally will be performed once the </w:t>
      </w:r>
      <w:r w:rsidRPr="00B91A15">
        <w:rPr>
          <w:rFonts w:cs="Arial"/>
          <w:szCs w:val="22"/>
        </w:rPr>
        <w:t xml:space="preserve">duplicates are </w:t>
      </w:r>
      <w:r w:rsidR="00312769" w:rsidRPr="00B91A15">
        <w:rPr>
          <w:rFonts w:cs="Arial"/>
          <w:szCs w:val="22"/>
        </w:rPr>
        <w:t>definitively</w:t>
      </w:r>
      <w:r w:rsidRPr="00B91A15">
        <w:rPr>
          <w:rFonts w:cs="Arial"/>
          <w:szCs w:val="22"/>
        </w:rPr>
        <w:t xml:space="preserve"> identified and removed from the records. As a general point abundance data for the region may be </w:t>
      </w:r>
      <w:r w:rsidR="00A57C47" w:rsidRPr="00B91A15">
        <w:rPr>
          <w:rFonts w:cs="Arial"/>
          <w:szCs w:val="22"/>
        </w:rPr>
        <w:t>problematic</w:t>
      </w:r>
      <w:r w:rsidRPr="00B91A15">
        <w:rPr>
          <w:rFonts w:cs="Arial"/>
          <w:szCs w:val="22"/>
        </w:rPr>
        <w:t>, given noted issues with abundance data (Washburn et al., 2021)</w:t>
      </w:r>
      <w:r w:rsidR="00634D93">
        <w:rPr>
          <w:rFonts w:cs="Arial"/>
          <w:szCs w:val="22"/>
        </w:rPr>
        <w:t>,</w:t>
      </w:r>
      <w:r w:rsidRPr="00B91A15">
        <w:rPr>
          <w:rFonts w:cs="Arial"/>
          <w:szCs w:val="22"/>
        </w:rPr>
        <w:t xml:space="preserve"> for example misidentified taxa inflating abundance estimates of other taxa</w:t>
      </w:r>
      <w:r w:rsidR="00583153" w:rsidRPr="00B91A15">
        <w:rPr>
          <w:rFonts w:cs="Arial"/>
          <w:szCs w:val="22"/>
        </w:rPr>
        <w:t xml:space="preserve">. </w:t>
      </w:r>
      <w:r w:rsidR="00DE4E99" w:rsidRPr="00B91A15">
        <w:rPr>
          <w:rFonts w:cs="Arial"/>
          <w:szCs w:val="22"/>
        </w:rPr>
        <w:t>Therefore</w:t>
      </w:r>
      <w:r w:rsidR="00DE4E99" w:rsidRPr="00194E8B">
        <w:rPr>
          <w:rFonts w:cs="Arial"/>
          <w:szCs w:val="22"/>
        </w:rPr>
        <w:t>,</w:t>
      </w:r>
      <w:r w:rsidR="00194E8B" w:rsidRPr="00194E8B">
        <w:rPr>
          <w:rFonts w:cs="Arial"/>
          <w:szCs w:val="22"/>
        </w:rPr>
        <w:t xml:space="preserve"> presence</w:t>
      </w:r>
      <w:r w:rsidR="0071789B">
        <w:rPr>
          <w:rFonts w:cs="Arial"/>
          <w:szCs w:val="22"/>
        </w:rPr>
        <w:t>/</w:t>
      </w:r>
      <w:proofErr w:type="gramStart"/>
      <w:r w:rsidR="0071789B">
        <w:rPr>
          <w:rFonts w:cs="Arial"/>
          <w:szCs w:val="22"/>
        </w:rPr>
        <w:t xml:space="preserve">absence </w:t>
      </w:r>
      <w:r w:rsidR="00194E8B" w:rsidRPr="00A170E0">
        <w:rPr>
          <w:rFonts w:cs="Arial"/>
          <w:szCs w:val="22"/>
        </w:rPr>
        <w:t>based</w:t>
      </w:r>
      <w:proofErr w:type="gramEnd"/>
      <w:r w:rsidR="00194E8B" w:rsidRPr="00A170E0">
        <w:rPr>
          <w:rFonts w:cs="Arial"/>
          <w:szCs w:val="22"/>
        </w:rPr>
        <w:t xml:space="preserve"> analysis </w:t>
      </w:r>
      <w:r w:rsidR="00194E8B">
        <w:rPr>
          <w:rFonts w:cs="Arial"/>
          <w:szCs w:val="22"/>
        </w:rPr>
        <w:t xml:space="preserve">is </w:t>
      </w:r>
      <w:r w:rsidR="00194E8B" w:rsidRPr="00A170E0">
        <w:rPr>
          <w:rFonts w:cs="Arial"/>
          <w:szCs w:val="22"/>
        </w:rPr>
        <w:t>potentially more suitable than analy</w:t>
      </w:r>
      <w:r w:rsidR="00194E8B">
        <w:rPr>
          <w:rFonts w:cs="Arial"/>
          <w:szCs w:val="22"/>
        </w:rPr>
        <w:t>sis measures based on abundance</w:t>
      </w:r>
      <w:r w:rsidR="001A510C">
        <w:rPr>
          <w:rFonts w:cs="Arial"/>
          <w:szCs w:val="22"/>
        </w:rPr>
        <w:t xml:space="preserve"> at this stage</w:t>
      </w:r>
      <w:r w:rsidR="00194E8B">
        <w:rPr>
          <w:rFonts w:cs="Arial"/>
          <w:szCs w:val="22"/>
        </w:rPr>
        <w:t>.</w:t>
      </w:r>
    </w:p>
    <w:p w14:paraId="246B6540" w14:textId="77777777" w:rsidR="00EE2948" w:rsidRPr="00A170E0" w:rsidRDefault="00EE2948" w:rsidP="00EE2948">
      <w:pPr>
        <w:rPr>
          <w:rFonts w:cs="Arial"/>
          <w:szCs w:val="22"/>
        </w:rPr>
      </w:pPr>
    </w:p>
    <w:p w14:paraId="47180E28" w14:textId="75AF1258" w:rsidR="00EE2948" w:rsidRPr="00A170E0" w:rsidRDefault="00EE2948" w:rsidP="00EE2948">
      <w:pPr>
        <w:rPr>
          <w:rFonts w:cs="Arial"/>
          <w:szCs w:val="22"/>
        </w:rPr>
      </w:pPr>
      <w:r w:rsidRPr="00A170E0">
        <w:rPr>
          <w:rFonts w:cs="Arial"/>
          <w:szCs w:val="22"/>
        </w:rPr>
        <w:t>Potential future analyses of DeepData at a more mature stage include beta diversity estimates</w:t>
      </w:r>
      <w:r w:rsidR="00583153">
        <w:rPr>
          <w:rFonts w:cs="Arial"/>
          <w:szCs w:val="22"/>
        </w:rPr>
        <w:t xml:space="preserve"> and broader studies of species ranges</w:t>
      </w:r>
      <w:r w:rsidR="00194E8B">
        <w:rPr>
          <w:rFonts w:cs="Arial"/>
          <w:szCs w:val="22"/>
        </w:rPr>
        <w:t xml:space="preserve"> </w:t>
      </w:r>
      <w:r w:rsidRPr="00A170E0">
        <w:rPr>
          <w:rFonts w:cs="Arial"/>
          <w:szCs w:val="22"/>
        </w:rPr>
        <w:t>(</w:t>
      </w:r>
      <w:proofErr w:type="gramStart"/>
      <w:r w:rsidR="00583153">
        <w:rPr>
          <w:rFonts w:cs="Arial"/>
          <w:szCs w:val="22"/>
        </w:rPr>
        <w:t>e.g</w:t>
      </w:r>
      <w:r w:rsidR="00121DBE">
        <w:rPr>
          <w:rFonts w:cs="Arial"/>
          <w:szCs w:val="22"/>
        </w:rPr>
        <w:t>.</w:t>
      </w:r>
      <w:proofErr w:type="gramEnd"/>
      <w:r w:rsidR="00583153">
        <w:rPr>
          <w:rFonts w:cs="Arial"/>
          <w:szCs w:val="22"/>
        </w:rPr>
        <w:t xml:space="preserve"> </w:t>
      </w:r>
      <w:r w:rsidRPr="00583153">
        <w:rPr>
          <w:rFonts w:cs="Arial"/>
          <w:color w:val="000000" w:themeColor="text1"/>
          <w:szCs w:val="22"/>
        </w:rPr>
        <w:t xml:space="preserve">Bonifacio </w:t>
      </w:r>
      <w:r w:rsidR="00194E8B" w:rsidRPr="00583153">
        <w:rPr>
          <w:rFonts w:cs="Arial"/>
          <w:color w:val="000000" w:themeColor="text1"/>
          <w:szCs w:val="22"/>
        </w:rPr>
        <w:t>et al., 2021</w:t>
      </w:r>
      <w:r w:rsidRPr="00A170E0">
        <w:rPr>
          <w:rFonts w:cs="Arial"/>
          <w:szCs w:val="22"/>
        </w:rPr>
        <w:t xml:space="preserve">). </w:t>
      </w:r>
      <w:r w:rsidRPr="00194E8B">
        <w:rPr>
          <w:rFonts w:cs="Arial"/>
          <w:szCs w:val="22"/>
        </w:rPr>
        <w:t>The UpSet plots examining species assemblages by contract area were done with presence/absence data</w:t>
      </w:r>
      <w:r w:rsidR="0000627F">
        <w:rPr>
          <w:rFonts w:cs="Arial"/>
          <w:szCs w:val="22"/>
        </w:rPr>
        <w:t>,</w:t>
      </w:r>
      <w:r w:rsidRPr="00194E8B">
        <w:rPr>
          <w:rFonts w:cs="Arial"/>
          <w:szCs w:val="22"/>
        </w:rPr>
        <w:t xml:space="preserve"> therefore are not dependent on abundances, </w:t>
      </w:r>
      <w:r w:rsidR="0040349F">
        <w:rPr>
          <w:rFonts w:cs="Arial"/>
          <w:szCs w:val="22"/>
        </w:rPr>
        <w:t>but are still underpinned by variable sampling strategies</w:t>
      </w:r>
      <w:r w:rsidR="0000627F">
        <w:rPr>
          <w:rFonts w:cs="Arial"/>
          <w:szCs w:val="22"/>
        </w:rPr>
        <w:t xml:space="preserve"> (and of course also affected by potential misidentifications)</w:t>
      </w:r>
      <w:r w:rsidR="0040349F">
        <w:rPr>
          <w:rFonts w:cs="Arial"/>
          <w:szCs w:val="22"/>
        </w:rPr>
        <w:t xml:space="preserve">. </w:t>
      </w:r>
      <w:r w:rsidRPr="00A170E0">
        <w:rPr>
          <w:rFonts w:cs="Arial"/>
          <w:szCs w:val="22"/>
        </w:rPr>
        <w:t>As more datasets are added with more consistent and comparable sampling, improved estimates of beta diversity are possible. The current lack of data on density of species/taxa in general is a significant limitation for ecological analysis, for example density is needed for modelling of food webs (</w:t>
      </w:r>
      <w:proofErr w:type="gramStart"/>
      <w:r w:rsidRPr="00A170E0">
        <w:rPr>
          <w:rFonts w:cs="Arial"/>
          <w:szCs w:val="22"/>
        </w:rPr>
        <w:t>e.g.</w:t>
      </w:r>
      <w:proofErr w:type="gramEnd"/>
      <w:r w:rsidRPr="00A170E0">
        <w:rPr>
          <w:rFonts w:cs="Arial"/>
          <w:szCs w:val="22"/>
        </w:rPr>
        <w:t xml:space="preserve"> Stratman et al., 2020). </w:t>
      </w:r>
      <w:r w:rsidR="00C5156C">
        <w:rPr>
          <w:rFonts w:cs="Arial"/>
          <w:szCs w:val="22"/>
        </w:rPr>
        <w:t>It</w:t>
      </w:r>
      <w:r w:rsidR="00194E8B">
        <w:rPr>
          <w:rFonts w:cs="Arial"/>
          <w:szCs w:val="22"/>
        </w:rPr>
        <w:t xml:space="preserve"> </w:t>
      </w:r>
      <w:r w:rsidR="00E85493">
        <w:rPr>
          <w:rFonts w:cs="Arial"/>
          <w:szCs w:val="22"/>
        </w:rPr>
        <w:t xml:space="preserve">should </w:t>
      </w:r>
      <w:r w:rsidR="00194E8B">
        <w:rPr>
          <w:rFonts w:cs="Arial"/>
          <w:szCs w:val="22"/>
        </w:rPr>
        <w:t xml:space="preserve">be feasible for DeepData to provide estimates of </w:t>
      </w:r>
      <w:r w:rsidRPr="00A170E0">
        <w:rPr>
          <w:rFonts w:cs="Arial"/>
          <w:szCs w:val="22"/>
        </w:rPr>
        <w:t>density w</w:t>
      </w:r>
      <w:r w:rsidR="00194E8B">
        <w:rPr>
          <w:rFonts w:cs="Arial"/>
          <w:szCs w:val="22"/>
        </w:rPr>
        <w:t xml:space="preserve">here data on abundances and </w:t>
      </w:r>
      <w:r w:rsidR="00C5156C">
        <w:rPr>
          <w:rFonts w:cs="Arial"/>
          <w:szCs w:val="22"/>
        </w:rPr>
        <w:t>quantitative areas</w:t>
      </w:r>
      <w:r w:rsidR="00194E8B">
        <w:rPr>
          <w:rFonts w:cs="Arial"/>
          <w:szCs w:val="22"/>
        </w:rPr>
        <w:t xml:space="preserve"> sampled</w:t>
      </w:r>
      <w:r w:rsidRPr="00A170E0">
        <w:rPr>
          <w:rFonts w:cs="Arial"/>
          <w:szCs w:val="22"/>
        </w:rPr>
        <w:t xml:space="preserve"> are </w:t>
      </w:r>
      <w:r w:rsidR="00C5156C">
        <w:rPr>
          <w:rFonts w:cs="Arial"/>
          <w:szCs w:val="22"/>
        </w:rPr>
        <w:t>accurately reported</w:t>
      </w:r>
      <w:r w:rsidR="000F0303">
        <w:rPr>
          <w:rFonts w:cs="Arial"/>
          <w:szCs w:val="22"/>
        </w:rPr>
        <w:t>.</w:t>
      </w:r>
    </w:p>
    <w:p w14:paraId="00E4006F" w14:textId="77777777" w:rsidR="00EE2948" w:rsidRPr="00A170E0" w:rsidRDefault="00EE2948" w:rsidP="00EE2948">
      <w:pPr>
        <w:rPr>
          <w:rFonts w:cs="Arial"/>
          <w:szCs w:val="22"/>
        </w:rPr>
      </w:pPr>
    </w:p>
    <w:p w14:paraId="49CE2B9F" w14:textId="3179991F" w:rsidR="00090D5F" w:rsidRDefault="00C5156C" w:rsidP="00EE2948">
      <w:pPr>
        <w:rPr>
          <w:rFonts w:cs="Arial"/>
          <w:szCs w:val="22"/>
        </w:rPr>
      </w:pPr>
      <w:r>
        <w:rPr>
          <w:rFonts w:cs="Arial"/>
          <w:szCs w:val="22"/>
        </w:rPr>
        <w:t xml:space="preserve">DeepData currently lacks considerable ecological information on habitats or natural history, </w:t>
      </w:r>
      <w:proofErr w:type="gramStart"/>
      <w:r>
        <w:rPr>
          <w:rFonts w:cs="Arial"/>
          <w:szCs w:val="22"/>
        </w:rPr>
        <w:t>e.g</w:t>
      </w:r>
      <w:r w:rsidR="00CF4AD2">
        <w:rPr>
          <w:rFonts w:cs="Arial"/>
          <w:szCs w:val="22"/>
        </w:rPr>
        <w:t>.</w:t>
      </w:r>
      <w:proofErr w:type="gramEnd"/>
      <w:r>
        <w:rPr>
          <w:rFonts w:cs="Arial"/>
          <w:szCs w:val="22"/>
        </w:rPr>
        <w:t xml:space="preserve"> if an organism is found on a nodule.</w:t>
      </w:r>
      <w:r w:rsidR="00222B03">
        <w:rPr>
          <w:rFonts w:cs="Arial"/>
          <w:szCs w:val="22"/>
        </w:rPr>
        <w:t xml:space="preserve"> </w:t>
      </w:r>
      <w:r>
        <w:rPr>
          <w:rFonts w:cs="Arial"/>
          <w:szCs w:val="22"/>
        </w:rPr>
        <w:t>Remarkably</w:t>
      </w:r>
      <w:r w:rsidR="00EE2948" w:rsidRPr="00A170E0">
        <w:rPr>
          <w:rFonts w:cs="Arial"/>
          <w:szCs w:val="22"/>
        </w:rPr>
        <w:t xml:space="preserve"> little </w:t>
      </w:r>
      <w:r>
        <w:rPr>
          <w:rFonts w:cs="Arial"/>
          <w:szCs w:val="22"/>
        </w:rPr>
        <w:t xml:space="preserve">is </w:t>
      </w:r>
      <w:r w:rsidR="00EE2948" w:rsidRPr="00A170E0">
        <w:rPr>
          <w:rFonts w:cs="Arial"/>
          <w:szCs w:val="22"/>
        </w:rPr>
        <w:t>known on nodule fauna for example with only a few key publications (</w:t>
      </w:r>
      <w:proofErr w:type="gramStart"/>
      <w:r w:rsidR="00EE2948" w:rsidRPr="00A170E0">
        <w:rPr>
          <w:rFonts w:cs="Arial"/>
          <w:szCs w:val="22"/>
        </w:rPr>
        <w:t>e.g.</w:t>
      </w:r>
      <w:proofErr w:type="gramEnd"/>
      <w:r w:rsidR="00EE2948" w:rsidRPr="00A170E0">
        <w:rPr>
          <w:rFonts w:cs="Arial"/>
          <w:szCs w:val="22"/>
        </w:rPr>
        <w:t xml:space="preserve"> Veillette et al., 2007</w:t>
      </w:r>
      <w:r w:rsidR="00B96BB1">
        <w:rPr>
          <w:rFonts w:cs="Arial"/>
          <w:szCs w:val="22"/>
        </w:rPr>
        <w:t>;</w:t>
      </w:r>
      <w:r w:rsidR="00EE2948" w:rsidRPr="00A170E0">
        <w:rPr>
          <w:rFonts w:cs="Arial"/>
          <w:szCs w:val="22"/>
        </w:rPr>
        <w:t xml:space="preserve"> Mullineaux et al., 1987</w:t>
      </w:r>
      <w:r>
        <w:rPr>
          <w:rFonts w:cs="Arial"/>
          <w:color w:val="000000" w:themeColor="text1"/>
          <w:szCs w:val="22"/>
        </w:rPr>
        <w:t>)</w:t>
      </w:r>
      <w:r w:rsidR="0000627F">
        <w:rPr>
          <w:rFonts w:cs="Arial"/>
          <w:color w:val="000000" w:themeColor="text1"/>
          <w:szCs w:val="22"/>
        </w:rPr>
        <w:t xml:space="preserve"> and descriptions (</w:t>
      </w:r>
      <w:r w:rsidR="0000627F" w:rsidRPr="00877F7F">
        <w:rPr>
          <w:rFonts w:cs="Arial"/>
          <w:szCs w:val="22"/>
        </w:rPr>
        <w:t>Grischenko</w:t>
      </w:r>
      <w:r w:rsidR="0000627F">
        <w:rPr>
          <w:rFonts w:cs="Arial"/>
          <w:szCs w:val="22"/>
        </w:rPr>
        <w:t xml:space="preserve"> et al., 2021, 2018; </w:t>
      </w:r>
      <w:r w:rsidR="0000627F" w:rsidRPr="0000627F">
        <w:rPr>
          <w:rFonts w:cs="Arial"/>
          <w:szCs w:val="22"/>
        </w:rPr>
        <w:t>Molodtsova</w:t>
      </w:r>
      <w:r w:rsidR="0000627F">
        <w:rPr>
          <w:rFonts w:cs="Arial"/>
          <w:szCs w:val="22"/>
        </w:rPr>
        <w:t xml:space="preserve"> </w:t>
      </w:r>
      <w:r w:rsidR="0000627F" w:rsidRPr="0000627F">
        <w:rPr>
          <w:rFonts w:cs="Arial"/>
          <w:szCs w:val="22"/>
        </w:rPr>
        <w:t>&amp;</w:t>
      </w:r>
      <w:r w:rsidR="0000627F">
        <w:rPr>
          <w:rFonts w:cs="Arial"/>
          <w:szCs w:val="22"/>
        </w:rPr>
        <w:t xml:space="preserve"> Opresko, </w:t>
      </w:r>
      <w:r w:rsidR="0000627F" w:rsidRPr="0000627F">
        <w:rPr>
          <w:rFonts w:cs="Arial"/>
          <w:szCs w:val="22"/>
        </w:rPr>
        <w:t>2017</w:t>
      </w:r>
      <w:r w:rsidR="0000627F">
        <w:rPr>
          <w:rFonts w:cs="Arial"/>
          <w:szCs w:val="22"/>
        </w:rPr>
        <w:t xml:space="preserve">; </w:t>
      </w:r>
      <w:r w:rsidR="0000627F">
        <w:rPr>
          <w:rFonts w:cs="Arial"/>
          <w:color w:val="000000" w:themeColor="text1"/>
          <w:szCs w:val="22"/>
        </w:rPr>
        <w:t>Cairns, 2015)</w:t>
      </w:r>
      <w:r w:rsidR="00EE2948" w:rsidRPr="00A170E0">
        <w:rPr>
          <w:rFonts w:cs="Arial"/>
          <w:color w:val="FF0000"/>
          <w:szCs w:val="22"/>
        </w:rPr>
        <w:t xml:space="preserve"> </w:t>
      </w:r>
      <w:r w:rsidR="0000627F">
        <w:rPr>
          <w:rFonts w:cs="Arial"/>
          <w:szCs w:val="22"/>
        </w:rPr>
        <w:t>with</w:t>
      </w:r>
      <w:r w:rsidR="0000627F" w:rsidRPr="00A170E0">
        <w:rPr>
          <w:rFonts w:cs="Arial"/>
          <w:szCs w:val="22"/>
        </w:rPr>
        <w:t xml:space="preserve"> </w:t>
      </w:r>
      <w:r w:rsidR="00EE2948" w:rsidRPr="00A170E0">
        <w:rPr>
          <w:rFonts w:cs="Arial"/>
          <w:szCs w:val="22"/>
        </w:rPr>
        <w:t>more nodule fauna being identified all the time (Saskia Brix, pers. com</w:t>
      </w:r>
      <w:r w:rsidR="00AD70B3">
        <w:rPr>
          <w:rFonts w:cs="Arial"/>
          <w:szCs w:val="22"/>
        </w:rPr>
        <w:t>m.</w:t>
      </w:r>
      <w:r w:rsidR="00EE2948" w:rsidRPr="00A170E0">
        <w:rPr>
          <w:rFonts w:cs="Arial"/>
          <w:szCs w:val="22"/>
        </w:rPr>
        <w:t>). A recen</w:t>
      </w:r>
      <w:r w:rsidR="00EE2948" w:rsidRPr="00222B03">
        <w:rPr>
          <w:rFonts w:cs="Arial"/>
          <w:szCs w:val="22"/>
        </w:rPr>
        <w:t xml:space="preserve">t study has also identified sediment </w:t>
      </w:r>
      <w:r>
        <w:rPr>
          <w:rFonts w:cs="Arial"/>
          <w:szCs w:val="22"/>
        </w:rPr>
        <w:t>in</w:t>
      </w:r>
      <w:r w:rsidR="00EE2948" w:rsidRPr="00222B03">
        <w:rPr>
          <w:rFonts w:cs="Arial"/>
          <w:szCs w:val="22"/>
        </w:rPr>
        <w:t>fauna in nodule crevices for the first time in the CCZ (Pape et al., 2021)</w:t>
      </w:r>
      <w:r>
        <w:rPr>
          <w:rFonts w:cs="Arial"/>
          <w:szCs w:val="22"/>
        </w:rPr>
        <w:t xml:space="preserve">, and a large predatory </w:t>
      </w:r>
      <w:r w:rsidR="00634D93">
        <w:rPr>
          <w:rFonts w:cs="Arial"/>
          <w:szCs w:val="22"/>
        </w:rPr>
        <w:t xml:space="preserve">polychaete </w:t>
      </w:r>
      <w:r>
        <w:rPr>
          <w:rFonts w:cs="Arial"/>
          <w:szCs w:val="22"/>
        </w:rPr>
        <w:t xml:space="preserve">worm </w:t>
      </w:r>
      <w:r w:rsidR="0000627F">
        <w:rPr>
          <w:rFonts w:cs="Arial"/>
          <w:szCs w:val="22"/>
        </w:rPr>
        <w:t xml:space="preserve">that lives within nodules </w:t>
      </w:r>
      <w:r>
        <w:rPr>
          <w:rFonts w:cs="Arial"/>
          <w:szCs w:val="22"/>
        </w:rPr>
        <w:t>described in 2021 (Drennan et al., 2021).</w:t>
      </w:r>
      <w:r w:rsidR="00EE2948" w:rsidRPr="00222B03">
        <w:rPr>
          <w:rFonts w:cs="Arial"/>
          <w:szCs w:val="22"/>
        </w:rPr>
        <w:t xml:space="preserve"> Th</w:t>
      </w:r>
      <w:r w:rsidR="00090D5F">
        <w:rPr>
          <w:rFonts w:cs="Arial"/>
          <w:szCs w:val="22"/>
        </w:rPr>
        <w:t>ese recent work</w:t>
      </w:r>
      <w:r w:rsidR="00EE2948" w:rsidRPr="00222B03">
        <w:rPr>
          <w:rFonts w:cs="Arial"/>
          <w:szCs w:val="22"/>
        </w:rPr>
        <w:t xml:space="preserve">s highlight both the gaps and the rapid increase in knowledge in this environment, including </w:t>
      </w:r>
      <w:r w:rsidR="00222B03" w:rsidRPr="00222B03">
        <w:rPr>
          <w:rFonts w:cs="Arial"/>
          <w:szCs w:val="22"/>
        </w:rPr>
        <w:t xml:space="preserve">the </w:t>
      </w:r>
      <w:r w:rsidR="00EE2948" w:rsidRPr="00222B03">
        <w:rPr>
          <w:rFonts w:cs="Arial"/>
          <w:szCs w:val="22"/>
        </w:rPr>
        <w:t xml:space="preserve">interconnectivity </w:t>
      </w:r>
      <w:r w:rsidR="00222B03" w:rsidRPr="00222B03">
        <w:rPr>
          <w:rFonts w:cs="Arial"/>
          <w:szCs w:val="22"/>
        </w:rPr>
        <w:t xml:space="preserve">and even overlap </w:t>
      </w:r>
      <w:r w:rsidR="00EE2948" w:rsidRPr="00222B03">
        <w:rPr>
          <w:rFonts w:cs="Arial"/>
          <w:szCs w:val="22"/>
        </w:rPr>
        <w:t xml:space="preserve">of sediment and nodule fauna. </w:t>
      </w:r>
    </w:p>
    <w:p w14:paraId="75FF30FD" w14:textId="77777777" w:rsidR="00090D5F" w:rsidRDefault="00090D5F" w:rsidP="00EE2948">
      <w:pPr>
        <w:rPr>
          <w:rFonts w:cs="Arial"/>
          <w:szCs w:val="22"/>
        </w:rPr>
      </w:pPr>
    </w:p>
    <w:p w14:paraId="7D4AE8B9" w14:textId="404CCE90" w:rsidR="00222B03" w:rsidRDefault="00EE2948" w:rsidP="00EE2948">
      <w:pPr>
        <w:rPr>
          <w:rFonts w:cs="Arial"/>
          <w:i/>
          <w:color w:val="FF0000"/>
          <w:szCs w:val="22"/>
        </w:rPr>
      </w:pPr>
      <w:bookmarkStart w:id="146" w:name="_Hlk104991656"/>
      <w:r w:rsidRPr="00222B03">
        <w:rPr>
          <w:rFonts w:cs="Arial"/>
          <w:szCs w:val="22"/>
        </w:rPr>
        <w:t xml:space="preserve">Other </w:t>
      </w:r>
      <w:r w:rsidRPr="00A170E0">
        <w:rPr>
          <w:rFonts w:cs="Arial"/>
          <w:szCs w:val="22"/>
        </w:rPr>
        <w:t>po</w:t>
      </w:r>
      <w:r w:rsidR="0071789B">
        <w:rPr>
          <w:rFonts w:cs="Arial"/>
          <w:szCs w:val="22"/>
        </w:rPr>
        <w:t xml:space="preserve">tential future analyses </w:t>
      </w:r>
      <w:r w:rsidR="00090D5F">
        <w:rPr>
          <w:rFonts w:cs="Arial"/>
          <w:szCs w:val="22"/>
        </w:rPr>
        <w:t xml:space="preserve">for DeepData </w:t>
      </w:r>
      <w:r w:rsidR="0071789B">
        <w:rPr>
          <w:rFonts w:cs="Arial"/>
          <w:szCs w:val="22"/>
        </w:rPr>
        <w:t>include</w:t>
      </w:r>
      <w:r w:rsidRPr="00A170E0">
        <w:rPr>
          <w:rFonts w:cs="Arial"/>
          <w:szCs w:val="22"/>
        </w:rPr>
        <w:t xml:space="preserve"> species distribution modelling, which has for example previously been applied to CCZ</w:t>
      </w:r>
      <w:r w:rsidR="00634D93">
        <w:rPr>
          <w:rFonts w:cs="Arial"/>
          <w:szCs w:val="22"/>
        </w:rPr>
        <w:t xml:space="preserve"> datasets for the BGR contract</w:t>
      </w:r>
      <w:r w:rsidRPr="00A170E0">
        <w:rPr>
          <w:rFonts w:cs="Arial"/>
          <w:szCs w:val="22"/>
        </w:rPr>
        <w:t xml:space="preserve"> area utilising Random Forest techniques (Uhlenkott et al., 2020). These modelling approaches could be applied at regional scales, including different contract areas. </w:t>
      </w:r>
      <w:r w:rsidR="00864CB4">
        <w:rPr>
          <w:rFonts w:cs="Arial"/>
          <w:szCs w:val="22"/>
        </w:rPr>
        <w:t>S</w:t>
      </w:r>
      <w:r w:rsidRPr="00A170E0">
        <w:rPr>
          <w:rFonts w:cs="Arial"/>
          <w:szCs w:val="22"/>
        </w:rPr>
        <w:t>pecies distribution mod</w:t>
      </w:r>
      <w:r w:rsidR="00864CB4">
        <w:rPr>
          <w:rFonts w:cs="Arial"/>
          <w:szCs w:val="22"/>
        </w:rPr>
        <w:t xml:space="preserve">elling </w:t>
      </w:r>
      <w:r w:rsidR="003D5264">
        <w:rPr>
          <w:rFonts w:cs="Arial"/>
          <w:szCs w:val="22"/>
        </w:rPr>
        <w:t xml:space="preserve">utilising </w:t>
      </w:r>
      <w:r w:rsidR="00864CB4" w:rsidRPr="00BE2B18">
        <w:rPr>
          <w:rFonts w:cs="Arial"/>
          <w:szCs w:val="22"/>
        </w:rPr>
        <w:t xml:space="preserve">presence-only data </w:t>
      </w:r>
      <w:r w:rsidR="003D5264" w:rsidRPr="00BE2B18">
        <w:rPr>
          <w:rFonts w:cs="Arial"/>
          <w:szCs w:val="22"/>
        </w:rPr>
        <w:t>can be problematic for seabed habitats</w:t>
      </w:r>
      <w:r w:rsidR="00864CB4" w:rsidRPr="00BE2B18">
        <w:rPr>
          <w:rFonts w:cs="Arial"/>
          <w:szCs w:val="22"/>
        </w:rPr>
        <w:t xml:space="preserve">, </w:t>
      </w:r>
      <w:r w:rsidR="003D5264" w:rsidRPr="00BE2B18">
        <w:rPr>
          <w:rFonts w:cs="Arial"/>
          <w:szCs w:val="22"/>
        </w:rPr>
        <w:t>with sparse data</w:t>
      </w:r>
      <w:r w:rsidRPr="00BE2B18">
        <w:rPr>
          <w:rFonts w:cs="Arial"/>
          <w:szCs w:val="22"/>
        </w:rPr>
        <w:t xml:space="preserve"> on habitat heterogeneity</w:t>
      </w:r>
      <w:r w:rsidR="003D5264" w:rsidRPr="00BE2B18">
        <w:rPr>
          <w:rFonts w:cs="Arial"/>
          <w:szCs w:val="22"/>
        </w:rPr>
        <w:t xml:space="preserve"> (Stephenson et al., 2021</w:t>
      </w:r>
      <w:r w:rsidR="00C5156C">
        <w:rPr>
          <w:rFonts w:cs="Arial"/>
          <w:szCs w:val="22"/>
        </w:rPr>
        <w:t>)</w:t>
      </w:r>
      <w:r w:rsidR="00634D93">
        <w:rPr>
          <w:rFonts w:cs="Arial"/>
          <w:szCs w:val="22"/>
        </w:rPr>
        <w:t xml:space="preserve">, </w:t>
      </w:r>
      <w:r w:rsidR="0088052F">
        <w:rPr>
          <w:rFonts w:cs="Arial"/>
          <w:szCs w:val="22"/>
        </w:rPr>
        <w:t>known to be high in the CCZ ((Washburn et al., 2021</w:t>
      </w:r>
      <w:r w:rsidR="0088052F" w:rsidRPr="00A52A86">
        <w:rPr>
          <w:rFonts w:cs="Arial"/>
          <w:szCs w:val="22"/>
        </w:rPr>
        <w:t>b;</w:t>
      </w:r>
      <w:r w:rsidR="0088052F">
        <w:rPr>
          <w:rFonts w:cs="Arial"/>
          <w:szCs w:val="22"/>
        </w:rPr>
        <w:t xml:space="preserve"> McQuaid et al., 2020)</w:t>
      </w:r>
      <w:r w:rsidR="00C5156C">
        <w:rPr>
          <w:rFonts w:cs="Arial"/>
          <w:szCs w:val="22"/>
        </w:rPr>
        <w:t>.</w:t>
      </w:r>
      <w:r w:rsidR="009E6541">
        <w:rPr>
          <w:rFonts w:cs="Arial"/>
          <w:szCs w:val="22"/>
        </w:rPr>
        <w:t xml:space="preserve"> </w:t>
      </w:r>
      <w:r w:rsidR="00F84926">
        <w:rPr>
          <w:rFonts w:cs="Arial"/>
          <w:szCs w:val="22"/>
        </w:rPr>
        <w:t>I</w:t>
      </w:r>
      <w:r w:rsidR="00B065C3">
        <w:rPr>
          <w:rFonts w:cs="Arial"/>
          <w:szCs w:val="22"/>
        </w:rPr>
        <w:t xml:space="preserve">mproved abundance data could </w:t>
      </w:r>
      <w:r w:rsidR="00F84926">
        <w:rPr>
          <w:rFonts w:cs="Arial"/>
          <w:szCs w:val="22"/>
        </w:rPr>
        <w:t xml:space="preserve">therefore </w:t>
      </w:r>
      <w:r w:rsidR="00B065C3">
        <w:rPr>
          <w:rFonts w:cs="Arial"/>
          <w:szCs w:val="22"/>
        </w:rPr>
        <w:t xml:space="preserve">support species modelling efforts in the CCZ. More advanced modelling approaches may also be required, such as </w:t>
      </w:r>
      <w:r w:rsidR="00B065C3">
        <w:rPr>
          <w:rFonts w:cs="Arial"/>
          <w:szCs w:val="22"/>
        </w:rPr>
        <w:lastRenderedPageBreak/>
        <w:t>Inte</w:t>
      </w:r>
      <w:r w:rsidR="00B065C3" w:rsidRPr="00222B03">
        <w:rPr>
          <w:rFonts w:cs="Arial"/>
          <w:szCs w:val="22"/>
        </w:rPr>
        <w:t>grated Nested Laplace</w:t>
      </w:r>
      <w:r w:rsidR="00B065C3">
        <w:rPr>
          <w:rFonts w:cs="Arial"/>
          <w:szCs w:val="22"/>
        </w:rPr>
        <w:t xml:space="preserve"> </w:t>
      </w:r>
      <w:r w:rsidR="00B065C3" w:rsidRPr="00222B03">
        <w:rPr>
          <w:rFonts w:cs="Arial"/>
          <w:szCs w:val="22"/>
        </w:rPr>
        <w:t>Approximation</w:t>
      </w:r>
      <w:r w:rsidR="00B065C3">
        <w:rPr>
          <w:rFonts w:cs="Arial"/>
          <w:szCs w:val="22"/>
        </w:rPr>
        <w:t xml:space="preserve">, </w:t>
      </w:r>
      <w:r w:rsidR="00B065C3" w:rsidRPr="00C5156C">
        <w:rPr>
          <w:rFonts w:cs="Arial"/>
          <w:color w:val="000000" w:themeColor="text1"/>
          <w:szCs w:val="22"/>
        </w:rPr>
        <w:t>INLA (</w:t>
      </w:r>
      <w:proofErr w:type="spellStart"/>
      <w:r w:rsidR="00B065C3" w:rsidRPr="00C5156C">
        <w:rPr>
          <w:rFonts w:cs="Arial"/>
          <w:color w:val="000000" w:themeColor="text1"/>
          <w:szCs w:val="22"/>
        </w:rPr>
        <w:t>Morgara</w:t>
      </w:r>
      <w:proofErr w:type="spellEnd"/>
      <w:r w:rsidR="00B065C3" w:rsidRPr="00C5156C">
        <w:rPr>
          <w:rFonts w:cs="Arial"/>
          <w:color w:val="000000" w:themeColor="text1"/>
          <w:szCs w:val="22"/>
        </w:rPr>
        <w:t xml:space="preserve"> et al., 2015; Rue et al., 2009)</w:t>
      </w:r>
      <w:r w:rsidR="00B065C3">
        <w:rPr>
          <w:rFonts w:cs="Arial"/>
          <w:color w:val="000000" w:themeColor="text1"/>
          <w:szCs w:val="22"/>
        </w:rPr>
        <w:t>, which is relatively robust to sampling bias, patchy sampling effort or presence-only data</w:t>
      </w:r>
      <w:r w:rsidR="00B065C3" w:rsidRPr="00C5156C">
        <w:rPr>
          <w:rFonts w:cs="Arial"/>
          <w:color w:val="000000" w:themeColor="text1"/>
          <w:szCs w:val="22"/>
        </w:rPr>
        <w:t xml:space="preserve">. </w:t>
      </w:r>
    </w:p>
    <w:bookmarkEnd w:id="146"/>
    <w:p w14:paraId="06841BD2" w14:textId="77777777" w:rsidR="00BE2B18" w:rsidRDefault="00BE2B18" w:rsidP="00EE2948">
      <w:pPr>
        <w:rPr>
          <w:rFonts w:cs="Arial"/>
          <w:szCs w:val="22"/>
        </w:rPr>
      </w:pPr>
    </w:p>
    <w:p w14:paraId="73FFA7C9" w14:textId="339BB444" w:rsidR="00EE2948" w:rsidRPr="00C5156C" w:rsidRDefault="00C5156C" w:rsidP="00EE2948">
      <w:pPr>
        <w:rPr>
          <w:rFonts w:cs="Arial"/>
          <w:szCs w:val="22"/>
        </w:rPr>
      </w:pPr>
      <w:r>
        <w:rPr>
          <w:rFonts w:cs="Arial"/>
          <w:szCs w:val="22"/>
        </w:rPr>
        <w:t>A</w:t>
      </w:r>
      <w:r w:rsidR="00EE2948" w:rsidRPr="00A170E0">
        <w:rPr>
          <w:rFonts w:cs="Arial"/>
          <w:szCs w:val="22"/>
        </w:rPr>
        <w:t xml:space="preserve"> </w:t>
      </w:r>
      <w:r w:rsidR="00323E6D">
        <w:rPr>
          <w:rFonts w:cs="Arial"/>
          <w:szCs w:val="22"/>
        </w:rPr>
        <w:t>key</w:t>
      </w:r>
      <w:r w:rsidR="00EE2948" w:rsidRPr="00A170E0">
        <w:rPr>
          <w:rFonts w:cs="Arial"/>
          <w:szCs w:val="22"/>
        </w:rPr>
        <w:t xml:space="preserve"> consideration is </w:t>
      </w:r>
      <w:r>
        <w:rPr>
          <w:rFonts w:cs="Arial"/>
          <w:szCs w:val="22"/>
        </w:rPr>
        <w:t>the</w:t>
      </w:r>
      <w:r w:rsidR="00EE2948" w:rsidRPr="00A170E0">
        <w:rPr>
          <w:rFonts w:cs="Arial"/>
          <w:szCs w:val="22"/>
        </w:rPr>
        <w:t xml:space="preserve"> application of DeepData from an environmental management perspective. </w:t>
      </w:r>
      <w:r>
        <w:rPr>
          <w:rFonts w:cs="Arial"/>
          <w:szCs w:val="22"/>
        </w:rPr>
        <w:t>It would be of great value to be able to interrogate species distribution or diversity heat ma</w:t>
      </w:r>
      <w:r w:rsidR="0071789B">
        <w:rPr>
          <w:rFonts w:cs="Arial"/>
          <w:szCs w:val="22"/>
        </w:rPr>
        <w:t xml:space="preserve">ps when </w:t>
      </w:r>
      <w:r>
        <w:rPr>
          <w:rFonts w:cs="Arial"/>
          <w:szCs w:val="22"/>
        </w:rPr>
        <w:t>developing preservation</w:t>
      </w:r>
      <w:r w:rsidR="00323E6D">
        <w:rPr>
          <w:rFonts w:cs="Arial"/>
          <w:szCs w:val="22"/>
        </w:rPr>
        <w:t xml:space="preserve"> reference zones</w:t>
      </w:r>
      <w:r>
        <w:rPr>
          <w:rFonts w:cs="Arial"/>
          <w:szCs w:val="22"/>
        </w:rPr>
        <w:t xml:space="preserve"> with</w:t>
      </w:r>
      <w:r w:rsidR="00323E6D">
        <w:rPr>
          <w:rFonts w:cs="Arial"/>
          <w:szCs w:val="22"/>
        </w:rPr>
        <w:t>in</w:t>
      </w:r>
      <w:r>
        <w:rPr>
          <w:rFonts w:cs="Arial"/>
          <w:szCs w:val="22"/>
        </w:rPr>
        <w:t xml:space="preserve"> </w:t>
      </w:r>
      <w:r w:rsidR="001B32D9">
        <w:rPr>
          <w:rFonts w:cs="Arial"/>
          <w:szCs w:val="22"/>
        </w:rPr>
        <w:t>c</w:t>
      </w:r>
      <w:r>
        <w:rPr>
          <w:rFonts w:cs="Arial"/>
          <w:szCs w:val="22"/>
        </w:rPr>
        <w:t xml:space="preserve">ontract </w:t>
      </w:r>
      <w:r w:rsidR="001B32D9">
        <w:rPr>
          <w:rFonts w:cs="Arial"/>
          <w:szCs w:val="22"/>
        </w:rPr>
        <w:t>area</w:t>
      </w:r>
      <w:r>
        <w:rPr>
          <w:rFonts w:cs="Arial"/>
          <w:szCs w:val="22"/>
        </w:rPr>
        <w:t xml:space="preserve">s for example, </w:t>
      </w:r>
      <w:r w:rsidR="00323E6D" w:rsidRPr="00813584">
        <w:rPr>
          <w:rFonts w:cs="Arial"/>
        </w:rPr>
        <w:t>or for the ISA’s review and evaluation of applications for exploitation activities</w:t>
      </w:r>
      <w:r>
        <w:rPr>
          <w:rFonts w:cs="Arial"/>
          <w:szCs w:val="22"/>
        </w:rPr>
        <w:t xml:space="preserve">. On a regional scale, DeepData should ultimately become critical in helping to develop the CCZ REMP, </w:t>
      </w:r>
      <w:r w:rsidR="004605D7">
        <w:rPr>
          <w:rFonts w:cs="Arial"/>
          <w:szCs w:val="22"/>
        </w:rPr>
        <w:t xml:space="preserve">for example </w:t>
      </w:r>
      <w:r>
        <w:rPr>
          <w:rFonts w:cs="Arial"/>
          <w:szCs w:val="22"/>
        </w:rPr>
        <w:t xml:space="preserve">in the continued review and assessment of the APEI network. There is thus </w:t>
      </w:r>
      <w:r w:rsidR="00EE2948" w:rsidRPr="00A170E0">
        <w:rPr>
          <w:rFonts w:cs="Arial"/>
          <w:szCs w:val="22"/>
        </w:rPr>
        <w:t>the potential for DeepData to provide an invaluable resource both for research and environmental management.</w:t>
      </w:r>
    </w:p>
    <w:p w14:paraId="5E83D2BC" w14:textId="77777777" w:rsidR="0094249F" w:rsidRPr="00156C7C" w:rsidRDefault="0094249F" w:rsidP="00156C7C">
      <w:pPr>
        <w:rPr>
          <w:rFonts w:cs="Arial"/>
        </w:rPr>
      </w:pPr>
    </w:p>
    <w:p w14:paraId="4369CE98" w14:textId="62077B89" w:rsidR="00DB1EE5" w:rsidRDefault="00DB1EE5" w:rsidP="00196B70">
      <w:pPr>
        <w:pStyle w:val="Heading2"/>
      </w:pPr>
      <w:bookmarkStart w:id="147" w:name="_Toc101879442"/>
      <w:r>
        <w:t>Study Limitations</w:t>
      </w:r>
      <w:bookmarkEnd w:id="147"/>
    </w:p>
    <w:p w14:paraId="541B346C" w14:textId="77777777" w:rsidR="00196B70" w:rsidRPr="00196B70" w:rsidRDefault="00196B70" w:rsidP="00196B70"/>
    <w:p w14:paraId="735681D4" w14:textId="775F60C1" w:rsidR="000C5663" w:rsidRDefault="00196B70" w:rsidP="00067929">
      <w:pPr>
        <w:rPr>
          <w:rFonts w:cs="Arial"/>
          <w:szCs w:val="22"/>
        </w:rPr>
      </w:pPr>
      <w:r>
        <w:rPr>
          <w:rFonts w:cs="Arial"/>
          <w:szCs w:val="22"/>
        </w:rPr>
        <w:t xml:space="preserve">The primary limitation of our study is the restriction to benthic metazoans. </w:t>
      </w:r>
      <w:r w:rsidR="00DB1EE5" w:rsidRPr="00A170E0">
        <w:rPr>
          <w:rFonts w:cs="Arial"/>
          <w:szCs w:val="22"/>
        </w:rPr>
        <w:t>Non-met</w:t>
      </w:r>
      <w:r w:rsidR="00B51D6A" w:rsidRPr="00A170E0">
        <w:rPr>
          <w:rFonts w:cs="Arial"/>
          <w:szCs w:val="22"/>
        </w:rPr>
        <w:t>azoans</w:t>
      </w:r>
      <w:r w:rsidR="00DB1EE5" w:rsidRPr="00A170E0">
        <w:rPr>
          <w:rFonts w:cs="Arial"/>
          <w:szCs w:val="22"/>
        </w:rPr>
        <w:t xml:space="preserve"> make up a significant proportion of the biodiversity and </w:t>
      </w:r>
      <w:r w:rsidR="00DB1EE5" w:rsidRPr="0071789B">
        <w:rPr>
          <w:rFonts w:cs="Arial"/>
          <w:szCs w:val="22"/>
        </w:rPr>
        <w:t>biomass</w:t>
      </w:r>
      <w:r w:rsidRPr="0071789B">
        <w:rPr>
          <w:rFonts w:cs="Arial"/>
          <w:szCs w:val="22"/>
        </w:rPr>
        <w:t>, for example 26 species of foraminifera have been described in recent years (</w:t>
      </w:r>
      <w:r w:rsidR="0071789B" w:rsidRPr="0071789B">
        <w:rPr>
          <w:rFonts w:cs="Arial"/>
        </w:rPr>
        <w:t>Gooday et al., 2015, 2017, 2018a, 2018b, 2018c, 2020</w:t>
      </w:r>
      <w:r w:rsidR="00090D5F">
        <w:rPr>
          <w:rFonts w:cs="Arial"/>
        </w:rPr>
        <w:t>;</w:t>
      </w:r>
      <w:r w:rsidR="0071789B" w:rsidRPr="0071789B">
        <w:rPr>
          <w:rFonts w:cs="Arial"/>
        </w:rPr>
        <w:t xml:space="preserve"> </w:t>
      </w:r>
      <w:proofErr w:type="spellStart"/>
      <w:r w:rsidR="0071789B" w:rsidRPr="0071789B">
        <w:rPr>
          <w:rFonts w:cs="Arial"/>
        </w:rPr>
        <w:t>Kamenskaya</w:t>
      </w:r>
      <w:proofErr w:type="spellEnd"/>
      <w:r w:rsidR="0071789B" w:rsidRPr="0071789B">
        <w:rPr>
          <w:rFonts w:cs="Arial"/>
        </w:rPr>
        <w:t xml:space="preserve"> et al., 2012, 2013, 2015, 2017</w:t>
      </w:r>
      <w:r w:rsidR="000C5663" w:rsidRPr="0071789B">
        <w:rPr>
          <w:rFonts w:cs="Arial"/>
          <w:szCs w:val="22"/>
        </w:rPr>
        <w:t>)</w:t>
      </w:r>
      <w:r w:rsidR="0049104E">
        <w:rPr>
          <w:rFonts w:cs="Arial"/>
          <w:szCs w:val="22"/>
        </w:rPr>
        <w:t>. This highlights significant levels of diversity in foraminifera</w:t>
      </w:r>
      <w:r w:rsidR="000C5663" w:rsidRPr="0071789B">
        <w:rPr>
          <w:rFonts w:cs="Arial"/>
          <w:szCs w:val="22"/>
        </w:rPr>
        <w:t xml:space="preserve">, </w:t>
      </w:r>
      <w:r w:rsidR="0071789B" w:rsidRPr="0071789B">
        <w:rPr>
          <w:rFonts w:cs="Arial"/>
          <w:szCs w:val="22"/>
        </w:rPr>
        <w:t>with indications also of high molecular diversity from metabarcoding studies (</w:t>
      </w:r>
      <w:r w:rsidR="0071789B" w:rsidRPr="0071789B">
        <w:rPr>
          <w:rFonts w:cs="Arial"/>
        </w:rPr>
        <w:t>Lejzerowicz et al., 2020). Also</w:t>
      </w:r>
      <w:r w:rsidR="00C2589B">
        <w:rPr>
          <w:rFonts w:cs="Arial"/>
        </w:rPr>
        <w:t>,</w:t>
      </w:r>
      <w:r w:rsidR="0071789B" w:rsidRPr="0071789B">
        <w:rPr>
          <w:rFonts w:cs="Arial"/>
        </w:rPr>
        <w:t xml:space="preserve"> </w:t>
      </w:r>
      <w:r w:rsidR="0071789B" w:rsidRPr="0071789B">
        <w:rPr>
          <w:rFonts w:cs="Arial"/>
          <w:szCs w:val="22"/>
        </w:rPr>
        <w:t xml:space="preserve">eDNA surveys </w:t>
      </w:r>
      <w:r w:rsidR="000C5663" w:rsidRPr="0071789B">
        <w:rPr>
          <w:rFonts w:cs="Arial"/>
          <w:szCs w:val="22"/>
        </w:rPr>
        <w:t xml:space="preserve">have reported considerable undocumented microbial </w:t>
      </w:r>
      <w:r w:rsidR="000C5663">
        <w:rPr>
          <w:rFonts w:cs="Arial"/>
          <w:szCs w:val="22"/>
        </w:rPr>
        <w:t>diversity (</w:t>
      </w:r>
      <w:proofErr w:type="gramStart"/>
      <w:r w:rsidR="000C5663">
        <w:rPr>
          <w:rFonts w:cs="Arial"/>
          <w:szCs w:val="22"/>
        </w:rPr>
        <w:t>e.g.</w:t>
      </w:r>
      <w:proofErr w:type="gramEnd"/>
      <w:r w:rsidR="000C5663">
        <w:rPr>
          <w:rFonts w:cs="Arial"/>
          <w:szCs w:val="22"/>
        </w:rPr>
        <w:t xml:space="preserve"> Wear et al., 2021).</w:t>
      </w:r>
      <w:r w:rsidR="0071789B">
        <w:rPr>
          <w:rFonts w:cs="Arial"/>
          <w:szCs w:val="22"/>
        </w:rPr>
        <w:t xml:space="preserve"> </w:t>
      </w:r>
      <w:r w:rsidR="000C5663">
        <w:rPr>
          <w:rFonts w:cs="Arial"/>
          <w:szCs w:val="22"/>
        </w:rPr>
        <w:t xml:space="preserve">We have </w:t>
      </w:r>
      <w:r w:rsidR="0071789B">
        <w:rPr>
          <w:rFonts w:cs="Arial"/>
          <w:szCs w:val="22"/>
        </w:rPr>
        <w:t xml:space="preserve">also </w:t>
      </w:r>
      <w:r w:rsidR="000C5663">
        <w:rPr>
          <w:rFonts w:cs="Arial"/>
          <w:szCs w:val="22"/>
        </w:rPr>
        <w:t xml:space="preserve">not examined pelagic or surface ocean taxa in this study, which do form part of the environmental remit of the ISA and DeepData. </w:t>
      </w:r>
    </w:p>
    <w:p w14:paraId="3297019C" w14:textId="1CCA2D9B" w:rsidR="00067929" w:rsidRDefault="00067929" w:rsidP="00067929">
      <w:pPr>
        <w:rPr>
          <w:rFonts w:cs="Arial"/>
          <w:szCs w:val="22"/>
        </w:rPr>
      </w:pPr>
    </w:p>
    <w:p w14:paraId="662599C2" w14:textId="210FB3F7" w:rsidR="00067929" w:rsidRPr="00A170E0" w:rsidRDefault="00324CDA" w:rsidP="00324CDA">
      <w:pPr>
        <w:rPr>
          <w:rFonts w:cs="Arial"/>
          <w:szCs w:val="22"/>
        </w:rPr>
      </w:pPr>
      <w:r>
        <w:rPr>
          <w:rFonts w:cs="Arial"/>
          <w:szCs w:val="22"/>
        </w:rPr>
        <w:t>Owing to the problem of duplication on the databases, it has not been possible to look at quantitative abundance data</w:t>
      </w:r>
      <w:r w:rsidR="00634D93">
        <w:rPr>
          <w:rFonts w:cs="Arial"/>
          <w:szCs w:val="22"/>
        </w:rPr>
        <w:t>, other than in an overview sense, and to illustrate some of the influence on differing taxonomic approaches on the observed trends</w:t>
      </w:r>
      <w:r>
        <w:rPr>
          <w:rFonts w:cs="Arial"/>
          <w:szCs w:val="22"/>
        </w:rPr>
        <w:t>. Even without the duplication problem, this would be problematic</w:t>
      </w:r>
      <w:r w:rsidR="00C16B28">
        <w:rPr>
          <w:rFonts w:cs="Arial"/>
          <w:szCs w:val="22"/>
        </w:rPr>
        <w:t>,</w:t>
      </w:r>
      <w:r>
        <w:rPr>
          <w:rFonts w:cs="Arial"/>
          <w:szCs w:val="22"/>
        </w:rPr>
        <w:t xml:space="preserve"> </w:t>
      </w:r>
      <w:r w:rsidR="0071789B">
        <w:rPr>
          <w:rFonts w:cs="Arial"/>
          <w:szCs w:val="22"/>
        </w:rPr>
        <w:t>however</w:t>
      </w:r>
      <w:r w:rsidR="00C16B28">
        <w:rPr>
          <w:rFonts w:cs="Arial"/>
          <w:szCs w:val="22"/>
        </w:rPr>
        <w:t>,</w:t>
      </w:r>
      <w:r w:rsidR="0071789B">
        <w:rPr>
          <w:rFonts w:cs="Arial"/>
          <w:szCs w:val="22"/>
        </w:rPr>
        <w:t xml:space="preserve"> </w:t>
      </w:r>
      <w:r>
        <w:rPr>
          <w:rFonts w:cs="Arial"/>
          <w:szCs w:val="22"/>
        </w:rPr>
        <w:t xml:space="preserve">given the differing sampling methods in the CCZ. </w:t>
      </w:r>
    </w:p>
    <w:p w14:paraId="14A46F6C" w14:textId="0468187E" w:rsidR="00FB612F" w:rsidRPr="00A170E0" w:rsidRDefault="00FB612F" w:rsidP="00067929">
      <w:pPr>
        <w:rPr>
          <w:rFonts w:cs="Arial"/>
          <w:szCs w:val="22"/>
        </w:rPr>
      </w:pPr>
    </w:p>
    <w:p w14:paraId="5D64791F" w14:textId="21B04222" w:rsidR="00067929" w:rsidRPr="003D30BA" w:rsidRDefault="0072188F" w:rsidP="0072188F">
      <w:pPr>
        <w:pStyle w:val="Heading1"/>
      </w:pPr>
      <w:bookmarkStart w:id="148" w:name="_Toc101879443"/>
      <w:r w:rsidRPr="003D30BA">
        <w:t>C</w:t>
      </w:r>
      <w:r w:rsidR="003F1443" w:rsidRPr="003D30BA">
        <w:t>ONCLUSIONS</w:t>
      </w:r>
      <w:bookmarkEnd w:id="148"/>
      <w:r w:rsidR="003F1443" w:rsidRPr="003D30BA">
        <w:t xml:space="preserve"> </w:t>
      </w:r>
    </w:p>
    <w:p w14:paraId="7287778B" w14:textId="33DCE99F" w:rsidR="00067929" w:rsidRDefault="00067929" w:rsidP="00067929">
      <w:pPr>
        <w:rPr>
          <w:rFonts w:cs="Arial"/>
        </w:rPr>
      </w:pPr>
    </w:p>
    <w:p w14:paraId="404E1B6A" w14:textId="7277DB47" w:rsidR="00324CDA" w:rsidRDefault="00324CDA" w:rsidP="00FB612F">
      <w:pPr>
        <w:rPr>
          <w:rFonts w:cs="Arial"/>
          <w:szCs w:val="22"/>
        </w:rPr>
      </w:pPr>
      <w:r>
        <w:rPr>
          <w:rFonts w:cs="Arial"/>
          <w:szCs w:val="22"/>
        </w:rPr>
        <w:t xml:space="preserve">One of the main goals of this project was to review the state of knowledge of published data on CCZ biodiversity, just two years after DeepData was launched. We can say with certainty that the release of </w:t>
      </w:r>
      <w:r w:rsidR="00C16B28">
        <w:rPr>
          <w:rFonts w:cs="Arial"/>
          <w:szCs w:val="22"/>
        </w:rPr>
        <w:t xml:space="preserve">these </w:t>
      </w:r>
      <w:r>
        <w:rPr>
          <w:rFonts w:cs="Arial"/>
          <w:szCs w:val="22"/>
        </w:rPr>
        <w:t xml:space="preserve">data to the community is very welcome and has made a big difference to our understanding of CCZ biodiversity. There has been a dramatic increase in the rate of taxonomic work on the CCZ in recent years, much of it supported directly by Contractors and the ISA. </w:t>
      </w:r>
    </w:p>
    <w:p w14:paraId="5251A054" w14:textId="7FE6A522" w:rsidR="00324CDA" w:rsidRDefault="00324CDA" w:rsidP="00FB612F">
      <w:pPr>
        <w:rPr>
          <w:rFonts w:cs="Arial"/>
          <w:szCs w:val="22"/>
        </w:rPr>
      </w:pPr>
    </w:p>
    <w:p w14:paraId="5588C978" w14:textId="28ADB03B" w:rsidR="00D95157" w:rsidRDefault="00324CDA" w:rsidP="00FB612F">
      <w:pPr>
        <w:rPr>
          <w:rFonts w:cs="Arial"/>
          <w:szCs w:val="22"/>
        </w:rPr>
      </w:pPr>
      <w:r>
        <w:rPr>
          <w:rFonts w:cs="Arial"/>
          <w:szCs w:val="22"/>
        </w:rPr>
        <w:t>We have developed the fi</w:t>
      </w:r>
      <w:r w:rsidR="003D78E0">
        <w:rPr>
          <w:rFonts w:cs="Arial"/>
          <w:szCs w:val="22"/>
        </w:rPr>
        <w:t>rst CCZ Checklist containing 6</w:t>
      </w:r>
      <w:r w:rsidR="002348B7">
        <w:rPr>
          <w:rFonts w:cs="Arial"/>
          <w:szCs w:val="22"/>
        </w:rPr>
        <w:t>42</w:t>
      </w:r>
      <w:r>
        <w:rPr>
          <w:rFonts w:cs="Arial"/>
          <w:szCs w:val="22"/>
        </w:rPr>
        <w:t xml:space="preserve"> species names, as a priority this should be made a </w:t>
      </w:r>
      <w:r w:rsidR="00C4301D">
        <w:rPr>
          <w:rFonts w:cs="Arial"/>
          <w:szCs w:val="22"/>
        </w:rPr>
        <w:t xml:space="preserve">regional </w:t>
      </w:r>
      <w:r w:rsidR="0049104E">
        <w:rPr>
          <w:rFonts w:cs="Arial"/>
          <w:szCs w:val="22"/>
        </w:rPr>
        <w:t>page</w:t>
      </w:r>
      <w:r w:rsidR="00C4301D">
        <w:rPr>
          <w:rFonts w:cs="Arial"/>
          <w:szCs w:val="22"/>
        </w:rPr>
        <w:t xml:space="preserve"> of WoR</w:t>
      </w:r>
      <w:r w:rsidR="0049104E">
        <w:rPr>
          <w:rFonts w:cs="Arial"/>
          <w:szCs w:val="22"/>
        </w:rPr>
        <w:t>DS</w:t>
      </w:r>
      <w:r w:rsidR="00C4301D">
        <w:rPr>
          <w:rFonts w:cs="Arial"/>
          <w:szCs w:val="22"/>
        </w:rPr>
        <w:t xml:space="preserve">S </w:t>
      </w:r>
      <w:r w:rsidR="0049104E">
        <w:rPr>
          <w:rFonts w:cs="Arial"/>
          <w:szCs w:val="22"/>
        </w:rPr>
        <w:t xml:space="preserve">(and species names </w:t>
      </w:r>
      <w:r w:rsidR="009E6541">
        <w:rPr>
          <w:rFonts w:cs="Arial"/>
          <w:szCs w:val="22"/>
        </w:rPr>
        <w:t>sourced from</w:t>
      </w:r>
      <w:r w:rsidR="0049104E">
        <w:rPr>
          <w:rFonts w:cs="Arial"/>
          <w:szCs w:val="22"/>
        </w:rPr>
        <w:t xml:space="preserve"> a publication </w:t>
      </w:r>
      <w:r w:rsidR="009E6541">
        <w:rPr>
          <w:rFonts w:cs="Arial"/>
          <w:szCs w:val="22"/>
        </w:rPr>
        <w:t xml:space="preserve">to </w:t>
      </w:r>
      <w:r w:rsidR="0049104E">
        <w:rPr>
          <w:rFonts w:cs="Arial"/>
          <w:szCs w:val="22"/>
        </w:rPr>
        <w:t>have distribution tagged as CCZ in WoRMS)</w:t>
      </w:r>
      <w:r w:rsidR="009E6541">
        <w:rPr>
          <w:rFonts w:cs="Arial"/>
          <w:szCs w:val="22"/>
        </w:rPr>
        <w:t>;</w:t>
      </w:r>
      <w:r w:rsidR="0049104E">
        <w:rPr>
          <w:rFonts w:cs="Arial"/>
          <w:szCs w:val="22"/>
        </w:rPr>
        <w:t xml:space="preserve"> </w:t>
      </w:r>
      <w:r>
        <w:rPr>
          <w:rFonts w:cs="Arial"/>
          <w:szCs w:val="22"/>
        </w:rPr>
        <w:t xml:space="preserve">to help maintain taxonomic standards and build the </w:t>
      </w:r>
      <w:r w:rsidR="002D20B5">
        <w:rPr>
          <w:rFonts w:cs="Arial"/>
          <w:szCs w:val="22"/>
        </w:rPr>
        <w:t>C</w:t>
      </w:r>
      <w:r>
        <w:rPr>
          <w:rFonts w:cs="Arial"/>
          <w:szCs w:val="22"/>
        </w:rPr>
        <w:t xml:space="preserve">hecklist, which is clearly only a tiny fraction of the actual biodiversity. </w:t>
      </w:r>
      <w:bookmarkStart w:id="149" w:name="_Hlk104977539"/>
      <w:r>
        <w:rPr>
          <w:rFonts w:cs="Arial"/>
          <w:szCs w:val="22"/>
        </w:rPr>
        <w:t xml:space="preserve">DeepData </w:t>
      </w:r>
      <w:r w:rsidR="009E6541">
        <w:rPr>
          <w:rFonts w:cs="Arial"/>
          <w:szCs w:val="22"/>
        </w:rPr>
        <w:t xml:space="preserve">is at a nascent phase of its development, and </w:t>
      </w:r>
      <w:r>
        <w:rPr>
          <w:rFonts w:cs="Arial"/>
          <w:szCs w:val="22"/>
        </w:rPr>
        <w:t>must be maintained and grown, with improvements to the reporting requirements and increasing the user base, this will lead to significant improvements in quality</w:t>
      </w:r>
      <w:r w:rsidR="00D95157">
        <w:rPr>
          <w:rFonts w:cs="Arial"/>
          <w:szCs w:val="22"/>
        </w:rPr>
        <w:t xml:space="preserve"> and removal of the main issues such as data duplication. </w:t>
      </w:r>
      <w:bookmarkStart w:id="150" w:name="_Hlk104977487"/>
      <w:bookmarkEnd w:id="149"/>
      <w:r w:rsidR="00D95157">
        <w:rPr>
          <w:rFonts w:cs="Arial"/>
          <w:szCs w:val="22"/>
        </w:rPr>
        <w:t>Our review</w:t>
      </w:r>
      <w:r w:rsidR="00D95157" w:rsidRPr="00A170E0">
        <w:rPr>
          <w:rFonts w:cs="Arial"/>
          <w:szCs w:val="22"/>
        </w:rPr>
        <w:t xml:space="preserve"> </w:t>
      </w:r>
      <w:r w:rsidR="00D95157">
        <w:rPr>
          <w:rFonts w:cs="Arial"/>
          <w:szCs w:val="22"/>
        </w:rPr>
        <w:t>covers</w:t>
      </w:r>
      <w:r w:rsidR="00D95157" w:rsidRPr="00A170E0">
        <w:rPr>
          <w:rFonts w:cs="Arial"/>
          <w:szCs w:val="22"/>
        </w:rPr>
        <w:t xml:space="preserve"> DeepData in </w:t>
      </w:r>
      <w:r w:rsidR="00D95157">
        <w:rPr>
          <w:rFonts w:cs="Arial"/>
          <w:szCs w:val="22"/>
        </w:rPr>
        <w:t xml:space="preserve">the </w:t>
      </w:r>
      <w:r w:rsidR="007F1446">
        <w:rPr>
          <w:rFonts w:cs="Arial"/>
          <w:szCs w:val="22"/>
        </w:rPr>
        <w:t xml:space="preserve">relatively </w:t>
      </w:r>
      <w:r w:rsidR="00D95157" w:rsidRPr="00A170E0">
        <w:rPr>
          <w:rFonts w:cs="Arial"/>
          <w:szCs w:val="22"/>
        </w:rPr>
        <w:t xml:space="preserve">early stages of development, and while there are </w:t>
      </w:r>
      <w:r w:rsidR="00D95157">
        <w:rPr>
          <w:rFonts w:cs="Arial"/>
          <w:szCs w:val="22"/>
        </w:rPr>
        <w:t>QA/QC</w:t>
      </w:r>
      <w:r w:rsidR="00D95157" w:rsidRPr="00A170E0">
        <w:rPr>
          <w:rFonts w:cs="Arial"/>
          <w:szCs w:val="22"/>
        </w:rPr>
        <w:t xml:space="preserve"> issues to address, the database has already proved invaluable for compiling biodiversity data from the region</w:t>
      </w:r>
      <w:r w:rsidR="00C10A92">
        <w:rPr>
          <w:rFonts w:cs="Arial"/>
          <w:szCs w:val="22"/>
        </w:rPr>
        <w:t xml:space="preserve">, for example in contributing </w:t>
      </w:r>
      <w:r w:rsidR="009C32FA">
        <w:rPr>
          <w:rFonts w:cs="Arial"/>
          <w:szCs w:val="22"/>
        </w:rPr>
        <w:t>37</w:t>
      </w:r>
      <w:r w:rsidR="007F1446">
        <w:rPr>
          <w:rFonts w:cs="Arial"/>
          <w:szCs w:val="22"/>
        </w:rPr>
        <w:t xml:space="preserve"> </w:t>
      </w:r>
      <w:r w:rsidR="00C10A92">
        <w:rPr>
          <w:rFonts w:cs="Arial"/>
          <w:szCs w:val="22"/>
        </w:rPr>
        <w:t>species names to the checklist</w:t>
      </w:r>
      <w:r w:rsidR="00D95157" w:rsidRPr="00A170E0">
        <w:rPr>
          <w:rFonts w:cs="Arial"/>
          <w:szCs w:val="22"/>
        </w:rPr>
        <w:t xml:space="preserve">. As it develops further </w:t>
      </w:r>
      <w:r w:rsidR="00D95157">
        <w:rPr>
          <w:rFonts w:cs="Arial"/>
          <w:szCs w:val="22"/>
        </w:rPr>
        <w:t xml:space="preserve">it </w:t>
      </w:r>
      <w:r w:rsidR="00D95157" w:rsidRPr="00A170E0">
        <w:rPr>
          <w:rFonts w:cs="Arial"/>
          <w:szCs w:val="22"/>
        </w:rPr>
        <w:t xml:space="preserve">will be key in </w:t>
      </w:r>
      <w:r w:rsidR="00D95157">
        <w:rPr>
          <w:rFonts w:cs="Arial"/>
          <w:szCs w:val="22"/>
        </w:rPr>
        <w:t xml:space="preserve">developing recommendations on both </w:t>
      </w:r>
      <w:r w:rsidR="007F1446">
        <w:rPr>
          <w:rFonts w:cs="Arial"/>
          <w:szCs w:val="22"/>
        </w:rPr>
        <w:t xml:space="preserve">potential </w:t>
      </w:r>
      <w:r w:rsidR="00D95157">
        <w:rPr>
          <w:rFonts w:cs="Arial"/>
          <w:szCs w:val="22"/>
        </w:rPr>
        <w:t xml:space="preserve">baseline exploration surveys and future development of Environmental Impact Assessments. </w:t>
      </w:r>
      <w:bookmarkEnd w:id="150"/>
    </w:p>
    <w:p w14:paraId="126B69C8" w14:textId="7B5FCD12" w:rsidR="00356DD3" w:rsidRDefault="00356DD3" w:rsidP="00FB612F">
      <w:pPr>
        <w:rPr>
          <w:rFonts w:cs="Arial"/>
          <w:szCs w:val="22"/>
        </w:rPr>
      </w:pPr>
    </w:p>
    <w:p w14:paraId="254B285F" w14:textId="75B9911F" w:rsidR="00356DD3" w:rsidRDefault="00356DD3" w:rsidP="00FB612F">
      <w:pPr>
        <w:rPr>
          <w:rFonts w:cs="Arial"/>
          <w:szCs w:val="22"/>
        </w:rPr>
      </w:pPr>
      <w:r>
        <w:rPr>
          <w:rFonts w:cs="Arial"/>
          <w:szCs w:val="22"/>
        </w:rPr>
        <w:t xml:space="preserve">The proportion of species new to science in the CCZ is commonly reported in publications and the media as being over 80%, but often without citation. This is mainly because it is quite a hard </w:t>
      </w:r>
      <w:r>
        <w:rPr>
          <w:rFonts w:cs="Arial"/>
          <w:szCs w:val="22"/>
        </w:rPr>
        <w:lastRenderedPageBreak/>
        <w:t>number to estimate. However, our study has provided some quantitative support to that figure (our estimate is 87%) and clearly shows the large remaining taxonomic impediment to a reasonable understanding of CCZ biodiversity and natural history. There are no established precedents in terms of standards and guidelines for what percentage of a fauna should be described before an industrial activity can take place</w:t>
      </w:r>
      <w:r w:rsidR="0088052F">
        <w:rPr>
          <w:rFonts w:cs="Arial"/>
          <w:szCs w:val="22"/>
        </w:rPr>
        <w:t>.</w:t>
      </w:r>
      <w:r w:rsidR="00C912A7">
        <w:rPr>
          <w:rFonts w:cs="Arial"/>
          <w:szCs w:val="22"/>
        </w:rPr>
        <w:t xml:space="preserve"> </w:t>
      </w:r>
      <w:r w:rsidR="00C912A7">
        <w:t xml:space="preserve">UNCLOS clearly states </w:t>
      </w:r>
      <w:r w:rsidR="009E6541">
        <w:t xml:space="preserve">however </w:t>
      </w:r>
      <w:r w:rsidR="00C912A7">
        <w:t>that necessary measures must be taken to ensure the effective protection for the marine environment from harmful effects</w:t>
      </w:r>
      <w:r w:rsidR="00C912A7" w:rsidRPr="00813584">
        <w:rPr>
          <w:rFonts w:cs="Arial"/>
        </w:rPr>
        <w:t>.</w:t>
      </w:r>
      <w:r>
        <w:rPr>
          <w:rFonts w:cs="Arial"/>
          <w:szCs w:val="22"/>
        </w:rPr>
        <w:t xml:space="preserve"> High-seas fisheries have historically been commenced with almost no baseline data – that which is available </w:t>
      </w:r>
      <w:r w:rsidR="00F016ED">
        <w:rPr>
          <w:rFonts w:cs="Arial"/>
          <w:szCs w:val="22"/>
        </w:rPr>
        <w:t xml:space="preserve">typically </w:t>
      </w:r>
      <w:r>
        <w:rPr>
          <w:rFonts w:cs="Arial"/>
          <w:szCs w:val="22"/>
        </w:rPr>
        <w:t xml:space="preserve">only arrives after the fishery has commenced. For the hydrocarbon industry, reasonable baseline </w:t>
      </w:r>
      <w:r w:rsidR="00191EFD">
        <w:rPr>
          <w:rFonts w:cs="Arial"/>
          <w:szCs w:val="22"/>
        </w:rPr>
        <w:t xml:space="preserve">taxonomic </w:t>
      </w:r>
      <w:r>
        <w:rPr>
          <w:rFonts w:cs="Arial"/>
          <w:szCs w:val="22"/>
        </w:rPr>
        <w:t>data would be present in somewhere like the North Sea, but rather less in other hotspots for exploitation such as the West African margin where taxonomic knowledge is probably no better than it is for the CCZ. Deep-water regions of exploration off the Gulf States of the Gulf of Mexico probably lie somewhere between these two extremes. A useful future report would be to examine a range of different habitats</w:t>
      </w:r>
      <w:r w:rsidR="00F016ED">
        <w:rPr>
          <w:rFonts w:cs="Arial"/>
          <w:szCs w:val="22"/>
        </w:rPr>
        <w:t xml:space="preserve"> (marine and terrestrial)</w:t>
      </w:r>
      <w:r>
        <w:rPr>
          <w:rFonts w:cs="Arial"/>
          <w:szCs w:val="22"/>
        </w:rPr>
        <w:t xml:space="preserve"> to explore what taxonomic knowledge has been available to support industrial environmental </w:t>
      </w:r>
      <w:r w:rsidR="00F016ED">
        <w:rPr>
          <w:rFonts w:cs="Arial"/>
          <w:szCs w:val="22"/>
        </w:rPr>
        <w:t>best practice</w:t>
      </w:r>
      <w:r w:rsidR="00191EFD">
        <w:rPr>
          <w:rFonts w:cs="Arial"/>
          <w:szCs w:val="22"/>
        </w:rPr>
        <w:t>, and lessons learned.</w:t>
      </w:r>
    </w:p>
    <w:p w14:paraId="6E26B1E4" w14:textId="0AE6A1D9" w:rsidR="00191EFD" w:rsidRDefault="00191EFD" w:rsidP="00FB612F">
      <w:pPr>
        <w:rPr>
          <w:rFonts w:cs="Arial"/>
          <w:szCs w:val="22"/>
        </w:rPr>
      </w:pPr>
    </w:p>
    <w:p w14:paraId="5BE9D695" w14:textId="0FBCDCA5" w:rsidR="00067929" w:rsidRDefault="00191EFD" w:rsidP="00191EFD">
      <w:pPr>
        <w:rPr>
          <w:rFonts w:cs="Arial"/>
          <w:szCs w:val="22"/>
        </w:rPr>
      </w:pPr>
      <w:bookmarkStart w:id="151" w:name="_Hlk104978006"/>
      <w:r>
        <w:rPr>
          <w:rFonts w:cs="Arial"/>
          <w:szCs w:val="22"/>
        </w:rPr>
        <w:t xml:space="preserve">There is a collective responsibility amongst all stakeholders to support open data efforts such as DeepData and community curation and engagement is going to be critical. Useful models of this can be found in the community process that supports the World Register of Marine Species. An additional lesson here is maintaining a priority of quality over quantity and keeping the database as simple as possible. Partnerships with big international science programs will be critical, for example major genomic data projects, the UN Decade of Ocean Science and the UN Biodiversity Beyond National Jurisdictions (BBNJ) treaty process. </w:t>
      </w:r>
    </w:p>
    <w:bookmarkEnd w:id="138"/>
    <w:bookmarkEnd w:id="151"/>
    <w:p w14:paraId="6BF3F040" w14:textId="6A603CF6" w:rsidR="00B0604C" w:rsidRDefault="00B0604C" w:rsidP="00191EFD">
      <w:pPr>
        <w:rPr>
          <w:ins w:id="152" w:author="Muriel Rabone" w:date="2022-07-12T14:51:00Z"/>
          <w:rFonts w:cs="Arial"/>
          <w:szCs w:val="22"/>
        </w:rPr>
      </w:pPr>
    </w:p>
    <w:p w14:paraId="090F9172" w14:textId="70C0C9C1" w:rsidR="006E0834" w:rsidRDefault="006E0834" w:rsidP="00191EFD">
      <w:pPr>
        <w:rPr>
          <w:ins w:id="153" w:author="Muriel Rabone" w:date="2022-07-12T14:51:00Z"/>
          <w:rFonts w:cs="Arial"/>
          <w:szCs w:val="22"/>
        </w:rPr>
      </w:pPr>
      <w:ins w:id="154" w:author="Muriel Rabone" w:date="2022-07-12T14:51:00Z">
        <w:r>
          <w:rPr>
            <w:rFonts w:cs="Arial"/>
            <w:szCs w:val="22"/>
          </w:rPr>
          <w:t>UPDATE TOTALS OF PAPERS</w:t>
        </w:r>
      </w:ins>
    </w:p>
    <w:p w14:paraId="2F08F5AA" w14:textId="5436E94C" w:rsidR="006E0834" w:rsidRDefault="006E0834" w:rsidP="00191EFD">
      <w:pPr>
        <w:rPr>
          <w:ins w:id="155" w:author="Muriel Rabone" w:date="2022-07-12T14:52:00Z"/>
          <w:rFonts w:cs="Arial"/>
          <w:szCs w:val="22"/>
        </w:rPr>
      </w:pPr>
      <w:ins w:id="156" w:author="Muriel Rabone" w:date="2022-07-12T14:51:00Z">
        <w:r>
          <w:rPr>
            <w:rFonts w:cs="Arial"/>
            <w:szCs w:val="22"/>
          </w:rPr>
          <w:t>LIT AND DESCRI</w:t>
        </w:r>
      </w:ins>
      <w:ins w:id="157" w:author="Muriel Rabone" w:date="2022-07-12T14:52:00Z">
        <w:r>
          <w:rPr>
            <w:rFonts w:cs="Arial"/>
            <w:szCs w:val="22"/>
          </w:rPr>
          <w:t>PTIONS</w:t>
        </w:r>
      </w:ins>
    </w:p>
    <w:p w14:paraId="59A0E36C" w14:textId="0CC0BF2E" w:rsidR="006E0834" w:rsidRDefault="006E0834" w:rsidP="00191EFD">
      <w:pPr>
        <w:rPr>
          <w:ins w:id="158" w:author="Muriel Rabone" w:date="2022-07-12T14:52:00Z"/>
          <w:rFonts w:cs="Arial"/>
          <w:szCs w:val="22"/>
        </w:rPr>
      </w:pPr>
      <w:ins w:id="159" w:author="Muriel Rabone" w:date="2022-07-12T14:52:00Z">
        <w:r>
          <w:rPr>
            <w:rFonts w:cs="Arial"/>
            <w:szCs w:val="22"/>
          </w:rPr>
          <w:t>DESCRIBED BY</w:t>
        </w:r>
      </w:ins>
    </w:p>
    <w:p w14:paraId="59730527" w14:textId="72A22EA6" w:rsidR="006E0834" w:rsidRDefault="006E0834" w:rsidP="00191EFD">
      <w:pPr>
        <w:rPr>
          <w:ins w:id="160" w:author="Muriel Rabone" w:date="2022-07-21T11:39:00Z"/>
          <w:rFonts w:cs="Arial"/>
          <w:szCs w:val="22"/>
        </w:rPr>
      </w:pPr>
      <w:ins w:id="161" w:author="Muriel Rabone" w:date="2022-07-12T14:52:00Z">
        <w:r>
          <w:rPr>
            <w:rFonts w:cs="Arial"/>
            <w:szCs w:val="22"/>
          </w:rPr>
          <w:t>CHECKLIST</w:t>
        </w:r>
      </w:ins>
    </w:p>
    <w:p w14:paraId="52E495AF" w14:textId="6EB9B9DD" w:rsidR="00270E31" w:rsidRDefault="00270E31" w:rsidP="00191EFD">
      <w:pPr>
        <w:rPr>
          <w:ins w:id="162" w:author="Muriel Rabone" w:date="2022-07-21T11:39:00Z"/>
          <w:rFonts w:cs="Arial"/>
          <w:szCs w:val="22"/>
        </w:rPr>
      </w:pPr>
    </w:p>
    <w:p w14:paraId="661C3A76" w14:textId="4FA07D0D" w:rsidR="00270E31" w:rsidRDefault="00270E31" w:rsidP="00191EFD">
      <w:pPr>
        <w:rPr>
          <w:ins w:id="163" w:author="Muriel Rabone" w:date="2022-07-12T14:52:00Z"/>
          <w:rFonts w:cs="Arial"/>
          <w:szCs w:val="22"/>
        </w:rPr>
      </w:pPr>
      <w:ins w:id="164" w:author="Muriel Rabone" w:date="2022-07-21T11:39:00Z">
        <w:r>
          <w:rPr>
            <w:rFonts w:cs="Arial"/>
            <w:szCs w:val="22"/>
          </w:rPr>
          <w:t>CHANGES OVER TIME- GEN ET SP INDET- VASOPORA CERAMICA- HOW TO CAPTURE HERE</w:t>
        </w:r>
      </w:ins>
    </w:p>
    <w:p w14:paraId="0938F695" w14:textId="77777777" w:rsidR="006E0834" w:rsidRDefault="006E0834" w:rsidP="00191EFD">
      <w:pPr>
        <w:rPr>
          <w:rFonts w:cs="Arial"/>
          <w:szCs w:val="22"/>
        </w:rPr>
      </w:pPr>
    </w:p>
    <w:p w14:paraId="377C0F18" w14:textId="77777777" w:rsidR="00F26AFF" w:rsidRDefault="00F26AFF" w:rsidP="00191EFD">
      <w:pPr>
        <w:rPr>
          <w:rFonts w:cs="Arial"/>
          <w:szCs w:val="22"/>
        </w:rPr>
      </w:pPr>
    </w:p>
    <w:p w14:paraId="5C9ED174" w14:textId="3A65E147" w:rsidR="00067929" w:rsidRPr="00191EFD" w:rsidRDefault="00191EFD" w:rsidP="00191EFD">
      <w:pPr>
        <w:pStyle w:val="Heading1"/>
      </w:pPr>
      <w:bookmarkStart w:id="165" w:name="_Toc101879444"/>
      <w:r>
        <w:t>ACKNOWLEDGEMENTS</w:t>
      </w:r>
      <w:bookmarkEnd w:id="165"/>
    </w:p>
    <w:p w14:paraId="7F54C849" w14:textId="77777777" w:rsidR="00AF24D5" w:rsidRPr="00AF24D5" w:rsidRDefault="00AF24D5" w:rsidP="00AF24D5"/>
    <w:p w14:paraId="74EA854A" w14:textId="4F32576B" w:rsidR="003222FF" w:rsidRDefault="00A47927" w:rsidP="00067929">
      <w:pPr>
        <w:rPr>
          <w:rFonts w:cs="Arial"/>
          <w:szCs w:val="22"/>
        </w:rPr>
      </w:pPr>
      <w:r>
        <w:rPr>
          <w:rFonts w:cs="Arial"/>
          <w:szCs w:val="22"/>
        </w:rPr>
        <w:t xml:space="preserve">This work </w:t>
      </w:r>
      <w:r w:rsidRPr="00A47927">
        <w:rPr>
          <w:rFonts w:cs="Arial"/>
          <w:szCs w:val="22"/>
        </w:rPr>
        <w:t xml:space="preserve">was funded by The Pew Charitable Trusts (Contract ID 34394). </w:t>
      </w:r>
      <w:r>
        <w:rPr>
          <w:rFonts w:cs="Arial"/>
          <w:szCs w:val="22"/>
        </w:rPr>
        <w:t>It</w:t>
      </w:r>
      <w:r w:rsidRPr="00A47927">
        <w:rPr>
          <w:rFonts w:cs="Arial"/>
          <w:szCs w:val="22"/>
        </w:rPr>
        <w:t xml:space="preserve"> involved a collaboration of The Pew Charitable Trusts, the Natural History Museum, and the ISA</w:t>
      </w:r>
      <w:r>
        <w:rPr>
          <w:rFonts w:cs="Arial"/>
          <w:szCs w:val="22"/>
        </w:rPr>
        <w:t>, the first formal collaboration of these organisations</w:t>
      </w:r>
      <w:r w:rsidRPr="00A47927">
        <w:rPr>
          <w:rFonts w:cs="Arial"/>
          <w:szCs w:val="22"/>
        </w:rPr>
        <w:t xml:space="preserve">. </w:t>
      </w:r>
      <w:r>
        <w:rPr>
          <w:rFonts w:cs="Arial"/>
          <w:szCs w:val="22"/>
        </w:rPr>
        <w:t>We wish in particular to thank</w:t>
      </w:r>
      <w:r w:rsidRPr="00A170E0">
        <w:rPr>
          <w:rFonts w:cs="Arial"/>
          <w:szCs w:val="22"/>
        </w:rPr>
        <w:t xml:space="preserve"> members of the ISA </w:t>
      </w:r>
      <w:r>
        <w:rPr>
          <w:rFonts w:cs="Arial"/>
          <w:szCs w:val="22"/>
        </w:rPr>
        <w:t>S</w:t>
      </w:r>
      <w:r w:rsidRPr="00A170E0">
        <w:rPr>
          <w:rFonts w:cs="Arial"/>
          <w:szCs w:val="22"/>
        </w:rPr>
        <w:t>ecretariat</w:t>
      </w:r>
      <w:r>
        <w:rPr>
          <w:rFonts w:cs="Arial"/>
          <w:szCs w:val="22"/>
        </w:rPr>
        <w:t>,</w:t>
      </w:r>
      <w:r w:rsidRPr="00A170E0">
        <w:rPr>
          <w:rFonts w:cs="Arial"/>
          <w:szCs w:val="22"/>
        </w:rPr>
        <w:t xml:space="preserve"> Luciana Genio, Sheldon Carter, T</w:t>
      </w:r>
      <w:r>
        <w:rPr>
          <w:rFonts w:cs="Arial"/>
          <w:szCs w:val="22"/>
        </w:rPr>
        <w:t xml:space="preserve">amique Lewis and Ansel Cadien for their cooperation and </w:t>
      </w:r>
      <w:proofErr w:type="gramStart"/>
      <w:r>
        <w:rPr>
          <w:rFonts w:cs="Arial"/>
          <w:szCs w:val="22"/>
        </w:rPr>
        <w:t>assistance;</w:t>
      </w:r>
      <w:proofErr w:type="gramEnd"/>
      <w:r w:rsidRPr="00A170E0">
        <w:rPr>
          <w:rFonts w:cs="Arial"/>
          <w:szCs w:val="22"/>
        </w:rPr>
        <w:t xml:space="preserve"> and Andrew Friedman, Chris Pickens and Peter Edwards of Pew Charitable Trusts for invaluable support, assistance</w:t>
      </w:r>
      <w:r>
        <w:rPr>
          <w:rFonts w:cs="Arial"/>
          <w:szCs w:val="22"/>
        </w:rPr>
        <w:t xml:space="preserve">, </w:t>
      </w:r>
      <w:r w:rsidRPr="00A170E0">
        <w:rPr>
          <w:rFonts w:cs="Arial"/>
          <w:szCs w:val="22"/>
        </w:rPr>
        <w:t xml:space="preserve">and </w:t>
      </w:r>
      <w:r>
        <w:rPr>
          <w:rFonts w:cs="Arial"/>
          <w:szCs w:val="22"/>
        </w:rPr>
        <w:t>general input on the project</w:t>
      </w:r>
      <w:r w:rsidRPr="00A47927">
        <w:rPr>
          <w:rFonts w:cs="Arial"/>
          <w:szCs w:val="22"/>
        </w:rPr>
        <w:t xml:space="preserve">. </w:t>
      </w:r>
      <w:r w:rsidR="00067929" w:rsidRPr="00A170E0">
        <w:rPr>
          <w:rFonts w:cs="Arial"/>
          <w:szCs w:val="22"/>
        </w:rPr>
        <w:t xml:space="preserve">The authors are </w:t>
      </w:r>
      <w:r>
        <w:rPr>
          <w:rFonts w:cs="Arial"/>
          <w:szCs w:val="22"/>
        </w:rPr>
        <w:t xml:space="preserve">also </w:t>
      </w:r>
      <w:r w:rsidR="00067929" w:rsidRPr="00A170E0">
        <w:rPr>
          <w:rFonts w:cs="Arial"/>
          <w:szCs w:val="22"/>
        </w:rPr>
        <w:t xml:space="preserve">grateful to </w:t>
      </w:r>
      <w:r w:rsidR="00562C47">
        <w:rPr>
          <w:rFonts w:cs="Arial"/>
          <w:szCs w:val="22"/>
        </w:rPr>
        <w:t xml:space="preserve">the following individuals: the authors </w:t>
      </w:r>
      <w:r w:rsidR="00943F18">
        <w:rPr>
          <w:rFonts w:cs="Arial"/>
          <w:szCs w:val="22"/>
        </w:rPr>
        <w:t xml:space="preserve">Dave Pawson, </w:t>
      </w:r>
      <w:r w:rsidR="00067929" w:rsidRPr="00A170E0">
        <w:rPr>
          <w:rFonts w:cs="Arial"/>
          <w:szCs w:val="22"/>
        </w:rPr>
        <w:t xml:space="preserve">Paulo Bonifacio, Saskia Brix, Diva Amon, Travis Washburn and </w:t>
      </w:r>
      <w:r w:rsidR="007D3999" w:rsidRPr="00A170E0">
        <w:rPr>
          <w:rFonts w:cs="Arial"/>
          <w:szCs w:val="22"/>
        </w:rPr>
        <w:t>Eri</w:t>
      </w:r>
      <w:r w:rsidR="007D3999">
        <w:rPr>
          <w:rFonts w:cs="Arial"/>
          <w:szCs w:val="22"/>
        </w:rPr>
        <w:t>k</w:t>
      </w:r>
      <w:r w:rsidR="007D3999" w:rsidRPr="00A170E0">
        <w:rPr>
          <w:rFonts w:cs="Arial"/>
          <w:szCs w:val="22"/>
        </w:rPr>
        <w:t xml:space="preserve"> </w:t>
      </w:r>
      <w:r w:rsidR="00067929" w:rsidRPr="00A170E0">
        <w:rPr>
          <w:rFonts w:cs="Arial"/>
          <w:szCs w:val="22"/>
        </w:rPr>
        <w:t xml:space="preserve">Simon-Lledó </w:t>
      </w:r>
      <w:r w:rsidR="00943F18">
        <w:rPr>
          <w:rFonts w:cs="Arial"/>
          <w:szCs w:val="22"/>
        </w:rPr>
        <w:t>f</w:t>
      </w:r>
      <w:r w:rsidR="00067929" w:rsidRPr="00A170E0">
        <w:rPr>
          <w:rFonts w:cs="Arial"/>
          <w:szCs w:val="22"/>
        </w:rPr>
        <w:t>or providing additional data to their published works</w:t>
      </w:r>
      <w:r w:rsidR="00562C47">
        <w:rPr>
          <w:rFonts w:cs="Arial"/>
          <w:szCs w:val="22"/>
        </w:rPr>
        <w:t>;</w:t>
      </w:r>
      <w:r w:rsidR="00BD448D" w:rsidRPr="00A170E0">
        <w:rPr>
          <w:rFonts w:cs="Arial"/>
          <w:szCs w:val="22"/>
        </w:rPr>
        <w:t xml:space="preserve"> </w:t>
      </w:r>
      <w:r w:rsidR="00067929" w:rsidRPr="00A170E0">
        <w:rPr>
          <w:rFonts w:cs="Arial"/>
          <w:szCs w:val="22"/>
        </w:rPr>
        <w:t xml:space="preserve">Stefanie Kaiser, Sam Smith, </w:t>
      </w:r>
      <w:r w:rsidR="00BD448D" w:rsidRPr="00A170E0">
        <w:rPr>
          <w:rFonts w:cs="Arial"/>
          <w:szCs w:val="22"/>
        </w:rPr>
        <w:t xml:space="preserve">Magdalena Błażewicz, </w:t>
      </w:r>
      <w:r w:rsidR="00067929" w:rsidRPr="00A170E0">
        <w:rPr>
          <w:rFonts w:cs="Arial"/>
          <w:szCs w:val="22"/>
        </w:rPr>
        <w:t xml:space="preserve">Torben Riehl, Ellen Pape </w:t>
      </w:r>
      <w:r w:rsidR="00BD448D" w:rsidRPr="00A170E0">
        <w:rPr>
          <w:rFonts w:cs="Arial"/>
          <w:szCs w:val="22"/>
        </w:rPr>
        <w:t xml:space="preserve">and Bart deSmet </w:t>
      </w:r>
      <w:r w:rsidR="00067929" w:rsidRPr="00A170E0">
        <w:rPr>
          <w:rFonts w:cs="Arial"/>
          <w:szCs w:val="22"/>
        </w:rPr>
        <w:t>for permission to use</w:t>
      </w:r>
      <w:r w:rsidR="000A433C" w:rsidRPr="00A170E0">
        <w:rPr>
          <w:rFonts w:cs="Arial"/>
          <w:szCs w:val="22"/>
        </w:rPr>
        <w:t xml:space="preserve"> the</w:t>
      </w:r>
      <w:r w:rsidR="00067929" w:rsidRPr="00A170E0">
        <w:rPr>
          <w:rFonts w:cs="Arial"/>
          <w:szCs w:val="22"/>
        </w:rPr>
        <w:t xml:space="preserve"> species </w:t>
      </w:r>
      <w:r w:rsidR="00562C47">
        <w:rPr>
          <w:rFonts w:cs="Arial"/>
          <w:szCs w:val="22"/>
        </w:rPr>
        <w:t>list</w:t>
      </w:r>
      <w:r w:rsidR="002A2C01">
        <w:rPr>
          <w:rFonts w:cs="Arial"/>
          <w:szCs w:val="22"/>
        </w:rPr>
        <w:t>s (both named species and morphospecies</w:t>
      </w:r>
      <w:r w:rsidR="00BB2522">
        <w:rPr>
          <w:rFonts w:cs="Arial"/>
          <w:szCs w:val="22"/>
        </w:rPr>
        <w:t>) that underpin the analysis</w:t>
      </w:r>
      <w:r w:rsidR="00562C47">
        <w:rPr>
          <w:rFonts w:cs="Arial"/>
          <w:szCs w:val="22"/>
        </w:rPr>
        <w:t xml:space="preserve"> in Washburn et al. (2021)</w:t>
      </w:r>
      <w:r w:rsidR="002A2C01">
        <w:rPr>
          <w:rFonts w:cs="Arial"/>
          <w:szCs w:val="22"/>
        </w:rPr>
        <w:t>)</w:t>
      </w:r>
      <w:r w:rsidR="00562C47">
        <w:rPr>
          <w:rFonts w:cs="Arial"/>
          <w:szCs w:val="22"/>
        </w:rPr>
        <w:t xml:space="preserve">; Geoff </w:t>
      </w:r>
      <w:proofErr w:type="spellStart"/>
      <w:r w:rsidR="00562C47">
        <w:rPr>
          <w:rFonts w:cs="Arial"/>
          <w:szCs w:val="22"/>
        </w:rPr>
        <w:t>Boxhall</w:t>
      </w:r>
      <w:proofErr w:type="spellEnd"/>
      <w:r w:rsidR="00562C47">
        <w:rPr>
          <w:rFonts w:cs="Arial"/>
          <w:szCs w:val="22"/>
        </w:rPr>
        <w:t>, NHM London</w:t>
      </w:r>
      <w:r w:rsidR="00B0054C">
        <w:rPr>
          <w:rFonts w:cs="Arial"/>
          <w:szCs w:val="22"/>
        </w:rPr>
        <w:t xml:space="preserve">, Pedro Martinez, </w:t>
      </w:r>
      <w:proofErr w:type="spellStart"/>
      <w:r w:rsidR="00B0054C">
        <w:rPr>
          <w:rFonts w:cs="Arial"/>
          <w:szCs w:val="22"/>
        </w:rPr>
        <w:t>Senkenburg</w:t>
      </w:r>
      <w:proofErr w:type="spellEnd"/>
      <w:r w:rsidR="00B0054C">
        <w:rPr>
          <w:rFonts w:cs="Arial"/>
          <w:szCs w:val="22"/>
        </w:rPr>
        <w:t>, Hamburg</w:t>
      </w:r>
      <w:r w:rsidR="002A2C01">
        <w:rPr>
          <w:rFonts w:cs="Arial"/>
          <w:szCs w:val="22"/>
        </w:rPr>
        <w:t>, Tammy Horton, N</w:t>
      </w:r>
      <w:r w:rsidR="00BB2522">
        <w:rPr>
          <w:rFonts w:cs="Arial"/>
          <w:szCs w:val="22"/>
        </w:rPr>
        <w:t xml:space="preserve">ational Oceanography Centre, UK </w:t>
      </w:r>
      <w:r w:rsidR="002A2C01">
        <w:rPr>
          <w:rFonts w:cs="Arial"/>
          <w:szCs w:val="22"/>
        </w:rPr>
        <w:t>/</w:t>
      </w:r>
      <w:r w:rsidR="00BB2522">
        <w:rPr>
          <w:rFonts w:cs="Arial"/>
          <w:szCs w:val="22"/>
        </w:rPr>
        <w:t xml:space="preserve"> </w:t>
      </w:r>
      <w:r w:rsidR="002A2C01">
        <w:rPr>
          <w:rFonts w:cs="Arial"/>
          <w:szCs w:val="22"/>
        </w:rPr>
        <w:t>WoRMS Steering Committee</w:t>
      </w:r>
      <w:r w:rsidR="00CB4BEF">
        <w:rPr>
          <w:rFonts w:cs="Arial"/>
          <w:szCs w:val="22"/>
        </w:rPr>
        <w:t xml:space="preserve">, </w:t>
      </w:r>
      <w:bookmarkStart w:id="166" w:name="_Hlk106805175"/>
      <w:r w:rsidR="00CB4BEF">
        <w:rPr>
          <w:lang w:val="en-US"/>
        </w:rPr>
        <w:t xml:space="preserve">Simone Brandão, WoRMS </w:t>
      </w:r>
      <w:r w:rsidR="002A2C01">
        <w:rPr>
          <w:rFonts w:cs="Arial"/>
          <w:szCs w:val="22"/>
        </w:rPr>
        <w:t xml:space="preserve"> </w:t>
      </w:r>
      <w:bookmarkEnd w:id="166"/>
      <w:r w:rsidR="002A2C01">
        <w:rPr>
          <w:rFonts w:cs="Arial"/>
          <w:szCs w:val="22"/>
        </w:rPr>
        <w:t xml:space="preserve">and </w:t>
      </w:r>
      <w:r w:rsidR="002A2C01" w:rsidRPr="009E6541">
        <w:rPr>
          <w:rFonts w:cs="Arial"/>
          <w:szCs w:val="22"/>
        </w:rPr>
        <w:t>Stefanie</w:t>
      </w:r>
      <w:r w:rsidR="009E6541" w:rsidRPr="009E6541">
        <w:rPr>
          <w:rFonts w:cs="Arial"/>
          <w:szCs w:val="22"/>
        </w:rPr>
        <w:t xml:space="preserve"> </w:t>
      </w:r>
      <w:r w:rsidR="009E6541" w:rsidRPr="009E6541">
        <w:rPr>
          <w:rFonts w:ascii="Helvetica" w:hAnsi="Helvetica" w:cs="Helvetica"/>
          <w:color w:val="353535"/>
          <w:szCs w:val="22"/>
          <w:shd w:val="clear" w:color="auto" w:fill="FFFFFF"/>
        </w:rPr>
        <w:t>Dekeyzer</w:t>
      </w:r>
      <w:r w:rsidR="009E6541" w:rsidRPr="009E6541">
        <w:rPr>
          <w:rFonts w:cs="Arial"/>
          <w:szCs w:val="22"/>
        </w:rPr>
        <w:t>,</w:t>
      </w:r>
      <w:r w:rsidR="009E6541">
        <w:rPr>
          <w:rFonts w:cs="Arial"/>
          <w:szCs w:val="22"/>
        </w:rPr>
        <w:t xml:space="preserve"> </w:t>
      </w:r>
      <w:r w:rsidR="002A2C01">
        <w:rPr>
          <w:rFonts w:cs="Arial"/>
          <w:szCs w:val="22"/>
        </w:rPr>
        <w:t>WoRMS Data Management</w:t>
      </w:r>
      <w:r w:rsidR="00562C47">
        <w:rPr>
          <w:rFonts w:cs="Arial"/>
          <w:szCs w:val="22"/>
        </w:rPr>
        <w:t xml:space="preserve"> for information on </w:t>
      </w:r>
      <w:r w:rsidR="002A2C01">
        <w:rPr>
          <w:rFonts w:cs="Arial"/>
          <w:szCs w:val="22"/>
        </w:rPr>
        <w:t>habitat associations of species</w:t>
      </w:r>
      <w:r w:rsidR="00562C47">
        <w:rPr>
          <w:rFonts w:cs="Arial"/>
          <w:szCs w:val="22"/>
        </w:rPr>
        <w:t xml:space="preserve"> in the CCZ </w:t>
      </w:r>
      <w:r w:rsidR="002A2C01">
        <w:rPr>
          <w:rFonts w:cs="Arial"/>
          <w:szCs w:val="22"/>
        </w:rPr>
        <w:t>C</w:t>
      </w:r>
      <w:r w:rsidR="00562C47">
        <w:rPr>
          <w:rFonts w:cs="Arial"/>
          <w:szCs w:val="22"/>
        </w:rPr>
        <w:t>hecklist; NHM library staff for assistance with interlibrary loans for the literature review</w:t>
      </w:r>
      <w:r w:rsidR="002A2C01">
        <w:rPr>
          <w:rFonts w:cs="Arial"/>
          <w:szCs w:val="22"/>
        </w:rPr>
        <w:t>,</w:t>
      </w:r>
      <w:r w:rsidR="00B0054C">
        <w:rPr>
          <w:rFonts w:cs="Arial"/>
          <w:szCs w:val="22"/>
        </w:rPr>
        <w:t xml:space="preserve"> in particular Jon Earle and Rosie Jones</w:t>
      </w:r>
      <w:r w:rsidR="00562C47">
        <w:rPr>
          <w:rFonts w:cs="Arial"/>
          <w:szCs w:val="22"/>
        </w:rPr>
        <w:t xml:space="preserve">; </w:t>
      </w:r>
      <w:r w:rsidR="000A433C" w:rsidRPr="00A170E0">
        <w:rPr>
          <w:rFonts w:cs="Arial"/>
          <w:szCs w:val="22"/>
        </w:rPr>
        <w:t xml:space="preserve">Pieter Provoost and Ward Appeltans, OBIS </w:t>
      </w:r>
      <w:r w:rsidR="00BB2522">
        <w:rPr>
          <w:rFonts w:cs="Arial"/>
          <w:szCs w:val="22"/>
        </w:rPr>
        <w:t>S</w:t>
      </w:r>
      <w:r w:rsidR="000A433C" w:rsidRPr="00A170E0">
        <w:rPr>
          <w:rFonts w:cs="Arial"/>
          <w:szCs w:val="22"/>
        </w:rPr>
        <w:t xml:space="preserve">ecretariat and Tammy Horton, WoRMS </w:t>
      </w:r>
      <w:r w:rsidR="00C4301D">
        <w:rPr>
          <w:rFonts w:cs="Arial"/>
          <w:szCs w:val="22"/>
        </w:rPr>
        <w:t>Steering Committee</w:t>
      </w:r>
      <w:r w:rsidR="00C4301D" w:rsidRPr="00A170E0">
        <w:rPr>
          <w:rFonts w:cs="Arial"/>
          <w:szCs w:val="22"/>
        </w:rPr>
        <w:t xml:space="preserve"> </w:t>
      </w:r>
      <w:r w:rsidR="000A433C" w:rsidRPr="00A170E0">
        <w:rPr>
          <w:rFonts w:cs="Arial"/>
          <w:szCs w:val="22"/>
        </w:rPr>
        <w:t xml:space="preserve">for </w:t>
      </w:r>
      <w:r w:rsidR="00562C47">
        <w:rPr>
          <w:rFonts w:cs="Arial"/>
          <w:szCs w:val="22"/>
        </w:rPr>
        <w:t>assistance and background information on the databases</w:t>
      </w:r>
      <w:r w:rsidR="000A433C" w:rsidRPr="00A170E0">
        <w:rPr>
          <w:rFonts w:cs="Arial"/>
          <w:szCs w:val="22"/>
        </w:rPr>
        <w:t>.</w:t>
      </w:r>
      <w:r w:rsidR="00BD448D" w:rsidRPr="00A170E0">
        <w:rPr>
          <w:rFonts w:cs="Arial"/>
          <w:szCs w:val="22"/>
        </w:rPr>
        <w:t xml:space="preserve"> </w:t>
      </w:r>
      <w:r w:rsidR="00BB2522">
        <w:rPr>
          <w:rFonts w:cs="Arial"/>
          <w:szCs w:val="22"/>
        </w:rPr>
        <w:t>The authors also w</w:t>
      </w:r>
      <w:r w:rsidR="002A2C01">
        <w:rPr>
          <w:rFonts w:cs="Arial"/>
          <w:szCs w:val="22"/>
        </w:rPr>
        <w:t>ish to thank</w:t>
      </w:r>
      <w:r w:rsidR="00BB2522">
        <w:rPr>
          <w:rFonts w:cs="Arial"/>
          <w:szCs w:val="22"/>
        </w:rPr>
        <w:t xml:space="preserve"> </w:t>
      </w:r>
      <w:r w:rsidR="00083D95">
        <w:rPr>
          <w:rFonts w:cs="Arial"/>
          <w:szCs w:val="22"/>
        </w:rPr>
        <w:t>Lupita Bribiesca-</w:t>
      </w:r>
      <w:r w:rsidR="00083D95">
        <w:rPr>
          <w:rFonts w:cs="Arial"/>
          <w:szCs w:val="22"/>
        </w:rPr>
        <w:lastRenderedPageBreak/>
        <w:t xml:space="preserve">Contreras with </w:t>
      </w:r>
      <w:r w:rsidR="002603DE">
        <w:rPr>
          <w:rFonts w:cs="Arial"/>
          <w:szCs w:val="22"/>
        </w:rPr>
        <w:t xml:space="preserve">assistance </w:t>
      </w:r>
      <w:r w:rsidR="006F1C24">
        <w:rPr>
          <w:rFonts w:cs="Arial"/>
          <w:szCs w:val="22"/>
        </w:rPr>
        <w:t xml:space="preserve">with </w:t>
      </w:r>
      <w:proofErr w:type="spellStart"/>
      <w:r w:rsidR="006F1C24">
        <w:rPr>
          <w:rFonts w:cs="Arial"/>
          <w:szCs w:val="22"/>
        </w:rPr>
        <w:t>ggplot</w:t>
      </w:r>
      <w:proofErr w:type="spellEnd"/>
      <w:r w:rsidR="006F1C24">
        <w:rPr>
          <w:rFonts w:cs="Arial"/>
          <w:szCs w:val="22"/>
        </w:rPr>
        <w:t xml:space="preserve"> for</w:t>
      </w:r>
      <w:r w:rsidR="00083D95">
        <w:rPr>
          <w:rFonts w:cs="Arial"/>
          <w:szCs w:val="22"/>
        </w:rPr>
        <w:t xml:space="preserve"> figures</w:t>
      </w:r>
      <w:r w:rsidR="002603DE">
        <w:rPr>
          <w:rFonts w:cs="Arial"/>
          <w:szCs w:val="22"/>
        </w:rPr>
        <w:t xml:space="preserve"> 25-27</w:t>
      </w:r>
      <w:r w:rsidR="00083D95">
        <w:rPr>
          <w:rFonts w:cs="Arial"/>
          <w:szCs w:val="22"/>
        </w:rPr>
        <w:t xml:space="preserve">, </w:t>
      </w:r>
      <w:r w:rsidR="009E7A88">
        <w:rPr>
          <w:rFonts w:cs="Arial"/>
          <w:szCs w:val="22"/>
        </w:rPr>
        <w:t xml:space="preserve">the </w:t>
      </w:r>
      <w:r w:rsidR="009E7A88" w:rsidRPr="009E7A88">
        <w:rPr>
          <w:rFonts w:cs="Arial"/>
          <w:szCs w:val="22"/>
        </w:rPr>
        <w:t>Nautilus Biodiversity Data Working Group</w:t>
      </w:r>
      <w:r w:rsidR="009E7A88">
        <w:rPr>
          <w:rFonts w:cs="Arial"/>
          <w:szCs w:val="22"/>
        </w:rPr>
        <w:t xml:space="preserve"> and the D</w:t>
      </w:r>
      <w:r w:rsidR="00083D95">
        <w:rPr>
          <w:rFonts w:cs="Arial"/>
          <w:szCs w:val="22"/>
        </w:rPr>
        <w:t>eep-Sea Taxonomy Workshop, Fran</w:t>
      </w:r>
      <w:r w:rsidR="009E7A88">
        <w:rPr>
          <w:rFonts w:cs="Arial"/>
          <w:szCs w:val="22"/>
        </w:rPr>
        <w:t>kfurt 2019 for relevant discussions</w:t>
      </w:r>
      <w:r w:rsidR="00083D95">
        <w:rPr>
          <w:rFonts w:cs="Arial"/>
          <w:szCs w:val="22"/>
        </w:rPr>
        <w:t>, and elements contributing to Fig 1</w:t>
      </w:r>
      <w:r w:rsidR="009E7A88">
        <w:rPr>
          <w:rFonts w:cs="Arial"/>
          <w:szCs w:val="22"/>
        </w:rPr>
        <w:t>, and</w:t>
      </w:r>
      <w:r w:rsidR="009E7A88" w:rsidRPr="009E7A88">
        <w:rPr>
          <w:rFonts w:cs="Arial"/>
          <w:szCs w:val="22"/>
        </w:rPr>
        <w:t xml:space="preserve"> </w:t>
      </w:r>
      <w:r w:rsidR="002A2C01">
        <w:rPr>
          <w:rFonts w:cs="Arial"/>
          <w:szCs w:val="22"/>
        </w:rPr>
        <w:t>D</w:t>
      </w:r>
      <w:r w:rsidR="00FC5196">
        <w:rPr>
          <w:rFonts w:cs="Arial"/>
          <w:szCs w:val="22"/>
        </w:rPr>
        <w:t xml:space="preserve">an Jones, </w:t>
      </w:r>
      <w:r w:rsidR="00BB2522">
        <w:rPr>
          <w:rFonts w:cs="Arial"/>
          <w:szCs w:val="22"/>
        </w:rPr>
        <w:t xml:space="preserve">Thomas Dahlgren, </w:t>
      </w:r>
      <w:r w:rsidR="00FC5196">
        <w:rPr>
          <w:rFonts w:cs="Arial"/>
          <w:szCs w:val="22"/>
        </w:rPr>
        <w:t xml:space="preserve">Tammy Horton, </w:t>
      </w:r>
      <w:r w:rsidR="00BB2522">
        <w:rPr>
          <w:rFonts w:cs="Arial"/>
          <w:szCs w:val="22"/>
        </w:rPr>
        <w:t>Erik Simon-Lledo, Regan Drennan, and Pew and ISA colleagues</w:t>
      </w:r>
      <w:r w:rsidR="00FC5196">
        <w:rPr>
          <w:rFonts w:cs="Arial"/>
          <w:szCs w:val="22"/>
        </w:rPr>
        <w:t xml:space="preserve"> for reviewing the draft report</w:t>
      </w:r>
      <w:r w:rsidR="00BB2522">
        <w:rPr>
          <w:rFonts w:cs="Arial"/>
          <w:szCs w:val="22"/>
        </w:rPr>
        <w:t>.</w:t>
      </w:r>
    </w:p>
    <w:p w14:paraId="0B386071" w14:textId="70F6B912" w:rsidR="00343A0B" w:rsidRDefault="00191EFD" w:rsidP="00343A0B">
      <w:pPr>
        <w:pStyle w:val="Heading1"/>
      </w:pPr>
      <w:bookmarkStart w:id="167" w:name="_SUPPLEMENTARY_DATA"/>
      <w:bookmarkStart w:id="168" w:name="_Toc101879445"/>
      <w:bookmarkEnd w:id="167"/>
      <w:r>
        <w:t>SUPPLEMENTARY DATA</w:t>
      </w:r>
      <w:bookmarkEnd w:id="168"/>
    </w:p>
    <w:p w14:paraId="4426CE6A" w14:textId="1D34EF8B" w:rsidR="00191EFD" w:rsidRDefault="00191EFD" w:rsidP="00191EFD"/>
    <w:p w14:paraId="092F13F9" w14:textId="323E33C2" w:rsidR="00191EFD" w:rsidRDefault="00191EFD" w:rsidP="00191EFD">
      <w:r>
        <w:t>Supplementary data is made available here in the form of Supplementary Tables and Figures (ST</w:t>
      </w:r>
      <w:r w:rsidR="00532903">
        <w:t>/</w:t>
      </w:r>
      <w:r>
        <w:t>F) and Supplementary Data Files (SDF, available for download only).</w:t>
      </w:r>
    </w:p>
    <w:p w14:paraId="34F86C82" w14:textId="77777777" w:rsidR="00191EFD" w:rsidRDefault="00191EFD" w:rsidP="00191EFD"/>
    <w:p w14:paraId="12D664B7" w14:textId="1B847EE2" w:rsidR="00191EFD" w:rsidRDefault="00191EFD" w:rsidP="00191EFD">
      <w:pPr>
        <w:pStyle w:val="Heading2"/>
      </w:pPr>
      <w:bookmarkStart w:id="169" w:name="_Supplementary_Tables_and"/>
      <w:bookmarkStart w:id="170" w:name="_Toc101879446"/>
      <w:bookmarkEnd w:id="169"/>
      <w:r>
        <w:t>Supplementary Tables</w:t>
      </w:r>
      <w:bookmarkEnd w:id="170"/>
    </w:p>
    <w:p w14:paraId="054A8422" w14:textId="5767B7F6" w:rsidR="00F016ED" w:rsidRDefault="00F016ED" w:rsidP="00191EFD">
      <w:pPr>
        <w:rPr>
          <w:rFonts w:cs="Arial"/>
          <w:b/>
          <w:color w:val="FF0000"/>
        </w:rPr>
        <w:sectPr w:rsidR="00F016ED" w:rsidSect="007C0A61">
          <w:footerReference w:type="default" r:id="rId61"/>
          <w:pgSz w:w="11900" w:h="16840"/>
          <w:pgMar w:top="1440" w:right="1128" w:bottom="1440" w:left="1440" w:header="709" w:footer="709" w:gutter="0"/>
          <w:lnNumType w:countBy="1" w:restart="continuous"/>
          <w:cols w:space="708"/>
          <w:docGrid w:linePitch="360"/>
        </w:sectPr>
      </w:pPr>
    </w:p>
    <w:tbl>
      <w:tblPr>
        <w:tblStyle w:val="PlainTable4"/>
        <w:tblW w:w="15168" w:type="dxa"/>
        <w:tblLayout w:type="fixed"/>
        <w:tblLook w:val="04A0" w:firstRow="1" w:lastRow="0" w:firstColumn="1" w:lastColumn="0" w:noHBand="0" w:noVBand="1"/>
      </w:tblPr>
      <w:tblGrid>
        <w:gridCol w:w="1418"/>
        <w:gridCol w:w="1701"/>
        <w:gridCol w:w="1701"/>
        <w:gridCol w:w="1985"/>
        <w:gridCol w:w="2693"/>
        <w:gridCol w:w="3685"/>
        <w:gridCol w:w="1134"/>
        <w:gridCol w:w="851"/>
      </w:tblGrid>
      <w:tr w:rsidR="00B135DD" w:rsidRPr="00C9116B" w14:paraId="2DC856DE" w14:textId="77777777" w:rsidTr="00623C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8" w:type="dxa"/>
            <w:gridSpan w:val="8"/>
            <w:tcBorders>
              <w:bottom w:val="single" w:sz="4" w:space="0" w:color="auto"/>
            </w:tcBorders>
          </w:tcPr>
          <w:p w14:paraId="6E62B82F" w14:textId="77777777" w:rsidR="000125B8" w:rsidRDefault="000125B8" w:rsidP="001C386A">
            <w:pPr>
              <w:rPr>
                <w:b w:val="0"/>
              </w:rPr>
            </w:pPr>
          </w:p>
          <w:p w14:paraId="3B94F8A1" w14:textId="77777777" w:rsidR="00E61812" w:rsidRPr="00E61812" w:rsidRDefault="00F5543C" w:rsidP="00B135DD">
            <w:pPr>
              <w:rPr>
                <w:b w:val="0"/>
                <w:sz w:val="20"/>
                <w:szCs w:val="20"/>
              </w:rPr>
            </w:pPr>
            <w:r w:rsidRPr="00E61812">
              <w:rPr>
                <w:b w:val="0"/>
                <w:sz w:val="20"/>
                <w:szCs w:val="20"/>
              </w:rPr>
              <w:t xml:space="preserve">S Table </w:t>
            </w:r>
            <w:r w:rsidR="001C386A" w:rsidRPr="00E61812">
              <w:rPr>
                <w:b w:val="0"/>
                <w:sz w:val="20"/>
                <w:szCs w:val="20"/>
              </w:rPr>
              <w:t>1</w:t>
            </w:r>
            <w:r w:rsidR="00F016ED" w:rsidRPr="00E61812">
              <w:rPr>
                <w:b w:val="0"/>
                <w:sz w:val="20"/>
                <w:szCs w:val="20"/>
              </w:rPr>
              <w:t>.</w:t>
            </w:r>
            <w:r w:rsidR="001C386A" w:rsidRPr="00E61812">
              <w:rPr>
                <w:b w:val="0"/>
                <w:sz w:val="20"/>
                <w:szCs w:val="20"/>
              </w:rPr>
              <w:t xml:space="preserve"> </w:t>
            </w:r>
            <w:r w:rsidRPr="00E61812">
              <w:rPr>
                <w:b w:val="0"/>
                <w:sz w:val="20"/>
                <w:szCs w:val="20"/>
              </w:rPr>
              <w:t>All species recorded from the CCZ</w:t>
            </w:r>
            <w:r w:rsidR="001C386A" w:rsidRPr="00E61812">
              <w:rPr>
                <w:b w:val="0"/>
                <w:sz w:val="20"/>
                <w:szCs w:val="20"/>
              </w:rPr>
              <w:t>, from the CCZ Checklist, organised by phylum. Column ‘CCZ’ denoti</w:t>
            </w:r>
            <w:r w:rsidR="00B135DD" w:rsidRPr="00E61812">
              <w:rPr>
                <w:b w:val="0"/>
                <w:sz w:val="20"/>
                <w:szCs w:val="20"/>
              </w:rPr>
              <w:t>ng if species described from CCZ</w:t>
            </w:r>
            <w:r w:rsidR="00E61812" w:rsidRPr="00E61812">
              <w:rPr>
                <w:b w:val="0"/>
                <w:sz w:val="20"/>
                <w:szCs w:val="20"/>
              </w:rPr>
              <w:t>.</w:t>
            </w:r>
          </w:p>
          <w:p w14:paraId="415D2B2A" w14:textId="01C75408" w:rsidR="00E61812" w:rsidRPr="00E61812" w:rsidRDefault="00E61812" w:rsidP="00B135DD">
            <w:pPr>
              <w:rPr>
                <w:b w:val="0"/>
                <w:sz w:val="20"/>
                <w:szCs w:val="20"/>
              </w:rPr>
            </w:pPr>
            <w:r w:rsidRPr="00E61812">
              <w:rPr>
                <w:b w:val="0"/>
                <w:sz w:val="20"/>
                <w:szCs w:val="20"/>
              </w:rPr>
              <w:t>Species described from the CCZ are marked in bold with an asteri</w:t>
            </w:r>
            <w:ins w:id="171" w:author="Muriel Rabone" w:date="2022-07-20T15:49:00Z">
              <w:r w:rsidR="00A17847">
                <w:rPr>
                  <w:b w:val="0"/>
                  <w:sz w:val="20"/>
                  <w:szCs w:val="20"/>
                </w:rPr>
                <w:t>sk</w:t>
              </w:r>
            </w:ins>
            <w:del w:id="172" w:author="Muriel Rabone" w:date="2022-07-20T15:49:00Z">
              <w:r w:rsidRPr="00E61812" w:rsidDel="00A17847">
                <w:rPr>
                  <w:b w:val="0"/>
                  <w:sz w:val="20"/>
                  <w:szCs w:val="20"/>
                </w:rPr>
                <w:delText>x</w:delText>
              </w:r>
            </w:del>
            <w:r w:rsidRPr="00E61812">
              <w:rPr>
                <w:b w:val="0"/>
                <w:sz w:val="20"/>
                <w:szCs w:val="20"/>
              </w:rPr>
              <w:t xml:space="preserve">, </w:t>
            </w:r>
            <w:proofErr w:type="gramStart"/>
            <w:r w:rsidRPr="00E61812">
              <w:rPr>
                <w:b w:val="0"/>
                <w:sz w:val="20"/>
                <w:szCs w:val="20"/>
              </w:rPr>
              <w:t>e.g.</w:t>
            </w:r>
            <w:proofErr w:type="gramEnd"/>
            <w:r w:rsidRPr="00E61812">
              <w:rPr>
                <w:b w:val="0"/>
                <w:sz w:val="20"/>
                <w:szCs w:val="20"/>
              </w:rPr>
              <w:t xml:space="preserve"> </w:t>
            </w:r>
            <w:proofErr w:type="spellStart"/>
            <w:r w:rsidRPr="00E61812">
              <w:rPr>
                <w:rFonts w:cs="Arial"/>
                <w:bCs w:val="0"/>
                <w:i/>
                <w:iCs/>
                <w:sz w:val="20"/>
                <w:szCs w:val="20"/>
              </w:rPr>
              <w:t>Abyssarya</w:t>
            </w:r>
            <w:proofErr w:type="spellEnd"/>
            <w:r w:rsidRPr="00E61812">
              <w:rPr>
                <w:rFonts w:cs="Arial"/>
                <w:bCs w:val="0"/>
                <w:i/>
                <w:iCs/>
                <w:sz w:val="20"/>
                <w:szCs w:val="20"/>
              </w:rPr>
              <w:t xml:space="preserve"> </w:t>
            </w:r>
            <w:proofErr w:type="spellStart"/>
            <w:r w:rsidRPr="00E61812">
              <w:rPr>
                <w:rFonts w:cs="Arial"/>
                <w:bCs w:val="0"/>
                <w:i/>
                <w:iCs/>
                <w:sz w:val="20"/>
                <w:szCs w:val="20"/>
              </w:rPr>
              <w:t>acus</w:t>
            </w:r>
            <w:proofErr w:type="spellEnd"/>
            <w:r w:rsidRPr="00E61812">
              <w:rPr>
                <w:rFonts w:cs="Arial"/>
                <w:bCs w:val="0"/>
                <w:i/>
                <w:iCs/>
                <w:sz w:val="20"/>
                <w:szCs w:val="20"/>
              </w:rPr>
              <w:t>*</w:t>
            </w:r>
            <w:r w:rsidRPr="00E61812">
              <w:rPr>
                <w:rFonts w:cs="Arial"/>
                <w:b w:val="0"/>
                <w:bCs w:val="0"/>
                <w:i/>
                <w:iCs/>
                <w:sz w:val="20"/>
                <w:szCs w:val="20"/>
              </w:rPr>
              <w:t xml:space="preserve"> </w:t>
            </w:r>
            <w:r w:rsidRPr="00E61812">
              <w:rPr>
                <w:rFonts w:cs="Arial"/>
                <w:b w:val="0"/>
                <w:sz w:val="20"/>
                <w:szCs w:val="20"/>
              </w:rPr>
              <w:t>Bonifácio &amp; Menot, 2018. Those species which have only been recorded with qualifier</w:t>
            </w:r>
            <w:r w:rsidRPr="009E4AF4">
              <w:rPr>
                <w:rFonts w:cs="Arial"/>
                <w:b w:val="0"/>
                <w:sz w:val="20"/>
                <w:szCs w:val="20"/>
              </w:rPr>
              <w:t xml:space="preserve">s (other than sp. nov.) </w:t>
            </w:r>
            <w:proofErr w:type="gramStart"/>
            <w:r w:rsidRPr="009E4AF4">
              <w:rPr>
                <w:rFonts w:cs="Arial"/>
                <w:b w:val="0"/>
                <w:sz w:val="20"/>
                <w:szCs w:val="20"/>
              </w:rPr>
              <w:t>e.g.</w:t>
            </w:r>
            <w:proofErr w:type="gramEnd"/>
            <w:r w:rsidRPr="009E4AF4">
              <w:rPr>
                <w:rFonts w:cs="Arial"/>
                <w:b w:val="0"/>
                <w:sz w:val="20"/>
                <w:szCs w:val="20"/>
              </w:rPr>
              <w:t xml:space="preserve"> cf. aff. incertae sedis, sp. inc. are marked with an ~. </w:t>
            </w:r>
            <w:r w:rsidR="009E4AF4" w:rsidRPr="009E4AF4">
              <w:rPr>
                <w:rFonts w:cs="Arial"/>
                <w:b w:val="0"/>
                <w:sz w:val="20"/>
                <w:szCs w:val="20"/>
              </w:rPr>
              <w:t>Any species iden</w:t>
            </w:r>
            <w:r w:rsidR="009E4AF4">
              <w:rPr>
                <w:rFonts w:cs="Arial"/>
                <w:b w:val="0"/>
                <w:sz w:val="20"/>
                <w:szCs w:val="20"/>
              </w:rPr>
              <w:t>tified solely from imagery deno</w:t>
            </w:r>
            <w:r w:rsidR="009E4AF4" w:rsidRPr="009E4AF4">
              <w:rPr>
                <w:rFonts w:cs="Arial"/>
                <w:b w:val="0"/>
                <w:sz w:val="20"/>
                <w:szCs w:val="20"/>
              </w:rPr>
              <w:t xml:space="preserve">ted with a #; </w:t>
            </w:r>
            <w:proofErr w:type="gramStart"/>
            <w:r w:rsidR="009E4AF4" w:rsidRPr="009E4AF4">
              <w:rPr>
                <w:rFonts w:cs="Arial"/>
                <w:b w:val="0"/>
                <w:sz w:val="20"/>
                <w:szCs w:val="20"/>
              </w:rPr>
              <w:t>e.g.</w:t>
            </w:r>
            <w:proofErr w:type="gramEnd"/>
            <w:r w:rsidR="009E4AF4" w:rsidRPr="009E4AF4">
              <w:rPr>
                <w:rFonts w:cs="Arial"/>
                <w:b w:val="0"/>
                <w:sz w:val="20"/>
                <w:szCs w:val="20"/>
              </w:rPr>
              <w:t xml:space="preserve"> </w:t>
            </w:r>
            <w:proofErr w:type="spellStart"/>
            <w:r w:rsidR="009E4AF4" w:rsidRPr="009E4AF4">
              <w:rPr>
                <w:rFonts w:cs="Arial"/>
                <w:b w:val="0"/>
                <w:i/>
                <w:iCs/>
                <w:sz w:val="20"/>
                <w:szCs w:val="20"/>
              </w:rPr>
              <w:t>Ophiacantha</w:t>
            </w:r>
            <w:proofErr w:type="spellEnd"/>
            <w:r w:rsidR="009E4AF4" w:rsidRPr="009E4AF4">
              <w:rPr>
                <w:rFonts w:cs="Arial"/>
                <w:b w:val="0"/>
                <w:i/>
                <w:iCs/>
                <w:sz w:val="20"/>
                <w:szCs w:val="20"/>
              </w:rPr>
              <w:t xml:space="preserve"> </w:t>
            </w:r>
            <w:proofErr w:type="spellStart"/>
            <w:r w:rsidR="009E4AF4" w:rsidRPr="009E4AF4">
              <w:rPr>
                <w:rFonts w:cs="Arial"/>
                <w:b w:val="0"/>
                <w:i/>
                <w:iCs/>
                <w:sz w:val="20"/>
                <w:szCs w:val="20"/>
              </w:rPr>
              <w:t>sentosa</w:t>
            </w:r>
            <w:proofErr w:type="spellEnd"/>
            <w:r w:rsidR="009E4AF4" w:rsidRPr="009E4AF4">
              <w:rPr>
                <w:rFonts w:cs="Arial"/>
                <w:b w:val="0"/>
                <w:i/>
                <w:iCs/>
                <w:sz w:val="20"/>
                <w:szCs w:val="20"/>
              </w:rPr>
              <w:t>#</w:t>
            </w:r>
            <w:r w:rsidR="009E4AF4">
              <w:rPr>
                <w:rFonts w:cs="Arial"/>
                <w:b w:val="0"/>
                <w:sz w:val="20"/>
                <w:szCs w:val="20"/>
              </w:rPr>
              <w:t xml:space="preserve">. </w:t>
            </w:r>
            <w:r>
              <w:rPr>
                <w:rFonts w:cs="Arial"/>
                <w:b w:val="0"/>
                <w:sz w:val="20"/>
                <w:szCs w:val="20"/>
              </w:rPr>
              <w:t>Source denotes where the name originates from, “L” being literature, “DD” DeepData, “G” GBIF, and “O” OBIS. Size Cat indicates faunal size class/category.</w:t>
            </w:r>
            <w:r w:rsidRPr="00E61812">
              <w:rPr>
                <w:rFonts w:cs="Arial"/>
                <w:b w:val="0"/>
                <w:sz w:val="20"/>
                <w:szCs w:val="20"/>
              </w:rPr>
              <w:t xml:space="preserve"> </w:t>
            </w:r>
            <w:r w:rsidR="001C386A" w:rsidRPr="00E61812">
              <w:rPr>
                <w:b w:val="0"/>
                <w:sz w:val="20"/>
                <w:szCs w:val="20"/>
              </w:rPr>
              <w:t xml:space="preserve">  </w:t>
            </w:r>
          </w:p>
          <w:p w14:paraId="310F29EE" w14:textId="2619A860" w:rsidR="001C386A" w:rsidRPr="001C386A" w:rsidRDefault="001C386A" w:rsidP="00B135DD">
            <w:pPr>
              <w:rPr>
                <w:b w:val="0"/>
                <w:sz w:val="16"/>
                <w:szCs w:val="16"/>
              </w:rPr>
            </w:pPr>
            <w:r w:rsidRPr="00E61812">
              <w:rPr>
                <w:b w:val="0"/>
                <w:sz w:val="16"/>
                <w:szCs w:val="16"/>
              </w:rPr>
              <w:t xml:space="preserve"> </w:t>
            </w:r>
          </w:p>
        </w:tc>
      </w:tr>
      <w:tr w:rsidR="00B135DD" w:rsidRPr="00C9116B" w14:paraId="51A5442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bottom w:val="single" w:sz="4" w:space="0" w:color="auto"/>
            </w:tcBorders>
            <w:vAlign w:val="bottom"/>
          </w:tcPr>
          <w:p w14:paraId="27A89EF0" w14:textId="492C81A8" w:rsidR="003B47FB" w:rsidRPr="00B135DD" w:rsidRDefault="003B47FB" w:rsidP="003B47FB">
            <w:pPr>
              <w:rPr>
                <w:sz w:val="18"/>
                <w:szCs w:val="16"/>
              </w:rPr>
            </w:pPr>
            <w:r w:rsidRPr="00B135DD">
              <w:rPr>
                <w:rFonts w:cs="Arial"/>
                <w:bCs w:val="0"/>
                <w:sz w:val="18"/>
                <w:szCs w:val="16"/>
              </w:rPr>
              <w:t>Phylum</w:t>
            </w:r>
          </w:p>
        </w:tc>
        <w:tc>
          <w:tcPr>
            <w:tcW w:w="1701" w:type="dxa"/>
            <w:tcBorders>
              <w:top w:val="single" w:sz="4" w:space="0" w:color="auto"/>
              <w:bottom w:val="single" w:sz="4" w:space="0" w:color="auto"/>
            </w:tcBorders>
            <w:vAlign w:val="bottom"/>
          </w:tcPr>
          <w:p w14:paraId="0AE62E1D" w14:textId="2C9D61D7" w:rsidR="003B47FB" w:rsidRPr="00B135DD" w:rsidRDefault="003B47FB" w:rsidP="003B47FB">
            <w:pPr>
              <w:cnfStyle w:val="000000100000" w:firstRow="0" w:lastRow="0" w:firstColumn="0" w:lastColumn="0" w:oddVBand="0" w:evenVBand="0" w:oddHBand="1" w:evenHBand="0" w:firstRowFirstColumn="0" w:firstRowLastColumn="0" w:lastRowFirstColumn="0" w:lastRowLastColumn="0"/>
              <w:rPr>
                <w:b/>
                <w:sz w:val="18"/>
                <w:szCs w:val="16"/>
              </w:rPr>
            </w:pPr>
            <w:r w:rsidRPr="00B135DD">
              <w:rPr>
                <w:rFonts w:cs="Arial"/>
                <w:b/>
                <w:bCs/>
                <w:sz w:val="18"/>
                <w:szCs w:val="16"/>
              </w:rPr>
              <w:t>Class</w:t>
            </w:r>
          </w:p>
        </w:tc>
        <w:tc>
          <w:tcPr>
            <w:tcW w:w="1701" w:type="dxa"/>
            <w:tcBorders>
              <w:top w:val="single" w:sz="4" w:space="0" w:color="auto"/>
              <w:bottom w:val="single" w:sz="4" w:space="0" w:color="auto"/>
            </w:tcBorders>
            <w:vAlign w:val="bottom"/>
          </w:tcPr>
          <w:p w14:paraId="3B83D41B" w14:textId="3D7622F0" w:rsidR="003B47FB" w:rsidRPr="00B135DD" w:rsidRDefault="003B47FB" w:rsidP="003B47FB">
            <w:pPr>
              <w:cnfStyle w:val="000000100000" w:firstRow="0" w:lastRow="0" w:firstColumn="0" w:lastColumn="0" w:oddVBand="0" w:evenVBand="0" w:oddHBand="1" w:evenHBand="0" w:firstRowFirstColumn="0" w:firstRowLastColumn="0" w:lastRowFirstColumn="0" w:lastRowLastColumn="0"/>
              <w:rPr>
                <w:b/>
                <w:sz w:val="18"/>
                <w:szCs w:val="16"/>
              </w:rPr>
            </w:pPr>
            <w:r w:rsidRPr="00B135DD">
              <w:rPr>
                <w:rFonts w:cs="Arial"/>
                <w:b/>
                <w:bCs/>
                <w:sz w:val="18"/>
                <w:szCs w:val="16"/>
              </w:rPr>
              <w:t>Order</w:t>
            </w:r>
          </w:p>
        </w:tc>
        <w:tc>
          <w:tcPr>
            <w:tcW w:w="1985" w:type="dxa"/>
            <w:tcBorders>
              <w:top w:val="single" w:sz="4" w:space="0" w:color="auto"/>
              <w:bottom w:val="single" w:sz="4" w:space="0" w:color="auto"/>
            </w:tcBorders>
            <w:vAlign w:val="bottom"/>
          </w:tcPr>
          <w:p w14:paraId="4B6CEF87" w14:textId="1176BF8C" w:rsidR="003B47FB" w:rsidRPr="00B135DD" w:rsidRDefault="003B47FB" w:rsidP="003B47FB">
            <w:pPr>
              <w:cnfStyle w:val="000000100000" w:firstRow="0" w:lastRow="0" w:firstColumn="0" w:lastColumn="0" w:oddVBand="0" w:evenVBand="0" w:oddHBand="1" w:evenHBand="0" w:firstRowFirstColumn="0" w:firstRowLastColumn="0" w:lastRowFirstColumn="0" w:lastRowLastColumn="0"/>
              <w:rPr>
                <w:b/>
                <w:sz w:val="18"/>
                <w:szCs w:val="16"/>
              </w:rPr>
            </w:pPr>
            <w:r w:rsidRPr="00B135DD">
              <w:rPr>
                <w:rFonts w:cs="Arial"/>
                <w:b/>
                <w:bCs/>
                <w:sz w:val="18"/>
                <w:szCs w:val="16"/>
              </w:rPr>
              <w:t>Family</w:t>
            </w:r>
          </w:p>
        </w:tc>
        <w:tc>
          <w:tcPr>
            <w:tcW w:w="2693" w:type="dxa"/>
            <w:tcBorders>
              <w:top w:val="single" w:sz="4" w:space="0" w:color="auto"/>
              <w:bottom w:val="single" w:sz="4" w:space="0" w:color="auto"/>
            </w:tcBorders>
            <w:vAlign w:val="bottom"/>
          </w:tcPr>
          <w:p w14:paraId="2D2DFCCA" w14:textId="57F5E716" w:rsidR="003B47FB" w:rsidRPr="00B135DD" w:rsidRDefault="003B47FB" w:rsidP="003B47FB">
            <w:pPr>
              <w:cnfStyle w:val="000000100000" w:firstRow="0" w:lastRow="0" w:firstColumn="0" w:lastColumn="0" w:oddVBand="0" w:evenVBand="0" w:oddHBand="1" w:evenHBand="0" w:firstRowFirstColumn="0" w:firstRowLastColumn="0" w:lastRowFirstColumn="0" w:lastRowLastColumn="0"/>
              <w:rPr>
                <w:b/>
                <w:sz w:val="18"/>
                <w:szCs w:val="16"/>
              </w:rPr>
            </w:pPr>
            <w:r w:rsidRPr="00B135DD">
              <w:rPr>
                <w:rFonts w:cs="Arial"/>
                <w:b/>
                <w:bCs/>
                <w:sz w:val="18"/>
                <w:szCs w:val="16"/>
              </w:rPr>
              <w:t>Species</w:t>
            </w:r>
          </w:p>
        </w:tc>
        <w:tc>
          <w:tcPr>
            <w:tcW w:w="3685" w:type="dxa"/>
            <w:tcBorders>
              <w:top w:val="single" w:sz="4" w:space="0" w:color="auto"/>
              <w:bottom w:val="single" w:sz="4" w:space="0" w:color="auto"/>
            </w:tcBorders>
            <w:vAlign w:val="bottom"/>
          </w:tcPr>
          <w:p w14:paraId="584796B1" w14:textId="4BC93A2B" w:rsidR="003B47FB" w:rsidRPr="00B135DD" w:rsidRDefault="003B47FB" w:rsidP="003B47FB">
            <w:pPr>
              <w:cnfStyle w:val="000000100000" w:firstRow="0" w:lastRow="0" w:firstColumn="0" w:lastColumn="0" w:oddVBand="0" w:evenVBand="0" w:oddHBand="1" w:evenHBand="0" w:firstRowFirstColumn="0" w:firstRowLastColumn="0" w:lastRowFirstColumn="0" w:lastRowLastColumn="0"/>
              <w:rPr>
                <w:b/>
                <w:sz w:val="18"/>
                <w:szCs w:val="16"/>
              </w:rPr>
            </w:pPr>
            <w:r w:rsidRPr="00B135DD">
              <w:rPr>
                <w:rFonts w:cs="Arial"/>
                <w:b/>
                <w:bCs/>
                <w:sz w:val="18"/>
                <w:szCs w:val="16"/>
              </w:rPr>
              <w:t>Authority</w:t>
            </w:r>
          </w:p>
        </w:tc>
        <w:tc>
          <w:tcPr>
            <w:tcW w:w="1134" w:type="dxa"/>
            <w:tcBorders>
              <w:top w:val="single" w:sz="4" w:space="0" w:color="auto"/>
              <w:bottom w:val="single" w:sz="4" w:space="0" w:color="auto"/>
            </w:tcBorders>
            <w:vAlign w:val="bottom"/>
          </w:tcPr>
          <w:p w14:paraId="4D6CDED0" w14:textId="26D3B55E" w:rsidR="003B47FB" w:rsidRPr="00B135DD" w:rsidRDefault="003B47FB" w:rsidP="003B47FB">
            <w:pPr>
              <w:cnfStyle w:val="000000100000" w:firstRow="0" w:lastRow="0" w:firstColumn="0" w:lastColumn="0" w:oddVBand="0" w:evenVBand="0" w:oddHBand="1" w:evenHBand="0" w:firstRowFirstColumn="0" w:firstRowLastColumn="0" w:lastRowFirstColumn="0" w:lastRowLastColumn="0"/>
              <w:rPr>
                <w:b/>
                <w:sz w:val="18"/>
                <w:szCs w:val="16"/>
              </w:rPr>
            </w:pPr>
            <w:r w:rsidRPr="00B135DD">
              <w:rPr>
                <w:rFonts w:cs="Arial"/>
                <w:b/>
                <w:bCs/>
                <w:sz w:val="18"/>
                <w:szCs w:val="16"/>
              </w:rPr>
              <w:t>Source</w:t>
            </w:r>
          </w:p>
        </w:tc>
        <w:tc>
          <w:tcPr>
            <w:tcW w:w="851" w:type="dxa"/>
            <w:tcBorders>
              <w:top w:val="single" w:sz="4" w:space="0" w:color="auto"/>
              <w:bottom w:val="single" w:sz="4" w:space="0" w:color="auto"/>
            </w:tcBorders>
            <w:vAlign w:val="bottom"/>
          </w:tcPr>
          <w:p w14:paraId="64ACBB96" w14:textId="63931831" w:rsidR="003B47FB" w:rsidRPr="00B135DD" w:rsidRDefault="00E61812" w:rsidP="003B47FB">
            <w:pPr>
              <w:cnfStyle w:val="000000100000" w:firstRow="0" w:lastRow="0" w:firstColumn="0" w:lastColumn="0" w:oddVBand="0" w:evenVBand="0" w:oddHBand="1" w:evenHBand="0" w:firstRowFirstColumn="0" w:firstRowLastColumn="0" w:lastRowFirstColumn="0" w:lastRowLastColumn="0"/>
              <w:rPr>
                <w:b/>
                <w:sz w:val="18"/>
                <w:szCs w:val="16"/>
              </w:rPr>
            </w:pPr>
            <w:r>
              <w:rPr>
                <w:rFonts w:cs="Arial"/>
                <w:b/>
                <w:bCs/>
                <w:sz w:val="18"/>
                <w:szCs w:val="16"/>
              </w:rPr>
              <w:t>Size C</w:t>
            </w:r>
            <w:r w:rsidR="00B135DD" w:rsidRPr="00B135DD">
              <w:rPr>
                <w:rFonts w:cs="Arial"/>
                <w:b/>
                <w:bCs/>
                <w:sz w:val="18"/>
                <w:szCs w:val="16"/>
              </w:rPr>
              <w:t>at</w:t>
            </w:r>
          </w:p>
        </w:tc>
      </w:tr>
      <w:tr w:rsidR="00B135DD" w:rsidRPr="00C9116B" w14:paraId="07A65649" w14:textId="77777777" w:rsidTr="00623CD3">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tcBorders>
            <w:vAlign w:val="bottom"/>
          </w:tcPr>
          <w:p w14:paraId="4C348421" w14:textId="3E5FE516" w:rsidR="003B47FB" w:rsidRPr="00B135DD" w:rsidRDefault="003B47FB" w:rsidP="003B47FB">
            <w:pPr>
              <w:rPr>
                <w:b w:val="0"/>
                <w:bCs w:val="0"/>
                <w:sz w:val="16"/>
                <w:szCs w:val="16"/>
              </w:rPr>
            </w:pPr>
            <w:r w:rsidRPr="00B135DD">
              <w:rPr>
                <w:rFonts w:cs="Arial"/>
                <w:b w:val="0"/>
                <w:sz w:val="16"/>
                <w:szCs w:val="16"/>
              </w:rPr>
              <w:t>Annelida</w:t>
            </w:r>
          </w:p>
        </w:tc>
        <w:tc>
          <w:tcPr>
            <w:tcW w:w="1701" w:type="dxa"/>
            <w:tcBorders>
              <w:top w:val="single" w:sz="4" w:space="0" w:color="auto"/>
            </w:tcBorders>
            <w:vAlign w:val="bottom"/>
          </w:tcPr>
          <w:p w14:paraId="15BDB86A" w14:textId="74BBE85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tcBorders>
              <w:top w:val="single" w:sz="4" w:space="0" w:color="auto"/>
            </w:tcBorders>
            <w:vAlign w:val="bottom"/>
          </w:tcPr>
          <w:p w14:paraId="2A58667E" w14:textId="7356F0D1"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Amphinomida</w:t>
            </w:r>
          </w:p>
        </w:tc>
        <w:tc>
          <w:tcPr>
            <w:tcW w:w="1985" w:type="dxa"/>
            <w:tcBorders>
              <w:top w:val="single" w:sz="4" w:space="0" w:color="auto"/>
            </w:tcBorders>
            <w:vAlign w:val="bottom"/>
          </w:tcPr>
          <w:p w14:paraId="1C60BB27" w14:textId="5DB89313"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Euphrosinidae</w:t>
            </w:r>
            <w:proofErr w:type="spellEnd"/>
          </w:p>
        </w:tc>
        <w:tc>
          <w:tcPr>
            <w:tcW w:w="2693" w:type="dxa"/>
            <w:tcBorders>
              <w:top w:val="single" w:sz="4" w:space="0" w:color="auto"/>
            </w:tcBorders>
            <w:vAlign w:val="bottom"/>
          </w:tcPr>
          <w:p w14:paraId="45F896AB" w14:textId="4E3C62DB"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Euphrosinopsis</w:t>
            </w:r>
            <w:proofErr w:type="spellEnd"/>
            <w:r>
              <w:rPr>
                <w:rFonts w:cs="Arial"/>
                <w:i/>
                <w:iCs/>
                <w:sz w:val="16"/>
                <w:szCs w:val="16"/>
              </w:rPr>
              <w:t xml:space="preserve"> </w:t>
            </w:r>
            <w:proofErr w:type="spellStart"/>
            <w:r>
              <w:rPr>
                <w:rFonts w:cs="Arial"/>
                <w:i/>
                <w:iCs/>
                <w:sz w:val="16"/>
                <w:szCs w:val="16"/>
              </w:rPr>
              <w:t>crassiseta</w:t>
            </w:r>
            <w:proofErr w:type="spellEnd"/>
            <w:r>
              <w:rPr>
                <w:rFonts w:cs="Arial"/>
                <w:i/>
                <w:iCs/>
                <w:sz w:val="16"/>
                <w:szCs w:val="16"/>
              </w:rPr>
              <w:t>~</w:t>
            </w:r>
          </w:p>
        </w:tc>
        <w:tc>
          <w:tcPr>
            <w:tcW w:w="3685" w:type="dxa"/>
            <w:tcBorders>
              <w:top w:val="single" w:sz="4" w:space="0" w:color="auto"/>
            </w:tcBorders>
            <w:vAlign w:val="bottom"/>
          </w:tcPr>
          <w:p w14:paraId="6CB8ED3E" w14:textId="62090987"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Kudenov, 1993</w:t>
            </w:r>
          </w:p>
        </w:tc>
        <w:tc>
          <w:tcPr>
            <w:tcW w:w="1134" w:type="dxa"/>
            <w:tcBorders>
              <w:top w:val="single" w:sz="4" w:space="0" w:color="auto"/>
            </w:tcBorders>
            <w:vAlign w:val="bottom"/>
          </w:tcPr>
          <w:p w14:paraId="0D725C89" w14:textId="3BD979E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tcBorders>
              <w:top w:val="single" w:sz="4" w:space="0" w:color="auto"/>
            </w:tcBorders>
            <w:vAlign w:val="bottom"/>
          </w:tcPr>
          <w:p w14:paraId="7754B4BB" w14:textId="6572DE0B"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08BF544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348D4D0" w14:textId="32AE1760" w:rsidR="003B47FB" w:rsidRPr="00B135DD" w:rsidRDefault="003B47FB" w:rsidP="003B47FB">
            <w:pPr>
              <w:rPr>
                <w:b w:val="0"/>
                <w:bCs w:val="0"/>
                <w:sz w:val="16"/>
                <w:szCs w:val="16"/>
              </w:rPr>
            </w:pPr>
            <w:r w:rsidRPr="00B135DD">
              <w:rPr>
                <w:rFonts w:cs="Arial"/>
                <w:b w:val="0"/>
                <w:sz w:val="16"/>
                <w:szCs w:val="16"/>
              </w:rPr>
              <w:t>Annelida</w:t>
            </w:r>
          </w:p>
        </w:tc>
        <w:tc>
          <w:tcPr>
            <w:tcW w:w="1701" w:type="dxa"/>
            <w:vAlign w:val="bottom"/>
          </w:tcPr>
          <w:p w14:paraId="6C18DC11" w14:textId="75841F7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10BF7456" w14:textId="16B17C8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Amphinomida</w:t>
            </w:r>
          </w:p>
        </w:tc>
        <w:tc>
          <w:tcPr>
            <w:tcW w:w="1985" w:type="dxa"/>
            <w:vAlign w:val="bottom"/>
          </w:tcPr>
          <w:p w14:paraId="1BDEB9F9" w14:textId="57773FBA"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Euphrosinidae</w:t>
            </w:r>
            <w:proofErr w:type="spellEnd"/>
          </w:p>
        </w:tc>
        <w:tc>
          <w:tcPr>
            <w:tcW w:w="2693" w:type="dxa"/>
            <w:vAlign w:val="bottom"/>
          </w:tcPr>
          <w:p w14:paraId="4A9137CF" w14:textId="3E07FCB8"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Euphrosinopsis</w:t>
            </w:r>
            <w:proofErr w:type="spellEnd"/>
            <w:r>
              <w:rPr>
                <w:rFonts w:cs="Arial"/>
                <w:i/>
                <w:iCs/>
                <w:sz w:val="16"/>
                <w:szCs w:val="16"/>
              </w:rPr>
              <w:t xml:space="preserve"> </w:t>
            </w:r>
            <w:proofErr w:type="spellStart"/>
            <w:r>
              <w:rPr>
                <w:rFonts w:cs="Arial"/>
                <w:i/>
                <w:iCs/>
                <w:sz w:val="16"/>
                <w:szCs w:val="16"/>
              </w:rPr>
              <w:t>horsti</w:t>
            </w:r>
            <w:proofErr w:type="spellEnd"/>
            <w:r>
              <w:rPr>
                <w:rFonts w:cs="Arial"/>
                <w:i/>
                <w:iCs/>
                <w:sz w:val="16"/>
                <w:szCs w:val="16"/>
              </w:rPr>
              <w:t>~</w:t>
            </w:r>
          </w:p>
        </w:tc>
        <w:tc>
          <w:tcPr>
            <w:tcW w:w="3685" w:type="dxa"/>
            <w:vAlign w:val="bottom"/>
          </w:tcPr>
          <w:p w14:paraId="4016DC70" w14:textId="1523CF47"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Kudenov, 1993</w:t>
            </w:r>
          </w:p>
        </w:tc>
        <w:tc>
          <w:tcPr>
            <w:tcW w:w="1134" w:type="dxa"/>
            <w:vAlign w:val="bottom"/>
          </w:tcPr>
          <w:p w14:paraId="48137F2B" w14:textId="634CAC29"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F025D3A" w14:textId="29EC64B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2B6AA3D3"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F1142AC" w14:textId="033EC2EB" w:rsidR="003B47FB" w:rsidRPr="00B135DD" w:rsidRDefault="003B47FB" w:rsidP="003B47FB">
            <w:pPr>
              <w:rPr>
                <w:b w:val="0"/>
                <w:bCs w:val="0"/>
                <w:sz w:val="16"/>
                <w:szCs w:val="16"/>
              </w:rPr>
            </w:pPr>
            <w:r w:rsidRPr="00B135DD">
              <w:rPr>
                <w:rFonts w:cs="Arial"/>
                <w:b w:val="0"/>
                <w:sz w:val="16"/>
                <w:szCs w:val="16"/>
              </w:rPr>
              <w:t>Annelida</w:t>
            </w:r>
          </w:p>
        </w:tc>
        <w:tc>
          <w:tcPr>
            <w:tcW w:w="1701" w:type="dxa"/>
            <w:vAlign w:val="bottom"/>
          </w:tcPr>
          <w:p w14:paraId="44378545" w14:textId="35CC41C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2100782B" w14:textId="6285CFA3"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Echiuroidea</w:t>
            </w:r>
            <w:proofErr w:type="spellEnd"/>
          </w:p>
        </w:tc>
        <w:tc>
          <w:tcPr>
            <w:tcW w:w="1985" w:type="dxa"/>
            <w:vAlign w:val="bottom"/>
          </w:tcPr>
          <w:p w14:paraId="2A0EC3C4" w14:textId="170EB0D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Bonelliidae</w:t>
            </w:r>
            <w:proofErr w:type="spellEnd"/>
          </w:p>
        </w:tc>
        <w:tc>
          <w:tcPr>
            <w:tcW w:w="2693" w:type="dxa"/>
            <w:vAlign w:val="bottom"/>
          </w:tcPr>
          <w:p w14:paraId="13790E3F" w14:textId="1464CD2C"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Jakobia</w:t>
            </w:r>
            <w:proofErr w:type="spellEnd"/>
            <w:r>
              <w:rPr>
                <w:rFonts w:cs="Arial"/>
                <w:i/>
                <w:iCs/>
                <w:sz w:val="16"/>
                <w:szCs w:val="16"/>
              </w:rPr>
              <w:t xml:space="preserve"> </w:t>
            </w:r>
            <w:proofErr w:type="spellStart"/>
            <w:r>
              <w:rPr>
                <w:rFonts w:cs="Arial"/>
                <w:i/>
                <w:iCs/>
                <w:sz w:val="16"/>
                <w:szCs w:val="16"/>
              </w:rPr>
              <w:t>birsteini</w:t>
            </w:r>
            <w:proofErr w:type="spellEnd"/>
            <w:r w:rsidR="00215DF8">
              <w:rPr>
                <w:rFonts w:cs="Arial"/>
                <w:i/>
                <w:iCs/>
                <w:sz w:val="16"/>
                <w:szCs w:val="16"/>
              </w:rPr>
              <w:t>#</w:t>
            </w:r>
          </w:p>
        </w:tc>
        <w:tc>
          <w:tcPr>
            <w:tcW w:w="3685" w:type="dxa"/>
            <w:vAlign w:val="bottom"/>
          </w:tcPr>
          <w:p w14:paraId="26244AC6" w14:textId="1F92475C"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Zenkevitch</w:t>
            </w:r>
            <w:proofErr w:type="spellEnd"/>
            <w:r>
              <w:rPr>
                <w:rFonts w:cs="Arial"/>
                <w:sz w:val="16"/>
                <w:szCs w:val="16"/>
              </w:rPr>
              <w:t>, 1958</w:t>
            </w:r>
          </w:p>
        </w:tc>
        <w:tc>
          <w:tcPr>
            <w:tcW w:w="1134" w:type="dxa"/>
            <w:vAlign w:val="bottom"/>
          </w:tcPr>
          <w:p w14:paraId="59555722" w14:textId="275DA77B"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39FC9EF3" w14:textId="3EF8B940"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B135DD" w:rsidRPr="00C9116B" w14:paraId="0C7E7D8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51B9D6F" w14:textId="5F1DDA90" w:rsidR="003B47FB" w:rsidRPr="00B135DD" w:rsidRDefault="003B47FB" w:rsidP="003B47FB">
            <w:pPr>
              <w:rPr>
                <w:b w:val="0"/>
                <w:bCs w:val="0"/>
                <w:sz w:val="16"/>
                <w:szCs w:val="16"/>
              </w:rPr>
            </w:pPr>
            <w:r w:rsidRPr="00B135DD">
              <w:rPr>
                <w:rFonts w:cs="Arial"/>
                <w:b w:val="0"/>
                <w:sz w:val="16"/>
                <w:szCs w:val="16"/>
              </w:rPr>
              <w:t>Annelida</w:t>
            </w:r>
          </w:p>
        </w:tc>
        <w:tc>
          <w:tcPr>
            <w:tcW w:w="1701" w:type="dxa"/>
            <w:vAlign w:val="bottom"/>
          </w:tcPr>
          <w:p w14:paraId="7F73859C" w14:textId="71BDC4AA"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0DD9AD28" w14:textId="500E5C8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Eunicida</w:t>
            </w:r>
            <w:proofErr w:type="spellEnd"/>
          </w:p>
        </w:tc>
        <w:tc>
          <w:tcPr>
            <w:tcW w:w="1985" w:type="dxa"/>
            <w:vAlign w:val="bottom"/>
          </w:tcPr>
          <w:p w14:paraId="72D49831" w14:textId="15EDBB43"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Dorvilleidae</w:t>
            </w:r>
            <w:proofErr w:type="spellEnd"/>
          </w:p>
        </w:tc>
        <w:tc>
          <w:tcPr>
            <w:tcW w:w="2693" w:type="dxa"/>
            <w:vAlign w:val="bottom"/>
          </w:tcPr>
          <w:p w14:paraId="60DF86A3" w14:textId="130B35E7"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Ophryotrocha</w:t>
            </w:r>
            <w:proofErr w:type="spellEnd"/>
            <w:r>
              <w:rPr>
                <w:rFonts w:cs="Arial"/>
                <w:i/>
                <w:iCs/>
                <w:sz w:val="16"/>
                <w:szCs w:val="16"/>
              </w:rPr>
              <w:t xml:space="preserve"> </w:t>
            </w:r>
            <w:proofErr w:type="spellStart"/>
            <w:r>
              <w:rPr>
                <w:rFonts w:cs="Arial"/>
                <w:i/>
                <w:iCs/>
                <w:sz w:val="16"/>
                <w:szCs w:val="16"/>
              </w:rPr>
              <w:t>maculata</w:t>
            </w:r>
            <w:proofErr w:type="spellEnd"/>
          </w:p>
        </w:tc>
        <w:tc>
          <w:tcPr>
            <w:tcW w:w="3685" w:type="dxa"/>
            <w:vAlign w:val="bottom"/>
          </w:tcPr>
          <w:p w14:paraId="7A3CF859" w14:textId="45DB62E4"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Åkesson, 1973</w:t>
            </w:r>
          </w:p>
        </w:tc>
        <w:tc>
          <w:tcPr>
            <w:tcW w:w="1134" w:type="dxa"/>
            <w:vAlign w:val="bottom"/>
          </w:tcPr>
          <w:p w14:paraId="10106612" w14:textId="62FA0879"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60287E34" w14:textId="59C382C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484E4584"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BA2D924" w14:textId="270FB662" w:rsidR="003B47FB" w:rsidRPr="00B135DD" w:rsidRDefault="003B47FB" w:rsidP="003B47FB">
            <w:pPr>
              <w:rPr>
                <w:b w:val="0"/>
                <w:bCs w:val="0"/>
                <w:sz w:val="16"/>
                <w:szCs w:val="16"/>
              </w:rPr>
            </w:pPr>
            <w:r w:rsidRPr="00B135DD">
              <w:rPr>
                <w:rFonts w:cs="Arial"/>
                <w:b w:val="0"/>
                <w:sz w:val="16"/>
                <w:szCs w:val="16"/>
              </w:rPr>
              <w:t>Annelida</w:t>
            </w:r>
          </w:p>
        </w:tc>
        <w:tc>
          <w:tcPr>
            <w:tcW w:w="1701" w:type="dxa"/>
            <w:vAlign w:val="bottom"/>
          </w:tcPr>
          <w:p w14:paraId="61713B41" w14:textId="187ED35B"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4FFB0C25" w14:textId="28B14CD8"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Eunicida</w:t>
            </w:r>
            <w:proofErr w:type="spellEnd"/>
          </w:p>
        </w:tc>
        <w:tc>
          <w:tcPr>
            <w:tcW w:w="1985" w:type="dxa"/>
            <w:vAlign w:val="bottom"/>
          </w:tcPr>
          <w:p w14:paraId="6D0DD7FB" w14:textId="3D6E8923"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Dorvilleidae</w:t>
            </w:r>
            <w:proofErr w:type="spellEnd"/>
          </w:p>
        </w:tc>
        <w:tc>
          <w:tcPr>
            <w:tcW w:w="2693" w:type="dxa"/>
            <w:vAlign w:val="bottom"/>
          </w:tcPr>
          <w:p w14:paraId="4723B1A4" w14:textId="2FF0EE37"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Ophryotrocha</w:t>
            </w:r>
            <w:proofErr w:type="spellEnd"/>
            <w:r>
              <w:rPr>
                <w:rFonts w:cs="Arial"/>
                <w:i/>
                <w:iCs/>
                <w:sz w:val="16"/>
                <w:szCs w:val="16"/>
              </w:rPr>
              <w:t xml:space="preserve"> vivipara</w:t>
            </w:r>
          </w:p>
        </w:tc>
        <w:tc>
          <w:tcPr>
            <w:tcW w:w="3685" w:type="dxa"/>
            <w:vAlign w:val="bottom"/>
          </w:tcPr>
          <w:p w14:paraId="3F62CB5A" w14:textId="25520ECE"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Banse, 1963</w:t>
            </w:r>
          </w:p>
        </w:tc>
        <w:tc>
          <w:tcPr>
            <w:tcW w:w="1134" w:type="dxa"/>
            <w:vAlign w:val="bottom"/>
          </w:tcPr>
          <w:p w14:paraId="4C200F51" w14:textId="47AEDBF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04F8652E" w14:textId="2699DF23"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53CA6DD1"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DCDAE71" w14:textId="6798A0B3" w:rsidR="003B47FB" w:rsidRPr="00B135DD" w:rsidRDefault="003B47FB" w:rsidP="003B47FB">
            <w:pPr>
              <w:rPr>
                <w:b w:val="0"/>
                <w:bCs w:val="0"/>
                <w:sz w:val="16"/>
                <w:szCs w:val="16"/>
              </w:rPr>
            </w:pPr>
            <w:r w:rsidRPr="00B135DD">
              <w:rPr>
                <w:rFonts w:cs="Arial"/>
                <w:b w:val="0"/>
                <w:sz w:val="16"/>
                <w:szCs w:val="16"/>
              </w:rPr>
              <w:t>Annelida</w:t>
            </w:r>
          </w:p>
        </w:tc>
        <w:tc>
          <w:tcPr>
            <w:tcW w:w="1701" w:type="dxa"/>
            <w:vAlign w:val="bottom"/>
          </w:tcPr>
          <w:p w14:paraId="56AA2EEB" w14:textId="42C45EE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59D6CF9A" w14:textId="2AACAA5A"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Eunicida</w:t>
            </w:r>
            <w:proofErr w:type="spellEnd"/>
          </w:p>
        </w:tc>
        <w:tc>
          <w:tcPr>
            <w:tcW w:w="1985" w:type="dxa"/>
            <w:vAlign w:val="bottom"/>
          </w:tcPr>
          <w:p w14:paraId="20E725CF" w14:textId="2CC0F180"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Eunicidae</w:t>
            </w:r>
            <w:proofErr w:type="spellEnd"/>
          </w:p>
        </w:tc>
        <w:tc>
          <w:tcPr>
            <w:tcW w:w="2693" w:type="dxa"/>
            <w:vAlign w:val="bottom"/>
          </w:tcPr>
          <w:p w14:paraId="5EA22806" w14:textId="1726CC85"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Leodice</w:t>
            </w:r>
            <w:proofErr w:type="spellEnd"/>
            <w:r>
              <w:rPr>
                <w:rFonts w:cs="Arial"/>
                <w:i/>
                <w:iCs/>
                <w:sz w:val="16"/>
                <w:szCs w:val="16"/>
              </w:rPr>
              <w:t xml:space="preserve"> </w:t>
            </w:r>
            <w:proofErr w:type="spellStart"/>
            <w:r>
              <w:rPr>
                <w:rFonts w:cs="Arial"/>
                <w:i/>
                <w:iCs/>
                <w:sz w:val="16"/>
                <w:szCs w:val="16"/>
              </w:rPr>
              <w:t>antillensis</w:t>
            </w:r>
            <w:proofErr w:type="spellEnd"/>
          </w:p>
        </w:tc>
        <w:tc>
          <w:tcPr>
            <w:tcW w:w="3685" w:type="dxa"/>
            <w:vAlign w:val="bottom"/>
          </w:tcPr>
          <w:p w14:paraId="0DE6665E" w14:textId="54514E2B"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(Ehlers, 1887)</w:t>
            </w:r>
          </w:p>
        </w:tc>
        <w:tc>
          <w:tcPr>
            <w:tcW w:w="1134" w:type="dxa"/>
            <w:vAlign w:val="bottom"/>
          </w:tcPr>
          <w:p w14:paraId="5AF1E51C" w14:textId="3C278C99"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G; O</w:t>
            </w:r>
          </w:p>
        </w:tc>
        <w:tc>
          <w:tcPr>
            <w:tcW w:w="851" w:type="dxa"/>
            <w:vAlign w:val="bottom"/>
          </w:tcPr>
          <w:p w14:paraId="0CEF4F86" w14:textId="27939D7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73000A9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7E3D63A" w14:textId="377C53FE" w:rsidR="003B47FB" w:rsidRPr="00B135DD" w:rsidRDefault="003B47FB" w:rsidP="003B47FB">
            <w:pPr>
              <w:rPr>
                <w:b w:val="0"/>
                <w:bCs w:val="0"/>
                <w:sz w:val="16"/>
                <w:szCs w:val="16"/>
              </w:rPr>
            </w:pPr>
            <w:r w:rsidRPr="00B135DD">
              <w:rPr>
                <w:rFonts w:cs="Arial"/>
                <w:b w:val="0"/>
                <w:sz w:val="16"/>
                <w:szCs w:val="16"/>
              </w:rPr>
              <w:t>Annelida</w:t>
            </w:r>
          </w:p>
        </w:tc>
        <w:tc>
          <w:tcPr>
            <w:tcW w:w="1701" w:type="dxa"/>
            <w:vAlign w:val="bottom"/>
          </w:tcPr>
          <w:p w14:paraId="1A9E26BF" w14:textId="4FC65303"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40411F4A" w14:textId="63C6DD92"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Eunicida</w:t>
            </w:r>
            <w:proofErr w:type="spellEnd"/>
          </w:p>
        </w:tc>
        <w:tc>
          <w:tcPr>
            <w:tcW w:w="1985" w:type="dxa"/>
            <w:vAlign w:val="bottom"/>
          </w:tcPr>
          <w:p w14:paraId="1D5A32AD" w14:textId="2BD3E7F8"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Lumbrineridae</w:t>
            </w:r>
          </w:p>
        </w:tc>
        <w:tc>
          <w:tcPr>
            <w:tcW w:w="2693" w:type="dxa"/>
            <w:vAlign w:val="bottom"/>
          </w:tcPr>
          <w:p w14:paraId="2856D3B1" w14:textId="1AEA4D52"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Lumbrinerides</w:t>
            </w:r>
            <w:proofErr w:type="spellEnd"/>
            <w:r>
              <w:rPr>
                <w:rFonts w:cs="Arial"/>
                <w:i/>
                <w:iCs/>
                <w:sz w:val="16"/>
                <w:szCs w:val="16"/>
              </w:rPr>
              <w:t xml:space="preserve"> </w:t>
            </w:r>
            <w:proofErr w:type="spellStart"/>
            <w:r>
              <w:rPr>
                <w:rFonts w:cs="Arial"/>
                <w:i/>
                <w:iCs/>
                <w:sz w:val="16"/>
                <w:szCs w:val="16"/>
              </w:rPr>
              <w:t>laubieri</w:t>
            </w:r>
            <w:proofErr w:type="spellEnd"/>
          </w:p>
        </w:tc>
        <w:tc>
          <w:tcPr>
            <w:tcW w:w="3685" w:type="dxa"/>
            <w:vAlign w:val="bottom"/>
          </w:tcPr>
          <w:p w14:paraId="2603F3A9" w14:textId="3A2C0D7E"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Miura, 1980</w:t>
            </w:r>
          </w:p>
        </w:tc>
        <w:tc>
          <w:tcPr>
            <w:tcW w:w="1134" w:type="dxa"/>
            <w:vAlign w:val="bottom"/>
          </w:tcPr>
          <w:p w14:paraId="00A76361" w14:textId="125CE88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309C3091" w14:textId="00780A4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061E6ECE"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3A2EEA6" w14:textId="0167FBC3" w:rsidR="003B47FB" w:rsidRPr="00B135DD" w:rsidRDefault="003B47FB" w:rsidP="003B47FB">
            <w:pPr>
              <w:rPr>
                <w:b w:val="0"/>
                <w:bCs w:val="0"/>
                <w:sz w:val="16"/>
                <w:szCs w:val="16"/>
              </w:rPr>
            </w:pPr>
            <w:r w:rsidRPr="00B135DD">
              <w:rPr>
                <w:rFonts w:cs="Arial"/>
                <w:b w:val="0"/>
                <w:sz w:val="16"/>
                <w:szCs w:val="16"/>
              </w:rPr>
              <w:t>Annelida</w:t>
            </w:r>
          </w:p>
        </w:tc>
        <w:tc>
          <w:tcPr>
            <w:tcW w:w="1701" w:type="dxa"/>
            <w:vAlign w:val="bottom"/>
          </w:tcPr>
          <w:p w14:paraId="7CAA49EA" w14:textId="56E2CD70"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2BE2A0A0" w14:textId="78D56AC5"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Eunicida</w:t>
            </w:r>
            <w:proofErr w:type="spellEnd"/>
          </w:p>
        </w:tc>
        <w:tc>
          <w:tcPr>
            <w:tcW w:w="1985" w:type="dxa"/>
            <w:vAlign w:val="bottom"/>
          </w:tcPr>
          <w:p w14:paraId="3038F577" w14:textId="4DB147C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Onuphidae</w:t>
            </w:r>
            <w:proofErr w:type="spellEnd"/>
          </w:p>
        </w:tc>
        <w:tc>
          <w:tcPr>
            <w:tcW w:w="2693" w:type="dxa"/>
            <w:vAlign w:val="bottom"/>
          </w:tcPr>
          <w:p w14:paraId="142D99D2" w14:textId="49F2D1BB"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Nothria</w:t>
            </w:r>
            <w:proofErr w:type="spellEnd"/>
            <w:r>
              <w:rPr>
                <w:rFonts w:cs="Arial"/>
                <w:i/>
                <w:iCs/>
                <w:sz w:val="16"/>
                <w:szCs w:val="16"/>
              </w:rPr>
              <w:t xml:space="preserve"> </w:t>
            </w:r>
            <w:proofErr w:type="spellStart"/>
            <w:r>
              <w:rPr>
                <w:rFonts w:cs="Arial"/>
                <w:i/>
                <w:iCs/>
                <w:sz w:val="16"/>
                <w:szCs w:val="16"/>
              </w:rPr>
              <w:t>abyssia</w:t>
            </w:r>
            <w:proofErr w:type="spellEnd"/>
          </w:p>
        </w:tc>
        <w:tc>
          <w:tcPr>
            <w:tcW w:w="3685" w:type="dxa"/>
            <w:vAlign w:val="bottom"/>
          </w:tcPr>
          <w:p w14:paraId="3472BA9F" w14:textId="4AA69568"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Kucheruk</w:t>
            </w:r>
            <w:proofErr w:type="spellEnd"/>
            <w:r>
              <w:rPr>
                <w:rFonts w:cs="Arial"/>
                <w:sz w:val="16"/>
                <w:szCs w:val="16"/>
              </w:rPr>
              <w:t>, 1978</w:t>
            </w:r>
          </w:p>
        </w:tc>
        <w:tc>
          <w:tcPr>
            <w:tcW w:w="1134" w:type="dxa"/>
            <w:vAlign w:val="bottom"/>
          </w:tcPr>
          <w:p w14:paraId="306E3B7B" w14:textId="713A8FDF"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DD</w:t>
            </w:r>
          </w:p>
        </w:tc>
        <w:tc>
          <w:tcPr>
            <w:tcW w:w="851" w:type="dxa"/>
            <w:vAlign w:val="bottom"/>
          </w:tcPr>
          <w:p w14:paraId="0FECAFBC" w14:textId="2EC39F5F"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78E728C4"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88D8E74" w14:textId="3CD17325" w:rsidR="003B47FB" w:rsidRPr="00B135DD" w:rsidRDefault="003B47FB" w:rsidP="003B47FB">
            <w:pPr>
              <w:rPr>
                <w:b w:val="0"/>
                <w:bCs w:val="0"/>
                <w:sz w:val="16"/>
                <w:szCs w:val="16"/>
              </w:rPr>
            </w:pPr>
            <w:r w:rsidRPr="00B135DD">
              <w:rPr>
                <w:rFonts w:cs="Arial"/>
                <w:b w:val="0"/>
                <w:sz w:val="16"/>
                <w:szCs w:val="16"/>
              </w:rPr>
              <w:t>Annelida</w:t>
            </w:r>
          </w:p>
        </w:tc>
        <w:tc>
          <w:tcPr>
            <w:tcW w:w="1701" w:type="dxa"/>
            <w:vAlign w:val="bottom"/>
          </w:tcPr>
          <w:p w14:paraId="499EEC21" w14:textId="5BA8919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70D58EB8" w14:textId="019462B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4BD115CA" w14:textId="7EC55F2B"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Chrysopetalidae</w:t>
            </w:r>
          </w:p>
        </w:tc>
        <w:tc>
          <w:tcPr>
            <w:tcW w:w="2693" w:type="dxa"/>
            <w:vAlign w:val="bottom"/>
          </w:tcPr>
          <w:p w14:paraId="2F3DC46B" w14:textId="741EAFE1"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Dysponetus</w:t>
            </w:r>
            <w:proofErr w:type="spellEnd"/>
            <w:r>
              <w:rPr>
                <w:rFonts w:cs="Arial"/>
                <w:i/>
                <w:iCs/>
                <w:sz w:val="16"/>
                <w:szCs w:val="16"/>
              </w:rPr>
              <w:t xml:space="preserve"> </w:t>
            </w:r>
            <w:proofErr w:type="spellStart"/>
            <w:r>
              <w:rPr>
                <w:rFonts w:cs="Arial"/>
                <w:i/>
                <w:iCs/>
                <w:sz w:val="16"/>
                <w:szCs w:val="16"/>
              </w:rPr>
              <w:t>caecus</w:t>
            </w:r>
            <w:proofErr w:type="spellEnd"/>
          </w:p>
        </w:tc>
        <w:tc>
          <w:tcPr>
            <w:tcW w:w="3685" w:type="dxa"/>
            <w:vAlign w:val="bottom"/>
          </w:tcPr>
          <w:p w14:paraId="6FA51522" w14:textId="4D4AA08F"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(Langerhans, 1880)</w:t>
            </w:r>
          </w:p>
        </w:tc>
        <w:tc>
          <w:tcPr>
            <w:tcW w:w="1134" w:type="dxa"/>
            <w:vAlign w:val="bottom"/>
          </w:tcPr>
          <w:p w14:paraId="2B28B882" w14:textId="33FD6C4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43B1024" w14:textId="652C528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340C39BB"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713D26D" w14:textId="34D7BD68"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2E7C76BE" w14:textId="700289EB"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77E41403" w14:textId="2B9D290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03E0B1C0" w14:textId="5E38064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Chrysopetalidae</w:t>
            </w:r>
          </w:p>
        </w:tc>
        <w:tc>
          <w:tcPr>
            <w:tcW w:w="2693" w:type="dxa"/>
            <w:vAlign w:val="bottom"/>
          </w:tcPr>
          <w:p w14:paraId="5E0FD390" w14:textId="41EDBD45"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Dysponetus</w:t>
            </w:r>
            <w:proofErr w:type="spellEnd"/>
            <w:r>
              <w:rPr>
                <w:rFonts w:cs="Arial"/>
                <w:i/>
                <w:iCs/>
                <w:sz w:val="16"/>
                <w:szCs w:val="16"/>
              </w:rPr>
              <w:t xml:space="preserve"> </w:t>
            </w:r>
            <w:proofErr w:type="spellStart"/>
            <w:r>
              <w:rPr>
                <w:rFonts w:cs="Arial"/>
                <w:i/>
                <w:iCs/>
                <w:sz w:val="16"/>
                <w:szCs w:val="16"/>
              </w:rPr>
              <w:t>hesionides</w:t>
            </w:r>
            <w:proofErr w:type="spellEnd"/>
            <w:r>
              <w:rPr>
                <w:rFonts w:cs="Arial"/>
                <w:i/>
                <w:iCs/>
                <w:sz w:val="16"/>
                <w:szCs w:val="16"/>
              </w:rPr>
              <w:t>~</w:t>
            </w:r>
          </w:p>
        </w:tc>
        <w:tc>
          <w:tcPr>
            <w:tcW w:w="3685" w:type="dxa"/>
            <w:vAlign w:val="bottom"/>
          </w:tcPr>
          <w:p w14:paraId="203419B9" w14:textId="2FF9BEED"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Böggeman</w:t>
            </w:r>
            <w:proofErr w:type="spellEnd"/>
            <w:r>
              <w:rPr>
                <w:rFonts w:cs="Arial"/>
                <w:sz w:val="16"/>
                <w:szCs w:val="16"/>
              </w:rPr>
              <w:t>, 2009</w:t>
            </w:r>
          </w:p>
        </w:tc>
        <w:tc>
          <w:tcPr>
            <w:tcW w:w="1134" w:type="dxa"/>
            <w:vAlign w:val="bottom"/>
          </w:tcPr>
          <w:p w14:paraId="09CBA2F4" w14:textId="77E9DFF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64372ED3" w14:textId="375C5F1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569EA59F"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40F960C" w14:textId="5E9C7749"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74FC1F66" w14:textId="1138A30B"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074D927B" w14:textId="060C2498"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45F92710" w14:textId="4E73C6A0"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Chrysopetalidae</w:t>
            </w:r>
          </w:p>
        </w:tc>
        <w:tc>
          <w:tcPr>
            <w:tcW w:w="2693" w:type="dxa"/>
            <w:vAlign w:val="bottom"/>
          </w:tcPr>
          <w:p w14:paraId="025C7B5D" w14:textId="3E6E4A92"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Dysponetus</w:t>
            </w:r>
            <w:proofErr w:type="spellEnd"/>
            <w:r>
              <w:rPr>
                <w:rFonts w:cs="Arial"/>
                <w:i/>
                <w:iCs/>
                <w:sz w:val="16"/>
                <w:szCs w:val="16"/>
              </w:rPr>
              <w:t xml:space="preserve"> </w:t>
            </w:r>
            <w:proofErr w:type="spellStart"/>
            <w:r>
              <w:rPr>
                <w:rFonts w:cs="Arial"/>
                <w:i/>
                <w:iCs/>
                <w:sz w:val="16"/>
                <w:szCs w:val="16"/>
              </w:rPr>
              <w:t>profundus</w:t>
            </w:r>
            <w:proofErr w:type="spellEnd"/>
            <w:r>
              <w:rPr>
                <w:rFonts w:cs="Arial"/>
                <w:i/>
                <w:iCs/>
                <w:sz w:val="16"/>
                <w:szCs w:val="16"/>
              </w:rPr>
              <w:t>~</w:t>
            </w:r>
          </w:p>
        </w:tc>
        <w:tc>
          <w:tcPr>
            <w:tcW w:w="3685" w:type="dxa"/>
            <w:vAlign w:val="bottom"/>
          </w:tcPr>
          <w:p w14:paraId="30F55D80" w14:textId="45127BE0"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Böggemann</w:t>
            </w:r>
            <w:proofErr w:type="spellEnd"/>
            <w:r>
              <w:rPr>
                <w:rFonts w:cs="Arial"/>
                <w:sz w:val="16"/>
                <w:szCs w:val="16"/>
              </w:rPr>
              <w:t>, 2009</w:t>
            </w:r>
          </w:p>
        </w:tc>
        <w:tc>
          <w:tcPr>
            <w:tcW w:w="1134" w:type="dxa"/>
            <w:vAlign w:val="bottom"/>
          </w:tcPr>
          <w:p w14:paraId="5010D29D" w14:textId="063669DC"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306CBD15" w14:textId="26A01BBA"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30C93472"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F449A2F" w14:textId="2E5014DB" w:rsidR="003B47FB" w:rsidRPr="00B135DD" w:rsidRDefault="003B47FB" w:rsidP="003B47FB">
            <w:pPr>
              <w:rPr>
                <w:b w:val="0"/>
                <w:bCs w:val="0"/>
                <w:sz w:val="16"/>
                <w:szCs w:val="16"/>
              </w:rPr>
            </w:pPr>
            <w:r w:rsidRPr="00B135DD">
              <w:rPr>
                <w:rFonts w:cs="Arial"/>
                <w:b w:val="0"/>
                <w:sz w:val="16"/>
                <w:szCs w:val="16"/>
              </w:rPr>
              <w:t>Annelida</w:t>
            </w:r>
          </w:p>
        </w:tc>
        <w:tc>
          <w:tcPr>
            <w:tcW w:w="1701" w:type="dxa"/>
            <w:vAlign w:val="bottom"/>
          </w:tcPr>
          <w:p w14:paraId="25DBB340" w14:textId="2865BCFD"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78785E3C" w14:textId="1B4AA0AB"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3CC428A5" w14:textId="10C5A77A"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Chrysopetalidae</w:t>
            </w:r>
          </w:p>
        </w:tc>
        <w:tc>
          <w:tcPr>
            <w:tcW w:w="2693" w:type="dxa"/>
            <w:vAlign w:val="bottom"/>
          </w:tcPr>
          <w:p w14:paraId="4C581DBA" w14:textId="419695D9"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Pseudodysponetus</w:t>
            </w:r>
            <w:proofErr w:type="spellEnd"/>
            <w:r>
              <w:rPr>
                <w:rFonts w:cs="Arial"/>
                <w:i/>
                <w:iCs/>
                <w:sz w:val="16"/>
                <w:szCs w:val="16"/>
              </w:rPr>
              <w:t xml:space="preserve"> </w:t>
            </w:r>
            <w:proofErr w:type="spellStart"/>
            <w:r>
              <w:rPr>
                <w:rFonts w:cs="Arial"/>
                <w:i/>
                <w:iCs/>
                <w:sz w:val="16"/>
                <w:szCs w:val="16"/>
              </w:rPr>
              <w:t>fragmentosus</w:t>
            </w:r>
            <w:proofErr w:type="spellEnd"/>
            <w:r>
              <w:rPr>
                <w:rFonts w:cs="Arial"/>
                <w:i/>
                <w:iCs/>
                <w:sz w:val="16"/>
                <w:szCs w:val="16"/>
              </w:rPr>
              <w:t>~</w:t>
            </w:r>
          </w:p>
        </w:tc>
        <w:tc>
          <w:tcPr>
            <w:tcW w:w="3685" w:type="dxa"/>
            <w:vAlign w:val="bottom"/>
          </w:tcPr>
          <w:p w14:paraId="6B7955F7" w14:textId="0B958963"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Böggemann</w:t>
            </w:r>
            <w:proofErr w:type="spellEnd"/>
            <w:r>
              <w:rPr>
                <w:rFonts w:cs="Arial"/>
                <w:sz w:val="16"/>
                <w:szCs w:val="16"/>
              </w:rPr>
              <w:t>, 2009</w:t>
            </w:r>
          </w:p>
        </w:tc>
        <w:tc>
          <w:tcPr>
            <w:tcW w:w="1134" w:type="dxa"/>
            <w:vAlign w:val="bottom"/>
          </w:tcPr>
          <w:p w14:paraId="28E3C610" w14:textId="3EE2A3A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45322BDA" w14:textId="6A9ECE8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2077EB48"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1EDC29F" w14:textId="0F006969" w:rsidR="003B47FB" w:rsidRPr="00B135DD" w:rsidRDefault="003B47FB" w:rsidP="003B47FB">
            <w:pPr>
              <w:rPr>
                <w:b w:val="0"/>
                <w:bCs w:val="0"/>
                <w:sz w:val="16"/>
                <w:szCs w:val="16"/>
              </w:rPr>
            </w:pPr>
            <w:r w:rsidRPr="00B135DD">
              <w:rPr>
                <w:rFonts w:cs="Arial"/>
                <w:b w:val="0"/>
                <w:sz w:val="16"/>
                <w:szCs w:val="16"/>
              </w:rPr>
              <w:t>Annelida</w:t>
            </w:r>
          </w:p>
        </w:tc>
        <w:tc>
          <w:tcPr>
            <w:tcW w:w="1701" w:type="dxa"/>
            <w:vAlign w:val="bottom"/>
          </w:tcPr>
          <w:p w14:paraId="09501300" w14:textId="1A8235A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5FF5942E" w14:textId="0B2D49BB"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6B4296DA" w14:textId="34324CE4"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Glyceridae</w:t>
            </w:r>
            <w:proofErr w:type="spellEnd"/>
          </w:p>
        </w:tc>
        <w:tc>
          <w:tcPr>
            <w:tcW w:w="2693" w:type="dxa"/>
            <w:vAlign w:val="bottom"/>
          </w:tcPr>
          <w:p w14:paraId="74A229D8" w14:textId="456FC8AF"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Glycera</w:t>
            </w:r>
            <w:proofErr w:type="spellEnd"/>
            <w:r>
              <w:rPr>
                <w:rFonts w:cs="Arial"/>
                <w:i/>
                <w:iCs/>
                <w:sz w:val="16"/>
                <w:szCs w:val="16"/>
              </w:rPr>
              <w:t xml:space="preserve"> capitata~</w:t>
            </w:r>
          </w:p>
        </w:tc>
        <w:tc>
          <w:tcPr>
            <w:tcW w:w="3685" w:type="dxa"/>
            <w:vAlign w:val="bottom"/>
          </w:tcPr>
          <w:p w14:paraId="0C2C3F07" w14:textId="088F830E"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Örsted</w:t>
            </w:r>
            <w:proofErr w:type="spellEnd"/>
            <w:r>
              <w:rPr>
                <w:rFonts w:cs="Arial"/>
                <w:sz w:val="16"/>
                <w:szCs w:val="16"/>
              </w:rPr>
              <w:t>, 1842</w:t>
            </w:r>
          </w:p>
        </w:tc>
        <w:tc>
          <w:tcPr>
            <w:tcW w:w="1134" w:type="dxa"/>
            <w:vAlign w:val="bottom"/>
          </w:tcPr>
          <w:p w14:paraId="187AB741" w14:textId="0A82E4BF"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36D4E592" w14:textId="1CF3E140"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4246B5B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389E972" w14:textId="69A532EE" w:rsidR="003B47FB" w:rsidRPr="00B135DD" w:rsidRDefault="003B47FB" w:rsidP="003B47FB">
            <w:pPr>
              <w:rPr>
                <w:b w:val="0"/>
                <w:bCs w:val="0"/>
                <w:sz w:val="16"/>
                <w:szCs w:val="16"/>
              </w:rPr>
            </w:pPr>
            <w:r w:rsidRPr="00B135DD">
              <w:rPr>
                <w:rFonts w:cs="Arial"/>
                <w:b w:val="0"/>
                <w:sz w:val="16"/>
                <w:szCs w:val="16"/>
              </w:rPr>
              <w:t>Annelida</w:t>
            </w:r>
          </w:p>
        </w:tc>
        <w:tc>
          <w:tcPr>
            <w:tcW w:w="1701" w:type="dxa"/>
            <w:vAlign w:val="bottom"/>
          </w:tcPr>
          <w:p w14:paraId="4CCD8E69" w14:textId="676440D4"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04DD1D60" w14:textId="10AF90EE"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31BCAD70" w14:textId="538A216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Glyceridae</w:t>
            </w:r>
            <w:proofErr w:type="spellEnd"/>
          </w:p>
        </w:tc>
        <w:tc>
          <w:tcPr>
            <w:tcW w:w="2693" w:type="dxa"/>
            <w:vAlign w:val="bottom"/>
          </w:tcPr>
          <w:p w14:paraId="2E56790E" w14:textId="5269C42E"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Glycera</w:t>
            </w:r>
            <w:proofErr w:type="spellEnd"/>
            <w:r>
              <w:rPr>
                <w:rFonts w:cs="Arial"/>
                <w:i/>
                <w:iCs/>
                <w:sz w:val="16"/>
                <w:szCs w:val="16"/>
              </w:rPr>
              <w:t xml:space="preserve"> nana~</w:t>
            </w:r>
          </w:p>
        </w:tc>
        <w:tc>
          <w:tcPr>
            <w:tcW w:w="3685" w:type="dxa"/>
            <w:vAlign w:val="bottom"/>
          </w:tcPr>
          <w:p w14:paraId="466EDFFC" w14:textId="69AAB594"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Johnson, 1901</w:t>
            </w:r>
          </w:p>
        </w:tc>
        <w:tc>
          <w:tcPr>
            <w:tcW w:w="1134" w:type="dxa"/>
            <w:vAlign w:val="bottom"/>
          </w:tcPr>
          <w:p w14:paraId="26938E7B" w14:textId="35795DFF"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05CDC68D" w14:textId="086C811A"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11AD7FD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DB6D513" w14:textId="5E5DEE98" w:rsidR="003B47FB" w:rsidRPr="00B135DD" w:rsidRDefault="003B47FB" w:rsidP="003B47FB">
            <w:pPr>
              <w:rPr>
                <w:b w:val="0"/>
                <w:bCs w:val="0"/>
                <w:sz w:val="16"/>
                <w:szCs w:val="16"/>
              </w:rPr>
            </w:pPr>
            <w:r w:rsidRPr="00B135DD">
              <w:rPr>
                <w:rFonts w:cs="Arial"/>
                <w:b w:val="0"/>
                <w:sz w:val="16"/>
                <w:szCs w:val="16"/>
              </w:rPr>
              <w:t>Annelida</w:t>
            </w:r>
          </w:p>
        </w:tc>
        <w:tc>
          <w:tcPr>
            <w:tcW w:w="1701" w:type="dxa"/>
            <w:vAlign w:val="bottom"/>
          </w:tcPr>
          <w:p w14:paraId="5A190355" w14:textId="46254C0C"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0CA1AE05" w14:textId="6E6F192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319DBD00" w14:textId="406E22C4"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Goniadidae</w:t>
            </w:r>
          </w:p>
        </w:tc>
        <w:tc>
          <w:tcPr>
            <w:tcW w:w="2693" w:type="dxa"/>
            <w:vAlign w:val="bottom"/>
          </w:tcPr>
          <w:p w14:paraId="0B6871E9" w14:textId="7E68A174"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Bathyglycinde profunda~</w:t>
            </w:r>
          </w:p>
        </w:tc>
        <w:tc>
          <w:tcPr>
            <w:tcW w:w="3685" w:type="dxa"/>
            <w:vAlign w:val="bottom"/>
          </w:tcPr>
          <w:p w14:paraId="40E6A101" w14:textId="15096C46"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(Hartman &amp; </w:t>
            </w:r>
            <w:proofErr w:type="spellStart"/>
            <w:r>
              <w:rPr>
                <w:rFonts w:cs="Arial"/>
                <w:sz w:val="16"/>
                <w:szCs w:val="16"/>
              </w:rPr>
              <w:t>Fauchald</w:t>
            </w:r>
            <w:proofErr w:type="spellEnd"/>
            <w:r>
              <w:rPr>
                <w:rFonts w:cs="Arial"/>
                <w:sz w:val="16"/>
                <w:szCs w:val="16"/>
              </w:rPr>
              <w:t>, 1971)</w:t>
            </w:r>
          </w:p>
        </w:tc>
        <w:tc>
          <w:tcPr>
            <w:tcW w:w="1134" w:type="dxa"/>
            <w:vAlign w:val="bottom"/>
          </w:tcPr>
          <w:p w14:paraId="6ABB8764" w14:textId="72BDDC5A"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3745F3FA" w14:textId="48FBEDF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3AE8BB04"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80DE931" w14:textId="2BD2AD09"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58B7DC55" w14:textId="0B81D2CD"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208C996C" w14:textId="7C9CE841"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4CE69754" w14:textId="17D1C1DE"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Goniadidae</w:t>
            </w:r>
          </w:p>
        </w:tc>
        <w:tc>
          <w:tcPr>
            <w:tcW w:w="2693" w:type="dxa"/>
            <w:vAlign w:val="bottom"/>
          </w:tcPr>
          <w:p w14:paraId="45485C37" w14:textId="5C7D15E4"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Bathyglycinde </w:t>
            </w:r>
            <w:proofErr w:type="spellStart"/>
            <w:r>
              <w:rPr>
                <w:rFonts w:cs="Arial"/>
                <w:i/>
                <w:iCs/>
                <w:sz w:val="16"/>
                <w:szCs w:val="16"/>
              </w:rPr>
              <w:t>sibogana</w:t>
            </w:r>
            <w:proofErr w:type="spellEnd"/>
            <w:r>
              <w:rPr>
                <w:rFonts w:cs="Arial"/>
                <w:i/>
                <w:iCs/>
                <w:sz w:val="16"/>
                <w:szCs w:val="16"/>
              </w:rPr>
              <w:t>~</w:t>
            </w:r>
          </w:p>
        </w:tc>
        <w:tc>
          <w:tcPr>
            <w:tcW w:w="3685" w:type="dxa"/>
            <w:vAlign w:val="bottom"/>
          </w:tcPr>
          <w:p w14:paraId="040676A3" w14:textId="17920268"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Augener</w:t>
            </w:r>
            <w:proofErr w:type="spellEnd"/>
            <w:r>
              <w:rPr>
                <w:rFonts w:cs="Arial"/>
                <w:sz w:val="16"/>
                <w:szCs w:val="16"/>
              </w:rPr>
              <w:t xml:space="preserve"> &amp; Pettibone in Pettibone, 1970)</w:t>
            </w:r>
          </w:p>
        </w:tc>
        <w:tc>
          <w:tcPr>
            <w:tcW w:w="1134" w:type="dxa"/>
            <w:vAlign w:val="bottom"/>
          </w:tcPr>
          <w:p w14:paraId="0701F7BA" w14:textId="7625008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718949FF" w14:textId="1204B12F"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45E1BF3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D5B5A34" w14:textId="0EDA63FD" w:rsidR="003B47FB" w:rsidRPr="00B135DD" w:rsidRDefault="003B47FB" w:rsidP="003B47FB">
            <w:pPr>
              <w:rPr>
                <w:b w:val="0"/>
                <w:bCs w:val="0"/>
                <w:sz w:val="16"/>
                <w:szCs w:val="16"/>
              </w:rPr>
            </w:pPr>
            <w:r w:rsidRPr="00B135DD">
              <w:rPr>
                <w:rFonts w:cs="Arial"/>
                <w:b w:val="0"/>
                <w:sz w:val="16"/>
                <w:szCs w:val="16"/>
              </w:rPr>
              <w:t>Annelida</w:t>
            </w:r>
          </w:p>
        </w:tc>
        <w:tc>
          <w:tcPr>
            <w:tcW w:w="1701" w:type="dxa"/>
            <w:vAlign w:val="bottom"/>
          </w:tcPr>
          <w:p w14:paraId="04A036E4" w14:textId="4083D55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11666C92" w14:textId="2C7FDA33"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215FE92B" w14:textId="7330BEE0"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Goniadidae</w:t>
            </w:r>
          </w:p>
        </w:tc>
        <w:tc>
          <w:tcPr>
            <w:tcW w:w="2693" w:type="dxa"/>
            <w:vAlign w:val="bottom"/>
          </w:tcPr>
          <w:p w14:paraId="7780DF13" w14:textId="10D78047"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Progoniada</w:t>
            </w:r>
            <w:proofErr w:type="spellEnd"/>
            <w:r>
              <w:rPr>
                <w:rFonts w:cs="Arial"/>
                <w:i/>
                <w:iCs/>
                <w:sz w:val="16"/>
                <w:szCs w:val="16"/>
              </w:rPr>
              <w:t xml:space="preserve"> </w:t>
            </w:r>
            <w:proofErr w:type="spellStart"/>
            <w:r>
              <w:rPr>
                <w:rFonts w:cs="Arial"/>
                <w:i/>
                <w:iCs/>
                <w:sz w:val="16"/>
                <w:szCs w:val="16"/>
              </w:rPr>
              <w:t>regularis</w:t>
            </w:r>
            <w:proofErr w:type="spellEnd"/>
            <w:r>
              <w:rPr>
                <w:rFonts w:cs="Arial"/>
                <w:i/>
                <w:iCs/>
                <w:sz w:val="16"/>
                <w:szCs w:val="16"/>
              </w:rPr>
              <w:t>~</w:t>
            </w:r>
          </w:p>
        </w:tc>
        <w:tc>
          <w:tcPr>
            <w:tcW w:w="3685" w:type="dxa"/>
            <w:vAlign w:val="bottom"/>
          </w:tcPr>
          <w:p w14:paraId="25FACE8B" w14:textId="3F45C02D"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Hartman, 1965</w:t>
            </w:r>
          </w:p>
        </w:tc>
        <w:tc>
          <w:tcPr>
            <w:tcW w:w="1134" w:type="dxa"/>
            <w:vAlign w:val="bottom"/>
          </w:tcPr>
          <w:p w14:paraId="21D2810A" w14:textId="43187FB5"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23AD2E9B" w14:textId="6EDCAB0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157D1A0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071385D" w14:textId="06F33333" w:rsidR="003B47FB" w:rsidRPr="00B135DD" w:rsidRDefault="003B47FB" w:rsidP="003B47FB">
            <w:pPr>
              <w:rPr>
                <w:b w:val="0"/>
                <w:bCs w:val="0"/>
                <w:sz w:val="16"/>
                <w:szCs w:val="16"/>
              </w:rPr>
            </w:pPr>
            <w:r w:rsidRPr="00B135DD">
              <w:rPr>
                <w:rFonts w:cs="Arial"/>
                <w:b w:val="0"/>
                <w:sz w:val="16"/>
                <w:szCs w:val="16"/>
              </w:rPr>
              <w:t>Annelida</w:t>
            </w:r>
          </w:p>
        </w:tc>
        <w:tc>
          <w:tcPr>
            <w:tcW w:w="1701" w:type="dxa"/>
            <w:vAlign w:val="bottom"/>
          </w:tcPr>
          <w:p w14:paraId="128BEEAD" w14:textId="07B8BCE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1D5020BE" w14:textId="3DAD5DDD"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2604D95A" w14:textId="1CC30A22"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Hesionidae</w:t>
            </w:r>
          </w:p>
        </w:tc>
        <w:tc>
          <w:tcPr>
            <w:tcW w:w="2693" w:type="dxa"/>
            <w:vAlign w:val="bottom"/>
          </w:tcPr>
          <w:p w14:paraId="231315FF" w14:textId="21832A93"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Neogyptis</w:t>
            </w:r>
            <w:proofErr w:type="spellEnd"/>
            <w:r>
              <w:rPr>
                <w:rFonts w:cs="Arial"/>
                <w:i/>
                <w:iCs/>
                <w:sz w:val="16"/>
                <w:szCs w:val="16"/>
              </w:rPr>
              <w:t xml:space="preserve"> </w:t>
            </w:r>
            <w:proofErr w:type="spellStart"/>
            <w:r>
              <w:rPr>
                <w:rFonts w:cs="Arial"/>
                <w:i/>
                <w:iCs/>
                <w:sz w:val="16"/>
                <w:szCs w:val="16"/>
              </w:rPr>
              <w:t>julii</w:t>
            </w:r>
            <w:proofErr w:type="spellEnd"/>
          </w:p>
        </w:tc>
        <w:tc>
          <w:tcPr>
            <w:tcW w:w="3685" w:type="dxa"/>
            <w:vAlign w:val="bottom"/>
          </w:tcPr>
          <w:p w14:paraId="2E3F8DA0" w14:textId="1B4EF670"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Summers, </w:t>
            </w:r>
            <w:proofErr w:type="spellStart"/>
            <w:r>
              <w:rPr>
                <w:rFonts w:cs="Arial"/>
                <w:sz w:val="16"/>
                <w:szCs w:val="16"/>
              </w:rPr>
              <w:t>Pleijel</w:t>
            </w:r>
            <w:proofErr w:type="spellEnd"/>
            <w:r>
              <w:rPr>
                <w:rFonts w:cs="Arial"/>
                <w:sz w:val="16"/>
                <w:szCs w:val="16"/>
              </w:rPr>
              <w:t xml:space="preserve"> &amp; Rouse, 2015</w:t>
            </w:r>
          </w:p>
        </w:tc>
        <w:tc>
          <w:tcPr>
            <w:tcW w:w="1134" w:type="dxa"/>
            <w:vAlign w:val="bottom"/>
          </w:tcPr>
          <w:p w14:paraId="5728F4E0" w14:textId="1FA84293"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59470AFB" w14:textId="710FC3F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318A420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B5B2B2B" w14:textId="4EFC6AF2" w:rsidR="003B47FB" w:rsidRPr="00B135DD" w:rsidRDefault="003B47FB" w:rsidP="003B47FB">
            <w:pPr>
              <w:rPr>
                <w:b w:val="0"/>
                <w:bCs w:val="0"/>
                <w:sz w:val="16"/>
                <w:szCs w:val="16"/>
              </w:rPr>
            </w:pPr>
            <w:r w:rsidRPr="00B135DD">
              <w:rPr>
                <w:rFonts w:cs="Arial"/>
                <w:b w:val="0"/>
                <w:sz w:val="16"/>
                <w:szCs w:val="16"/>
              </w:rPr>
              <w:t>Annelida</w:t>
            </w:r>
          </w:p>
        </w:tc>
        <w:tc>
          <w:tcPr>
            <w:tcW w:w="1701" w:type="dxa"/>
            <w:vAlign w:val="bottom"/>
          </w:tcPr>
          <w:p w14:paraId="73940129" w14:textId="3C728D42"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0FFD7B82" w14:textId="0C3070F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0A77D637" w14:textId="68F40D8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Hesionidae</w:t>
            </w:r>
          </w:p>
        </w:tc>
        <w:tc>
          <w:tcPr>
            <w:tcW w:w="2693" w:type="dxa"/>
            <w:vAlign w:val="bottom"/>
          </w:tcPr>
          <w:p w14:paraId="3261A0FF" w14:textId="4D13D6A0"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Sirsoe</w:t>
            </w:r>
            <w:proofErr w:type="spellEnd"/>
            <w:r>
              <w:rPr>
                <w:rFonts w:cs="Arial"/>
                <w:i/>
                <w:iCs/>
                <w:sz w:val="16"/>
                <w:szCs w:val="16"/>
              </w:rPr>
              <w:t xml:space="preserve"> </w:t>
            </w:r>
            <w:proofErr w:type="spellStart"/>
            <w:r>
              <w:rPr>
                <w:rFonts w:cs="Arial"/>
                <w:i/>
                <w:iCs/>
                <w:sz w:val="16"/>
                <w:szCs w:val="16"/>
              </w:rPr>
              <w:t>sirikos</w:t>
            </w:r>
            <w:proofErr w:type="spellEnd"/>
          </w:p>
        </w:tc>
        <w:tc>
          <w:tcPr>
            <w:tcW w:w="3685" w:type="dxa"/>
            <w:vAlign w:val="bottom"/>
          </w:tcPr>
          <w:p w14:paraId="666A2622" w14:textId="449D6992"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Summers, </w:t>
            </w:r>
            <w:proofErr w:type="spellStart"/>
            <w:r>
              <w:rPr>
                <w:rFonts w:cs="Arial"/>
                <w:sz w:val="16"/>
                <w:szCs w:val="16"/>
              </w:rPr>
              <w:t>Pleijel</w:t>
            </w:r>
            <w:proofErr w:type="spellEnd"/>
            <w:r>
              <w:rPr>
                <w:rFonts w:cs="Arial"/>
                <w:sz w:val="16"/>
                <w:szCs w:val="16"/>
              </w:rPr>
              <w:t xml:space="preserve"> &amp; Rouse, 2015</w:t>
            </w:r>
          </w:p>
        </w:tc>
        <w:tc>
          <w:tcPr>
            <w:tcW w:w="1134" w:type="dxa"/>
            <w:vAlign w:val="bottom"/>
          </w:tcPr>
          <w:p w14:paraId="1145DBD8" w14:textId="0D9B345C"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400F99C0" w14:textId="7281A8B5"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360B52A4" w14:textId="77777777" w:rsidTr="00623CD3">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012DF61" w14:textId="63AA10FA" w:rsidR="003B47FB" w:rsidRPr="00B135DD" w:rsidRDefault="003B47FB" w:rsidP="003B47FB">
            <w:pPr>
              <w:rPr>
                <w:b w:val="0"/>
                <w:bCs w:val="0"/>
                <w:sz w:val="16"/>
                <w:szCs w:val="16"/>
              </w:rPr>
            </w:pPr>
            <w:r w:rsidRPr="00B135DD">
              <w:rPr>
                <w:rFonts w:cs="Arial"/>
                <w:b w:val="0"/>
                <w:sz w:val="16"/>
                <w:szCs w:val="16"/>
              </w:rPr>
              <w:t>Annelida</w:t>
            </w:r>
          </w:p>
        </w:tc>
        <w:tc>
          <w:tcPr>
            <w:tcW w:w="1701" w:type="dxa"/>
            <w:vAlign w:val="bottom"/>
          </w:tcPr>
          <w:p w14:paraId="0F105CDD" w14:textId="3538E753"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01C74ED9" w14:textId="554EF589"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56289606" w14:textId="7E8669F1"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Lacydoniidae</w:t>
            </w:r>
            <w:proofErr w:type="spellEnd"/>
          </w:p>
        </w:tc>
        <w:tc>
          <w:tcPr>
            <w:tcW w:w="2693" w:type="dxa"/>
            <w:vAlign w:val="bottom"/>
          </w:tcPr>
          <w:p w14:paraId="6E10510D" w14:textId="2CFE5EA9"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Lacydonia</w:t>
            </w:r>
            <w:proofErr w:type="spellEnd"/>
            <w:r>
              <w:rPr>
                <w:rFonts w:cs="Arial"/>
                <w:i/>
                <w:iCs/>
                <w:sz w:val="16"/>
                <w:szCs w:val="16"/>
              </w:rPr>
              <w:t xml:space="preserve"> </w:t>
            </w:r>
            <w:proofErr w:type="spellStart"/>
            <w:r>
              <w:rPr>
                <w:rFonts w:cs="Arial"/>
                <w:i/>
                <w:iCs/>
                <w:sz w:val="16"/>
                <w:szCs w:val="16"/>
              </w:rPr>
              <w:t>papillata</w:t>
            </w:r>
            <w:proofErr w:type="spellEnd"/>
            <w:r>
              <w:rPr>
                <w:rFonts w:cs="Arial"/>
                <w:i/>
                <w:iCs/>
                <w:sz w:val="16"/>
                <w:szCs w:val="16"/>
              </w:rPr>
              <w:t>~</w:t>
            </w:r>
          </w:p>
        </w:tc>
        <w:tc>
          <w:tcPr>
            <w:tcW w:w="3685" w:type="dxa"/>
            <w:vAlign w:val="bottom"/>
          </w:tcPr>
          <w:p w14:paraId="03024DA6" w14:textId="6047BE6E"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Uschakov</w:t>
            </w:r>
            <w:proofErr w:type="spellEnd"/>
            <w:r>
              <w:rPr>
                <w:rFonts w:cs="Arial"/>
                <w:sz w:val="16"/>
                <w:szCs w:val="16"/>
              </w:rPr>
              <w:t>, 1958</w:t>
            </w:r>
          </w:p>
        </w:tc>
        <w:tc>
          <w:tcPr>
            <w:tcW w:w="1134" w:type="dxa"/>
            <w:vAlign w:val="bottom"/>
          </w:tcPr>
          <w:p w14:paraId="0A697867" w14:textId="2216ED1F"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0B3CC983" w14:textId="077C517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6E0592C4"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B6E20AA" w14:textId="1564CC17"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7AE810D1" w14:textId="4472CA12"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bCs/>
                <w:sz w:val="16"/>
                <w:szCs w:val="16"/>
              </w:rPr>
            </w:pPr>
            <w:r>
              <w:rPr>
                <w:rFonts w:cs="Arial"/>
                <w:sz w:val="16"/>
                <w:szCs w:val="16"/>
              </w:rPr>
              <w:t>Polychaeta</w:t>
            </w:r>
          </w:p>
        </w:tc>
        <w:tc>
          <w:tcPr>
            <w:tcW w:w="1701" w:type="dxa"/>
            <w:vAlign w:val="bottom"/>
          </w:tcPr>
          <w:p w14:paraId="33DA13E5" w14:textId="729227FC"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bCs/>
                <w:sz w:val="16"/>
                <w:szCs w:val="16"/>
              </w:rPr>
            </w:pPr>
            <w:r>
              <w:rPr>
                <w:rFonts w:cs="Arial"/>
                <w:sz w:val="16"/>
                <w:szCs w:val="16"/>
              </w:rPr>
              <w:t>Phyllodocida</w:t>
            </w:r>
          </w:p>
        </w:tc>
        <w:tc>
          <w:tcPr>
            <w:tcW w:w="1985" w:type="dxa"/>
            <w:vAlign w:val="bottom"/>
          </w:tcPr>
          <w:p w14:paraId="5039F64E" w14:textId="77A8608F"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Lopadorrhynchidae</w:t>
            </w:r>
            <w:proofErr w:type="spellEnd"/>
          </w:p>
        </w:tc>
        <w:tc>
          <w:tcPr>
            <w:tcW w:w="2693" w:type="dxa"/>
            <w:vAlign w:val="bottom"/>
          </w:tcPr>
          <w:p w14:paraId="5AAAFE6D" w14:textId="76662F9E"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Pelagobia</w:t>
            </w:r>
            <w:proofErr w:type="spellEnd"/>
            <w:r>
              <w:rPr>
                <w:rFonts w:cs="Arial"/>
                <w:i/>
                <w:iCs/>
                <w:sz w:val="16"/>
                <w:szCs w:val="16"/>
              </w:rPr>
              <w:t xml:space="preserve"> </w:t>
            </w:r>
            <w:proofErr w:type="spellStart"/>
            <w:r>
              <w:rPr>
                <w:rFonts w:cs="Arial"/>
                <w:i/>
                <w:iCs/>
                <w:sz w:val="16"/>
                <w:szCs w:val="16"/>
              </w:rPr>
              <w:t>longicirrata</w:t>
            </w:r>
            <w:proofErr w:type="spellEnd"/>
            <w:r>
              <w:rPr>
                <w:rFonts w:cs="Arial"/>
                <w:i/>
                <w:iCs/>
                <w:sz w:val="16"/>
                <w:szCs w:val="16"/>
              </w:rPr>
              <w:t>~</w:t>
            </w:r>
          </w:p>
        </w:tc>
        <w:tc>
          <w:tcPr>
            <w:tcW w:w="3685" w:type="dxa"/>
            <w:vAlign w:val="bottom"/>
          </w:tcPr>
          <w:p w14:paraId="6CEF919B" w14:textId="5EF91DCD"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Greeff, 1879</w:t>
            </w:r>
          </w:p>
        </w:tc>
        <w:tc>
          <w:tcPr>
            <w:tcW w:w="1134" w:type="dxa"/>
            <w:vAlign w:val="bottom"/>
          </w:tcPr>
          <w:p w14:paraId="3DB1EABC" w14:textId="1109B8B2"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6D86F8D9" w14:textId="24F17C13"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0E6B2534"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6DC65CF" w14:textId="0CFD2F6C"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303A92BD" w14:textId="6E3072F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521C1CA6" w14:textId="3FE4516E"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1B83EACB" w14:textId="77BBAD11"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Nereididae</w:t>
            </w:r>
          </w:p>
        </w:tc>
        <w:tc>
          <w:tcPr>
            <w:tcW w:w="2693" w:type="dxa"/>
            <w:vAlign w:val="bottom"/>
          </w:tcPr>
          <w:p w14:paraId="2ED32319" w14:textId="5F2A939D"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Ceratocephale abyssorum</w:t>
            </w:r>
          </w:p>
        </w:tc>
        <w:tc>
          <w:tcPr>
            <w:tcW w:w="3685" w:type="dxa"/>
            <w:vAlign w:val="bottom"/>
          </w:tcPr>
          <w:p w14:paraId="74F63625" w14:textId="316BB01E"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(Hartman &amp; </w:t>
            </w:r>
            <w:proofErr w:type="spellStart"/>
            <w:r>
              <w:rPr>
                <w:rFonts w:cs="Arial"/>
                <w:sz w:val="16"/>
                <w:szCs w:val="16"/>
              </w:rPr>
              <w:t>Fauchald</w:t>
            </w:r>
            <w:proofErr w:type="spellEnd"/>
            <w:r>
              <w:rPr>
                <w:rFonts w:cs="Arial"/>
                <w:sz w:val="16"/>
                <w:szCs w:val="16"/>
              </w:rPr>
              <w:t>, 1971)</w:t>
            </w:r>
          </w:p>
        </w:tc>
        <w:tc>
          <w:tcPr>
            <w:tcW w:w="1134" w:type="dxa"/>
            <w:vAlign w:val="bottom"/>
          </w:tcPr>
          <w:p w14:paraId="24880EE5" w14:textId="2059DF79"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12B03EEF" w14:textId="2F3AF149"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6D0C81A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F7EEF38" w14:textId="5E7169D3"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03ABFB15" w14:textId="4C68964B"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77CC0FE5" w14:textId="25BFD70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6A8AB807" w14:textId="3723D0F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Nereididae</w:t>
            </w:r>
          </w:p>
        </w:tc>
        <w:tc>
          <w:tcPr>
            <w:tcW w:w="2693" w:type="dxa"/>
            <w:vAlign w:val="bottom"/>
          </w:tcPr>
          <w:p w14:paraId="66C2DDDA" w14:textId="78398DD9"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Ceratocephale </w:t>
            </w:r>
            <w:proofErr w:type="spellStart"/>
            <w:r>
              <w:rPr>
                <w:rFonts w:cs="Arial"/>
                <w:i/>
                <w:iCs/>
                <w:sz w:val="16"/>
                <w:szCs w:val="16"/>
              </w:rPr>
              <w:t>loveni</w:t>
            </w:r>
            <w:proofErr w:type="spellEnd"/>
            <w:r>
              <w:rPr>
                <w:rFonts w:cs="Arial"/>
                <w:i/>
                <w:iCs/>
                <w:sz w:val="16"/>
                <w:szCs w:val="16"/>
              </w:rPr>
              <w:t>~</w:t>
            </w:r>
          </w:p>
        </w:tc>
        <w:tc>
          <w:tcPr>
            <w:tcW w:w="3685" w:type="dxa"/>
            <w:vAlign w:val="bottom"/>
          </w:tcPr>
          <w:p w14:paraId="5CC5D0F5" w14:textId="51FFEC9E"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Malmgren, 1867</w:t>
            </w:r>
          </w:p>
        </w:tc>
        <w:tc>
          <w:tcPr>
            <w:tcW w:w="1134" w:type="dxa"/>
            <w:vAlign w:val="bottom"/>
          </w:tcPr>
          <w:p w14:paraId="2BEE1BE6" w14:textId="4D8B0A8F"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68B118AD" w14:textId="0EB5398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2E77FD8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3D7F270" w14:textId="398D42AF" w:rsidR="003B47FB" w:rsidRPr="00B135DD" w:rsidRDefault="003B47FB" w:rsidP="003B47FB">
            <w:pPr>
              <w:rPr>
                <w:b w:val="0"/>
                <w:sz w:val="16"/>
                <w:szCs w:val="16"/>
              </w:rPr>
            </w:pPr>
            <w:r w:rsidRPr="00B135DD">
              <w:rPr>
                <w:rFonts w:cs="Arial"/>
                <w:b w:val="0"/>
                <w:i/>
                <w:iCs/>
                <w:sz w:val="16"/>
                <w:szCs w:val="16"/>
              </w:rPr>
              <w:t>Annelida</w:t>
            </w:r>
          </w:p>
        </w:tc>
        <w:tc>
          <w:tcPr>
            <w:tcW w:w="1701" w:type="dxa"/>
            <w:vAlign w:val="bottom"/>
          </w:tcPr>
          <w:p w14:paraId="5E7C80D6" w14:textId="7D78850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69677CE3" w14:textId="3F24EB64"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422F06ED" w14:textId="3FFF695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Nereididae</w:t>
            </w:r>
          </w:p>
        </w:tc>
        <w:tc>
          <w:tcPr>
            <w:tcW w:w="2693" w:type="dxa"/>
            <w:vAlign w:val="bottom"/>
          </w:tcPr>
          <w:p w14:paraId="2129929C" w14:textId="6D8BA588"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Ceratocephale </w:t>
            </w:r>
            <w:proofErr w:type="spellStart"/>
            <w:r>
              <w:rPr>
                <w:rFonts w:cs="Arial"/>
                <w:i/>
                <w:iCs/>
                <w:sz w:val="16"/>
                <w:szCs w:val="16"/>
              </w:rPr>
              <w:t>regularis</w:t>
            </w:r>
            <w:proofErr w:type="spellEnd"/>
          </w:p>
        </w:tc>
        <w:tc>
          <w:tcPr>
            <w:tcW w:w="3685" w:type="dxa"/>
            <w:vAlign w:val="bottom"/>
          </w:tcPr>
          <w:p w14:paraId="52EA1C59" w14:textId="5297AE69"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
        </w:tc>
        <w:tc>
          <w:tcPr>
            <w:tcW w:w="1134" w:type="dxa"/>
            <w:vAlign w:val="bottom"/>
          </w:tcPr>
          <w:p w14:paraId="7A4E6C94" w14:textId="1C99907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DA85956" w14:textId="42EC76EF"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4BE1C6AB"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C46E4BC" w14:textId="5BB1AC21"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56C1EA52" w14:textId="1629E032"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68472673" w14:textId="62F66741"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0C9B01BE" w14:textId="482CD50A"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Nereididae</w:t>
            </w:r>
          </w:p>
        </w:tc>
        <w:tc>
          <w:tcPr>
            <w:tcW w:w="2693" w:type="dxa"/>
            <w:vAlign w:val="bottom"/>
          </w:tcPr>
          <w:p w14:paraId="319E8215" w14:textId="3F0570E1"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b/>
                <w:bCs/>
                <w:i/>
                <w:iCs/>
                <w:sz w:val="16"/>
                <w:szCs w:val="16"/>
              </w:rPr>
              <w:t>Neanthes goodayi*</w:t>
            </w:r>
          </w:p>
        </w:tc>
        <w:tc>
          <w:tcPr>
            <w:tcW w:w="3685" w:type="dxa"/>
            <w:vAlign w:val="bottom"/>
          </w:tcPr>
          <w:p w14:paraId="28F131FA" w14:textId="75770631"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Drennan, Wiklund, Rabone, Georgieva, Dahlgren &amp; Glover, 2021</w:t>
            </w:r>
          </w:p>
        </w:tc>
        <w:tc>
          <w:tcPr>
            <w:tcW w:w="1134" w:type="dxa"/>
            <w:vAlign w:val="bottom"/>
          </w:tcPr>
          <w:p w14:paraId="48170F33" w14:textId="07940672"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37AEE707" w14:textId="167F98B1"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22A2898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F8F60C5" w14:textId="130F90E5"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2A802675" w14:textId="5C5A9EC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11501586" w14:textId="14633F09"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48565FF0" w14:textId="4F2A70A9"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Nereididae</w:t>
            </w:r>
          </w:p>
        </w:tc>
        <w:tc>
          <w:tcPr>
            <w:tcW w:w="2693" w:type="dxa"/>
            <w:vAlign w:val="bottom"/>
          </w:tcPr>
          <w:p w14:paraId="34AB651C" w14:textId="2EEC20BF"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Rullierinereis</w:t>
            </w:r>
            <w:proofErr w:type="spellEnd"/>
            <w:r>
              <w:rPr>
                <w:rFonts w:cs="Arial"/>
                <w:i/>
                <w:iCs/>
                <w:sz w:val="16"/>
                <w:szCs w:val="16"/>
              </w:rPr>
              <w:t xml:space="preserve"> profunda</w:t>
            </w:r>
          </w:p>
        </w:tc>
        <w:tc>
          <w:tcPr>
            <w:tcW w:w="3685" w:type="dxa"/>
            <w:vAlign w:val="bottom"/>
          </w:tcPr>
          <w:p w14:paraId="2E52C4BB" w14:textId="2B5860CC"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(Hartman, 1965)</w:t>
            </w:r>
          </w:p>
        </w:tc>
        <w:tc>
          <w:tcPr>
            <w:tcW w:w="1134" w:type="dxa"/>
            <w:vAlign w:val="bottom"/>
          </w:tcPr>
          <w:p w14:paraId="38520071" w14:textId="50481B8A"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3CE7C5F8" w14:textId="5A525BFD"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25F28D1D"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0837A27" w14:textId="25953CB2"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5EF21025" w14:textId="46DB52F0"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07623D74" w14:textId="74094A2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5EDC2EBB" w14:textId="12798D65"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Paralacydoniidae</w:t>
            </w:r>
            <w:proofErr w:type="spellEnd"/>
          </w:p>
        </w:tc>
        <w:tc>
          <w:tcPr>
            <w:tcW w:w="2693" w:type="dxa"/>
            <w:vAlign w:val="bottom"/>
          </w:tcPr>
          <w:p w14:paraId="3FF9A07D" w14:textId="09A77D56"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Paralacydonia </w:t>
            </w:r>
            <w:proofErr w:type="spellStart"/>
            <w:r>
              <w:rPr>
                <w:rFonts w:cs="Arial"/>
                <w:i/>
                <w:iCs/>
                <w:sz w:val="16"/>
                <w:szCs w:val="16"/>
              </w:rPr>
              <w:t>paradoxa</w:t>
            </w:r>
            <w:proofErr w:type="spellEnd"/>
          </w:p>
        </w:tc>
        <w:tc>
          <w:tcPr>
            <w:tcW w:w="3685" w:type="dxa"/>
            <w:vAlign w:val="bottom"/>
          </w:tcPr>
          <w:p w14:paraId="668EAC1B" w14:textId="3FFA9693"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Fauvel, 1913</w:t>
            </w:r>
          </w:p>
        </w:tc>
        <w:tc>
          <w:tcPr>
            <w:tcW w:w="1134" w:type="dxa"/>
            <w:vAlign w:val="bottom"/>
          </w:tcPr>
          <w:p w14:paraId="0A6D79B4" w14:textId="4A2CE4A0"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24E2A577" w14:textId="6F575F4B"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44AE193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51C64EE" w14:textId="56C5AF68"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0D58DEAC" w14:textId="532B2A9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256328A7" w14:textId="5CCAD13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681B6309" w14:textId="23D48A5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Paralacydoniidae</w:t>
            </w:r>
            <w:proofErr w:type="spellEnd"/>
          </w:p>
        </w:tc>
        <w:tc>
          <w:tcPr>
            <w:tcW w:w="2693" w:type="dxa"/>
            <w:vAlign w:val="bottom"/>
          </w:tcPr>
          <w:p w14:paraId="7DB33E56" w14:textId="527478F9"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Paralacydonia weberi~</w:t>
            </w:r>
          </w:p>
        </w:tc>
        <w:tc>
          <w:tcPr>
            <w:tcW w:w="3685" w:type="dxa"/>
            <w:vAlign w:val="bottom"/>
          </w:tcPr>
          <w:p w14:paraId="606B62ED" w14:textId="33D949C7"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Horst, 1923</w:t>
            </w:r>
          </w:p>
        </w:tc>
        <w:tc>
          <w:tcPr>
            <w:tcW w:w="1134" w:type="dxa"/>
            <w:vAlign w:val="bottom"/>
          </w:tcPr>
          <w:p w14:paraId="12BEF757" w14:textId="65A841E3"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432384E5" w14:textId="783C703B"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0FEFEE8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60911AA" w14:textId="425C8C58"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04F78EB0" w14:textId="3219F21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2829A6F1" w14:textId="644E907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60F63D72" w14:textId="61E4643C"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Phyllodocidae</w:t>
            </w:r>
            <w:proofErr w:type="spellEnd"/>
          </w:p>
        </w:tc>
        <w:tc>
          <w:tcPr>
            <w:tcW w:w="2693" w:type="dxa"/>
            <w:vAlign w:val="bottom"/>
          </w:tcPr>
          <w:p w14:paraId="61A02CB5" w14:textId="477DCE5E"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Alciopina</w:t>
            </w:r>
            <w:proofErr w:type="spellEnd"/>
            <w:r>
              <w:rPr>
                <w:rFonts w:cs="Arial"/>
                <w:i/>
                <w:iCs/>
                <w:sz w:val="16"/>
                <w:szCs w:val="16"/>
              </w:rPr>
              <w:t xml:space="preserve"> </w:t>
            </w:r>
            <w:proofErr w:type="spellStart"/>
            <w:r>
              <w:rPr>
                <w:rFonts w:cs="Arial"/>
                <w:i/>
                <w:iCs/>
                <w:sz w:val="16"/>
                <w:szCs w:val="16"/>
              </w:rPr>
              <w:t>parasitica</w:t>
            </w:r>
            <w:proofErr w:type="spellEnd"/>
            <w:r>
              <w:rPr>
                <w:rFonts w:cs="Arial"/>
                <w:i/>
                <w:iCs/>
                <w:sz w:val="16"/>
                <w:szCs w:val="16"/>
              </w:rPr>
              <w:t>~</w:t>
            </w:r>
          </w:p>
        </w:tc>
        <w:tc>
          <w:tcPr>
            <w:tcW w:w="3685" w:type="dxa"/>
            <w:vAlign w:val="bottom"/>
          </w:tcPr>
          <w:p w14:paraId="58E003FA" w14:textId="28E2061E"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Claparède</w:t>
            </w:r>
            <w:proofErr w:type="spellEnd"/>
            <w:r>
              <w:rPr>
                <w:rFonts w:cs="Arial"/>
                <w:sz w:val="16"/>
                <w:szCs w:val="16"/>
              </w:rPr>
              <w:t xml:space="preserve"> &amp; </w:t>
            </w:r>
            <w:proofErr w:type="spellStart"/>
            <w:r>
              <w:rPr>
                <w:rFonts w:cs="Arial"/>
                <w:sz w:val="16"/>
                <w:szCs w:val="16"/>
              </w:rPr>
              <w:t>Panceri</w:t>
            </w:r>
            <w:proofErr w:type="spellEnd"/>
            <w:r>
              <w:rPr>
                <w:rFonts w:cs="Arial"/>
                <w:sz w:val="16"/>
                <w:szCs w:val="16"/>
              </w:rPr>
              <w:t>, 1867</w:t>
            </w:r>
          </w:p>
        </w:tc>
        <w:tc>
          <w:tcPr>
            <w:tcW w:w="1134" w:type="dxa"/>
            <w:vAlign w:val="bottom"/>
          </w:tcPr>
          <w:p w14:paraId="25058110" w14:textId="73376BA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F350439" w14:textId="7522348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1F05749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29D7EA5" w14:textId="082440E7"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6F1020C2" w14:textId="68E3430B"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58C5A1BF" w14:textId="386AC7CF"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30DB031D" w14:textId="153BA5EE"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Phyllodocidae</w:t>
            </w:r>
            <w:proofErr w:type="spellEnd"/>
          </w:p>
        </w:tc>
        <w:tc>
          <w:tcPr>
            <w:tcW w:w="2693" w:type="dxa"/>
            <w:vAlign w:val="bottom"/>
          </w:tcPr>
          <w:p w14:paraId="5D134A7F" w14:textId="7BDC8056"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Eulalia </w:t>
            </w:r>
            <w:proofErr w:type="spellStart"/>
            <w:r>
              <w:rPr>
                <w:rFonts w:cs="Arial"/>
                <w:i/>
                <w:iCs/>
                <w:sz w:val="16"/>
                <w:szCs w:val="16"/>
              </w:rPr>
              <w:t>anoculata</w:t>
            </w:r>
            <w:proofErr w:type="spellEnd"/>
            <w:r>
              <w:rPr>
                <w:rFonts w:cs="Arial"/>
                <w:i/>
                <w:iCs/>
                <w:sz w:val="16"/>
                <w:szCs w:val="16"/>
              </w:rPr>
              <w:t>~</w:t>
            </w:r>
          </w:p>
        </w:tc>
        <w:tc>
          <w:tcPr>
            <w:tcW w:w="3685" w:type="dxa"/>
            <w:vAlign w:val="bottom"/>
          </w:tcPr>
          <w:p w14:paraId="481DD79B" w14:textId="53C13637"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Hartman &amp; </w:t>
            </w:r>
            <w:proofErr w:type="spellStart"/>
            <w:r>
              <w:rPr>
                <w:rFonts w:cs="Arial"/>
                <w:sz w:val="16"/>
                <w:szCs w:val="16"/>
              </w:rPr>
              <w:t>Fauchald</w:t>
            </w:r>
            <w:proofErr w:type="spellEnd"/>
            <w:r>
              <w:rPr>
                <w:rFonts w:cs="Arial"/>
                <w:sz w:val="16"/>
                <w:szCs w:val="16"/>
              </w:rPr>
              <w:t>, 1971</w:t>
            </w:r>
          </w:p>
        </w:tc>
        <w:tc>
          <w:tcPr>
            <w:tcW w:w="1134" w:type="dxa"/>
            <w:vAlign w:val="bottom"/>
          </w:tcPr>
          <w:p w14:paraId="3BE53D9C" w14:textId="45AE6101"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64795D84" w14:textId="2DB3F851"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469EA413"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F574E7A" w14:textId="6E9DA036"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436A74F0" w14:textId="2BD1C8A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6614F420" w14:textId="1E4606EB"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4CE660C4" w14:textId="0AF3606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Phyllodocidae</w:t>
            </w:r>
            <w:proofErr w:type="spellEnd"/>
          </w:p>
        </w:tc>
        <w:tc>
          <w:tcPr>
            <w:tcW w:w="2693" w:type="dxa"/>
            <w:vAlign w:val="bottom"/>
          </w:tcPr>
          <w:p w14:paraId="3D1B23AF" w14:textId="158745D0"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Pseudomystides</w:t>
            </w:r>
            <w:proofErr w:type="spellEnd"/>
            <w:r>
              <w:rPr>
                <w:rFonts w:cs="Arial"/>
                <w:i/>
                <w:iCs/>
                <w:sz w:val="16"/>
                <w:szCs w:val="16"/>
              </w:rPr>
              <w:t xml:space="preserve"> </w:t>
            </w:r>
            <w:proofErr w:type="spellStart"/>
            <w:r>
              <w:rPr>
                <w:rFonts w:cs="Arial"/>
                <w:i/>
                <w:iCs/>
                <w:sz w:val="16"/>
                <w:szCs w:val="16"/>
              </w:rPr>
              <w:t>bathysiphonicola</w:t>
            </w:r>
            <w:proofErr w:type="spellEnd"/>
            <w:r>
              <w:rPr>
                <w:rFonts w:cs="Arial"/>
                <w:i/>
                <w:iCs/>
                <w:sz w:val="16"/>
                <w:szCs w:val="16"/>
              </w:rPr>
              <w:t>~</w:t>
            </w:r>
          </w:p>
        </w:tc>
        <w:tc>
          <w:tcPr>
            <w:tcW w:w="3685" w:type="dxa"/>
            <w:vAlign w:val="bottom"/>
          </w:tcPr>
          <w:p w14:paraId="5534BA4D" w14:textId="403B1EE7"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(Hartmann-Schröder, 1983)</w:t>
            </w:r>
          </w:p>
        </w:tc>
        <w:tc>
          <w:tcPr>
            <w:tcW w:w="1134" w:type="dxa"/>
            <w:vAlign w:val="bottom"/>
          </w:tcPr>
          <w:p w14:paraId="62DC11FC" w14:textId="7F041D31"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2FAACD9C" w14:textId="5BE0E13A"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0D3439C9"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F0954E7" w14:textId="2F1AF113"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340B0041" w14:textId="708E8E0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25158B64" w14:textId="0F2997B3"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469143A2" w14:textId="1A269330"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Phyllodocidae</w:t>
            </w:r>
            <w:proofErr w:type="spellEnd"/>
          </w:p>
        </w:tc>
        <w:tc>
          <w:tcPr>
            <w:tcW w:w="2693" w:type="dxa"/>
            <w:vAlign w:val="bottom"/>
          </w:tcPr>
          <w:p w14:paraId="4DDC828E" w14:textId="14FE0296"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Pseudomystides</w:t>
            </w:r>
            <w:proofErr w:type="spellEnd"/>
            <w:r>
              <w:rPr>
                <w:rFonts w:cs="Arial"/>
                <w:i/>
                <w:iCs/>
                <w:sz w:val="16"/>
                <w:szCs w:val="16"/>
              </w:rPr>
              <w:t xml:space="preserve"> </w:t>
            </w:r>
            <w:proofErr w:type="spellStart"/>
            <w:r>
              <w:rPr>
                <w:rFonts w:cs="Arial"/>
                <w:i/>
                <w:iCs/>
                <w:sz w:val="16"/>
                <w:szCs w:val="16"/>
              </w:rPr>
              <w:t>rarica</w:t>
            </w:r>
            <w:proofErr w:type="spellEnd"/>
          </w:p>
        </w:tc>
        <w:tc>
          <w:tcPr>
            <w:tcW w:w="3685" w:type="dxa"/>
            <w:vAlign w:val="bottom"/>
          </w:tcPr>
          <w:p w14:paraId="1F896039" w14:textId="34D255C1"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Uschakov</w:t>
            </w:r>
            <w:proofErr w:type="spellEnd"/>
            <w:r>
              <w:rPr>
                <w:rFonts w:cs="Arial"/>
                <w:sz w:val="16"/>
                <w:szCs w:val="16"/>
              </w:rPr>
              <w:t>, 1958)</w:t>
            </w:r>
          </w:p>
        </w:tc>
        <w:tc>
          <w:tcPr>
            <w:tcW w:w="1134" w:type="dxa"/>
            <w:vAlign w:val="bottom"/>
          </w:tcPr>
          <w:p w14:paraId="743D2DFD" w14:textId="555A2029"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6A1A4775" w14:textId="7D90BAE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6F7426E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799852D" w14:textId="43418186"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4796C8D1" w14:textId="418CB0B5"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7EA2DFFA" w14:textId="0B53316C"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497762CB" w14:textId="1DE43CF4"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Pilargidae</w:t>
            </w:r>
            <w:proofErr w:type="spellEnd"/>
          </w:p>
        </w:tc>
        <w:tc>
          <w:tcPr>
            <w:tcW w:w="2693" w:type="dxa"/>
            <w:vAlign w:val="bottom"/>
          </w:tcPr>
          <w:p w14:paraId="0415F205" w14:textId="0B655FDB"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Ancistrosyllis</w:t>
            </w:r>
            <w:proofErr w:type="spellEnd"/>
            <w:r>
              <w:rPr>
                <w:rFonts w:cs="Arial"/>
                <w:i/>
                <w:iCs/>
                <w:sz w:val="16"/>
                <w:szCs w:val="16"/>
              </w:rPr>
              <w:t xml:space="preserve"> </w:t>
            </w:r>
            <w:proofErr w:type="spellStart"/>
            <w:r>
              <w:rPr>
                <w:rFonts w:cs="Arial"/>
                <w:i/>
                <w:iCs/>
                <w:sz w:val="16"/>
                <w:szCs w:val="16"/>
              </w:rPr>
              <w:t>groenlandica</w:t>
            </w:r>
            <w:proofErr w:type="spellEnd"/>
          </w:p>
        </w:tc>
        <w:tc>
          <w:tcPr>
            <w:tcW w:w="3685" w:type="dxa"/>
            <w:vAlign w:val="bottom"/>
          </w:tcPr>
          <w:p w14:paraId="58F26F59" w14:textId="65F93F7C"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McIntosh, 1878</w:t>
            </w:r>
          </w:p>
        </w:tc>
        <w:tc>
          <w:tcPr>
            <w:tcW w:w="1134" w:type="dxa"/>
            <w:vAlign w:val="bottom"/>
          </w:tcPr>
          <w:p w14:paraId="67A698C0" w14:textId="377C081C"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7D3EDB68" w14:textId="2C4FE241"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075D5AC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60665EE" w14:textId="2DCE5225"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4E8143D6" w14:textId="1FC057B3"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5014438E" w14:textId="2D3D67EF"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34707E1F" w14:textId="66400439"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Polynoidae</w:t>
            </w:r>
          </w:p>
        </w:tc>
        <w:tc>
          <w:tcPr>
            <w:tcW w:w="2693" w:type="dxa"/>
            <w:vAlign w:val="bottom"/>
          </w:tcPr>
          <w:p w14:paraId="5AA33570" w14:textId="2A4BD29D"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Abyssarya</w:t>
            </w:r>
            <w:proofErr w:type="spellEnd"/>
            <w:r>
              <w:rPr>
                <w:rFonts w:cs="Arial"/>
                <w:b/>
                <w:bCs/>
                <w:i/>
                <w:iCs/>
                <w:sz w:val="16"/>
                <w:szCs w:val="16"/>
              </w:rPr>
              <w:t xml:space="preserve"> </w:t>
            </w:r>
            <w:proofErr w:type="spellStart"/>
            <w:r>
              <w:rPr>
                <w:rFonts w:cs="Arial"/>
                <w:b/>
                <w:bCs/>
                <w:i/>
                <w:iCs/>
                <w:sz w:val="16"/>
                <w:szCs w:val="16"/>
              </w:rPr>
              <w:t>acus</w:t>
            </w:r>
            <w:proofErr w:type="spellEnd"/>
            <w:r>
              <w:rPr>
                <w:rFonts w:cs="Arial"/>
                <w:b/>
                <w:bCs/>
                <w:i/>
                <w:iCs/>
                <w:sz w:val="16"/>
                <w:szCs w:val="16"/>
              </w:rPr>
              <w:t>*</w:t>
            </w:r>
          </w:p>
        </w:tc>
        <w:tc>
          <w:tcPr>
            <w:tcW w:w="3685" w:type="dxa"/>
            <w:vAlign w:val="bottom"/>
          </w:tcPr>
          <w:p w14:paraId="42460325" w14:textId="3879C49A"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Bonifácio &amp; Menot, 2018</w:t>
            </w:r>
          </w:p>
        </w:tc>
        <w:tc>
          <w:tcPr>
            <w:tcW w:w="1134" w:type="dxa"/>
            <w:vAlign w:val="bottom"/>
          </w:tcPr>
          <w:p w14:paraId="12F38D24" w14:textId="46DA2080"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47A6ABB" w14:textId="41FDE135"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5339AA58"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37166A2" w14:textId="27BF808C"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507B0781" w14:textId="0DF6E00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1ADBB19D" w14:textId="7BD2640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79398E07" w14:textId="4DDF973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Polynoidae</w:t>
            </w:r>
          </w:p>
        </w:tc>
        <w:tc>
          <w:tcPr>
            <w:tcW w:w="2693" w:type="dxa"/>
            <w:vAlign w:val="bottom"/>
          </w:tcPr>
          <w:p w14:paraId="300A9303" w14:textId="1D2731B5"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Bathyedithia</w:t>
            </w:r>
            <w:proofErr w:type="spellEnd"/>
            <w:r>
              <w:rPr>
                <w:rFonts w:cs="Arial"/>
                <w:b/>
                <w:bCs/>
                <w:i/>
                <w:iCs/>
                <w:sz w:val="16"/>
                <w:szCs w:val="16"/>
              </w:rPr>
              <w:t xml:space="preserve"> </w:t>
            </w:r>
            <w:proofErr w:type="spellStart"/>
            <w:r>
              <w:rPr>
                <w:rFonts w:cs="Arial"/>
                <w:b/>
                <w:bCs/>
                <w:i/>
                <w:iCs/>
                <w:sz w:val="16"/>
                <w:szCs w:val="16"/>
              </w:rPr>
              <w:t>retierei</w:t>
            </w:r>
            <w:proofErr w:type="spellEnd"/>
            <w:r>
              <w:rPr>
                <w:rFonts w:cs="Arial"/>
                <w:b/>
                <w:bCs/>
                <w:i/>
                <w:iCs/>
                <w:sz w:val="16"/>
                <w:szCs w:val="16"/>
              </w:rPr>
              <w:t>*</w:t>
            </w:r>
          </w:p>
        </w:tc>
        <w:tc>
          <w:tcPr>
            <w:tcW w:w="3685" w:type="dxa"/>
            <w:vAlign w:val="bottom"/>
          </w:tcPr>
          <w:p w14:paraId="20B6A64B" w14:textId="46304DD1"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Bonifácio &amp; Menot, 2018</w:t>
            </w:r>
          </w:p>
        </w:tc>
        <w:tc>
          <w:tcPr>
            <w:tcW w:w="1134" w:type="dxa"/>
            <w:vAlign w:val="bottom"/>
          </w:tcPr>
          <w:p w14:paraId="1A165AAC" w14:textId="42378F8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66A140A3" w14:textId="1F60C4E3"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3626792B"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648D8D8" w14:textId="3CCD0E05"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13B3BF5F" w14:textId="078421CD"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71C15E60" w14:textId="7CA972D1"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224E71ED" w14:textId="1885F8FA"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Polynoidae</w:t>
            </w:r>
          </w:p>
        </w:tc>
        <w:tc>
          <w:tcPr>
            <w:tcW w:w="2693" w:type="dxa"/>
            <w:vAlign w:val="bottom"/>
          </w:tcPr>
          <w:p w14:paraId="36755E0D" w14:textId="21593DD3"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b/>
                <w:bCs/>
                <w:i/>
                <w:iCs/>
                <w:sz w:val="16"/>
                <w:szCs w:val="16"/>
              </w:rPr>
              <w:t>Bathyeliasona mariaae*</w:t>
            </w:r>
          </w:p>
        </w:tc>
        <w:tc>
          <w:tcPr>
            <w:tcW w:w="3685" w:type="dxa"/>
            <w:vAlign w:val="bottom"/>
          </w:tcPr>
          <w:p w14:paraId="4FA5E11A" w14:textId="253D3276"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Bonifácio &amp; Menot, 2018</w:t>
            </w:r>
          </w:p>
        </w:tc>
        <w:tc>
          <w:tcPr>
            <w:tcW w:w="1134" w:type="dxa"/>
            <w:vAlign w:val="bottom"/>
          </w:tcPr>
          <w:p w14:paraId="29B98E1E" w14:textId="320A4D9B"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4E8DEF69" w14:textId="282C927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7F0511A3"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D034148" w14:textId="5FA7EADF" w:rsidR="003B47FB" w:rsidRPr="00B135DD" w:rsidRDefault="003B47FB" w:rsidP="003B47FB">
            <w:pPr>
              <w:rPr>
                <w:b w:val="0"/>
                <w:sz w:val="16"/>
                <w:szCs w:val="16"/>
              </w:rPr>
            </w:pPr>
            <w:r w:rsidRPr="00B135DD">
              <w:rPr>
                <w:rFonts w:cs="Arial"/>
                <w:b w:val="0"/>
                <w:sz w:val="16"/>
                <w:szCs w:val="16"/>
              </w:rPr>
              <w:lastRenderedPageBreak/>
              <w:t>Annelida</w:t>
            </w:r>
          </w:p>
        </w:tc>
        <w:tc>
          <w:tcPr>
            <w:tcW w:w="1701" w:type="dxa"/>
            <w:vAlign w:val="bottom"/>
          </w:tcPr>
          <w:p w14:paraId="00EC5F1F" w14:textId="030B9B18"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0709D466" w14:textId="75272698"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1F260002" w14:textId="03A4DFA8"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Polynoidae</w:t>
            </w:r>
          </w:p>
        </w:tc>
        <w:tc>
          <w:tcPr>
            <w:tcW w:w="2693" w:type="dxa"/>
            <w:vAlign w:val="bottom"/>
          </w:tcPr>
          <w:p w14:paraId="0FDB1F7D" w14:textId="0E977420"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Bathyfauvelia </w:t>
            </w:r>
            <w:proofErr w:type="spellStart"/>
            <w:r>
              <w:rPr>
                <w:rFonts w:cs="Arial"/>
                <w:i/>
                <w:iCs/>
                <w:sz w:val="16"/>
                <w:szCs w:val="16"/>
              </w:rPr>
              <w:t>affinis</w:t>
            </w:r>
            <w:proofErr w:type="spellEnd"/>
            <w:r>
              <w:rPr>
                <w:rFonts w:cs="Arial"/>
                <w:i/>
                <w:iCs/>
                <w:sz w:val="16"/>
                <w:szCs w:val="16"/>
              </w:rPr>
              <w:t>~</w:t>
            </w:r>
          </w:p>
        </w:tc>
        <w:tc>
          <w:tcPr>
            <w:tcW w:w="3685" w:type="dxa"/>
            <w:vAlign w:val="bottom"/>
          </w:tcPr>
          <w:p w14:paraId="6453B691" w14:textId="5A2775E0"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(Fauvel, 1914)</w:t>
            </w:r>
          </w:p>
        </w:tc>
        <w:tc>
          <w:tcPr>
            <w:tcW w:w="1134" w:type="dxa"/>
            <w:vAlign w:val="bottom"/>
          </w:tcPr>
          <w:p w14:paraId="7A8FCB0D" w14:textId="16ADEEF2"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96DA94E" w14:textId="29B472C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0E3A5CE2"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082A79C" w14:textId="5EAB0C84"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2F64B5DC" w14:textId="60616BE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45A17684" w14:textId="7A1D0221"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5E4C70C4" w14:textId="62B491C2"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Polynoidae</w:t>
            </w:r>
          </w:p>
        </w:tc>
        <w:tc>
          <w:tcPr>
            <w:tcW w:w="2693" w:type="dxa"/>
            <w:vAlign w:val="bottom"/>
          </w:tcPr>
          <w:p w14:paraId="358F0A63" w14:textId="314B1D4C"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b/>
                <w:bCs/>
                <w:i/>
                <w:iCs/>
                <w:sz w:val="16"/>
                <w:szCs w:val="16"/>
              </w:rPr>
              <w:t>Bathyfauvelia glacigena*</w:t>
            </w:r>
          </w:p>
        </w:tc>
        <w:tc>
          <w:tcPr>
            <w:tcW w:w="3685" w:type="dxa"/>
            <w:vAlign w:val="bottom"/>
          </w:tcPr>
          <w:p w14:paraId="4B8E431E" w14:textId="53A58641"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Bonifácio &amp; Menot, 2018</w:t>
            </w:r>
          </w:p>
        </w:tc>
        <w:tc>
          <w:tcPr>
            <w:tcW w:w="1134" w:type="dxa"/>
            <w:vAlign w:val="bottom"/>
          </w:tcPr>
          <w:p w14:paraId="2BB1B6DB" w14:textId="2AC340BB"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5BC0CB0B" w14:textId="03C49F71"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5104DE1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00A158D" w14:textId="1AD45C4B"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4DE9BF0D" w14:textId="01C6217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1B53473E" w14:textId="50B0F6F5"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64E0D01E" w14:textId="63F510E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Polynoidae</w:t>
            </w:r>
          </w:p>
        </w:tc>
        <w:tc>
          <w:tcPr>
            <w:tcW w:w="2693" w:type="dxa"/>
            <w:vAlign w:val="bottom"/>
          </w:tcPr>
          <w:p w14:paraId="1F9CEA63" w14:textId="09AC0714"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b/>
                <w:bCs/>
                <w:i/>
                <w:iCs/>
                <w:sz w:val="16"/>
                <w:szCs w:val="16"/>
              </w:rPr>
              <w:t>Bathyfauvelia ignigena*</w:t>
            </w:r>
          </w:p>
        </w:tc>
        <w:tc>
          <w:tcPr>
            <w:tcW w:w="3685" w:type="dxa"/>
            <w:vAlign w:val="bottom"/>
          </w:tcPr>
          <w:p w14:paraId="61D8A97C" w14:textId="14188FA2"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Bonifácio &amp; Menot, 2018</w:t>
            </w:r>
          </w:p>
        </w:tc>
        <w:tc>
          <w:tcPr>
            <w:tcW w:w="1134" w:type="dxa"/>
            <w:vAlign w:val="bottom"/>
          </w:tcPr>
          <w:p w14:paraId="4FEAEBDD" w14:textId="0F993484"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026753C2" w14:textId="7180321C"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080BF4D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2C9F7EC" w14:textId="0C40F8AE"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5938ED1A" w14:textId="58992DA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77ECEC83" w14:textId="4EFF34A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573A5746" w14:textId="50657DBD"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Polynoidae</w:t>
            </w:r>
          </w:p>
        </w:tc>
        <w:tc>
          <w:tcPr>
            <w:tcW w:w="2693" w:type="dxa"/>
            <w:vAlign w:val="bottom"/>
          </w:tcPr>
          <w:p w14:paraId="7432F1AB" w14:textId="6541C4EC"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Bathykurila</w:t>
            </w:r>
            <w:proofErr w:type="spellEnd"/>
            <w:r>
              <w:rPr>
                <w:rFonts w:cs="Arial"/>
                <w:i/>
                <w:iCs/>
                <w:sz w:val="16"/>
                <w:szCs w:val="16"/>
              </w:rPr>
              <w:t xml:space="preserve"> </w:t>
            </w:r>
            <w:proofErr w:type="spellStart"/>
            <w:r>
              <w:rPr>
                <w:rFonts w:cs="Arial"/>
                <w:i/>
                <w:iCs/>
                <w:sz w:val="16"/>
                <w:szCs w:val="16"/>
              </w:rPr>
              <w:t>guaymasensis</w:t>
            </w:r>
            <w:proofErr w:type="spellEnd"/>
          </w:p>
        </w:tc>
        <w:tc>
          <w:tcPr>
            <w:tcW w:w="3685" w:type="dxa"/>
            <w:vAlign w:val="bottom"/>
          </w:tcPr>
          <w:p w14:paraId="616E13C5" w14:textId="6EC01138"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Pettibone, 1989</w:t>
            </w:r>
          </w:p>
        </w:tc>
        <w:tc>
          <w:tcPr>
            <w:tcW w:w="1134" w:type="dxa"/>
            <w:vAlign w:val="bottom"/>
          </w:tcPr>
          <w:p w14:paraId="56F96713" w14:textId="0B0BC85F"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8F41D11" w14:textId="5E129D02"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10516AC7"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DBD7409" w14:textId="1FD46232"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78196E7C" w14:textId="5AE18CF8"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02B07680" w14:textId="4000BA4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46BEABE5" w14:textId="223EF6FF"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Polynoidae</w:t>
            </w:r>
          </w:p>
        </w:tc>
        <w:tc>
          <w:tcPr>
            <w:tcW w:w="2693" w:type="dxa"/>
            <w:vAlign w:val="bottom"/>
          </w:tcPr>
          <w:p w14:paraId="1BD54E28" w14:textId="7436D3C2"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Bathymoorea</w:t>
            </w:r>
            <w:proofErr w:type="spellEnd"/>
            <w:r>
              <w:rPr>
                <w:rFonts w:cs="Arial"/>
                <w:b/>
                <w:bCs/>
                <w:i/>
                <w:iCs/>
                <w:sz w:val="16"/>
                <w:szCs w:val="16"/>
              </w:rPr>
              <w:t xml:space="preserve"> </w:t>
            </w:r>
            <w:proofErr w:type="spellStart"/>
            <w:r>
              <w:rPr>
                <w:rFonts w:cs="Arial"/>
                <w:b/>
                <w:bCs/>
                <w:i/>
                <w:iCs/>
                <w:sz w:val="16"/>
                <w:szCs w:val="16"/>
              </w:rPr>
              <w:t>lucasi</w:t>
            </w:r>
            <w:proofErr w:type="spellEnd"/>
            <w:r>
              <w:rPr>
                <w:rFonts w:cs="Arial"/>
                <w:b/>
                <w:bCs/>
                <w:i/>
                <w:iCs/>
                <w:sz w:val="16"/>
                <w:szCs w:val="16"/>
              </w:rPr>
              <w:t>*</w:t>
            </w:r>
          </w:p>
        </w:tc>
        <w:tc>
          <w:tcPr>
            <w:tcW w:w="3685" w:type="dxa"/>
            <w:vAlign w:val="bottom"/>
          </w:tcPr>
          <w:p w14:paraId="61241677" w14:textId="59C689CF"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Bonifácio &amp; Menot, 2018</w:t>
            </w:r>
          </w:p>
        </w:tc>
        <w:tc>
          <w:tcPr>
            <w:tcW w:w="1134" w:type="dxa"/>
            <w:vAlign w:val="bottom"/>
          </w:tcPr>
          <w:p w14:paraId="407ECD70" w14:textId="43A62AB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5B9C2557" w14:textId="33361748"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0CDB1D62"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E7A048D" w14:textId="3F7D3031"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4A0D47CD" w14:textId="073F597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7A884E3F" w14:textId="524FD19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5A2ED1BA" w14:textId="3A5DCF79"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Polynoidae</w:t>
            </w:r>
          </w:p>
        </w:tc>
        <w:tc>
          <w:tcPr>
            <w:tcW w:w="2693" w:type="dxa"/>
            <w:vAlign w:val="bottom"/>
          </w:tcPr>
          <w:p w14:paraId="5130BCBD" w14:textId="124EFAA2"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Bathypolaria</w:t>
            </w:r>
            <w:proofErr w:type="spellEnd"/>
            <w:r>
              <w:rPr>
                <w:rFonts w:cs="Arial"/>
                <w:i/>
                <w:iCs/>
                <w:sz w:val="16"/>
                <w:szCs w:val="16"/>
              </w:rPr>
              <w:t xml:space="preserve"> </w:t>
            </w:r>
            <w:proofErr w:type="spellStart"/>
            <w:r>
              <w:rPr>
                <w:rFonts w:cs="Arial"/>
                <w:i/>
                <w:iCs/>
                <w:sz w:val="16"/>
                <w:szCs w:val="16"/>
              </w:rPr>
              <w:t>magnicirrata</w:t>
            </w:r>
            <w:proofErr w:type="spellEnd"/>
          </w:p>
        </w:tc>
        <w:tc>
          <w:tcPr>
            <w:tcW w:w="3685" w:type="dxa"/>
            <w:vAlign w:val="bottom"/>
          </w:tcPr>
          <w:p w14:paraId="55C57547" w14:textId="2ACAF215"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(Neal, </w:t>
            </w:r>
            <w:proofErr w:type="spellStart"/>
            <w:r>
              <w:rPr>
                <w:rFonts w:cs="Arial"/>
                <w:sz w:val="16"/>
                <w:szCs w:val="16"/>
              </w:rPr>
              <w:t>Barnich</w:t>
            </w:r>
            <w:proofErr w:type="spellEnd"/>
            <w:r>
              <w:rPr>
                <w:rFonts w:cs="Arial"/>
                <w:sz w:val="16"/>
                <w:szCs w:val="16"/>
              </w:rPr>
              <w:t>, Wiklund &amp; Glover, 2012)</w:t>
            </w:r>
          </w:p>
        </w:tc>
        <w:tc>
          <w:tcPr>
            <w:tcW w:w="1134" w:type="dxa"/>
            <w:vAlign w:val="bottom"/>
          </w:tcPr>
          <w:p w14:paraId="1330FDBC" w14:textId="4B85755E"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5982E013" w14:textId="59F486B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20B9DE88"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D030255" w14:textId="17B300D0"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077D4688" w14:textId="42AE5142"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6C07861A" w14:textId="4D724DBF"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77B08436" w14:textId="444C9CE8"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Polynoidae</w:t>
            </w:r>
          </w:p>
        </w:tc>
        <w:tc>
          <w:tcPr>
            <w:tcW w:w="2693" w:type="dxa"/>
            <w:vAlign w:val="bottom"/>
          </w:tcPr>
          <w:p w14:paraId="49CCF3B1" w14:textId="22889D64"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Bruunilla</w:t>
            </w:r>
            <w:proofErr w:type="spellEnd"/>
            <w:r>
              <w:rPr>
                <w:rFonts w:cs="Arial"/>
                <w:b/>
                <w:bCs/>
                <w:i/>
                <w:iCs/>
                <w:sz w:val="16"/>
                <w:szCs w:val="16"/>
              </w:rPr>
              <w:t xml:space="preserve"> </w:t>
            </w:r>
            <w:proofErr w:type="spellStart"/>
            <w:r>
              <w:rPr>
                <w:rFonts w:cs="Arial"/>
                <w:b/>
                <w:bCs/>
                <w:i/>
                <w:iCs/>
                <w:sz w:val="16"/>
                <w:szCs w:val="16"/>
              </w:rPr>
              <w:t>nealae</w:t>
            </w:r>
            <w:proofErr w:type="spellEnd"/>
            <w:r>
              <w:rPr>
                <w:rFonts w:cs="Arial"/>
                <w:b/>
                <w:bCs/>
                <w:i/>
                <w:iCs/>
                <w:sz w:val="16"/>
                <w:szCs w:val="16"/>
              </w:rPr>
              <w:t>*</w:t>
            </w:r>
          </w:p>
        </w:tc>
        <w:tc>
          <w:tcPr>
            <w:tcW w:w="3685" w:type="dxa"/>
            <w:vAlign w:val="bottom"/>
          </w:tcPr>
          <w:p w14:paraId="56ADB2AD" w14:textId="2CFEA165"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Bonifácio &amp; Menot, 2018</w:t>
            </w:r>
          </w:p>
        </w:tc>
        <w:tc>
          <w:tcPr>
            <w:tcW w:w="1134" w:type="dxa"/>
            <w:vAlign w:val="bottom"/>
          </w:tcPr>
          <w:p w14:paraId="60AC8DD5" w14:textId="0BF5E2A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O</w:t>
            </w:r>
          </w:p>
        </w:tc>
        <w:tc>
          <w:tcPr>
            <w:tcW w:w="851" w:type="dxa"/>
            <w:vAlign w:val="bottom"/>
          </w:tcPr>
          <w:p w14:paraId="56CA0F4D" w14:textId="184903C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5D2D401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59ACDEB" w14:textId="7DA311B8"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6EDA60EC" w14:textId="36501CD0"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4AC5328C" w14:textId="30F9C7A0"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0A310598" w14:textId="41B954C0"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Polynoidae</w:t>
            </w:r>
          </w:p>
        </w:tc>
        <w:tc>
          <w:tcPr>
            <w:tcW w:w="2693" w:type="dxa"/>
            <w:vAlign w:val="bottom"/>
          </w:tcPr>
          <w:p w14:paraId="15B05ECE" w14:textId="40A8266C"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b/>
                <w:bCs/>
                <w:i/>
                <w:iCs/>
                <w:sz w:val="16"/>
                <w:szCs w:val="16"/>
              </w:rPr>
              <w:t xml:space="preserve">Hodor </w:t>
            </w:r>
            <w:proofErr w:type="spellStart"/>
            <w:r>
              <w:rPr>
                <w:rFonts w:cs="Arial"/>
                <w:b/>
                <w:bCs/>
                <w:i/>
                <w:iCs/>
                <w:sz w:val="16"/>
                <w:szCs w:val="16"/>
              </w:rPr>
              <w:t>anduril</w:t>
            </w:r>
            <w:proofErr w:type="spellEnd"/>
            <w:r>
              <w:rPr>
                <w:rFonts w:cs="Arial"/>
                <w:b/>
                <w:bCs/>
                <w:i/>
                <w:iCs/>
                <w:sz w:val="16"/>
                <w:szCs w:val="16"/>
              </w:rPr>
              <w:t>*</w:t>
            </w:r>
          </w:p>
        </w:tc>
        <w:tc>
          <w:tcPr>
            <w:tcW w:w="3685" w:type="dxa"/>
            <w:vAlign w:val="bottom"/>
          </w:tcPr>
          <w:p w14:paraId="2A31BC5C" w14:textId="08672A29"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Bonifácio &amp; Menot, 2018</w:t>
            </w:r>
          </w:p>
        </w:tc>
        <w:tc>
          <w:tcPr>
            <w:tcW w:w="1134" w:type="dxa"/>
            <w:vAlign w:val="bottom"/>
          </w:tcPr>
          <w:p w14:paraId="5113DFC0" w14:textId="5741B1F5"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027BA9C9" w14:textId="69CC6DC2"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6E640FC0"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C0165F1" w14:textId="0669E2AB"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4CB08B04" w14:textId="78CEF5B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2BD208B2" w14:textId="08BF7970"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33A47240" w14:textId="55639ADF"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Polynoidae</w:t>
            </w:r>
          </w:p>
        </w:tc>
        <w:tc>
          <w:tcPr>
            <w:tcW w:w="2693" w:type="dxa"/>
            <w:vAlign w:val="bottom"/>
          </w:tcPr>
          <w:p w14:paraId="46BFD612" w14:textId="535336DB"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b/>
                <w:bCs/>
                <w:i/>
                <w:iCs/>
                <w:sz w:val="16"/>
                <w:szCs w:val="16"/>
              </w:rPr>
              <w:t>Hodor hodor*</w:t>
            </w:r>
          </w:p>
        </w:tc>
        <w:tc>
          <w:tcPr>
            <w:tcW w:w="3685" w:type="dxa"/>
            <w:vAlign w:val="bottom"/>
          </w:tcPr>
          <w:p w14:paraId="48843BB1" w14:textId="6B115424"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Bonifácio &amp; Menot, 2018</w:t>
            </w:r>
          </w:p>
        </w:tc>
        <w:tc>
          <w:tcPr>
            <w:tcW w:w="1134" w:type="dxa"/>
            <w:vAlign w:val="bottom"/>
          </w:tcPr>
          <w:p w14:paraId="13F2D643" w14:textId="3229EF13"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66127D76" w14:textId="6E01B7AF"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60F1A0F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FBD2A92" w14:textId="755CFE98"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6716D337" w14:textId="14F6682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71B1DD50" w14:textId="2FDC8C64"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4F843B53" w14:textId="6F82E3E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Polynoidae</w:t>
            </w:r>
          </w:p>
        </w:tc>
        <w:tc>
          <w:tcPr>
            <w:tcW w:w="2693" w:type="dxa"/>
            <w:vAlign w:val="bottom"/>
          </w:tcPr>
          <w:p w14:paraId="1EE4C355" w14:textId="34B27B1B"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Macellicephala</w:t>
            </w:r>
            <w:proofErr w:type="spellEnd"/>
            <w:r>
              <w:rPr>
                <w:rFonts w:cs="Arial"/>
                <w:i/>
                <w:iCs/>
                <w:sz w:val="16"/>
                <w:szCs w:val="16"/>
              </w:rPr>
              <w:t xml:space="preserve"> </w:t>
            </w:r>
            <w:proofErr w:type="spellStart"/>
            <w:r>
              <w:rPr>
                <w:rFonts w:cs="Arial"/>
                <w:i/>
                <w:iCs/>
                <w:sz w:val="16"/>
                <w:szCs w:val="16"/>
              </w:rPr>
              <w:t>aciculata</w:t>
            </w:r>
            <w:proofErr w:type="spellEnd"/>
            <w:r>
              <w:rPr>
                <w:rFonts w:cs="Arial"/>
                <w:i/>
                <w:iCs/>
                <w:sz w:val="16"/>
                <w:szCs w:val="16"/>
              </w:rPr>
              <w:t>~</w:t>
            </w:r>
          </w:p>
        </w:tc>
        <w:tc>
          <w:tcPr>
            <w:tcW w:w="3685" w:type="dxa"/>
            <w:vAlign w:val="bottom"/>
          </w:tcPr>
          <w:p w14:paraId="49266819" w14:textId="5C9191F7"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(Moore, 1910)</w:t>
            </w:r>
          </w:p>
        </w:tc>
        <w:tc>
          <w:tcPr>
            <w:tcW w:w="1134" w:type="dxa"/>
            <w:vAlign w:val="bottom"/>
          </w:tcPr>
          <w:p w14:paraId="61746737" w14:textId="3C2E8921"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49A8848B" w14:textId="604F88A9"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573B481C"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0B9D13E" w14:textId="706AB13E"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639D0E5D" w14:textId="569324A1"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1B3CF3A2" w14:textId="6DD90600"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0C5B4C45" w14:textId="4F0EB928"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Polynoidae</w:t>
            </w:r>
          </w:p>
        </w:tc>
        <w:tc>
          <w:tcPr>
            <w:tcW w:w="2693" w:type="dxa"/>
            <w:vAlign w:val="bottom"/>
          </w:tcPr>
          <w:p w14:paraId="2589B24F" w14:textId="37D6C847"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Macellicephala</w:t>
            </w:r>
            <w:proofErr w:type="spellEnd"/>
            <w:r>
              <w:rPr>
                <w:rFonts w:cs="Arial"/>
                <w:b/>
                <w:bCs/>
                <w:i/>
                <w:iCs/>
                <w:sz w:val="16"/>
                <w:szCs w:val="16"/>
              </w:rPr>
              <w:t xml:space="preserve"> </w:t>
            </w:r>
            <w:proofErr w:type="spellStart"/>
            <w:r>
              <w:rPr>
                <w:rFonts w:cs="Arial"/>
                <w:b/>
                <w:bCs/>
                <w:i/>
                <w:iCs/>
                <w:sz w:val="16"/>
                <w:szCs w:val="16"/>
              </w:rPr>
              <w:t>clarionensis</w:t>
            </w:r>
            <w:proofErr w:type="spellEnd"/>
            <w:r>
              <w:rPr>
                <w:rFonts w:cs="Arial"/>
                <w:b/>
                <w:bCs/>
                <w:i/>
                <w:iCs/>
                <w:sz w:val="16"/>
                <w:szCs w:val="16"/>
              </w:rPr>
              <w:t>*</w:t>
            </w:r>
          </w:p>
        </w:tc>
        <w:tc>
          <w:tcPr>
            <w:tcW w:w="3685" w:type="dxa"/>
            <w:vAlign w:val="bottom"/>
          </w:tcPr>
          <w:p w14:paraId="2E8A3FDD" w14:textId="0C95ADEC"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Bonifácio &amp; Menot, 2018</w:t>
            </w:r>
          </w:p>
        </w:tc>
        <w:tc>
          <w:tcPr>
            <w:tcW w:w="1134" w:type="dxa"/>
            <w:vAlign w:val="bottom"/>
          </w:tcPr>
          <w:p w14:paraId="08C0DFD9" w14:textId="15EF8D08"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O</w:t>
            </w:r>
          </w:p>
        </w:tc>
        <w:tc>
          <w:tcPr>
            <w:tcW w:w="851" w:type="dxa"/>
            <w:vAlign w:val="bottom"/>
          </w:tcPr>
          <w:p w14:paraId="6A584426" w14:textId="45A04E1A"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4BB9BC3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84A4001" w14:textId="23DA991B"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73861411" w14:textId="209F1DD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79BCC8BB" w14:textId="6624A849"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5A6DB82D" w14:textId="1B3F236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Polynoidae</w:t>
            </w:r>
          </w:p>
        </w:tc>
        <w:tc>
          <w:tcPr>
            <w:tcW w:w="2693" w:type="dxa"/>
            <w:vAlign w:val="bottom"/>
          </w:tcPr>
          <w:p w14:paraId="3E3F7522" w14:textId="3C845E67"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Macellicephala</w:t>
            </w:r>
            <w:proofErr w:type="spellEnd"/>
            <w:r>
              <w:rPr>
                <w:rFonts w:cs="Arial"/>
                <w:i/>
                <w:iCs/>
                <w:sz w:val="16"/>
                <w:szCs w:val="16"/>
              </w:rPr>
              <w:t xml:space="preserve"> </w:t>
            </w:r>
            <w:proofErr w:type="spellStart"/>
            <w:r>
              <w:rPr>
                <w:rFonts w:cs="Arial"/>
                <w:i/>
                <w:iCs/>
                <w:sz w:val="16"/>
                <w:szCs w:val="16"/>
              </w:rPr>
              <w:t>gloveri</w:t>
            </w:r>
            <w:proofErr w:type="spellEnd"/>
          </w:p>
        </w:tc>
        <w:tc>
          <w:tcPr>
            <w:tcW w:w="3685" w:type="dxa"/>
            <w:vAlign w:val="bottom"/>
          </w:tcPr>
          <w:p w14:paraId="237D6A93" w14:textId="068708A7"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Neal, Brasier &amp; Wiklund, 2018</w:t>
            </w:r>
          </w:p>
        </w:tc>
        <w:tc>
          <w:tcPr>
            <w:tcW w:w="1134" w:type="dxa"/>
            <w:vAlign w:val="bottom"/>
          </w:tcPr>
          <w:p w14:paraId="1D6E5F59" w14:textId="5A3EF7E3"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E4C99EC" w14:textId="3CB8B195"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63B360D0"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F775145" w14:textId="444385B1"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0F758721" w14:textId="7D086CE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2ACDC645" w14:textId="2A3572DB"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333C1145" w14:textId="64C08F11"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Polynoidae</w:t>
            </w:r>
          </w:p>
        </w:tc>
        <w:tc>
          <w:tcPr>
            <w:tcW w:w="2693" w:type="dxa"/>
            <w:vAlign w:val="bottom"/>
          </w:tcPr>
          <w:p w14:paraId="226F537E" w14:textId="3232F618"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Macellicephala</w:t>
            </w:r>
            <w:proofErr w:type="spellEnd"/>
            <w:r>
              <w:rPr>
                <w:rFonts w:cs="Arial"/>
                <w:b/>
                <w:bCs/>
                <w:i/>
                <w:iCs/>
                <w:sz w:val="16"/>
                <w:szCs w:val="16"/>
              </w:rPr>
              <w:t xml:space="preserve"> </w:t>
            </w:r>
            <w:proofErr w:type="spellStart"/>
            <w:r>
              <w:rPr>
                <w:rFonts w:cs="Arial"/>
                <w:b/>
                <w:bCs/>
                <w:i/>
                <w:iCs/>
                <w:sz w:val="16"/>
                <w:szCs w:val="16"/>
              </w:rPr>
              <w:t>parvafauces</w:t>
            </w:r>
            <w:proofErr w:type="spellEnd"/>
            <w:r>
              <w:rPr>
                <w:rFonts w:cs="Arial"/>
                <w:b/>
                <w:bCs/>
                <w:i/>
                <w:iCs/>
                <w:sz w:val="16"/>
                <w:szCs w:val="16"/>
              </w:rPr>
              <w:t>*</w:t>
            </w:r>
          </w:p>
        </w:tc>
        <w:tc>
          <w:tcPr>
            <w:tcW w:w="3685" w:type="dxa"/>
            <w:vAlign w:val="bottom"/>
          </w:tcPr>
          <w:p w14:paraId="23E2D0EE" w14:textId="7518EA93"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Bonifácio &amp; Menot, 2018</w:t>
            </w:r>
          </w:p>
        </w:tc>
        <w:tc>
          <w:tcPr>
            <w:tcW w:w="1134" w:type="dxa"/>
            <w:vAlign w:val="bottom"/>
          </w:tcPr>
          <w:p w14:paraId="4F76113A" w14:textId="14113E4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F7FC4F1" w14:textId="50573EB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3FFFE3C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395F0CA" w14:textId="5B26A202"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5A435E6E" w14:textId="57C1893E"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658A9546" w14:textId="3DF8CB0A"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108D8D2D" w14:textId="5CFDDD6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Polynoidae</w:t>
            </w:r>
          </w:p>
        </w:tc>
        <w:tc>
          <w:tcPr>
            <w:tcW w:w="2693" w:type="dxa"/>
            <w:vAlign w:val="bottom"/>
          </w:tcPr>
          <w:p w14:paraId="216DBCA9" w14:textId="7AABB444"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b/>
                <w:bCs/>
                <w:i/>
                <w:iCs/>
                <w:sz w:val="16"/>
                <w:szCs w:val="16"/>
              </w:rPr>
              <w:t>Macellicephaloides moustachu*</w:t>
            </w:r>
          </w:p>
        </w:tc>
        <w:tc>
          <w:tcPr>
            <w:tcW w:w="3685" w:type="dxa"/>
            <w:vAlign w:val="bottom"/>
          </w:tcPr>
          <w:p w14:paraId="09EB538C" w14:textId="41C438CF"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Bonifácio &amp; Menot, 2018</w:t>
            </w:r>
          </w:p>
        </w:tc>
        <w:tc>
          <w:tcPr>
            <w:tcW w:w="1134" w:type="dxa"/>
            <w:vAlign w:val="bottom"/>
          </w:tcPr>
          <w:p w14:paraId="23F0E586" w14:textId="43FC3DC4"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6BA1F9FA" w14:textId="5801D36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10E52D1D"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6D24227" w14:textId="234CF8E5"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5B40AB7B" w14:textId="0BC0969C"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5AFF7B4D" w14:textId="27A05061"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162A2F36" w14:textId="2B9B23D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Polynoidae</w:t>
            </w:r>
          </w:p>
        </w:tc>
        <w:tc>
          <w:tcPr>
            <w:tcW w:w="2693" w:type="dxa"/>
            <w:vAlign w:val="bottom"/>
          </w:tcPr>
          <w:p w14:paraId="6B61F638" w14:textId="073E4857"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b/>
                <w:bCs/>
                <w:i/>
                <w:iCs/>
                <w:sz w:val="16"/>
                <w:szCs w:val="16"/>
              </w:rPr>
              <w:t xml:space="preserve">Nu </w:t>
            </w:r>
            <w:proofErr w:type="spellStart"/>
            <w:r>
              <w:rPr>
                <w:rFonts w:cs="Arial"/>
                <w:b/>
                <w:bCs/>
                <w:i/>
                <w:iCs/>
                <w:sz w:val="16"/>
                <w:szCs w:val="16"/>
              </w:rPr>
              <w:t>aakhu</w:t>
            </w:r>
            <w:proofErr w:type="spellEnd"/>
            <w:r>
              <w:rPr>
                <w:rFonts w:cs="Arial"/>
                <w:b/>
                <w:bCs/>
                <w:i/>
                <w:iCs/>
                <w:sz w:val="16"/>
                <w:szCs w:val="16"/>
              </w:rPr>
              <w:t>*</w:t>
            </w:r>
          </w:p>
        </w:tc>
        <w:tc>
          <w:tcPr>
            <w:tcW w:w="3685" w:type="dxa"/>
            <w:vAlign w:val="bottom"/>
          </w:tcPr>
          <w:p w14:paraId="282FA6C0" w14:textId="28F92321"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Bonifácio &amp; Menot, 2018</w:t>
            </w:r>
          </w:p>
        </w:tc>
        <w:tc>
          <w:tcPr>
            <w:tcW w:w="1134" w:type="dxa"/>
            <w:vAlign w:val="bottom"/>
          </w:tcPr>
          <w:p w14:paraId="471CD683" w14:textId="4A7864D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385E335C" w14:textId="427F49DA"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50A99F5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3005919" w14:textId="60A99E45"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7F66EA52" w14:textId="66C27A9A"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2A384E9E" w14:textId="1A87D5E0"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4D2CBC91" w14:textId="64AA4372"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Polynoidae</w:t>
            </w:r>
          </w:p>
        </w:tc>
        <w:tc>
          <w:tcPr>
            <w:tcW w:w="2693" w:type="dxa"/>
            <w:vAlign w:val="bottom"/>
          </w:tcPr>
          <w:p w14:paraId="484AF738" w14:textId="24EB8B5E"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b/>
                <w:bCs/>
                <w:i/>
                <w:iCs/>
                <w:sz w:val="16"/>
                <w:szCs w:val="16"/>
              </w:rPr>
              <w:t>Polaruschakov lamellae*</w:t>
            </w:r>
          </w:p>
        </w:tc>
        <w:tc>
          <w:tcPr>
            <w:tcW w:w="3685" w:type="dxa"/>
            <w:vAlign w:val="bottom"/>
          </w:tcPr>
          <w:p w14:paraId="7EFAF270" w14:textId="08475124"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Bonifácio &amp; Menot, 2018</w:t>
            </w:r>
          </w:p>
        </w:tc>
        <w:tc>
          <w:tcPr>
            <w:tcW w:w="1134" w:type="dxa"/>
            <w:vAlign w:val="bottom"/>
          </w:tcPr>
          <w:p w14:paraId="7C339D62" w14:textId="373B5CCF"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6329AB9D" w14:textId="50915C7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4638D348"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652CFBC" w14:textId="34FB0FBD"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01F80DD5" w14:textId="3595F3C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24375024" w14:textId="02298CD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790A2B8D" w14:textId="1BAA59B0"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Polynoidae</w:t>
            </w:r>
          </w:p>
        </w:tc>
        <w:tc>
          <w:tcPr>
            <w:tcW w:w="2693" w:type="dxa"/>
            <w:vAlign w:val="bottom"/>
          </w:tcPr>
          <w:p w14:paraId="1635B317" w14:textId="2B05401E"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b/>
                <w:bCs/>
                <w:i/>
                <w:iCs/>
                <w:sz w:val="16"/>
                <w:szCs w:val="16"/>
              </w:rPr>
              <w:t xml:space="preserve">Polaruschakov </w:t>
            </w:r>
            <w:proofErr w:type="spellStart"/>
            <w:r>
              <w:rPr>
                <w:rFonts w:cs="Arial"/>
                <w:b/>
                <w:bCs/>
                <w:i/>
                <w:iCs/>
                <w:sz w:val="16"/>
                <w:szCs w:val="16"/>
              </w:rPr>
              <w:t>limaae</w:t>
            </w:r>
            <w:proofErr w:type="spellEnd"/>
            <w:r>
              <w:rPr>
                <w:rFonts w:cs="Arial"/>
                <w:b/>
                <w:bCs/>
                <w:i/>
                <w:iCs/>
                <w:sz w:val="16"/>
                <w:szCs w:val="16"/>
              </w:rPr>
              <w:t>*</w:t>
            </w:r>
          </w:p>
        </w:tc>
        <w:tc>
          <w:tcPr>
            <w:tcW w:w="3685" w:type="dxa"/>
            <w:vAlign w:val="bottom"/>
          </w:tcPr>
          <w:p w14:paraId="25243E5E" w14:textId="690DF18A"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Bonifácio &amp; Menot, 2018</w:t>
            </w:r>
          </w:p>
        </w:tc>
        <w:tc>
          <w:tcPr>
            <w:tcW w:w="1134" w:type="dxa"/>
            <w:vAlign w:val="bottom"/>
          </w:tcPr>
          <w:p w14:paraId="7A795AC9" w14:textId="09C47E0B"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1C9CCB88" w14:textId="4D0C4B52"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6D03964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D0E57D0" w14:textId="36814086"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7A4B7431" w14:textId="4D3E22FE"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3BB56D65" w14:textId="705105A2"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3A327D41" w14:textId="3904BEC5"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Polynoidae</w:t>
            </w:r>
          </w:p>
        </w:tc>
        <w:tc>
          <w:tcPr>
            <w:tcW w:w="2693" w:type="dxa"/>
            <w:vAlign w:val="bottom"/>
          </w:tcPr>
          <w:p w14:paraId="3DFBFDFB" w14:textId="470241D6"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b/>
                <w:bCs/>
                <w:i/>
                <w:iCs/>
                <w:sz w:val="16"/>
                <w:szCs w:val="16"/>
              </w:rPr>
              <w:t xml:space="preserve">Polaruschakov </w:t>
            </w:r>
            <w:proofErr w:type="spellStart"/>
            <w:r>
              <w:rPr>
                <w:rFonts w:cs="Arial"/>
                <w:b/>
                <w:bCs/>
                <w:i/>
                <w:iCs/>
                <w:sz w:val="16"/>
                <w:szCs w:val="16"/>
              </w:rPr>
              <w:t>omnesae</w:t>
            </w:r>
            <w:proofErr w:type="spellEnd"/>
            <w:r>
              <w:rPr>
                <w:rFonts w:cs="Arial"/>
                <w:b/>
                <w:bCs/>
                <w:i/>
                <w:iCs/>
                <w:sz w:val="16"/>
                <w:szCs w:val="16"/>
              </w:rPr>
              <w:t>*</w:t>
            </w:r>
          </w:p>
        </w:tc>
        <w:tc>
          <w:tcPr>
            <w:tcW w:w="3685" w:type="dxa"/>
            <w:vAlign w:val="bottom"/>
          </w:tcPr>
          <w:p w14:paraId="074B5816" w14:textId="112F35C0"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Bonifácio &amp; Menot, 2018</w:t>
            </w:r>
          </w:p>
        </w:tc>
        <w:tc>
          <w:tcPr>
            <w:tcW w:w="1134" w:type="dxa"/>
            <w:vAlign w:val="bottom"/>
          </w:tcPr>
          <w:p w14:paraId="707EE58F" w14:textId="0459943B"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4F39872D" w14:textId="1A8E6F8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1591E51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DA9D05B" w14:textId="4A790053"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36AAF885" w14:textId="04670DDC"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580CC867" w14:textId="7F71E4E5"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7D70F932" w14:textId="420FBC9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Polynoidae</w:t>
            </w:r>
          </w:p>
        </w:tc>
        <w:tc>
          <w:tcPr>
            <w:tcW w:w="2693" w:type="dxa"/>
            <w:vAlign w:val="bottom"/>
          </w:tcPr>
          <w:p w14:paraId="7214F4F0" w14:textId="2274C961"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Yodanoe</w:t>
            </w:r>
            <w:proofErr w:type="spellEnd"/>
            <w:r>
              <w:rPr>
                <w:rFonts w:cs="Arial"/>
                <w:b/>
                <w:bCs/>
                <w:i/>
                <w:iCs/>
                <w:sz w:val="16"/>
                <w:szCs w:val="16"/>
              </w:rPr>
              <w:t xml:space="preserve"> </w:t>
            </w:r>
            <w:proofErr w:type="spellStart"/>
            <w:r>
              <w:rPr>
                <w:rFonts w:cs="Arial"/>
                <w:b/>
                <w:bCs/>
                <w:i/>
                <w:iCs/>
                <w:sz w:val="16"/>
                <w:szCs w:val="16"/>
              </w:rPr>
              <w:t>desbruyeresi</w:t>
            </w:r>
            <w:proofErr w:type="spellEnd"/>
            <w:r>
              <w:rPr>
                <w:rFonts w:cs="Arial"/>
                <w:b/>
                <w:bCs/>
                <w:i/>
                <w:iCs/>
                <w:sz w:val="16"/>
                <w:szCs w:val="16"/>
              </w:rPr>
              <w:t>*</w:t>
            </w:r>
          </w:p>
        </w:tc>
        <w:tc>
          <w:tcPr>
            <w:tcW w:w="3685" w:type="dxa"/>
            <w:vAlign w:val="bottom"/>
          </w:tcPr>
          <w:p w14:paraId="29058C1B" w14:textId="3E677FFF"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Bonifácio &amp; Menot, 2018</w:t>
            </w:r>
          </w:p>
        </w:tc>
        <w:tc>
          <w:tcPr>
            <w:tcW w:w="1134" w:type="dxa"/>
            <w:vAlign w:val="bottom"/>
          </w:tcPr>
          <w:p w14:paraId="54DCB775" w14:textId="36CA46C2"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3276E091" w14:textId="432611C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3BA4F916"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90E1845" w14:textId="4E4EE445"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4CC5C70A" w14:textId="3993CEDE"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5A719868" w14:textId="59DEAC6D"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52F0BC73" w14:textId="133AB11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Sphaerodoridae</w:t>
            </w:r>
          </w:p>
        </w:tc>
        <w:tc>
          <w:tcPr>
            <w:tcW w:w="2693" w:type="dxa"/>
            <w:vAlign w:val="bottom"/>
          </w:tcPr>
          <w:p w14:paraId="787A6C7A" w14:textId="4D3121C4"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Ephesiella</w:t>
            </w:r>
            <w:proofErr w:type="spellEnd"/>
            <w:r>
              <w:rPr>
                <w:rFonts w:cs="Arial"/>
                <w:i/>
                <w:iCs/>
                <w:sz w:val="16"/>
                <w:szCs w:val="16"/>
              </w:rPr>
              <w:t xml:space="preserve"> </w:t>
            </w:r>
            <w:proofErr w:type="spellStart"/>
            <w:r>
              <w:rPr>
                <w:rFonts w:cs="Arial"/>
                <w:i/>
                <w:iCs/>
                <w:sz w:val="16"/>
                <w:szCs w:val="16"/>
              </w:rPr>
              <w:t>brevicapitis</w:t>
            </w:r>
            <w:proofErr w:type="spellEnd"/>
            <w:r>
              <w:rPr>
                <w:rFonts w:cs="Arial"/>
                <w:i/>
                <w:iCs/>
                <w:sz w:val="16"/>
                <w:szCs w:val="16"/>
              </w:rPr>
              <w:t>~</w:t>
            </w:r>
          </w:p>
        </w:tc>
        <w:tc>
          <w:tcPr>
            <w:tcW w:w="3685" w:type="dxa"/>
            <w:vAlign w:val="bottom"/>
          </w:tcPr>
          <w:p w14:paraId="0BA08952" w14:textId="3C66A5B4"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(Moore, 1909)</w:t>
            </w:r>
          </w:p>
        </w:tc>
        <w:tc>
          <w:tcPr>
            <w:tcW w:w="1134" w:type="dxa"/>
            <w:vAlign w:val="bottom"/>
          </w:tcPr>
          <w:p w14:paraId="28C0D227" w14:textId="3313C86A"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084AE0F6" w14:textId="18FC5CB5"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38620A7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2F491EA" w14:textId="756DDAE7"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3B8E9E71" w14:textId="7E4C3AD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6961261F" w14:textId="0E86691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4F0061A1" w14:textId="782CEB8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Syllidae</w:t>
            </w:r>
          </w:p>
        </w:tc>
        <w:tc>
          <w:tcPr>
            <w:tcW w:w="2693" w:type="dxa"/>
            <w:vAlign w:val="bottom"/>
          </w:tcPr>
          <w:p w14:paraId="5CAE4CAE" w14:textId="4836A6C3"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Anguillosyllis capensis</w:t>
            </w:r>
          </w:p>
        </w:tc>
        <w:tc>
          <w:tcPr>
            <w:tcW w:w="3685" w:type="dxa"/>
            <w:vAlign w:val="bottom"/>
          </w:tcPr>
          <w:p w14:paraId="25C09E55" w14:textId="1C5B52DA"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Day, 1963</w:t>
            </w:r>
          </w:p>
        </w:tc>
        <w:tc>
          <w:tcPr>
            <w:tcW w:w="1134" w:type="dxa"/>
            <w:vAlign w:val="bottom"/>
          </w:tcPr>
          <w:p w14:paraId="6986E4AA" w14:textId="173CF8D8"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76FF3A07" w14:textId="192336D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33768E02"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4375A1C" w14:textId="25454B14"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7A889B77" w14:textId="273D7E9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65C12661" w14:textId="0A4E2BA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3DEA44B5" w14:textId="7284BD7E"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Syllidae</w:t>
            </w:r>
          </w:p>
        </w:tc>
        <w:tc>
          <w:tcPr>
            <w:tcW w:w="2693" w:type="dxa"/>
            <w:vAlign w:val="bottom"/>
          </w:tcPr>
          <w:p w14:paraId="5F5ABC0D" w14:textId="1ABE0F4C"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b/>
                <w:bCs/>
                <w:i/>
                <w:iCs/>
                <w:sz w:val="16"/>
                <w:szCs w:val="16"/>
              </w:rPr>
              <w:t>Anguillosyllis hessleri*</w:t>
            </w:r>
          </w:p>
        </w:tc>
        <w:tc>
          <w:tcPr>
            <w:tcW w:w="3685" w:type="dxa"/>
            <w:vAlign w:val="bottom"/>
          </w:tcPr>
          <w:p w14:paraId="36ED38EE" w14:textId="0B6CB2CB"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Maciolek, 2020</w:t>
            </w:r>
          </w:p>
        </w:tc>
        <w:tc>
          <w:tcPr>
            <w:tcW w:w="1134" w:type="dxa"/>
            <w:vAlign w:val="bottom"/>
          </w:tcPr>
          <w:p w14:paraId="45ADE61E" w14:textId="6474D463"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3B61D6B4" w14:textId="60EDA3E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7C1BEE0A"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632BBAA" w14:textId="367B8F66"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435659E6" w14:textId="51744A9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62C3B108" w14:textId="3DA44688"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086B7001" w14:textId="4929CEE0"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Syllidae</w:t>
            </w:r>
          </w:p>
        </w:tc>
        <w:tc>
          <w:tcPr>
            <w:tcW w:w="2693" w:type="dxa"/>
            <w:vAlign w:val="bottom"/>
          </w:tcPr>
          <w:p w14:paraId="1CB47FA7" w14:textId="5DB18430"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Anguillosyllis </w:t>
            </w:r>
            <w:proofErr w:type="spellStart"/>
            <w:r>
              <w:rPr>
                <w:rFonts w:cs="Arial"/>
                <w:i/>
                <w:iCs/>
                <w:sz w:val="16"/>
                <w:szCs w:val="16"/>
              </w:rPr>
              <w:t>palpata</w:t>
            </w:r>
            <w:proofErr w:type="spellEnd"/>
          </w:p>
        </w:tc>
        <w:tc>
          <w:tcPr>
            <w:tcW w:w="3685" w:type="dxa"/>
            <w:vAlign w:val="bottom"/>
          </w:tcPr>
          <w:p w14:paraId="5391E05D" w14:textId="08EF74C6"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(Hartman, 1967)</w:t>
            </w:r>
          </w:p>
        </w:tc>
        <w:tc>
          <w:tcPr>
            <w:tcW w:w="1134" w:type="dxa"/>
            <w:vAlign w:val="bottom"/>
          </w:tcPr>
          <w:p w14:paraId="1E59408E" w14:textId="1E3AE7B2"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610E4939" w14:textId="54D74E4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3611C47B"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687E9C5" w14:textId="40C17F8C"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37201963" w14:textId="70377895"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657AB73D" w14:textId="4D02253F"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2FD49BEB" w14:textId="6B991992"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Syllidae</w:t>
            </w:r>
          </w:p>
        </w:tc>
        <w:tc>
          <w:tcPr>
            <w:tcW w:w="2693" w:type="dxa"/>
            <w:vAlign w:val="bottom"/>
          </w:tcPr>
          <w:p w14:paraId="0A6E4A69" w14:textId="4D10E2DC"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b/>
                <w:bCs/>
                <w:i/>
                <w:iCs/>
                <w:sz w:val="16"/>
                <w:szCs w:val="16"/>
              </w:rPr>
              <w:t>Anguillosyllis truebloodi*</w:t>
            </w:r>
          </w:p>
        </w:tc>
        <w:tc>
          <w:tcPr>
            <w:tcW w:w="3685" w:type="dxa"/>
            <w:vAlign w:val="bottom"/>
          </w:tcPr>
          <w:p w14:paraId="44294EEC" w14:textId="60045D18"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Maciolek, 2020</w:t>
            </w:r>
          </w:p>
        </w:tc>
        <w:tc>
          <w:tcPr>
            <w:tcW w:w="1134" w:type="dxa"/>
            <w:vAlign w:val="bottom"/>
          </w:tcPr>
          <w:p w14:paraId="7FC59716" w14:textId="640041DF"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5A4221A6" w14:textId="10FB838E"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7FADE670"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2AB8117" w14:textId="432249C3"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68844A76" w14:textId="342288F0"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36297B6B" w14:textId="1D8033CF"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Phyllodocida</w:t>
            </w:r>
          </w:p>
        </w:tc>
        <w:tc>
          <w:tcPr>
            <w:tcW w:w="1985" w:type="dxa"/>
            <w:vAlign w:val="bottom"/>
          </w:tcPr>
          <w:p w14:paraId="70707695" w14:textId="53FDDDA4"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Syllidae</w:t>
            </w:r>
          </w:p>
        </w:tc>
        <w:tc>
          <w:tcPr>
            <w:tcW w:w="2693" w:type="dxa"/>
            <w:vAlign w:val="bottom"/>
          </w:tcPr>
          <w:p w14:paraId="2582339B" w14:textId="46060810"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Parexogone</w:t>
            </w:r>
            <w:proofErr w:type="spellEnd"/>
            <w:r>
              <w:rPr>
                <w:rFonts w:cs="Arial"/>
                <w:i/>
                <w:iCs/>
                <w:sz w:val="16"/>
                <w:szCs w:val="16"/>
              </w:rPr>
              <w:t xml:space="preserve"> </w:t>
            </w:r>
            <w:proofErr w:type="spellStart"/>
            <w:r>
              <w:rPr>
                <w:rFonts w:cs="Arial"/>
                <w:i/>
                <w:iCs/>
                <w:sz w:val="16"/>
                <w:szCs w:val="16"/>
              </w:rPr>
              <w:t>wolfi</w:t>
            </w:r>
            <w:proofErr w:type="spellEnd"/>
            <w:r>
              <w:rPr>
                <w:rFonts w:cs="Arial"/>
                <w:i/>
                <w:iCs/>
                <w:sz w:val="16"/>
                <w:szCs w:val="16"/>
              </w:rPr>
              <w:t>~</w:t>
            </w:r>
          </w:p>
        </w:tc>
        <w:tc>
          <w:tcPr>
            <w:tcW w:w="3685" w:type="dxa"/>
            <w:vAlign w:val="bottom"/>
          </w:tcPr>
          <w:p w14:paraId="0F02965B" w14:textId="18FBCB5C"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(San Martín, 1991)</w:t>
            </w:r>
          </w:p>
        </w:tc>
        <w:tc>
          <w:tcPr>
            <w:tcW w:w="1134" w:type="dxa"/>
            <w:vAlign w:val="bottom"/>
          </w:tcPr>
          <w:p w14:paraId="714EDAC0" w14:textId="5D820D4A"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92AF2B4" w14:textId="6144B62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4CBDA2AE"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D6E4B0D" w14:textId="25BB0DFB"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1B420F03" w14:textId="6197F4F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50469F09" w14:textId="5DFF84F3"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Sabellida</w:t>
            </w:r>
            <w:proofErr w:type="spellEnd"/>
          </w:p>
        </w:tc>
        <w:tc>
          <w:tcPr>
            <w:tcW w:w="1985" w:type="dxa"/>
            <w:vAlign w:val="bottom"/>
          </w:tcPr>
          <w:p w14:paraId="404FF7E8" w14:textId="3DFB9C3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Sabellidae</w:t>
            </w:r>
            <w:proofErr w:type="spellEnd"/>
          </w:p>
        </w:tc>
        <w:tc>
          <w:tcPr>
            <w:tcW w:w="2693" w:type="dxa"/>
            <w:vAlign w:val="bottom"/>
          </w:tcPr>
          <w:p w14:paraId="56E65EBD" w14:textId="5F0B39BC"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Potamethus</w:t>
            </w:r>
            <w:proofErr w:type="spellEnd"/>
            <w:r>
              <w:rPr>
                <w:rFonts w:cs="Arial"/>
                <w:i/>
                <w:iCs/>
                <w:sz w:val="16"/>
                <w:szCs w:val="16"/>
              </w:rPr>
              <w:t xml:space="preserve"> </w:t>
            </w:r>
            <w:proofErr w:type="spellStart"/>
            <w:r>
              <w:rPr>
                <w:rFonts w:cs="Arial"/>
                <w:i/>
                <w:iCs/>
                <w:sz w:val="16"/>
                <w:szCs w:val="16"/>
              </w:rPr>
              <w:t>scotiae</w:t>
            </w:r>
            <w:proofErr w:type="spellEnd"/>
            <w:r>
              <w:rPr>
                <w:rFonts w:cs="Arial"/>
                <w:i/>
                <w:iCs/>
                <w:sz w:val="16"/>
                <w:szCs w:val="16"/>
              </w:rPr>
              <w:t>~</w:t>
            </w:r>
          </w:p>
        </w:tc>
        <w:tc>
          <w:tcPr>
            <w:tcW w:w="3685" w:type="dxa"/>
            <w:vAlign w:val="bottom"/>
          </w:tcPr>
          <w:p w14:paraId="5ECD623C" w14:textId="009C7590"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Pixell</w:t>
            </w:r>
            <w:proofErr w:type="spellEnd"/>
            <w:r>
              <w:rPr>
                <w:rFonts w:cs="Arial"/>
                <w:sz w:val="16"/>
                <w:szCs w:val="16"/>
              </w:rPr>
              <w:t>, 1913)</w:t>
            </w:r>
          </w:p>
        </w:tc>
        <w:tc>
          <w:tcPr>
            <w:tcW w:w="1134" w:type="dxa"/>
            <w:vAlign w:val="bottom"/>
          </w:tcPr>
          <w:p w14:paraId="083E6F04" w14:textId="545F0AB2"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5E35B069" w14:textId="5D2A26D1"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2EE14AC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216D4B0" w14:textId="27E5B88E"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60EA37DB" w14:textId="3B2E8150"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146DB72F" w14:textId="2FBF0AD3"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Sabellida</w:t>
            </w:r>
            <w:proofErr w:type="spellEnd"/>
          </w:p>
        </w:tc>
        <w:tc>
          <w:tcPr>
            <w:tcW w:w="1985" w:type="dxa"/>
            <w:vAlign w:val="bottom"/>
          </w:tcPr>
          <w:p w14:paraId="50194BC2" w14:textId="0CF1D092"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Serpulidae</w:t>
            </w:r>
          </w:p>
        </w:tc>
        <w:tc>
          <w:tcPr>
            <w:tcW w:w="2693" w:type="dxa"/>
            <w:vAlign w:val="bottom"/>
          </w:tcPr>
          <w:p w14:paraId="757C2877" w14:textId="7953EAC7"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Bathyditrupa</w:t>
            </w:r>
            <w:proofErr w:type="spellEnd"/>
            <w:r>
              <w:rPr>
                <w:rFonts w:cs="Arial"/>
                <w:i/>
                <w:iCs/>
                <w:sz w:val="16"/>
                <w:szCs w:val="16"/>
              </w:rPr>
              <w:t xml:space="preserve"> </w:t>
            </w:r>
            <w:proofErr w:type="spellStart"/>
            <w:r>
              <w:rPr>
                <w:rFonts w:cs="Arial"/>
                <w:i/>
                <w:iCs/>
                <w:sz w:val="16"/>
                <w:szCs w:val="16"/>
              </w:rPr>
              <w:t>hovei</w:t>
            </w:r>
            <w:proofErr w:type="spellEnd"/>
          </w:p>
        </w:tc>
        <w:tc>
          <w:tcPr>
            <w:tcW w:w="3685" w:type="dxa"/>
            <w:vAlign w:val="bottom"/>
          </w:tcPr>
          <w:p w14:paraId="37295903" w14:textId="1F56F6B7"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Kupriyanova</w:t>
            </w:r>
            <w:proofErr w:type="spellEnd"/>
            <w:r>
              <w:rPr>
                <w:rFonts w:cs="Arial"/>
                <w:sz w:val="16"/>
                <w:szCs w:val="16"/>
              </w:rPr>
              <w:t>, 1993</w:t>
            </w:r>
          </w:p>
        </w:tc>
        <w:tc>
          <w:tcPr>
            <w:tcW w:w="1134" w:type="dxa"/>
            <w:vAlign w:val="bottom"/>
          </w:tcPr>
          <w:p w14:paraId="4848A4A0" w14:textId="4AD5DD0A"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25E0747B" w14:textId="098DACB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4684742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3FF9C8D" w14:textId="7FF21DE5"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50258D49" w14:textId="5907E41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4BAA0EF9" w14:textId="4FE8751D"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Sabellida</w:t>
            </w:r>
            <w:proofErr w:type="spellEnd"/>
          </w:p>
        </w:tc>
        <w:tc>
          <w:tcPr>
            <w:tcW w:w="1985" w:type="dxa"/>
            <w:vAlign w:val="bottom"/>
          </w:tcPr>
          <w:p w14:paraId="560D3E0C" w14:textId="249CDC32"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Siboglinidae</w:t>
            </w:r>
            <w:proofErr w:type="spellEnd"/>
          </w:p>
        </w:tc>
        <w:tc>
          <w:tcPr>
            <w:tcW w:w="2693" w:type="dxa"/>
            <w:vAlign w:val="bottom"/>
          </w:tcPr>
          <w:p w14:paraId="55123929" w14:textId="255B2B77"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Osedax</w:t>
            </w:r>
            <w:proofErr w:type="spellEnd"/>
            <w:r>
              <w:rPr>
                <w:rFonts w:cs="Arial"/>
                <w:i/>
                <w:iCs/>
                <w:sz w:val="16"/>
                <w:szCs w:val="16"/>
              </w:rPr>
              <w:t xml:space="preserve"> </w:t>
            </w:r>
            <w:proofErr w:type="spellStart"/>
            <w:r>
              <w:rPr>
                <w:rFonts w:cs="Arial"/>
                <w:i/>
                <w:iCs/>
                <w:sz w:val="16"/>
                <w:szCs w:val="16"/>
              </w:rPr>
              <w:t>frankpressi</w:t>
            </w:r>
            <w:proofErr w:type="spellEnd"/>
          </w:p>
        </w:tc>
        <w:tc>
          <w:tcPr>
            <w:tcW w:w="3685" w:type="dxa"/>
            <w:vAlign w:val="bottom"/>
          </w:tcPr>
          <w:p w14:paraId="3727BBD4" w14:textId="364A3659"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Rouse, </w:t>
            </w:r>
            <w:proofErr w:type="spellStart"/>
            <w:r>
              <w:rPr>
                <w:rFonts w:cs="Arial"/>
                <w:sz w:val="16"/>
                <w:szCs w:val="16"/>
              </w:rPr>
              <w:t>Goffredi</w:t>
            </w:r>
            <w:proofErr w:type="spellEnd"/>
            <w:r>
              <w:rPr>
                <w:rFonts w:cs="Arial"/>
                <w:sz w:val="16"/>
                <w:szCs w:val="16"/>
              </w:rPr>
              <w:t xml:space="preserve"> &amp; </w:t>
            </w:r>
            <w:proofErr w:type="spellStart"/>
            <w:r>
              <w:rPr>
                <w:rFonts w:cs="Arial"/>
                <w:sz w:val="16"/>
                <w:szCs w:val="16"/>
              </w:rPr>
              <w:t>Vrijenhoek</w:t>
            </w:r>
            <w:proofErr w:type="spellEnd"/>
            <w:r>
              <w:rPr>
                <w:rFonts w:cs="Arial"/>
                <w:sz w:val="16"/>
                <w:szCs w:val="16"/>
              </w:rPr>
              <w:t>, 2004</w:t>
            </w:r>
          </w:p>
        </w:tc>
        <w:tc>
          <w:tcPr>
            <w:tcW w:w="1134" w:type="dxa"/>
            <w:vAlign w:val="bottom"/>
          </w:tcPr>
          <w:p w14:paraId="0A5D7701" w14:textId="0A8023AB"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EAB23AD" w14:textId="70E516CF"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57F5C33C"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2698B08" w14:textId="2E794042"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0607A3F3" w14:textId="10E50FA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6E296649" w14:textId="1D24719B"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Spionida</w:t>
            </w:r>
          </w:p>
        </w:tc>
        <w:tc>
          <w:tcPr>
            <w:tcW w:w="1985" w:type="dxa"/>
            <w:vAlign w:val="bottom"/>
          </w:tcPr>
          <w:p w14:paraId="4545E386" w14:textId="66BFE80C"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Poecilochaetidae</w:t>
            </w:r>
            <w:proofErr w:type="spellEnd"/>
          </w:p>
        </w:tc>
        <w:tc>
          <w:tcPr>
            <w:tcW w:w="2693" w:type="dxa"/>
            <w:vAlign w:val="bottom"/>
          </w:tcPr>
          <w:p w14:paraId="25365FD3" w14:textId="13F0B34D"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Poecilochaetus</w:t>
            </w:r>
            <w:proofErr w:type="spellEnd"/>
            <w:r>
              <w:rPr>
                <w:rFonts w:cs="Arial"/>
                <w:i/>
                <w:iCs/>
                <w:sz w:val="16"/>
                <w:szCs w:val="16"/>
              </w:rPr>
              <w:t xml:space="preserve"> </w:t>
            </w:r>
            <w:proofErr w:type="spellStart"/>
            <w:r>
              <w:rPr>
                <w:rFonts w:cs="Arial"/>
                <w:i/>
                <w:iCs/>
                <w:sz w:val="16"/>
                <w:szCs w:val="16"/>
              </w:rPr>
              <w:t>fulgoris</w:t>
            </w:r>
            <w:proofErr w:type="spellEnd"/>
            <w:r>
              <w:rPr>
                <w:rFonts w:cs="Arial"/>
                <w:i/>
                <w:iCs/>
                <w:sz w:val="16"/>
                <w:szCs w:val="16"/>
              </w:rPr>
              <w:t>~</w:t>
            </w:r>
          </w:p>
        </w:tc>
        <w:tc>
          <w:tcPr>
            <w:tcW w:w="3685" w:type="dxa"/>
            <w:vAlign w:val="bottom"/>
          </w:tcPr>
          <w:p w14:paraId="3206FAD1" w14:textId="738B538D"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Claparède</w:t>
            </w:r>
            <w:proofErr w:type="spellEnd"/>
            <w:r>
              <w:rPr>
                <w:rFonts w:cs="Arial"/>
                <w:sz w:val="16"/>
                <w:szCs w:val="16"/>
              </w:rPr>
              <w:t xml:space="preserve"> in Ehlers, 1875</w:t>
            </w:r>
          </w:p>
        </w:tc>
        <w:tc>
          <w:tcPr>
            <w:tcW w:w="1134" w:type="dxa"/>
            <w:vAlign w:val="bottom"/>
          </w:tcPr>
          <w:p w14:paraId="50D1039C" w14:textId="093C8D8A"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D844FC9" w14:textId="730E8DCB"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0ECFF93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A4FC053" w14:textId="31CC6222"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3091D65E" w14:textId="31CBD9DA"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65D9A00C" w14:textId="38AF5E70"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Spionida</w:t>
            </w:r>
          </w:p>
        </w:tc>
        <w:tc>
          <w:tcPr>
            <w:tcW w:w="1985" w:type="dxa"/>
            <w:vAlign w:val="bottom"/>
          </w:tcPr>
          <w:p w14:paraId="68DDECA2" w14:textId="75F3C121"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Spionidae</w:t>
            </w:r>
          </w:p>
        </w:tc>
        <w:tc>
          <w:tcPr>
            <w:tcW w:w="2693" w:type="dxa"/>
            <w:vAlign w:val="bottom"/>
          </w:tcPr>
          <w:p w14:paraId="24CC01DB" w14:textId="275F8AD9"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Aonides</w:t>
            </w:r>
            <w:proofErr w:type="spellEnd"/>
            <w:r>
              <w:rPr>
                <w:rFonts w:cs="Arial"/>
                <w:i/>
                <w:iCs/>
                <w:sz w:val="16"/>
                <w:szCs w:val="16"/>
              </w:rPr>
              <w:t xml:space="preserve"> </w:t>
            </w:r>
            <w:proofErr w:type="spellStart"/>
            <w:r>
              <w:rPr>
                <w:rFonts w:cs="Arial"/>
                <w:i/>
                <w:iCs/>
                <w:sz w:val="16"/>
                <w:szCs w:val="16"/>
              </w:rPr>
              <w:t>selvagensis</w:t>
            </w:r>
            <w:proofErr w:type="spellEnd"/>
          </w:p>
        </w:tc>
        <w:tc>
          <w:tcPr>
            <w:tcW w:w="3685" w:type="dxa"/>
            <w:vAlign w:val="bottom"/>
          </w:tcPr>
          <w:p w14:paraId="417003D4" w14:textId="1D5610DC"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Brito, Nunez &amp; Riera, 2006</w:t>
            </w:r>
          </w:p>
        </w:tc>
        <w:tc>
          <w:tcPr>
            <w:tcW w:w="1134" w:type="dxa"/>
            <w:vAlign w:val="bottom"/>
          </w:tcPr>
          <w:p w14:paraId="014FAA9F" w14:textId="4760483B"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685137A1" w14:textId="53BFDFA4"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7919DE7A"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B98EDED" w14:textId="5179FB8A"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14EC7E5C" w14:textId="3F87743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4FB83A0E" w14:textId="7FCAE9A4"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Spionida</w:t>
            </w:r>
          </w:p>
        </w:tc>
        <w:tc>
          <w:tcPr>
            <w:tcW w:w="1985" w:type="dxa"/>
            <w:vAlign w:val="bottom"/>
          </w:tcPr>
          <w:p w14:paraId="6998127C" w14:textId="06160C8C"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Spionidae</w:t>
            </w:r>
          </w:p>
        </w:tc>
        <w:tc>
          <w:tcPr>
            <w:tcW w:w="2693" w:type="dxa"/>
            <w:vAlign w:val="bottom"/>
          </w:tcPr>
          <w:p w14:paraId="0A0A125D" w14:textId="7B0FD77C"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Aurospio </w:t>
            </w:r>
            <w:proofErr w:type="spellStart"/>
            <w:r>
              <w:rPr>
                <w:rFonts w:cs="Arial"/>
                <w:i/>
                <w:iCs/>
                <w:sz w:val="16"/>
                <w:szCs w:val="16"/>
              </w:rPr>
              <w:t>abranchiata</w:t>
            </w:r>
            <w:proofErr w:type="spellEnd"/>
            <w:r>
              <w:rPr>
                <w:rFonts w:cs="Arial"/>
                <w:i/>
                <w:iCs/>
                <w:sz w:val="16"/>
                <w:szCs w:val="16"/>
              </w:rPr>
              <w:t>~</w:t>
            </w:r>
          </w:p>
        </w:tc>
        <w:tc>
          <w:tcPr>
            <w:tcW w:w="3685" w:type="dxa"/>
            <w:vAlign w:val="bottom"/>
          </w:tcPr>
          <w:p w14:paraId="3F6F422B" w14:textId="5F2EC08D"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Neal, Paterson &amp; Soto in Paterson et al., 2016</w:t>
            </w:r>
          </w:p>
        </w:tc>
        <w:tc>
          <w:tcPr>
            <w:tcW w:w="1134" w:type="dxa"/>
            <w:vAlign w:val="bottom"/>
          </w:tcPr>
          <w:p w14:paraId="2A4A30EE" w14:textId="02FE30E4"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7B43F4F9" w14:textId="6CA6502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3601C372"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078EF6B" w14:textId="234A0C63"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6A85DADF" w14:textId="6281A309"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2C2A98B8" w14:textId="3621F7E1"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Spionida</w:t>
            </w:r>
          </w:p>
        </w:tc>
        <w:tc>
          <w:tcPr>
            <w:tcW w:w="1985" w:type="dxa"/>
            <w:vAlign w:val="bottom"/>
          </w:tcPr>
          <w:p w14:paraId="7931A069" w14:textId="3E13040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Spionidae</w:t>
            </w:r>
          </w:p>
        </w:tc>
        <w:tc>
          <w:tcPr>
            <w:tcW w:w="2693" w:type="dxa"/>
            <w:vAlign w:val="bottom"/>
          </w:tcPr>
          <w:p w14:paraId="7FE3C69D" w14:textId="5D4EFAD2"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Aurospio dibranchiata</w:t>
            </w:r>
          </w:p>
        </w:tc>
        <w:tc>
          <w:tcPr>
            <w:tcW w:w="3685" w:type="dxa"/>
            <w:vAlign w:val="bottom"/>
          </w:tcPr>
          <w:p w14:paraId="60477995" w14:textId="28923924"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Maciolek, 1981</w:t>
            </w:r>
          </w:p>
        </w:tc>
        <w:tc>
          <w:tcPr>
            <w:tcW w:w="1134" w:type="dxa"/>
            <w:vAlign w:val="bottom"/>
          </w:tcPr>
          <w:p w14:paraId="31102F68" w14:textId="79D1A81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54F7804C" w14:textId="7B2A9FB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1A69C40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CB3AC1A" w14:textId="4ACB63DE"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13DE4A6C" w14:textId="0FE5E790"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51D9D724" w14:textId="1E1676F8"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Spionida</w:t>
            </w:r>
          </w:p>
        </w:tc>
        <w:tc>
          <w:tcPr>
            <w:tcW w:w="1985" w:type="dxa"/>
            <w:vAlign w:val="bottom"/>
          </w:tcPr>
          <w:p w14:paraId="2D1F6BFA" w14:textId="254F905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Spionidae</w:t>
            </w:r>
          </w:p>
        </w:tc>
        <w:tc>
          <w:tcPr>
            <w:tcW w:w="2693" w:type="dxa"/>
            <w:vAlign w:val="bottom"/>
          </w:tcPr>
          <w:p w14:paraId="297E1EE1" w14:textId="67D9B125"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Aurospio </w:t>
            </w:r>
            <w:proofErr w:type="spellStart"/>
            <w:r>
              <w:rPr>
                <w:rFonts w:cs="Arial"/>
                <w:i/>
                <w:iCs/>
                <w:sz w:val="16"/>
                <w:szCs w:val="16"/>
              </w:rPr>
              <w:t>foodbancsia</w:t>
            </w:r>
            <w:proofErr w:type="spellEnd"/>
            <w:r>
              <w:rPr>
                <w:rFonts w:cs="Arial"/>
                <w:i/>
                <w:iCs/>
                <w:sz w:val="16"/>
                <w:szCs w:val="16"/>
              </w:rPr>
              <w:t>~</w:t>
            </w:r>
          </w:p>
        </w:tc>
        <w:tc>
          <w:tcPr>
            <w:tcW w:w="3685" w:type="dxa"/>
            <w:vAlign w:val="bottom"/>
          </w:tcPr>
          <w:p w14:paraId="66735509" w14:textId="02118422"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Mincks, Dyal, Paterson, Smith &amp; Glover, 2009</w:t>
            </w:r>
          </w:p>
        </w:tc>
        <w:tc>
          <w:tcPr>
            <w:tcW w:w="1134" w:type="dxa"/>
            <w:vAlign w:val="bottom"/>
          </w:tcPr>
          <w:p w14:paraId="7192160E" w14:textId="21611E04"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0C65047C" w14:textId="25C94A02"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31CCD1A6"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691A56B" w14:textId="5DB0A610"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7C83DD26" w14:textId="0B57C2A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69C7EE7E" w14:textId="08779110"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Spionida</w:t>
            </w:r>
          </w:p>
        </w:tc>
        <w:tc>
          <w:tcPr>
            <w:tcW w:w="1985" w:type="dxa"/>
            <w:vAlign w:val="bottom"/>
          </w:tcPr>
          <w:p w14:paraId="361542FF" w14:textId="4B0F15D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Spionidae</w:t>
            </w:r>
          </w:p>
        </w:tc>
        <w:tc>
          <w:tcPr>
            <w:tcW w:w="2693" w:type="dxa"/>
            <w:vAlign w:val="bottom"/>
          </w:tcPr>
          <w:p w14:paraId="68B807B4" w14:textId="609B0E37"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Glandulospio</w:t>
            </w:r>
            <w:proofErr w:type="spellEnd"/>
            <w:r>
              <w:rPr>
                <w:rFonts w:cs="Arial"/>
                <w:i/>
                <w:iCs/>
                <w:sz w:val="16"/>
                <w:szCs w:val="16"/>
              </w:rPr>
              <w:t xml:space="preserve"> </w:t>
            </w:r>
            <w:proofErr w:type="spellStart"/>
            <w:r>
              <w:rPr>
                <w:rFonts w:cs="Arial"/>
                <w:i/>
                <w:iCs/>
                <w:sz w:val="16"/>
                <w:szCs w:val="16"/>
              </w:rPr>
              <w:t>orestes</w:t>
            </w:r>
            <w:proofErr w:type="spellEnd"/>
          </w:p>
        </w:tc>
        <w:tc>
          <w:tcPr>
            <w:tcW w:w="3685" w:type="dxa"/>
            <w:vAlign w:val="bottom"/>
          </w:tcPr>
          <w:p w14:paraId="770C60C6" w14:textId="5A0E4F0B"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Meißner</w:t>
            </w:r>
            <w:proofErr w:type="spellEnd"/>
            <w:r>
              <w:rPr>
                <w:rFonts w:cs="Arial"/>
                <w:sz w:val="16"/>
                <w:szCs w:val="16"/>
              </w:rPr>
              <w:t xml:space="preserve">, Bick, </w:t>
            </w:r>
            <w:proofErr w:type="spellStart"/>
            <w:r>
              <w:rPr>
                <w:rFonts w:cs="Arial"/>
                <w:sz w:val="16"/>
                <w:szCs w:val="16"/>
              </w:rPr>
              <w:t>Guggolz</w:t>
            </w:r>
            <w:proofErr w:type="spellEnd"/>
            <w:r>
              <w:rPr>
                <w:rFonts w:cs="Arial"/>
                <w:sz w:val="16"/>
                <w:szCs w:val="16"/>
              </w:rPr>
              <w:t xml:space="preserve"> &amp; </w:t>
            </w:r>
            <w:proofErr w:type="spellStart"/>
            <w:r>
              <w:rPr>
                <w:rFonts w:cs="Arial"/>
                <w:sz w:val="16"/>
                <w:szCs w:val="16"/>
              </w:rPr>
              <w:t>Götting</w:t>
            </w:r>
            <w:proofErr w:type="spellEnd"/>
            <w:r>
              <w:rPr>
                <w:rFonts w:cs="Arial"/>
                <w:sz w:val="16"/>
                <w:szCs w:val="16"/>
              </w:rPr>
              <w:t>, 2014</w:t>
            </w:r>
          </w:p>
        </w:tc>
        <w:tc>
          <w:tcPr>
            <w:tcW w:w="1134" w:type="dxa"/>
            <w:vAlign w:val="bottom"/>
          </w:tcPr>
          <w:p w14:paraId="30E98AB6" w14:textId="4F696FED"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0A7B287C" w14:textId="1AF7C41F"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685F0170"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993946A" w14:textId="59698D52"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4DB16872" w14:textId="0393B11A"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2A00B143" w14:textId="4F36773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Spionida</w:t>
            </w:r>
          </w:p>
        </w:tc>
        <w:tc>
          <w:tcPr>
            <w:tcW w:w="1985" w:type="dxa"/>
            <w:vAlign w:val="bottom"/>
          </w:tcPr>
          <w:p w14:paraId="779D14A1" w14:textId="5171579B"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Spionidae</w:t>
            </w:r>
          </w:p>
        </w:tc>
        <w:tc>
          <w:tcPr>
            <w:tcW w:w="2693" w:type="dxa"/>
            <w:vAlign w:val="bottom"/>
          </w:tcPr>
          <w:p w14:paraId="602D54A8" w14:textId="5B0A8EB7"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Prionospio </w:t>
            </w:r>
            <w:proofErr w:type="spellStart"/>
            <w:r>
              <w:rPr>
                <w:rFonts w:cs="Arial"/>
                <w:i/>
                <w:iCs/>
                <w:sz w:val="16"/>
                <w:szCs w:val="16"/>
              </w:rPr>
              <w:t>amarsupiata</w:t>
            </w:r>
            <w:proofErr w:type="spellEnd"/>
            <w:r>
              <w:rPr>
                <w:rFonts w:cs="Arial"/>
                <w:i/>
                <w:iCs/>
                <w:sz w:val="16"/>
                <w:szCs w:val="16"/>
              </w:rPr>
              <w:t>~</w:t>
            </w:r>
          </w:p>
        </w:tc>
        <w:tc>
          <w:tcPr>
            <w:tcW w:w="3685" w:type="dxa"/>
            <w:vAlign w:val="bottom"/>
          </w:tcPr>
          <w:p w14:paraId="461587B9" w14:textId="2E5D2382"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Neal &amp; Altamira in Paterson et al., 2016</w:t>
            </w:r>
          </w:p>
        </w:tc>
        <w:tc>
          <w:tcPr>
            <w:tcW w:w="1134" w:type="dxa"/>
            <w:vAlign w:val="bottom"/>
          </w:tcPr>
          <w:p w14:paraId="4304A41E" w14:textId="0A1BB193"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2418D98F" w14:textId="63780C3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4B72C9E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FC71243" w14:textId="4EB6D731"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33144F62" w14:textId="258F0FCB"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2D36418A" w14:textId="2F8B262E"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Spionida</w:t>
            </w:r>
          </w:p>
        </w:tc>
        <w:tc>
          <w:tcPr>
            <w:tcW w:w="1985" w:type="dxa"/>
            <w:vAlign w:val="bottom"/>
          </w:tcPr>
          <w:p w14:paraId="157D03EE" w14:textId="44758113"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Spionidae</w:t>
            </w:r>
          </w:p>
        </w:tc>
        <w:tc>
          <w:tcPr>
            <w:tcW w:w="2693" w:type="dxa"/>
            <w:vAlign w:val="bottom"/>
          </w:tcPr>
          <w:p w14:paraId="780C8F29" w14:textId="01DF93AF"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b/>
                <w:bCs/>
                <w:i/>
                <w:iCs/>
                <w:sz w:val="16"/>
                <w:szCs w:val="16"/>
              </w:rPr>
              <w:t>Prionospio branchilucida*</w:t>
            </w:r>
          </w:p>
        </w:tc>
        <w:tc>
          <w:tcPr>
            <w:tcW w:w="3685" w:type="dxa"/>
            <w:vAlign w:val="bottom"/>
          </w:tcPr>
          <w:p w14:paraId="14DCFF99" w14:textId="75E237D7"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Altamira, Glover &amp; Paterson in Paterson et al., 2016</w:t>
            </w:r>
          </w:p>
        </w:tc>
        <w:tc>
          <w:tcPr>
            <w:tcW w:w="1134" w:type="dxa"/>
            <w:vAlign w:val="bottom"/>
          </w:tcPr>
          <w:p w14:paraId="7D46530A" w14:textId="4A227A0D"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0DECAB42" w14:textId="27B11DBE"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7CF740C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DB9B031" w14:textId="2751C770"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27A8FD87" w14:textId="10D51F74"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1912E096" w14:textId="1E81FEE4"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Spionida</w:t>
            </w:r>
          </w:p>
        </w:tc>
        <w:tc>
          <w:tcPr>
            <w:tcW w:w="1985" w:type="dxa"/>
            <w:vAlign w:val="bottom"/>
          </w:tcPr>
          <w:p w14:paraId="043EAB58" w14:textId="5E16FC9A"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Spionidae</w:t>
            </w:r>
          </w:p>
        </w:tc>
        <w:tc>
          <w:tcPr>
            <w:tcW w:w="2693" w:type="dxa"/>
            <w:vAlign w:val="bottom"/>
          </w:tcPr>
          <w:p w14:paraId="73400211" w14:textId="2B2FC6A8"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Prionospio </w:t>
            </w:r>
            <w:proofErr w:type="spellStart"/>
            <w:r>
              <w:rPr>
                <w:rFonts w:cs="Arial"/>
                <w:i/>
                <w:iCs/>
                <w:sz w:val="16"/>
                <w:szCs w:val="16"/>
              </w:rPr>
              <w:t>kaplani</w:t>
            </w:r>
            <w:proofErr w:type="spellEnd"/>
          </w:p>
        </w:tc>
        <w:tc>
          <w:tcPr>
            <w:tcW w:w="3685" w:type="dxa"/>
            <w:vAlign w:val="bottom"/>
          </w:tcPr>
          <w:p w14:paraId="799C41BB" w14:textId="0003D532"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Altamira, Glover &amp; Paterson in Paterson et al., 2016</w:t>
            </w:r>
          </w:p>
        </w:tc>
        <w:tc>
          <w:tcPr>
            <w:tcW w:w="1134" w:type="dxa"/>
            <w:vAlign w:val="bottom"/>
          </w:tcPr>
          <w:p w14:paraId="7A929100" w14:textId="30BA09A3"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G</w:t>
            </w:r>
          </w:p>
        </w:tc>
        <w:tc>
          <w:tcPr>
            <w:tcW w:w="851" w:type="dxa"/>
            <w:vAlign w:val="bottom"/>
          </w:tcPr>
          <w:p w14:paraId="63D1A6C2" w14:textId="6C106FC4"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508D56D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47C3BFA" w14:textId="0DD5B442"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1D15B612" w14:textId="3A2C512B"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64F6989E" w14:textId="2159FE5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Spionida</w:t>
            </w:r>
          </w:p>
        </w:tc>
        <w:tc>
          <w:tcPr>
            <w:tcW w:w="1985" w:type="dxa"/>
            <w:vAlign w:val="bottom"/>
          </w:tcPr>
          <w:p w14:paraId="6349DB8F" w14:textId="091EECC9"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Spionidae</w:t>
            </w:r>
          </w:p>
        </w:tc>
        <w:tc>
          <w:tcPr>
            <w:tcW w:w="2693" w:type="dxa"/>
            <w:vAlign w:val="bottom"/>
          </w:tcPr>
          <w:p w14:paraId="2378E7F3" w14:textId="65019F74" w:rsidR="003B47FB" w:rsidRPr="008D194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sidRPr="008D194F">
              <w:rPr>
                <w:rFonts w:cs="Arial"/>
                <w:i/>
                <w:iCs/>
                <w:sz w:val="16"/>
                <w:szCs w:val="16"/>
              </w:rPr>
              <w:t>Spiophanes</w:t>
            </w:r>
            <w:proofErr w:type="spellEnd"/>
            <w:r w:rsidRPr="008D194F">
              <w:rPr>
                <w:rFonts w:cs="Arial"/>
                <w:i/>
                <w:iCs/>
                <w:sz w:val="16"/>
                <w:szCs w:val="16"/>
              </w:rPr>
              <w:t xml:space="preserve"> </w:t>
            </w:r>
            <w:proofErr w:type="spellStart"/>
            <w:r w:rsidRPr="008D194F">
              <w:rPr>
                <w:rFonts w:cs="Arial"/>
                <w:i/>
                <w:iCs/>
                <w:sz w:val="16"/>
                <w:szCs w:val="16"/>
              </w:rPr>
              <w:t>longisetus</w:t>
            </w:r>
            <w:proofErr w:type="spellEnd"/>
            <w:r w:rsidRPr="008D194F">
              <w:rPr>
                <w:rFonts w:cs="Arial"/>
                <w:i/>
                <w:iCs/>
                <w:sz w:val="16"/>
                <w:szCs w:val="16"/>
              </w:rPr>
              <w:t>~</w:t>
            </w:r>
          </w:p>
        </w:tc>
        <w:tc>
          <w:tcPr>
            <w:tcW w:w="3685" w:type="dxa"/>
            <w:vAlign w:val="bottom"/>
          </w:tcPr>
          <w:p w14:paraId="70671770" w14:textId="19446A8D"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Meißner</w:t>
            </w:r>
            <w:proofErr w:type="spellEnd"/>
            <w:r>
              <w:rPr>
                <w:rFonts w:cs="Arial"/>
                <w:sz w:val="16"/>
                <w:szCs w:val="16"/>
              </w:rPr>
              <w:t>, 2005</w:t>
            </w:r>
          </w:p>
        </w:tc>
        <w:tc>
          <w:tcPr>
            <w:tcW w:w="1134" w:type="dxa"/>
            <w:vAlign w:val="bottom"/>
          </w:tcPr>
          <w:p w14:paraId="3DFB0C70" w14:textId="6DC88155"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6318FC21" w14:textId="40167E35"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6EDC3BDB"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949D35E" w14:textId="77B108E7"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003EA5C1" w14:textId="3179E7DB"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7E69801A" w14:textId="70A797A2"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Spionida</w:t>
            </w:r>
          </w:p>
        </w:tc>
        <w:tc>
          <w:tcPr>
            <w:tcW w:w="1985" w:type="dxa"/>
            <w:vAlign w:val="bottom"/>
          </w:tcPr>
          <w:p w14:paraId="30645EFB" w14:textId="5542FB48"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Spionidae</w:t>
            </w:r>
          </w:p>
        </w:tc>
        <w:tc>
          <w:tcPr>
            <w:tcW w:w="2693" w:type="dxa"/>
            <w:vAlign w:val="bottom"/>
          </w:tcPr>
          <w:p w14:paraId="159C9CE0" w14:textId="1E827694" w:rsidR="003B47FB" w:rsidRPr="008D194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sidRPr="008D194F">
              <w:rPr>
                <w:rFonts w:cs="Arial"/>
                <w:b/>
                <w:bCs/>
                <w:i/>
                <w:iCs/>
                <w:sz w:val="16"/>
                <w:szCs w:val="16"/>
              </w:rPr>
              <w:t>Laonice</w:t>
            </w:r>
            <w:proofErr w:type="spellEnd"/>
            <w:r w:rsidRPr="008D194F">
              <w:rPr>
                <w:rFonts w:cs="Arial"/>
                <w:b/>
                <w:bCs/>
                <w:i/>
                <w:iCs/>
                <w:sz w:val="16"/>
                <w:szCs w:val="16"/>
              </w:rPr>
              <w:t xml:space="preserve"> </w:t>
            </w:r>
            <w:proofErr w:type="spellStart"/>
            <w:r w:rsidRPr="008D194F">
              <w:rPr>
                <w:rFonts w:cs="Arial"/>
                <w:b/>
                <w:bCs/>
                <w:i/>
                <w:iCs/>
                <w:sz w:val="16"/>
                <w:szCs w:val="16"/>
              </w:rPr>
              <w:t>finnelli</w:t>
            </w:r>
            <w:proofErr w:type="spellEnd"/>
            <w:r w:rsidRPr="008D194F">
              <w:rPr>
                <w:rFonts w:cs="Arial"/>
                <w:b/>
                <w:bCs/>
                <w:i/>
                <w:iCs/>
                <w:sz w:val="16"/>
                <w:szCs w:val="16"/>
              </w:rPr>
              <w:t>*</w:t>
            </w:r>
          </w:p>
        </w:tc>
        <w:tc>
          <w:tcPr>
            <w:tcW w:w="3685" w:type="dxa"/>
            <w:vAlign w:val="bottom"/>
          </w:tcPr>
          <w:p w14:paraId="343B011C" w14:textId="0E0BD3B3"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
        </w:tc>
        <w:tc>
          <w:tcPr>
            <w:tcW w:w="1134" w:type="dxa"/>
            <w:vAlign w:val="bottom"/>
          </w:tcPr>
          <w:p w14:paraId="56A670CD" w14:textId="079766B5"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4A425C50" w14:textId="3A28CDCB"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79A89897"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1F135C0" w14:textId="214A9FE0"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6DA7BD85" w14:textId="3735EF0A"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571E8F0D" w14:textId="08ADD9CB"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Spionida</w:t>
            </w:r>
          </w:p>
        </w:tc>
        <w:tc>
          <w:tcPr>
            <w:tcW w:w="1985" w:type="dxa"/>
            <w:vAlign w:val="bottom"/>
          </w:tcPr>
          <w:p w14:paraId="4A62C9C0" w14:textId="71197FD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Spionidae</w:t>
            </w:r>
          </w:p>
        </w:tc>
        <w:tc>
          <w:tcPr>
            <w:tcW w:w="2693" w:type="dxa"/>
            <w:vAlign w:val="bottom"/>
          </w:tcPr>
          <w:p w14:paraId="4AE2B765" w14:textId="2BD2C99A" w:rsidR="003B47FB" w:rsidRPr="008D194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sidRPr="008D194F">
              <w:rPr>
                <w:rFonts w:cs="Arial"/>
                <w:b/>
                <w:bCs/>
                <w:i/>
                <w:iCs/>
                <w:sz w:val="16"/>
                <w:szCs w:val="16"/>
              </w:rPr>
              <w:t>Laonice</w:t>
            </w:r>
            <w:proofErr w:type="spellEnd"/>
            <w:r w:rsidRPr="008D194F">
              <w:rPr>
                <w:rFonts w:cs="Arial"/>
                <w:b/>
                <w:bCs/>
                <w:i/>
                <w:iCs/>
                <w:sz w:val="16"/>
                <w:szCs w:val="16"/>
              </w:rPr>
              <w:t xml:space="preserve"> </w:t>
            </w:r>
            <w:proofErr w:type="spellStart"/>
            <w:r w:rsidRPr="008D194F">
              <w:rPr>
                <w:rFonts w:cs="Arial"/>
                <w:b/>
                <w:bCs/>
                <w:i/>
                <w:iCs/>
                <w:sz w:val="16"/>
                <w:szCs w:val="16"/>
              </w:rPr>
              <w:t>shulseae</w:t>
            </w:r>
            <w:proofErr w:type="spellEnd"/>
            <w:r w:rsidRPr="008D194F">
              <w:rPr>
                <w:rFonts w:cs="Arial"/>
                <w:b/>
                <w:bCs/>
                <w:i/>
                <w:iCs/>
                <w:sz w:val="16"/>
                <w:szCs w:val="16"/>
              </w:rPr>
              <w:t>*</w:t>
            </w:r>
          </w:p>
        </w:tc>
        <w:tc>
          <w:tcPr>
            <w:tcW w:w="3685" w:type="dxa"/>
            <w:vAlign w:val="bottom"/>
          </w:tcPr>
          <w:p w14:paraId="76A28610" w14:textId="508CDDA7"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
        </w:tc>
        <w:tc>
          <w:tcPr>
            <w:tcW w:w="1134" w:type="dxa"/>
            <w:vAlign w:val="bottom"/>
          </w:tcPr>
          <w:p w14:paraId="53FE14FD" w14:textId="3B23EC8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55780D71" w14:textId="618825BD"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170C006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3F2D250" w14:textId="486E4230"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257B31D6" w14:textId="6F613A0C"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0233B25E" w14:textId="2115E188"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Spionida</w:t>
            </w:r>
          </w:p>
        </w:tc>
        <w:tc>
          <w:tcPr>
            <w:tcW w:w="1985" w:type="dxa"/>
            <w:vAlign w:val="bottom"/>
          </w:tcPr>
          <w:p w14:paraId="144E688A" w14:textId="5F7B5C83"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Spionidae</w:t>
            </w:r>
          </w:p>
        </w:tc>
        <w:tc>
          <w:tcPr>
            <w:tcW w:w="2693" w:type="dxa"/>
            <w:vAlign w:val="bottom"/>
          </w:tcPr>
          <w:p w14:paraId="1F0D25F1" w14:textId="7B65856B" w:rsidR="003B47FB" w:rsidRPr="008D194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sidRPr="008D194F">
              <w:rPr>
                <w:rFonts w:cs="Arial"/>
                <w:b/>
                <w:bCs/>
                <w:i/>
                <w:iCs/>
                <w:sz w:val="16"/>
                <w:szCs w:val="16"/>
              </w:rPr>
              <w:t>Poecilochaetus</w:t>
            </w:r>
            <w:proofErr w:type="spellEnd"/>
            <w:r w:rsidRPr="008D194F">
              <w:rPr>
                <w:rFonts w:cs="Arial"/>
                <w:b/>
                <w:bCs/>
                <w:i/>
                <w:iCs/>
                <w:sz w:val="16"/>
                <w:szCs w:val="16"/>
              </w:rPr>
              <w:t xml:space="preserve"> </w:t>
            </w:r>
            <w:proofErr w:type="spellStart"/>
            <w:r w:rsidRPr="008D194F">
              <w:rPr>
                <w:rFonts w:cs="Arial"/>
                <w:b/>
                <w:bCs/>
                <w:i/>
                <w:iCs/>
                <w:sz w:val="16"/>
                <w:szCs w:val="16"/>
              </w:rPr>
              <w:t>brenkei</w:t>
            </w:r>
            <w:proofErr w:type="spellEnd"/>
            <w:r w:rsidRPr="008D194F">
              <w:rPr>
                <w:rFonts w:cs="Arial"/>
                <w:b/>
                <w:bCs/>
                <w:i/>
                <w:iCs/>
                <w:sz w:val="16"/>
                <w:szCs w:val="16"/>
              </w:rPr>
              <w:t>*</w:t>
            </w:r>
          </w:p>
        </w:tc>
        <w:tc>
          <w:tcPr>
            <w:tcW w:w="3685" w:type="dxa"/>
            <w:vAlign w:val="bottom"/>
          </w:tcPr>
          <w:p w14:paraId="567554AF" w14:textId="00BC44F3"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
        </w:tc>
        <w:tc>
          <w:tcPr>
            <w:tcW w:w="1134" w:type="dxa"/>
            <w:vAlign w:val="bottom"/>
          </w:tcPr>
          <w:p w14:paraId="6E3E9803" w14:textId="11D68780"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25A8E24" w14:textId="4E0E5B91"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440BF72E"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277421C" w14:textId="636FAA58"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743000D7" w14:textId="2B3F4933"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709D1BAF" w14:textId="1DBCA284"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Terebellida</w:t>
            </w:r>
          </w:p>
        </w:tc>
        <w:tc>
          <w:tcPr>
            <w:tcW w:w="1985" w:type="dxa"/>
            <w:vAlign w:val="bottom"/>
          </w:tcPr>
          <w:p w14:paraId="563BF1D9" w14:textId="468A4479"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Cirratulidae</w:t>
            </w:r>
          </w:p>
        </w:tc>
        <w:tc>
          <w:tcPr>
            <w:tcW w:w="2693" w:type="dxa"/>
            <w:vAlign w:val="bottom"/>
          </w:tcPr>
          <w:p w14:paraId="54B9F39D" w14:textId="4143F8DA"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Aphelochaeta</w:t>
            </w:r>
            <w:proofErr w:type="spellEnd"/>
            <w:r>
              <w:rPr>
                <w:rFonts w:cs="Arial"/>
                <w:b/>
                <w:bCs/>
                <w:i/>
                <w:iCs/>
                <w:sz w:val="16"/>
                <w:szCs w:val="16"/>
              </w:rPr>
              <w:t xml:space="preserve"> </w:t>
            </w:r>
            <w:proofErr w:type="spellStart"/>
            <w:r>
              <w:rPr>
                <w:rFonts w:cs="Arial"/>
                <w:b/>
                <w:bCs/>
                <w:i/>
                <w:iCs/>
                <w:sz w:val="16"/>
                <w:szCs w:val="16"/>
              </w:rPr>
              <w:t>abyssalis</w:t>
            </w:r>
            <w:proofErr w:type="spellEnd"/>
            <w:r>
              <w:rPr>
                <w:rFonts w:cs="Arial"/>
                <w:b/>
                <w:bCs/>
                <w:i/>
                <w:iCs/>
                <w:sz w:val="16"/>
                <w:szCs w:val="16"/>
              </w:rPr>
              <w:t>*</w:t>
            </w:r>
          </w:p>
        </w:tc>
        <w:tc>
          <w:tcPr>
            <w:tcW w:w="3685" w:type="dxa"/>
            <w:vAlign w:val="bottom"/>
          </w:tcPr>
          <w:p w14:paraId="7CC3A972" w14:textId="2F1C0757"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Blake, 2019</w:t>
            </w:r>
          </w:p>
        </w:tc>
        <w:tc>
          <w:tcPr>
            <w:tcW w:w="1134" w:type="dxa"/>
            <w:vAlign w:val="bottom"/>
          </w:tcPr>
          <w:p w14:paraId="79486B54" w14:textId="32F9565D"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6A4A6B87" w14:textId="2272F0B3"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60BFBEF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A167116" w14:textId="4EFC16F5"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69FD1682" w14:textId="600D796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2D5557F0" w14:textId="5693179B"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Terebellida</w:t>
            </w:r>
          </w:p>
        </w:tc>
        <w:tc>
          <w:tcPr>
            <w:tcW w:w="1985" w:type="dxa"/>
            <w:vAlign w:val="bottom"/>
          </w:tcPr>
          <w:p w14:paraId="3E1B5C71" w14:textId="0E69C1CA"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Cirratulidae</w:t>
            </w:r>
          </w:p>
        </w:tc>
        <w:tc>
          <w:tcPr>
            <w:tcW w:w="2693" w:type="dxa"/>
            <w:vAlign w:val="bottom"/>
          </w:tcPr>
          <w:p w14:paraId="3AB6351E" w14:textId="3CFA37C9"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Aphelochaeta</w:t>
            </w:r>
            <w:proofErr w:type="spellEnd"/>
            <w:r>
              <w:rPr>
                <w:rFonts w:cs="Arial"/>
                <w:b/>
                <w:bCs/>
                <w:i/>
                <w:iCs/>
                <w:sz w:val="16"/>
                <w:szCs w:val="16"/>
              </w:rPr>
              <w:t xml:space="preserve"> </w:t>
            </w:r>
            <w:proofErr w:type="spellStart"/>
            <w:r>
              <w:rPr>
                <w:rFonts w:cs="Arial"/>
                <w:b/>
                <w:bCs/>
                <w:i/>
                <w:iCs/>
                <w:sz w:val="16"/>
                <w:szCs w:val="16"/>
              </w:rPr>
              <w:t>clarionensis</w:t>
            </w:r>
            <w:proofErr w:type="spellEnd"/>
            <w:r>
              <w:rPr>
                <w:rFonts w:cs="Arial"/>
                <w:b/>
                <w:bCs/>
                <w:i/>
                <w:iCs/>
                <w:sz w:val="16"/>
                <w:szCs w:val="16"/>
              </w:rPr>
              <w:t>*</w:t>
            </w:r>
          </w:p>
        </w:tc>
        <w:tc>
          <w:tcPr>
            <w:tcW w:w="3685" w:type="dxa"/>
            <w:vAlign w:val="bottom"/>
          </w:tcPr>
          <w:p w14:paraId="7B20801C" w14:textId="7E599436"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Blake, 2019</w:t>
            </w:r>
          </w:p>
        </w:tc>
        <w:tc>
          <w:tcPr>
            <w:tcW w:w="1134" w:type="dxa"/>
            <w:vAlign w:val="bottom"/>
          </w:tcPr>
          <w:p w14:paraId="28DFA590" w14:textId="55D3194B"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26DF54AA" w14:textId="6BA4602F"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45A6A9F9"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70D24CE" w14:textId="68F1001F"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0E49B2FA" w14:textId="60BD3DB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3C63E6E1" w14:textId="2B366144"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Terebellida</w:t>
            </w:r>
          </w:p>
        </w:tc>
        <w:tc>
          <w:tcPr>
            <w:tcW w:w="1985" w:type="dxa"/>
            <w:vAlign w:val="bottom"/>
          </w:tcPr>
          <w:p w14:paraId="5F9D1935" w14:textId="4DBC0EA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Cirratulidae</w:t>
            </w:r>
          </w:p>
        </w:tc>
        <w:tc>
          <w:tcPr>
            <w:tcW w:w="2693" w:type="dxa"/>
            <w:vAlign w:val="bottom"/>
          </w:tcPr>
          <w:p w14:paraId="28DCED6F" w14:textId="6AE2CB15"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Aphelochaeta</w:t>
            </w:r>
            <w:proofErr w:type="spellEnd"/>
            <w:r>
              <w:rPr>
                <w:rFonts w:cs="Arial"/>
                <w:b/>
                <w:bCs/>
                <w:i/>
                <w:iCs/>
                <w:sz w:val="16"/>
                <w:szCs w:val="16"/>
              </w:rPr>
              <w:t xml:space="preserve"> </w:t>
            </w:r>
            <w:proofErr w:type="spellStart"/>
            <w:r>
              <w:rPr>
                <w:rFonts w:cs="Arial"/>
                <w:b/>
                <w:bCs/>
                <w:i/>
                <w:iCs/>
                <w:sz w:val="16"/>
                <w:szCs w:val="16"/>
              </w:rPr>
              <w:t>clippertonensis</w:t>
            </w:r>
            <w:proofErr w:type="spellEnd"/>
            <w:r>
              <w:rPr>
                <w:rFonts w:cs="Arial"/>
                <w:b/>
                <w:bCs/>
                <w:i/>
                <w:iCs/>
                <w:sz w:val="16"/>
                <w:szCs w:val="16"/>
              </w:rPr>
              <w:t>*</w:t>
            </w:r>
          </w:p>
        </w:tc>
        <w:tc>
          <w:tcPr>
            <w:tcW w:w="3685" w:type="dxa"/>
            <w:vAlign w:val="bottom"/>
          </w:tcPr>
          <w:p w14:paraId="3E8D735F" w14:textId="23F4AE19"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Blake, 2019</w:t>
            </w:r>
          </w:p>
        </w:tc>
        <w:tc>
          <w:tcPr>
            <w:tcW w:w="1134" w:type="dxa"/>
            <w:vAlign w:val="bottom"/>
          </w:tcPr>
          <w:p w14:paraId="538FD841" w14:textId="13F0583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50682029" w14:textId="6C1C6664"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63381D27"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5D39092" w14:textId="0D036F8A"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405E0615" w14:textId="7CCB30C8"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721C33AF" w14:textId="24F21B5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Terebellida</w:t>
            </w:r>
          </w:p>
        </w:tc>
        <w:tc>
          <w:tcPr>
            <w:tcW w:w="1985" w:type="dxa"/>
            <w:vAlign w:val="bottom"/>
          </w:tcPr>
          <w:p w14:paraId="3EF7BB88" w14:textId="56ACF66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Cirratulidae</w:t>
            </w:r>
          </w:p>
        </w:tc>
        <w:tc>
          <w:tcPr>
            <w:tcW w:w="2693" w:type="dxa"/>
            <w:vAlign w:val="bottom"/>
          </w:tcPr>
          <w:p w14:paraId="40E22D18" w14:textId="72420DC4"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Aphelochaeta</w:t>
            </w:r>
            <w:proofErr w:type="spellEnd"/>
            <w:r>
              <w:rPr>
                <w:rFonts w:cs="Arial"/>
                <w:i/>
                <w:iCs/>
                <w:sz w:val="16"/>
                <w:szCs w:val="16"/>
              </w:rPr>
              <w:t xml:space="preserve"> </w:t>
            </w:r>
            <w:proofErr w:type="spellStart"/>
            <w:r>
              <w:rPr>
                <w:rFonts w:cs="Arial"/>
                <w:i/>
                <w:iCs/>
                <w:sz w:val="16"/>
                <w:szCs w:val="16"/>
              </w:rPr>
              <w:t>monilaris</w:t>
            </w:r>
            <w:proofErr w:type="spellEnd"/>
            <w:r>
              <w:rPr>
                <w:rFonts w:cs="Arial"/>
                <w:i/>
                <w:iCs/>
                <w:sz w:val="16"/>
                <w:szCs w:val="16"/>
              </w:rPr>
              <w:t>~</w:t>
            </w:r>
          </w:p>
        </w:tc>
        <w:tc>
          <w:tcPr>
            <w:tcW w:w="3685" w:type="dxa"/>
            <w:vAlign w:val="bottom"/>
          </w:tcPr>
          <w:p w14:paraId="3FE8BFA5" w14:textId="6C10CD91"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(Hartman, 1960)</w:t>
            </w:r>
          </w:p>
        </w:tc>
        <w:tc>
          <w:tcPr>
            <w:tcW w:w="1134" w:type="dxa"/>
            <w:vAlign w:val="bottom"/>
          </w:tcPr>
          <w:p w14:paraId="5F0CF32F" w14:textId="4E93B748"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0EDA2E8A" w14:textId="4058740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2D6B1147"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AC343C5" w14:textId="07ACA7BF"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300BDE45" w14:textId="3233F91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525AC0BA" w14:textId="66B888B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Terebellida</w:t>
            </w:r>
          </w:p>
        </w:tc>
        <w:tc>
          <w:tcPr>
            <w:tcW w:w="1985" w:type="dxa"/>
            <w:vAlign w:val="bottom"/>
          </w:tcPr>
          <w:p w14:paraId="7EA07A3B" w14:textId="4CD403B2"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Cirratulidae</w:t>
            </w:r>
          </w:p>
        </w:tc>
        <w:tc>
          <w:tcPr>
            <w:tcW w:w="2693" w:type="dxa"/>
            <w:vAlign w:val="bottom"/>
          </w:tcPr>
          <w:p w14:paraId="6D7E2164" w14:textId="6CD3869C"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Aphelochaeta</w:t>
            </w:r>
            <w:proofErr w:type="spellEnd"/>
            <w:r>
              <w:rPr>
                <w:rFonts w:cs="Arial"/>
                <w:b/>
                <w:bCs/>
                <w:i/>
                <w:iCs/>
                <w:sz w:val="16"/>
                <w:szCs w:val="16"/>
              </w:rPr>
              <w:t xml:space="preserve"> </w:t>
            </w:r>
            <w:proofErr w:type="spellStart"/>
            <w:r>
              <w:rPr>
                <w:rFonts w:cs="Arial"/>
                <w:b/>
                <w:bCs/>
                <w:i/>
                <w:iCs/>
                <w:sz w:val="16"/>
                <w:szCs w:val="16"/>
              </w:rPr>
              <w:t>spargosis</w:t>
            </w:r>
            <w:proofErr w:type="spellEnd"/>
            <w:r>
              <w:rPr>
                <w:rFonts w:cs="Arial"/>
                <w:b/>
                <w:bCs/>
                <w:i/>
                <w:iCs/>
                <w:sz w:val="16"/>
                <w:szCs w:val="16"/>
              </w:rPr>
              <w:t>*</w:t>
            </w:r>
          </w:p>
        </w:tc>
        <w:tc>
          <w:tcPr>
            <w:tcW w:w="3685" w:type="dxa"/>
            <w:vAlign w:val="bottom"/>
          </w:tcPr>
          <w:p w14:paraId="1AD3F231" w14:textId="713A950E"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Blake, 2019</w:t>
            </w:r>
          </w:p>
        </w:tc>
        <w:tc>
          <w:tcPr>
            <w:tcW w:w="1134" w:type="dxa"/>
            <w:vAlign w:val="bottom"/>
          </w:tcPr>
          <w:p w14:paraId="4FFEF4D4" w14:textId="7BAF443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0303373F" w14:textId="55DE51AF"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20425C60"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F829CC5" w14:textId="4297C760"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50C52973" w14:textId="511391B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36D41298" w14:textId="67E88EDF"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Terebellida</w:t>
            </w:r>
          </w:p>
        </w:tc>
        <w:tc>
          <w:tcPr>
            <w:tcW w:w="1985" w:type="dxa"/>
            <w:vAlign w:val="bottom"/>
          </w:tcPr>
          <w:p w14:paraId="00DA27B1" w14:textId="175E2B5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Cirratulidae</w:t>
            </w:r>
          </w:p>
        </w:tc>
        <w:tc>
          <w:tcPr>
            <w:tcW w:w="2693" w:type="dxa"/>
            <w:vAlign w:val="bottom"/>
          </w:tcPr>
          <w:p w14:paraId="4C3155F1" w14:textId="5B265BB3"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Aphelochaeta</w:t>
            </w:r>
            <w:proofErr w:type="spellEnd"/>
            <w:r>
              <w:rPr>
                <w:rFonts w:cs="Arial"/>
                <w:b/>
                <w:bCs/>
                <w:i/>
                <w:iCs/>
                <w:sz w:val="16"/>
                <w:szCs w:val="16"/>
              </w:rPr>
              <w:t xml:space="preserve"> </w:t>
            </w:r>
            <w:proofErr w:type="spellStart"/>
            <w:r>
              <w:rPr>
                <w:rFonts w:cs="Arial"/>
                <w:b/>
                <w:bCs/>
                <w:i/>
                <w:iCs/>
                <w:sz w:val="16"/>
                <w:szCs w:val="16"/>
              </w:rPr>
              <w:t>tanyperistomia</w:t>
            </w:r>
            <w:proofErr w:type="spellEnd"/>
            <w:r>
              <w:rPr>
                <w:rFonts w:cs="Arial"/>
                <w:b/>
                <w:bCs/>
                <w:i/>
                <w:iCs/>
                <w:sz w:val="16"/>
                <w:szCs w:val="16"/>
              </w:rPr>
              <w:t>*</w:t>
            </w:r>
          </w:p>
        </w:tc>
        <w:tc>
          <w:tcPr>
            <w:tcW w:w="3685" w:type="dxa"/>
            <w:vAlign w:val="bottom"/>
          </w:tcPr>
          <w:p w14:paraId="1BBAD193" w14:textId="278815FD"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Blake, 2019</w:t>
            </w:r>
          </w:p>
        </w:tc>
        <w:tc>
          <w:tcPr>
            <w:tcW w:w="1134" w:type="dxa"/>
            <w:vAlign w:val="bottom"/>
          </w:tcPr>
          <w:p w14:paraId="6906BD3B" w14:textId="3003012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42966F8D" w14:textId="5AD0914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4CEBC433"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CDE94C9" w14:textId="72DA5278" w:rsidR="003B47FB" w:rsidRPr="00B135DD" w:rsidRDefault="003B47FB" w:rsidP="003B47FB">
            <w:pPr>
              <w:rPr>
                <w:b w:val="0"/>
                <w:sz w:val="16"/>
                <w:szCs w:val="16"/>
              </w:rPr>
            </w:pPr>
            <w:r w:rsidRPr="00B135DD">
              <w:rPr>
                <w:rFonts w:cs="Arial"/>
                <w:b w:val="0"/>
                <w:sz w:val="16"/>
                <w:szCs w:val="16"/>
              </w:rPr>
              <w:lastRenderedPageBreak/>
              <w:t>Annelida</w:t>
            </w:r>
          </w:p>
        </w:tc>
        <w:tc>
          <w:tcPr>
            <w:tcW w:w="1701" w:type="dxa"/>
            <w:vAlign w:val="bottom"/>
          </w:tcPr>
          <w:p w14:paraId="71FEA88D" w14:textId="1886362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519518A4" w14:textId="5429C072"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Terebellida</w:t>
            </w:r>
          </w:p>
        </w:tc>
        <w:tc>
          <w:tcPr>
            <w:tcW w:w="1985" w:type="dxa"/>
            <w:vAlign w:val="bottom"/>
          </w:tcPr>
          <w:p w14:paraId="5FDF2950" w14:textId="1133FD0B"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Cirratulidae</w:t>
            </w:r>
          </w:p>
        </w:tc>
        <w:tc>
          <w:tcPr>
            <w:tcW w:w="2693" w:type="dxa"/>
            <w:vAlign w:val="bottom"/>
          </w:tcPr>
          <w:p w14:paraId="0F40C4D2" w14:textId="3770AA44"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Aphelochaeta</w:t>
            </w:r>
            <w:proofErr w:type="spellEnd"/>
            <w:r>
              <w:rPr>
                <w:rFonts w:cs="Arial"/>
                <w:b/>
                <w:bCs/>
                <w:i/>
                <w:iCs/>
                <w:sz w:val="16"/>
                <w:szCs w:val="16"/>
              </w:rPr>
              <w:t xml:space="preserve"> </w:t>
            </w:r>
            <w:proofErr w:type="spellStart"/>
            <w:r>
              <w:rPr>
                <w:rFonts w:cs="Arial"/>
                <w:b/>
                <w:bCs/>
                <w:i/>
                <w:iCs/>
                <w:sz w:val="16"/>
                <w:szCs w:val="16"/>
              </w:rPr>
              <w:t>wilsoni</w:t>
            </w:r>
            <w:proofErr w:type="spellEnd"/>
            <w:r>
              <w:rPr>
                <w:rFonts w:cs="Arial"/>
                <w:b/>
                <w:bCs/>
                <w:i/>
                <w:iCs/>
                <w:sz w:val="16"/>
                <w:szCs w:val="16"/>
              </w:rPr>
              <w:t>*</w:t>
            </w:r>
          </w:p>
        </w:tc>
        <w:tc>
          <w:tcPr>
            <w:tcW w:w="3685" w:type="dxa"/>
            <w:vAlign w:val="bottom"/>
          </w:tcPr>
          <w:p w14:paraId="42CB6F33" w14:textId="6A13353C"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Blake, 2019</w:t>
            </w:r>
          </w:p>
        </w:tc>
        <w:tc>
          <w:tcPr>
            <w:tcW w:w="1134" w:type="dxa"/>
            <w:vAlign w:val="bottom"/>
          </w:tcPr>
          <w:p w14:paraId="1175D93D" w14:textId="33A3E65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w:t>
            </w:r>
          </w:p>
        </w:tc>
        <w:tc>
          <w:tcPr>
            <w:tcW w:w="851" w:type="dxa"/>
            <w:vAlign w:val="bottom"/>
          </w:tcPr>
          <w:p w14:paraId="711BA73D" w14:textId="31C82E03"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35EC95D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BD2A7E1" w14:textId="167883CA"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2B7F23ED" w14:textId="3468A2AC"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479215FC" w14:textId="77D9315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Terebellida</w:t>
            </w:r>
          </w:p>
        </w:tc>
        <w:tc>
          <w:tcPr>
            <w:tcW w:w="1985" w:type="dxa"/>
            <w:vAlign w:val="bottom"/>
          </w:tcPr>
          <w:p w14:paraId="4A624B0C" w14:textId="74DC6B12"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Cirratulidae</w:t>
            </w:r>
          </w:p>
        </w:tc>
        <w:tc>
          <w:tcPr>
            <w:tcW w:w="2693" w:type="dxa"/>
            <w:vAlign w:val="bottom"/>
          </w:tcPr>
          <w:p w14:paraId="37E5F7C8" w14:textId="14B41F38"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Caulleriella</w:t>
            </w:r>
            <w:proofErr w:type="spellEnd"/>
            <w:r>
              <w:rPr>
                <w:rFonts w:cs="Arial"/>
                <w:b/>
                <w:bCs/>
                <w:i/>
                <w:iCs/>
                <w:sz w:val="16"/>
                <w:szCs w:val="16"/>
              </w:rPr>
              <w:t xml:space="preserve"> </w:t>
            </w:r>
            <w:proofErr w:type="spellStart"/>
            <w:r>
              <w:rPr>
                <w:rFonts w:cs="Arial"/>
                <w:b/>
                <w:bCs/>
                <w:i/>
                <w:iCs/>
                <w:sz w:val="16"/>
                <w:szCs w:val="16"/>
              </w:rPr>
              <w:t>bathytata</w:t>
            </w:r>
            <w:proofErr w:type="spellEnd"/>
            <w:r>
              <w:rPr>
                <w:rFonts w:cs="Arial"/>
                <w:b/>
                <w:bCs/>
                <w:i/>
                <w:iCs/>
                <w:sz w:val="16"/>
                <w:szCs w:val="16"/>
              </w:rPr>
              <w:t>*</w:t>
            </w:r>
          </w:p>
        </w:tc>
        <w:tc>
          <w:tcPr>
            <w:tcW w:w="3685" w:type="dxa"/>
            <w:vAlign w:val="bottom"/>
          </w:tcPr>
          <w:p w14:paraId="0C5F8721" w14:textId="73497C88"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Blake, 2019</w:t>
            </w:r>
          </w:p>
        </w:tc>
        <w:tc>
          <w:tcPr>
            <w:tcW w:w="1134" w:type="dxa"/>
            <w:vAlign w:val="bottom"/>
          </w:tcPr>
          <w:p w14:paraId="47CFBDCD" w14:textId="333F32FA"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07B13FE3" w14:textId="1A9360D0"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7E5DC41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03D6A04" w14:textId="4960EC49"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5F190088" w14:textId="3BF3335E"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5D363C85" w14:textId="1EB95D7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Terebellida</w:t>
            </w:r>
          </w:p>
        </w:tc>
        <w:tc>
          <w:tcPr>
            <w:tcW w:w="1985" w:type="dxa"/>
            <w:vAlign w:val="bottom"/>
          </w:tcPr>
          <w:p w14:paraId="04BC8F5D" w14:textId="5AD8D075"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Cirratulidae</w:t>
            </w:r>
          </w:p>
        </w:tc>
        <w:tc>
          <w:tcPr>
            <w:tcW w:w="2693" w:type="dxa"/>
            <w:vAlign w:val="bottom"/>
          </w:tcPr>
          <w:p w14:paraId="50D49C7B" w14:textId="0FB4120A"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b/>
                <w:bCs/>
                <w:i/>
                <w:iCs/>
                <w:sz w:val="16"/>
                <w:szCs w:val="16"/>
              </w:rPr>
              <w:t xml:space="preserve">Chaetozone </w:t>
            </w:r>
            <w:proofErr w:type="spellStart"/>
            <w:r>
              <w:rPr>
                <w:rFonts w:cs="Arial"/>
                <w:b/>
                <w:bCs/>
                <w:i/>
                <w:iCs/>
                <w:sz w:val="16"/>
                <w:szCs w:val="16"/>
              </w:rPr>
              <w:t>akaina</w:t>
            </w:r>
            <w:proofErr w:type="spellEnd"/>
            <w:r>
              <w:rPr>
                <w:rFonts w:cs="Arial"/>
                <w:b/>
                <w:bCs/>
                <w:i/>
                <w:iCs/>
                <w:sz w:val="16"/>
                <w:szCs w:val="16"/>
              </w:rPr>
              <w:t>*</w:t>
            </w:r>
          </w:p>
        </w:tc>
        <w:tc>
          <w:tcPr>
            <w:tcW w:w="3685" w:type="dxa"/>
            <w:vAlign w:val="bottom"/>
          </w:tcPr>
          <w:p w14:paraId="0783EF48" w14:textId="3CD9BF78"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Blake, 2019</w:t>
            </w:r>
          </w:p>
        </w:tc>
        <w:tc>
          <w:tcPr>
            <w:tcW w:w="1134" w:type="dxa"/>
            <w:vAlign w:val="bottom"/>
          </w:tcPr>
          <w:p w14:paraId="6B7F5367" w14:textId="0FC9AFF4"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0EAF83BE" w14:textId="476FD16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448D47FB"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E38D622" w14:textId="56F029BD"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157BDBA7" w14:textId="3D30102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4BA64E8A" w14:textId="24F45E70"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Terebellida</w:t>
            </w:r>
          </w:p>
        </w:tc>
        <w:tc>
          <w:tcPr>
            <w:tcW w:w="1985" w:type="dxa"/>
            <w:vAlign w:val="bottom"/>
          </w:tcPr>
          <w:p w14:paraId="461FD8CD" w14:textId="68BF058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Cirratulidae</w:t>
            </w:r>
          </w:p>
        </w:tc>
        <w:tc>
          <w:tcPr>
            <w:tcW w:w="2693" w:type="dxa"/>
            <w:vAlign w:val="bottom"/>
          </w:tcPr>
          <w:p w14:paraId="4ECD140D" w14:textId="5E91E3E0"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Chaetozone </w:t>
            </w:r>
            <w:proofErr w:type="spellStart"/>
            <w:r>
              <w:rPr>
                <w:rFonts w:cs="Arial"/>
                <w:i/>
                <w:iCs/>
                <w:sz w:val="16"/>
                <w:szCs w:val="16"/>
              </w:rPr>
              <w:t>brunnea</w:t>
            </w:r>
            <w:proofErr w:type="spellEnd"/>
            <w:r>
              <w:rPr>
                <w:rFonts w:cs="Arial"/>
                <w:i/>
                <w:iCs/>
                <w:sz w:val="16"/>
                <w:szCs w:val="16"/>
              </w:rPr>
              <w:t>~</w:t>
            </w:r>
          </w:p>
        </w:tc>
        <w:tc>
          <w:tcPr>
            <w:tcW w:w="3685" w:type="dxa"/>
            <w:vAlign w:val="bottom"/>
          </w:tcPr>
          <w:p w14:paraId="2C871FEC" w14:textId="3437DB27"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Blake, 2006</w:t>
            </w:r>
          </w:p>
        </w:tc>
        <w:tc>
          <w:tcPr>
            <w:tcW w:w="1134" w:type="dxa"/>
            <w:vAlign w:val="bottom"/>
          </w:tcPr>
          <w:p w14:paraId="56E07B79" w14:textId="568075E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CEDA985" w14:textId="1EDCD713"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6E51F959"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B0F3AFA" w14:textId="70410809"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12567E03" w14:textId="29C2A75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1B2CEFDD" w14:textId="5A4D8531"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Terebellida</w:t>
            </w:r>
          </w:p>
        </w:tc>
        <w:tc>
          <w:tcPr>
            <w:tcW w:w="1985" w:type="dxa"/>
            <w:vAlign w:val="bottom"/>
          </w:tcPr>
          <w:p w14:paraId="25FAC2A9" w14:textId="5078E099"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Cirratulidae</w:t>
            </w:r>
          </w:p>
        </w:tc>
        <w:tc>
          <w:tcPr>
            <w:tcW w:w="2693" w:type="dxa"/>
            <w:vAlign w:val="bottom"/>
          </w:tcPr>
          <w:p w14:paraId="200A8AEA" w14:textId="55FC08BB"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Chaetozone corona</w:t>
            </w:r>
          </w:p>
        </w:tc>
        <w:tc>
          <w:tcPr>
            <w:tcW w:w="3685" w:type="dxa"/>
            <w:vAlign w:val="bottom"/>
          </w:tcPr>
          <w:p w14:paraId="4F7FEB5A" w14:textId="159497DD"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Berkeley &amp; Berkeley, 1941</w:t>
            </w:r>
          </w:p>
        </w:tc>
        <w:tc>
          <w:tcPr>
            <w:tcW w:w="1134" w:type="dxa"/>
            <w:vAlign w:val="bottom"/>
          </w:tcPr>
          <w:p w14:paraId="7974CC4F" w14:textId="19CBDA8B"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DD</w:t>
            </w:r>
          </w:p>
        </w:tc>
        <w:tc>
          <w:tcPr>
            <w:tcW w:w="851" w:type="dxa"/>
            <w:vAlign w:val="bottom"/>
          </w:tcPr>
          <w:p w14:paraId="10CEF321" w14:textId="3C8BCBCE"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5FB4EE3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9D7CCA8" w14:textId="2CCD1478"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46D336A7" w14:textId="06816DF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2FE4748B" w14:textId="7A3AD8C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Terebellida</w:t>
            </w:r>
          </w:p>
        </w:tc>
        <w:tc>
          <w:tcPr>
            <w:tcW w:w="1985" w:type="dxa"/>
            <w:vAlign w:val="bottom"/>
          </w:tcPr>
          <w:p w14:paraId="6A57C419" w14:textId="601F459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Cirratulidae</w:t>
            </w:r>
          </w:p>
        </w:tc>
        <w:tc>
          <w:tcPr>
            <w:tcW w:w="2693" w:type="dxa"/>
            <w:vAlign w:val="bottom"/>
          </w:tcPr>
          <w:p w14:paraId="440AD77C" w14:textId="5271BE65"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Chaetozone </w:t>
            </w:r>
            <w:proofErr w:type="spellStart"/>
            <w:r>
              <w:rPr>
                <w:rFonts w:cs="Arial"/>
                <w:i/>
                <w:iCs/>
                <w:sz w:val="16"/>
                <w:szCs w:val="16"/>
              </w:rPr>
              <w:t>gracilis</w:t>
            </w:r>
            <w:proofErr w:type="spellEnd"/>
            <w:r>
              <w:rPr>
                <w:rFonts w:cs="Arial"/>
                <w:i/>
                <w:iCs/>
                <w:sz w:val="16"/>
                <w:szCs w:val="16"/>
              </w:rPr>
              <w:t>~</w:t>
            </w:r>
          </w:p>
        </w:tc>
        <w:tc>
          <w:tcPr>
            <w:tcW w:w="3685" w:type="dxa"/>
            <w:vAlign w:val="bottom"/>
          </w:tcPr>
          <w:p w14:paraId="6EF9992B" w14:textId="12170F48"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(Moore, 1923)</w:t>
            </w:r>
          </w:p>
        </w:tc>
        <w:tc>
          <w:tcPr>
            <w:tcW w:w="1134" w:type="dxa"/>
            <w:vAlign w:val="bottom"/>
          </w:tcPr>
          <w:p w14:paraId="787600C0" w14:textId="595B14A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6207C8F3" w14:textId="12260BB5"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321CA402"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B2388F3" w14:textId="6E5E21C6"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5D49AB5E" w14:textId="12096A00"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6E400DDC" w14:textId="06E858F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Terebellida</w:t>
            </w:r>
          </w:p>
        </w:tc>
        <w:tc>
          <w:tcPr>
            <w:tcW w:w="1985" w:type="dxa"/>
            <w:vAlign w:val="bottom"/>
          </w:tcPr>
          <w:p w14:paraId="2A60B386" w14:textId="15EDFC50"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Cirratulidae</w:t>
            </w:r>
          </w:p>
        </w:tc>
        <w:tc>
          <w:tcPr>
            <w:tcW w:w="2693" w:type="dxa"/>
            <w:vAlign w:val="bottom"/>
          </w:tcPr>
          <w:p w14:paraId="5AD3E63B" w14:textId="0EF1CB59"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b/>
                <w:bCs/>
                <w:i/>
                <w:iCs/>
                <w:sz w:val="16"/>
                <w:szCs w:val="16"/>
              </w:rPr>
              <w:t xml:space="preserve">Chaetozone </w:t>
            </w:r>
            <w:proofErr w:type="spellStart"/>
            <w:r>
              <w:rPr>
                <w:rFonts w:cs="Arial"/>
                <w:b/>
                <w:bCs/>
                <w:i/>
                <w:iCs/>
                <w:sz w:val="16"/>
                <w:szCs w:val="16"/>
              </w:rPr>
              <w:t>grasslei</w:t>
            </w:r>
            <w:proofErr w:type="spellEnd"/>
            <w:r>
              <w:rPr>
                <w:rFonts w:cs="Arial"/>
                <w:b/>
                <w:bCs/>
                <w:i/>
                <w:iCs/>
                <w:sz w:val="16"/>
                <w:szCs w:val="16"/>
              </w:rPr>
              <w:t>*</w:t>
            </w:r>
          </w:p>
        </w:tc>
        <w:tc>
          <w:tcPr>
            <w:tcW w:w="3685" w:type="dxa"/>
            <w:vAlign w:val="bottom"/>
          </w:tcPr>
          <w:p w14:paraId="0E345B60" w14:textId="04D3DD32"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Blake, 2019</w:t>
            </w:r>
          </w:p>
        </w:tc>
        <w:tc>
          <w:tcPr>
            <w:tcW w:w="1134" w:type="dxa"/>
            <w:vAlign w:val="bottom"/>
          </w:tcPr>
          <w:p w14:paraId="09A2219C" w14:textId="05ECD22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2BF005D6" w14:textId="5F6796A0"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059ACCD0"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FCC9C39" w14:textId="3F24924B"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3791F2BA" w14:textId="07E358DB"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75199000" w14:textId="709673D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Terebellida</w:t>
            </w:r>
          </w:p>
        </w:tc>
        <w:tc>
          <w:tcPr>
            <w:tcW w:w="1985" w:type="dxa"/>
            <w:vAlign w:val="bottom"/>
          </w:tcPr>
          <w:p w14:paraId="70B6464F" w14:textId="1B5B6724"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Cirratulidae</w:t>
            </w:r>
          </w:p>
        </w:tc>
        <w:tc>
          <w:tcPr>
            <w:tcW w:w="2693" w:type="dxa"/>
            <w:vAlign w:val="bottom"/>
          </w:tcPr>
          <w:p w14:paraId="1BB43DB6" w14:textId="6F5B8D06"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Chaetozone </w:t>
            </w:r>
            <w:proofErr w:type="spellStart"/>
            <w:r>
              <w:rPr>
                <w:rFonts w:cs="Arial"/>
                <w:i/>
                <w:iCs/>
                <w:sz w:val="16"/>
                <w:szCs w:val="16"/>
              </w:rPr>
              <w:t>setosa</w:t>
            </w:r>
            <w:proofErr w:type="spellEnd"/>
            <w:r>
              <w:rPr>
                <w:rFonts w:cs="Arial"/>
                <w:i/>
                <w:iCs/>
                <w:sz w:val="16"/>
                <w:szCs w:val="16"/>
              </w:rPr>
              <w:t>~</w:t>
            </w:r>
          </w:p>
        </w:tc>
        <w:tc>
          <w:tcPr>
            <w:tcW w:w="3685" w:type="dxa"/>
            <w:vAlign w:val="bottom"/>
          </w:tcPr>
          <w:p w14:paraId="6CB03014" w14:textId="34449298"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Malmgren, 1867</w:t>
            </w:r>
          </w:p>
        </w:tc>
        <w:tc>
          <w:tcPr>
            <w:tcW w:w="1134" w:type="dxa"/>
            <w:vAlign w:val="bottom"/>
          </w:tcPr>
          <w:p w14:paraId="3E315B9D" w14:textId="56CF63E8"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069462B1" w14:textId="312D5BDF"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0F699CA2"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EAFF6FF" w14:textId="55083913"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5FA34749" w14:textId="244DCD9B"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15F2B3A2" w14:textId="34C8D12B"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Terebellida</w:t>
            </w:r>
          </w:p>
        </w:tc>
        <w:tc>
          <w:tcPr>
            <w:tcW w:w="1985" w:type="dxa"/>
            <w:vAlign w:val="bottom"/>
          </w:tcPr>
          <w:p w14:paraId="1AE207D9" w14:textId="723E8CE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Cirratulidae</w:t>
            </w:r>
          </w:p>
        </w:tc>
        <w:tc>
          <w:tcPr>
            <w:tcW w:w="2693" w:type="dxa"/>
            <w:vAlign w:val="bottom"/>
          </w:tcPr>
          <w:p w14:paraId="6C53D9EF" w14:textId="57A1B83A"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b/>
                <w:bCs/>
                <w:i/>
                <w:iCs/>
                <w:sz w:val="16"/>
                <w:szCs w:val="16"/>
              </w:rPr>
              <w:t>Chaetozone truebloodi*</w:t>
            </w:r>
          </w:p>
        </w:tc>
        <w:tc>
          <w:tcPr>
            <w:tcW w:w="3685" w:type="dxa"/>
            <w:vAlign w:val="bottom"/>
          </w:tcPr>
          <w:p w14:paraId="67DC9850" w14:textId="227DD1B8"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Blake, 2019</w:t>
            </w:r>
          </w:p>
        </w:tc>
        <w:tc>
          <w:tcPr>
            <w:tcW w:w="1134" w:type="dxa"/>
            <w:vAlign w:val="bottom"/>
          </w:tcPr>
          <w:p w14:paraId="14CC23E2" w14:textId="5D98BB6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76896160" w14:textId="475A4D3D"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457669C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1AAB6F6" w14:textId="57754414"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6D39D97A" w14:textId="46CD39C5"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5F58FC8D" w14:textId="65A0A224"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Terebellida</w:t>
            </w:r>
          </w:p>
        </w:tc>
        <w:tc>
          <w:tcPr>
            <w:tcW w:w="1985" w:type="dxa"/>
            <w:vAlign w:val="bottom"/>
          </w:tcPr>
          <w:p w14:paraId="73DDA854" w14:textId="6833703A"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Cirratulidae</w:t>
            </w:r>
          </w:p>
        </w:tc>
        <w:tc>
          <w:tcPr>
            <w:tcW w:w="2693" w:type="dxa"/>
            <w:vAlign w:val="bottom"/>
          </w:tcPr>
          <w:p w14:paraId="198F8911" w14:textId="04740A8E"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b/>
                <w:bCs/>
                <w:i/>
                <w:iCs/>
                <w:sz w:val="16"/>
                <w:szCs w:val="16"/>
              </w:rPr>
              <w:t>Kirkegaardia fragilis*</w:t>
            </w:r>
          </w:p>
        </w:tc>
        <w:tc>
          <w:tcPr>
            <w:tcW w:w="3685" w:type="dxa"/>
            <w:vAlign w:val="bottom"/>
          </w:tcPr>
          <w:p w14:paraId="328A100B" w14:textId="206C9467"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Blake, 2016</w:t>
            </w:r>
          </w:p>
        </w:tc>
        <w:tc>
          <w:tcPr>
            <w:tcW w:w="1134" w:type="dxa"/>
            <w:vAlign w:val="bottom"/>
          </w:tcPr>
          <w:p w14:paraId="759638AE" w14:textId="2F058DB0"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1F095E61" w14:textId="031969F1"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2527CA89"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AC40BFE" w14:textId="414A032C"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7E0D0B47" w14:textId="793A248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5576943C" w14:textId="621E30D5"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Terebellida</w:t>
            </w:r>
          </w:p>
        </w:tc>
        <w:tc>
          <w:tcPr>
            <w:tcW w:w="1985" w:type="dxa"/>
            <w:vAlign w:val="bottom"/>
          </w:tcPr>
          <w:p w14:paraId="41219BF0" w14:textId="42DA159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Cirratulidae</w:t>
            </w:r>
          </w:p>
        </w:tc>
        <w:tc>
          <w:tcPr>
            <w:tcW w:w="2693" w:type="dxa"/>
            <w:vAlign w:val="bottom"/>
          </w:tcPr>
          <w:p w14:paraId="41680D5F" w14:textId="698577EC"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Tharyx</w:t>
            </w:r>
            <w:proofErr w:type="spellEnd"/>
            <w:r>
              <w:rPr>
                <w:rFonts w:cs="Arial"/>
                <w:b/>
                <w:bCs/>
                <w:i/>
                <w:iCs/>
                <w:sz w:val="16"/>
                <w:szCs w:val="16"/>
              </w:rPr>
              <w:t xml:space="preserve"> hessleri*</w:t>
            </w:r>
          </w:p>
        </w:tc>
        <w:tc>
          <w:tcPr>
            <w:tcW w:w="3685" w:type="dxa"/>
            <w:vAlign w:val="bottom"/>
          </w:tcPr>
          <w:p w14:paraId="4FD5BE6B" w14:textId="530B39D2"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Blake, 2019</w:t>
            </w:r>
          </w:p>
        </w:tc>
        <w:tc>
          <w:tcPr>
            <w:tcW w:w="1134" w:type="dxa"/>
            <w:vAlign w:val="bottom"/>
          </w:tcPr>
          <w:p w14:paraId="55F6DE98" w14:textId="10A1412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7AC6513F" w14:textId="154D5C7F"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2DF4FDB3"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291ABEF" w14:textId="28DC83C4"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297DB236" w14:textId="59930BC0"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562A98E9" w14:textId="79369D03"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Terebellida</w:t>
            </w:r>
          </w:p>
        </w:tc>
        <w:tc>
          <w:tcPr>
            <w:tcW w:w="1985" w:type="dxa"/>
            <w:vAlign w:val="bottom"/>
          </w:tcPr>
          <w:p w14:paraId="3B390494" w14:textId="0EAEDCCF"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Fauveliopsidae</w:t>
            </w:r>
            <w:proofErr w:type="spellEnd"/>
          </w:p>
        </w:tc>
        <w:tc>
          <w:tcPr>
            <w:tcW w:w="2693" w:type="dxa"/>
            <w:vAlign w:val="bottom"/>
          </w:tcPr>
          <w:p w14:paraId="157164C1" w14:textId="392F481E"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Fauveliopsis</w:t>
            </w:r>
            <w:proofErr w:type="spellEnd"/>
            <w:r>
              <w:rPr>
                <w:rFonts w:cs="Arial"/>
                <w:i/>
                <w:iCs/>
                <w:sz w:val="16"/>
                <w:szCs w:val="16"/>
              </w:rPr>
              <w:t xml:space="preserve"> </w:t>
            </w:r>
            <w:proofErr w:type="spellStart"/>
            <w:r>
              <w:rPr>
                <w:rFonts w:cs="Arial"/>
                <w:i/>
                <w:iCs/>
                <w:sz w:val="16"/>
                <w:szCs w:val="16"/>
              </w:rPr>
              <w:t>scabra</w:t>
            </w:r>
            <w:proofErr w:type="spellEnd"/>
          </w:p>
        </w:tc>
        <w:tc>
          <w:tcPr>
            <w:tcW w:w="3685" w:type="dxa"/>
            <w:vAlign w:val="bottom"/>
          </w:tcPr>
          <w:p w14:paraId="3A33026D" w14:textId="0963491F"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Hartman &amp; </w:t>
            </w:r>
            <w:proofErr w:type="spellStart"/>
            <w:r>
              <w:rPr>
                <w:rFonts w:cs="Arial"/>
                <w:sz w:val="16"/>
                <w:szCs w:val="16"/>
              </w:rPr>
              <w:t>Fauchald</w:t>
            </w:r>
            <w:proofErr w:type="spellEnd"/>
            <w:r>
              <w:rPr>
                <w:rFonts w:cs="Arial"/>
                <w:sz w:val="16"/>
                <w:szCs w:val="16"/>
              </w:rPr>
              <w:t>, 1971</w:t>
            </w:r>
          </w:p>
        </w:tc>
        <w:tc>
          <w:tcPr>
            <w:tcW w:w="1134" w:type="dxa"/>
            <w:vAlign w:val="bottom"/>
          </w:tcPr>
          <w:p w14:paraId="51F0DFEC" w14:textId="2628CFCB"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20CB2FC9" w14:textId="06B8535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07FDC966"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AB5810A" w14:textId="1CE864FD"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10241B47" w14:textId="64F0FCC4"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54372093" w14:textId="0C1DDB60"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Terebellida</w:t>
            </w:r>
          </w:p>
        </w:tc>
        <w:tc>
          <w:tcPr>
            <w:tcW w:w="1985" w:type="dxa"/>
            <w:vAlign w:val="bottom"/>
          </w:tcPr>
          <w:p w14:paraId="61E98091" w14:textId="6BD9A4ED"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Terebellidae</w:t>
            </w:r>
            <w:proofErr w:type="spellEnd"/>
          </w:p>
        </w:tc>
        <w:tc>
          <w:tcPr>
            <w:tcW w:w="2693" w:type="dxa"/>
            <w:vAlign w:val="bottom"/>
          </w:tcPr>
          <w:p w14:paraId="55F61A5C" w14:textId="65072D95"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Neoamphitrite</w:t>
            </w:r>
            <w:proofErr w:type="spellEnd"/>
            <w:r>
              <w:rPr>
                <w:rFonts w:cs="Arial"/>
                <w:i/>
                <w:iCs/>
                <w:sz w:val="16"/>
                <w:szCs w:val="16"/>
              </w:rPr>
              <w:t xml:space="preserve"> </w:t>
            </w:r>
            <w:proofErr w:type="spellStart"/>
            <w:r>
              <w:rPr>
                <w:rFonts w:cs="Arial"/>
                <w:i/>
                <w:iCs/>
                <w:sz w:val="16"/>
                <w:szCs w:val="16"/>
              </w:rPr>
              <w:t>figulus</w:t>
            </w:r>
            <w:proofErr w:type="spellEnd"/>
          </w:p>
        </w:tc>
        <w:tc>
          <w:tcPr>
            <w:tcW w:w="3685" w:type="dxa"/>
            <w:vAlign w:val="bottom"/>
          </w:tcPr>
          <w:p w14:paraId="5D5E1389" w14:textId="65459E71"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(Dalyell, 1853)</w:t>
            </w:r>
          </w:p>
        </w:tc>
        <w:tc>
          <w:tcPr>
            <w:tcW w:w="1134" w:type="dxa"/>
            <w:vAlign w:val="bottom"/>
          </w:tcPr>
          <w:p w14:paraId="7D205FFC" w14:textId="2C02925F"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5E0F31FE" w14:textId="79B61BC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1037D9D7"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E2405A7" w14:textId="7A152A47"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36F9A8F7" w14:textId="473C068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22D3E8A5" w14:textId="64D45F3C"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Terebellida</w:t>
            </w:r>
          </w:p>
        </w:tc>
        <w:tc>
          <w:tcPr>
            <w:tcW w:w="1985" w:type="dxa"/>
            <w:vAlign w:val="bottom"/>
          </w:tcPr>
          <w:p w14:paraId="3690BE69" w14:textId="0686A964"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Trichobranchidae</w:t>
            </w:r>
            <w:proofErr w:type="spellEnd"/>
          </w:p>
        </w:tc>
        <w:tc>
          <w:tcPr>
            <w:tcW w:w="2693" w:type="dxa"/>
            <w:vAlign w:val="bottom"/>
          </w:tcPr>
          <w:p w14:paraId="69E58C06" w14:textId="304F848C"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Terebellides</w:t>
            </w:r>
            <w:proofErr w:type="spellEnd"/>
            <w:r>
              <w:rPr>
                <w:rFonts w:cs="Arial"/>
                <w:i/>
                <w:iCs/>
                <w:sz w:val="16"/>
                <w:szCs w:val="16"/>
              </w:rPr>
              <w:t xml:space="preserve"> </w:t>
            </w:r>
            <w:proofErr w:type="spellStart"/>
            <w:r>
              <w:rPr>
                <w:rFonts w:cs="Arial"/>
                <w:i/>
                <w:iCs/>
                <w:sz w:val="16"/>
                <w:szCs w:val="16"/>
              </w:rPr>
              <w:t>abyssalis</w:t>
            </w:r>
            <w:proofErr w:type="spellEnd"/>
          </w:p>
        </w:tc>
        <w:tc>
          <w:tcPr>
            <w:tcW w:w="3685" w:type="dxa"/>
            <w:vAlign w:val="bottom"/>
          </w:tcPr>
          <w:p w14:paraId="26399FC4" w14:textId="16D87A3A"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(Hartman, 1965)</w:t>
            </w:r>
          </w:p>
        </w:tc>
        <w:tc>
          <w:tcPr>
            <w:tcW w:w="1134" w:type="dxa"/>
            <w:vAlign w:val="bottom"/>
          </w:tcPr>
          <w:p w14:paraId="0BB2F707" w14:textId="65A9777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6BBB6C55" w14:textId="3158DFBB"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4DB30526"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9ACC261" w14:textId="44EC8A18"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03A9E2B3" w14:textId="18A48C79"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276AB03D" w14:textId="7777777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
        </w:tc>
        <w:tc>
          <w:tcPr>
            <w:tcW w:w="1985" w:type="dxa"/>
            <w:vAlign w:val="bottom"/>
          </w:tcPr>
          <w:p w14:paraId="42F7EB60" w14:textId="55DAEEB0"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Capitellidae</w:t>
            </w:r>
            <w:proofErr w:type="spellEnd"/>
          </w:p>
        </w:tc>
        <w:tc>
          <w:tcPr>
            <w:tcW w:w="2693" w:type="dxa"/>
            <w:vAlign w:val="bottom"/>
          </w:tcPr>
          <w:p w14:paraId="3C0DAC33" w14:textId="68A62983"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Capitella capitata</w:t>
            </w:r>
          </w:p>
        </w:tc>
        <w:tc>
          <w:tcPr>
            <w:tcW w:w="3685" w:type="dxa"/>
            <w:vAlign w:val="bottom"/>
          </w:tcPr>
          <w:p w14:paraId="7393F0B3" w14:textId="3A98B793"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(Fabricius, 1780)</w:t>
            </w:r>
          </w:p>
        </w:tc>
        <w:tc>
          <w:tcPr>
            <w:tcW w:w="1134" w:type="dxa"/>
            <w:vAlign w:val="bottom"/>
          </w:tcPr>
          <w:p w14:paraId="0D85EA82" w14:textId="6EA90281"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65822ADB" w14:textId="64D1F2BE"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387F0230"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7D96ABA" w14:textId="529B736C"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1AE05F4D" w14:textId="3050C14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2CB4DEDF" w14:textId="7777777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
        </w:tc>
        <w:tc>
          <w:tcPr>
            <w:tcW w:w="1985" w:type="dxa"/>
            <w:vAlign w:val="bottom"/>
          </w:tcPr>
          <w:p w14:paraId="31D6D8F2" w14:textId="1C2BD96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Chaetopteridae</w:t>
            </w:r>
            <w:proofErr w:type="spellEnd"/>
          </w:p>
        </w:tc>
        <w:tc>
          <w:tcPr>
            <w:tcW w:w="2693" w:type="dxa"/>
            <w:vAlign w:val="bottom"/>
          </w:tcPr>
          <w:p w14:paraId="1A4D7DC7" w14:textId="30A9F376"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Phyllochaetopterus</w:t>
            </w:r>
            <w:proofErr w:type="spellEnd"/>
            <w:r>
              <w:rPr>
                <w:rFonts w:cs="Arial"/>
                <w:i/>
                <w:iCs/>
                <w:sz w:val="16"/>
                <w:szCs w:val="16"/>
              </w:rPr>
              <w:t xml:space="preserve"> </w:t>
            </w:r>
            <w:proofErr w:type="spellStart"/>
            <w:r>
              <w:rPr>
                <w:rFonts w:cs="Arial"/>
                <w:i/>
                <w:iCs/>
                <w:sz w:val="16"/>
                <w:szCs w:val="16"/>
              </w:rPr>
              <w:t>limicolus</w:t>
            </w:r>
            <w:proofErr w:type="spellEnd"/>
          </w:p>
        </w:tc>
        <w:tc>
          <w:tcPr>
            <w:tcW w:w="3685" w:type="dxa"/>
            <w:vAlign w:val="bottom"/>
          </w:tcPr>
          <w:p w14:paraId="29DF082C" w14:textId="763AFBF6"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Hartman, 1960</w:t>
            </w:r>
          </w:p>
        </w:tc>
        <w:tc>
          <w:tcPr>
            <w:tcW w:w="1134" w:type="dxa"/>
            <w:vAlign w:val="bottom"/>
          </w:tcPr>
          <w:p w14:paraId="6C494165" w14:textId="0505C43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15EAF7C" w14:textId="1FD1970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1E52CE5B"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B83B29E" w14:textId="67C86887"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066846AC" w14:textId="6CB648F2"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696BDDEB" w14:textId="7777777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
        </w:tc>
        <w:tc>
          <w:tcPr>
            <w:tcW w:w="1985" w:type="dxa"/>
            <w:vAlign w:val="bottom"/>
          </w:tcPr>
          <w:p w14:paraId="6A2D6B5E" w14:textId="71053BD9"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Maldanidae</w:t>
            </w:r>
            <w:proofErr w:type="spellEnd"/>
          </w:p>
        </w:tc>
        <w:tc>
          <w:tcPr>
            <w:tcW w:w="2693" w:type="dxa"/>
            <w:vAlign w:val="bottom"/>
          </w:tcPr>
          <w:p w14:paraId="6B7CDDAC" w14:textId="5A89F464"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Lumbriclymene</w:t>
            </w:r>
            <w:proofErr w:type="spellEnd"/>
            <w:r>
              <w:rPr>
                <w:rFonts w:cs="Arial"/>
                <w:i/>
                <w:iCs/>
                <w:sz w:val="16"/>
                <w:szCs w:val="16"/>
              </w:rPr>
              <w:t xml:space="preserve"> </w:t>
            </w:r>
            <w:proofErr w:type="spellStart"/>
            <w:r>
              <w:rPr>
                <w:rFonts w:cs="Arial"/>
                <w:i/>
                <w:iCs/>
                <w:sz w:val="16"/>
                <w:szCs w:val="16"/>
              </w:rPr>
              <w:t>interstricta</w:t>
            </w:r>
            <w:proofErr w:type="spellEnd"/>
            <w:r>
              <w:rPr>
                <w:rFonts w:cs="Arial"/>
                <w:i/>
                <w:iCs/>
                <w:sz w:val="16"/>
                <w:szCs w:val="16"/>
              </w:rPr>
              <w:t>~</w:t>
            </w:r>
          </w:p>
        </w:tc>
        <w:tc>
          <w:tcPr>
            <w:tcW w:w="3685" w:type="dxa"/>
            <w:vAlign w:val="bottom"/>
          </w:tcPr>
          <w:p w14:paraId="3050F83C" w14:textId="15C3E31E"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(Ehlers, 1908)</w:t>
            </w:r>
          </w:p>
        </w:tc>
        <w:tc>
          <w:tcPr>
            <w:tcW w:w="1134" w:type="dxa"/>
            <w:vAlign w:val="bottom"/>
          </w:tcPr>
          <w:p w14:paraId="2D4FED3D" w14:textId="11F684D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6E4D1606" w14:textId="56F1AAEB"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7CBA60D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9C33B5E" w14:textId="220113EA"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01C97BD7" w14:textId="3D6AC5FA"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29A08FCB" w14:textId="7777777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
        </w:tc>
        <w:tc>
          <w:tcPr>
            <w:tcW w:w="1985" w:type="dxa"/>
            <w:vAlign w:val="bottom"/>
          </w:tcPr>
          <w:p w14:paraId="0FB92A6E" w14:textId="7CBDD49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Nerillidae</w:t>
            </w:r>
            <w:proofErr w:type="spellEnd"/>
          </w:p>
        </w:tc>
        <w:tc>
          <w:tcPr>
            <w:tcW w:w="2693" w:type="dxa"/>
            <w:vAlign w:val="bottom"/>
          </w:tcPr>
          <w:p w14:paraId="4D9D739C" w14:textId="24E64111"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Speleonerilla</w:t>
            </w:r>
            <w:proofErr w:type="spellEnd"/>
            <w:r>
              <w:rPr>
                <w:rFonts w:cs="Arial"/>
                <w:i/>
                <w:iCs/>
                <w:sz w:val="16"/>
                <w:szCs w:val="16"/>
              </w:rPr>
              <w:t xml:space="preserve"> saltatrix</w:t>
            </w:r>
          </w:p>
        </w:tc>
        <w:tc>
          <w:tcPr>
            <w:tcW w:w="3685" w:type="dxa"/>
            <w:vAlign w:val="bottom"/>
          </w:tcPr>
          <w:p w14:paraId="2C69039C" w14:textId="2A5992A0"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(Worsaae, </w:t>
            </w:r>
            <w:proofErr w:type="spellStart"/>
            <w:r>
              <w:rPr>
                <w:rFonts w:cs="Arial"/>
                <w:sz w:val="16"/>
                <w:szCs w:val="16"/>
              </w:rPr>
              <w:t>Sterrer</w:t>
            </w:r>
            <w:proofErr w:type="spellEnd"/>
            <w:r>
              <w:rPr>
                <w:rFonts w:cs="Arial"/>
                <w:sz w:val="16"/>
                <w:szCs w:val="16"/>
              </w:rPr>
              <w:t xml:space="preserve"> &amp; Iliffe, 2004)</w:t>
            </w:r>
          </w:p>
        </w:tc>
        <w:tc>
          <w:tcPr>
            <w:tcW w:w="1134" w:type="dxa"/>
            <w:vAlign w:val="bottom"/>
          </w:tcPr>
          <w:p w14:paraId="53BC4CA4" w14:textId="39D1EEA4"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9D508AA" w14:textId="45BCE59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6B2BC2F4"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521CDFB" w14:textId="4CD819B7"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4CE7E0BD" w14:textId="7A282B7E"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76A5823B" w14:textId="7777777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
        </w:tc>
        <w:tc>
          <w:tcPr>
            <w:tcW w:w="1985" w:type="dxa"/>
            <w:vAlign w:val="bottom"/>
          </w:tcPr>
          <w:p w14:paraId="46820DE4" w14:textId="569592A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Opheliidae</w:t>
            </w:r>
            <w:proofErr w:type="spellEnd"/>
          </w:p>
        </w:tc>
        <w:tc>
          <w:tcPr>
            <w:tcW w:w="2693" w:type="dxa"/>
            <w:vAlign w:val="bottom"/>
          </w:tcPr>
          <w:p w14:paraId="065BB26F" w14:textId="7086EA6D"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Ammotrypanella</w:t>
            </w:r>
            <w:proofErr w:type="spellEnd"/>
            <w:r>
              <w:rPr>
                <w:rFonts w:cs="Arial"/>
                <w:b/>
                <w:bCs/>
                <w:i/>
                <w:iCs/>
                <w:sz w:val="16"/>
                <w:szCs w:val="16"/>
              </w:rPr>
              <w:t xml:space="preserve"> </w:t>
            </w:r>
            <w:proofErr w:type="spellStart"/>
            <w:r>
              <w:rPr>
                <w:rFonts w:cs="Arial"/>
                <w:b/>
                <w:bCs/>
                <w:i/>
                <w:iCs/>
                <w:sz w:val="16"/>
                <w:szCs w:val="16"/>
              </w:rPr>
              <w:t>keenani</w:t>
            </w:r>
            <w:proofErr w:type="spellEnd"/>
            <w:r>
              <w:rPr>
                <w:rFonts w:cs="Arial"/>
                <w:b/>
                <w:bCs/>
                <w:i/>
                <w:iCs/>
                <w:sz w:val="16"/>
                <w:szCs w:val="16"/>
              </w:rPr>
              <w:t>*</w:t>
            </w:r>
          </w:p>
        </w:tc>
        <w:tc>
          <w:tcPr>
            <w:tcW w:w="3685" w:type="dxa"/>
            <w:vAlign w:val="bottom"/>
          </w:tcPr>
          <w:p w14:paraId="06D8EE32" w14:textId="5860B965"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Wiklund, Neal, Glover, Drennan, Rabone &amp; Dahlgren, 2019</w:t>
            </w:r>
          </w:p>
        </w:tc>
        <w:tc>
          <w:tcPr>
            <w:tcW w:w="1134" w:type="dxa"/>
            <w:vAlign w:val="bottom"/>
          </w:tcPr>
          <w:p w14:paraId="4B36AB89" w14:textId="6ECFBBDD"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w:t>
            </w:r>
          </w:p>
        </w:tc>
        <w:tc>
          <w:tcPr>
            <w:tcW w:w="851" w:type="dxa"/>
            <w:vAlign w:val="bottom"/>
          </w:tcPr>
          <w:p w14:paraId="0B5F8987" w14:textId="32670300"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4E0535CA"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8E2EC5A" w14:textId="30776433"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0491E6C8" w14:textId="465A254B"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6C4F2EF7" w14:textId="7777777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
        </w:tc>
        <w:tc>
          <w:tcPr>
            <w:tcW w:w="1985" w:type="dxa"/>
            <w:vAlign w:val="bottom"/>
          </w:tcPr>
          <w:p w14:paraId="34C9AF4B" w14:textId="69D716BC"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Opheliidae</w:t>
            </w:r>
            <w:proofErr w:type="spellEnd"/>
          </w:p>
        </w:tc>
        <w:tc>
          <w:tcPr>
            <w:tcW w:w="2693" w:type="dxa"/>
            <w:vAlign w:val="bottom"/>
          </w:tcPr>
          <w:p w14:paraId="3856A9F0" w14:textId="5FF2B943"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Ammotrypanella</w:t>
            </w:r>
            <w:proofErr w:type="spellEnd"/>
            <w:r>
              <w:rPr>
                <w:rFonts w:cs="Arial"/>
                <w:b/>
                <w:bCs/>
                <w:i/>
                <w:iCs/>
                <w:sz w:val="16"/>
                <w:szCs w:val="16"/>
              </w:rPr>
              <w:t xml:space="preserve"> </w:t>
            </w:r>
            <w:proofErr w:type="spellStart"/>
            <w:r>
              <w:rPr>
                <w:rFonts w:cs="Arial"/>
                <w:b/>
                <w:bCs/>
                <w:i/>
                <w:iCs/>
                <w:sz w:val="16"/>
                <w:szCs w:val="16"/>
              </w:rPr>
              <w:t>kersteni</w:t>
            </w:r>
            <w:proofErr w:type="spellEnd"/>
            <w:r>
              <w:rPr>
                <w:rFonts w:cs="Arial"/>
                <w:b/>
                <w:bCs/>
                <w:i/>
                <w:iCs/>
                <w:sz w:val="16"/>
                <w:szCs w:val="16"/>
              </w:rPr>
              <w:t>*</w:t>
            </w:r>
          </w:p>
        </w:tc>
        <w:tc>
          <w:tcPr>
            <w:tcW w:w="3685" w:type="dxa"/>
            <w:vAlign w:val="bottom"/>
          </w:tcPr>
          <w:p w14:paraId="6FC21FEC" w14:textId="6BB499B8"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Wiklund, Neal, Glover, Drennan, Rabone &amp; Dahlgren, 2019</w:t>
            </w:r>
          </w:p>
        </w:tc>
        <w:tc>
          <w:tcPr>
            <w:tcW w:w="1134" w:type="dxa"/>
            <w:vAlign w:val="bottom"/>
          </w:tcPr>
          <w:p w14:paraId="054F825F" w14:textId="09E3B72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w:t>
            </w:r>
          </w:p>
        </w:tc>
        <w:tc>
          <w:tcPr>
            <w:tcW w:w="851" w:type="dxa"/>
            <w:vAlign w:val="bottom"/>
          </w:tcPr>
          <w:p w14:paraId="56491DB3" w14:textId="46AA72F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5FD6857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8ED7773" w14:textId="3BED0FB4"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090C544B" w14:textId="249D10E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390A68BC" w14:textId="7777777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
        </w:tc>
        <w:tc>
          <w:tcPr>
            <w:tcW w:w="1985" w:type="dxa"/>
            <w:vAlign w:val="bottom"/>
          </w:tcPr>
          <w:p w14:paraId="5F60C392" w14:textId="247CBC7D"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Opheliidae</w:t>
            </w:r>
            <w:proofErr w:type="spellEnd"/>
          </w:p>
        </w:tc>
        <w:tc>
          <w:tcPr>
            <w:tcW w:w="2693" w:type="dxa"/>
            <w:vAlign w:val="bottom"/>
          </w:tcPr>
          <w:p w14:paraId="1E3B98A0" w14:textId="21F6D923"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Ophelina</w:t>
            </w:r>
            <w:proofErr w:type="spellEnd"/>
            <w:r>
              <w:rPr>
                <w:rFonts w:cs="Arial"/>
                <w:i/>
                <w:iCs/>
                <w:sz w:val="16"/>
                <w:szCs w:val="16"/>
              </w:rPr>
              <w:t xml:space="preserve"> </w:t>
            </w:r>
            <w:proofErr w:type="spellStart"/>
            <w:r>
              <w:rPr>
                <w:rFonts w:cs="Arial"/>
                <w:i/>
                <w:iCs/>
                <w:sz w:val="16"/>
                <w:szCs w:val="16"/>
              </w:rPr>
              <w:t>abranchiata</w:t>
            </w:r>
            <w:proofErr w:type="spellEnd"/>
            <w:r>
              <w:rPr>
                <w:rFonts w:cs="Arial"/>
                <w:i/>
                <w:iCs/>
                <w:sz w:val="16"/>
                <w:szCs w:val="16"/>
              </w:rPr>
              <w:t>~</w:t>
            </w:r>
          </w:p>
        </w:tc>
        <w:tc>
          <w:tcPr>
            <w:tcW w:w="3685" w:type="dxa"/>
            <w:vAlign w:val="bottom"/>
          </w:tcPr>
          <w:p w14:paraId="6F5AEAC5" w14:textId="6D92918D"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Støp-Bowitz</w:t>
            </w:r>
            <w:proofErr w:type="spellEnd"/>
            <w:r>
              <w:rPr>
                <w:rFonts w:cs="Arial"/>
                <w:sz w:val="16"/>
                <w:szCs w:val="16"/>
              </w:rPr>
              <w:t>, 1948</w:t>
            </w:r>
          </w:p>
        </w:tc>
        <w:tc>
          <w:tcPr>
            <w:tcW w:w="1134" w:type="dxa"/>
            <w:vAlign w:val="bottom"/>
          </w:tcPr>
          <w:p w14:paraId="0DED6DB2" w14:textId="7372FE60"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w:t>
            </w:r>
          </w:p>
        </w:tc>
        <w:tc>
          <w:tcPr>
            <w:tcW w:w="851" w:type="dxa"/>
            <w:vAlign w:val="bottom"/>
          </w:tcPr>
          <w:p w14:paraId="68960F51" w14:textId="11AF542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1A62906C"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3CB2DC7" w14:textId="2FB2AFD1"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64A7F552" w14:textId="73EBC6DA"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1A7B3650" w14:textId="7777777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
        </w:tc>
        <w:tc>
          <w:tcPr>
            <w:tcW w:w="1985" w:type="dxa"/>
            <w:vAlign w:val="bottom"/>
          </w:tcPr>
          <w:p w14:paraId="03DF67A5" w14:textId="107BBA2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Opheliidae</w:t>
            </w:r>
            <w:proofErr w:type="spellEnd"/>
          </w:p>
        </w:tc>
        <w:tc>
          <w:tcPr>
            <w:tcW w:w="2693" w:type="dxa"/>
            <w:vAlign w:val="bottom"/>
          </w:tcPr>
          <w:p w14:paraId="2C97CA7B" w14:textId="3F9F4443"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Ophelina</w:t>
            </w:r>
            <w:proofErr w:type="spellEnd"/>
            <w:r>
              <w:rPr>
                <w:rFonts w:cs="Arial"/>
                <w:i/>
                <w:iCs/>
                <w:sz w:val="16"/>
                <w:szCs w:val="16"/>
              </w:rPr>
              <w:t xml:space="preserve"> acuminata~</w:t>
            </w:r>
          </w:p>
        </w:tc>
        <w:tc>
          <w:tcPr>
            <w:tcW w:w="3685" w:type="dxa"/>
            <w:vAlign w:val="bottom"/>
          </w:tcPr>
          <w:p w14:paraId="563FAA99" w14:textId="1D6BAF29"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Örsted</w:t>
            </w:r>
            <w:proofErr w:type="spellEnd"/>
            <w:r>
              <w:rPr>
                <w:rFonts w:cs="Arial"/>
                <w:sz w:val="16"/>
                <w:szCs w:val="16"/>
              </w:rPr>
              <w:t>, 1843</w:t>
            </w:r>
          </w:p>
        </w:tc>
        <w:tc>
          <w:tcPr>
            <w:tcW w:w="1134" w:type="dxa"/>
            <w:vAlign w:val="bottom"/>
          </w:tcPr>
          <w:p w14:paraId="63808838" w14:textId="6B664348"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4F6C7F9" w14:textId="45CB0E3A"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183048C7"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24B4777" w14:textId="4CAD3788"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2D017DF8" w14:textId="0399FFA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2D4A4F7D" w14:textId="7777777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
        </w:tc>
        <w:tc>
          <w:tcPr>
            <w:tcW w:w="1985" w:type="dxa"/>
            <w:vAlign w:val="bottom"/>
          </w:tcPr>
          <w:p w14:paraId="16D83153" w14:textId="5EAAB440"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Opheliidae</w:t>
            </w:r>
            <w:proofErr w:type="spellEnd"/>
          </w:p>
        </w:tc>
        <w:tc>
          <w:tcPr>
            <w:tcW w:w="2693" w:type="dxa"/>
            <w:vAlign w:val="bottom"/>
          </w:tcPr>
          <w:p w14:paraId="7EE8F87E" w14:textId="6DDA45AC"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Ophelina</w:t>
            </w:r>
            <w:proofErr w:type="spellEnd"/>
            <w:r>
              <w:rPr>
                <w:rFonts w:cs="Arial"/>
                <w:b/>
                <w:bCs/>
                <w:i/>
                <w:iCs/>
                <w:sz w:val="16"/>
                <w:szCs w:val="16"/>
              </w:rPr>
              <w:t xml:space="preserve"> curli*</w:t>
            </w:r>
          </w:p>
        </w:tc>
        <w:tc>
          <w:tcPr>
            <w:tcW w:w="3685" w:type="dxa"/>
            <w:vAlign w:val="bottom"/>
          </w:tcPr>
          <w:p w14:paraId="4A91F495" w14:textId="1737CC0A"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Wiklund, Neal, Glover, Drennan, Rabone &amp; Dahlgren, 2019</w:t>
            </w:r>
          </w:p>
        </w:tc>
        <w:tc>
          <w:tcPr>
            <w:tcW w:w="1134" w:type="dxa"/>
            <w:vAlign w:val="bottom"/>
          </w:tcPr>
          <w:p w14:paraId="5C60C6E1" w14:textId="2BBDD0C4"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w:t>
            </w:r>
          </w:p>
        </w:tc>
        <w:tc>
          <w:tcPr>
            <w:tcW w:w="851" w:type="dxa"/>
            <w:vAlign w:val="bottom"/>
          </w:tcPr>
          <w:p w14:paraId="07BA7BE9" w14:textId="681A60AD"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1A47113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F64B770" w14:textId="110B0A88"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25DDFF8F" w14:textId="5FF80E1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50A1C972" w14:textId="7777777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
        </w:tc>
        <w:tc>
          <w:tcPr>
            <w:tcW w:w="1985" w:type="dxa"/>
            <w:vAlign w:val="bottom"/>
          </w:tcPr>
          <w:p w14:paraId="69B9F29A" w14:textId="477DFF90"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Opheliidae</w:t>
            </w:r>
            <w:proofErr w:type="spellEnd"/>
          </w:p>
        </w:tc>
        <w:tc>
          <w:tcPr>
            <w:tcW w:w="2693" w:type="dxa"/>
            <w:vAlign w:val="bottom"/>
          </w:tcPr>
          <w:p w14:paraId="1D9CF622" w14:textId="7B4C9482"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Ophelina</w:t>
            </w:r>
            <w:proofErr w:type="spellEnd"/>
            <w:r>
              <w:rPr>
                <w:rFonts w:cs="Arial"/>
                <w:b/>
                <w:bCs/>
                <w:i/>
                <w:iCs/>
                <w:sz w:val="16"/>
                <w:szCs w:val="16"/>
              </w:rPr>
              <w:t xml:space="preserve"> </w:t>
            </w:r>
            <w:proofErr w:type="spellStart"/>
            <w:r>
              <w:rPr>
                <w:rFonts w:cs="Arial"/>
                <w:b/>
                <w:bCs/>
                <w:i/>
                <w:iCs/>
                <w:sz w:val="16"/>
                <w:szCs w:val="16"/>
              </w:rPr>
              <w:t>ganae</w:t>
            </w:r>
            <w:proofErr w:type="spellEnd"/>
            <w:r>
              <w:rPr>
                <w:rFonts w:cs="Arial"/>
                <w:b/>
                <w:bCs/>
                <w:i/>
                <w:iCs/>
                <w:sz w:val="16"/>
                <w:szCs w:val="16"/>
              </w:rPr>
              <w:t>*</w:t>
            </w:r>
          </w:p>
        </w:tc>
        <w:tc>
          <w:tcPr>
            <w:tcW w:w="3685" w:type="dxa"/>
            <w:vAlign w:val="bottom"/>
          </w:tcPr>
          <w:p w14:paraId="299B3751" w14:textId="0CE0AD17"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Wiklund, Neal, Glover, Drennan, Rabone &amp; Dahlgren, 2019</w:t>
            </w:r>
          </w:p>
        </w:tc>
        <w:tc>
          <w:tcPr>
            <w:tcW w:w="1134" w:type="dxa"/>
            <w:vAlign w:val="bottom"/>
          </w:tcPr>
          <w:p w14:paraId="42A5E469" w14:textId="65979851"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w:t>
            </w:r>
          </w:p>
        </w:tc>
        <w:tc>
          <w:tcPr>
            <w:tcW w:w="851" w:type="dxa"/>
            <w:vAlign w:val="bottom"/>
          </w:tcPr>
          <w:p w14:paraId="71385CA5" w14:textId="40619E9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71B35702"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36D2F32" w14:textId="3B85FD6E"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7EB8696D" w14:textId="3BCCC05E"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03B179C1" w14:textId="7777777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
        </w:tc>
        <w:tc>
          <w:tcPr>
            <w:tcW w:w="1985" w:type="dxa"/>
            <w:vAlign w:val="bottom"/>
          </w:tcPr>
          <w:p w14:paraId="4A989E08" w14:textId="504BD65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Opheliidae</w:t>
            </w:r>
            <w:proofErr w:type="spellEnd"/>
          </w:p>
        </w:tc>
        <w:tc>
          <w:tcPr>
            <w:tcW w:w="2693" w:type="dxa"/>
            <w:vAlign w:val="bottom"/>
          </w:tcPr>
          <w:p w14:paraId="5BF3663B" w14:textId="003E8761"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Ophelina</w:t>
            </w:r>
            <w:proofErr w:type="spellEnd"/>
            <w:r>
              <w:rPr>
                <w:rFonts w:cs="Arial"/>
                <w:b/>
                <w:bCs/>
                <w:i/>
                <w:iCs/>
                <w:sz w:val="16"/>
                <w:szCs w:val="16"/>
              </w:rPr>
              <w:t xml:space="preserve"> </w:t>
            </w:r>
            <w:proofErr w:type="spellStart"/>
            <w:r>
              <w:rPr>
                <w:rFonts w:cs="Arial"/>
                <w:b/>
                <w:bCs/>
                <w:i/>
                <w:iCs/>
                <w:sz w:val="16"/>
                <w:szCs w:val="16"/>
              </w:rPr>
              <w:t>juhazi</w:t>
            </w:r>
            <w:proofErr w:type="spellEnd"/>
            <w:r>
              <w:rPr>
                <w:rFonts w:cs="Arial"/>
                <w:b/>
                <w:bCs/>
                <w:i/>
                <w:iCs/>
                <w:sz w:val="16"/>
                <w:szCs w:val="16"/>
              </w:rPr>
              <w:t>*</w:t>
            </w:r>
          </w:p>
        </w:tc>
        <w:tc>
          <w:tcPr>
            <w:tcW w:w="3685" w:type="dxa"/>
            <w:vAlign w:val="bottom"/>
          </w:tcPr>
          <w:p w14:paraId="23A5D0A8" w14:textId="1386FFD8"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Wiklund, Neal, Glover, Drennan, Rabone &amp; Dahlgren, 2019</w:t>
            </w:r>
          </w:p>
        </w:tc>
        <w:tc>
          <w:tcPr>
            <w:tcW w:w="1134" w:type="dxa"/>
            <w:vAlign w:val="bottom"/>
          </w:tcPr>
          <w:p w14:paraId="2B429419" w14:textId="6EF50FF1"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w:t>
            </w:r>
          </w:p>
        </w:tc>
        <w:tc>
          <w:tcPr>
            <w:tcW w:w="851" w:type="dxa"/>
            <w:vAlign w:val="bottom"/>
          </w:tcPr>
          <w:p w14:paraId="34385F78" w14:textId="7E55B5B0"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38C37094"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81DCE75" w14:textId="5504C2F5"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7A86132D" w14:textId="5B1FDFA5"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049A99CA" w14:textId="7777777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
        </w:tc>
        <w:tc>
          <w:tcPr>
            <w:tcW w:w="1985" w:type="dxa"/>
            <w:vAlign w:val="bottom"/>
          </w:tcPr>
          <w:p w14:paraId="3A0A9859" w14:textId="03E6FED2"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Opheliidae</w:t>
            </w:r>
            <w:proofErr w:type="spellEnd"/>
          </w:p>
        </w:tc>
        <w:tc>
          <w:tcPr>
            <w:tcW w:w="2693" w:type="dxa"/>
            <w:vAlign w:val="bottom"/>
          </w:tcPr>
          <w:p w14:paraId="4383707D" w14:textId="21A6DE78"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Ophelina</w:t>
            </w:r>
            <w:proofErr w:type="spellEnd"/>
            <w:r>
              <w:rPr>
                <w:rFonts w:cs="Arial"/>
                <w:b/>
                <w:bCs/>
                <w:i/>
                <w:iCs/>
                <w:sz w:val="16"/>
                <w:szCs w:val="16"/>
              </w:rPr>
              <w:t xml:space="preserve"> </w:t>
            </w:r>
            <w:proofErr w:type="spellStart"/>
            <w:r>
              <w:rPr>
                <w:rFonts w:cs="Arial"/>
                <w:b/>
                <w:bCs/>
                <w:i/>
                <w:iCs/>
                <w:sz w:val="16"/>
                <w:szCs w:val="16"/>
              </w:rPr>
              <w:t>martinezarbizui</w:t>
            </w:r>
            <w:proofErr w:type="spellEnd"/>
            <w:r>
              <w:rPr>
                <w:rFonts w:cs="Arial"/>
                <w:b/>
                <w:bCs/>
                <w:i/>
                <w:iCs/>
                <w:sz w:val="16"/>
                <w:szCs w:val="16"/>
              </w:rPr>
              <w:t>*</w:t>
            </w:r>
          </w:p>
        </w:tc>
        <w:tc>
          <w:tcPr>
            <w:tcW w:w="3685" w:type="dxa"/>
            <w:vAlign w:val="bottom"/>
          </w:tcPr>
          <w:p w14:paraId="247F434E" w14:textId="436FA155"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Wiklund, Neal, Glover, Drennan, Rabone &amp; Dahlgren, 2019</w:t>
            </w:r>
          </w:p>
        </w:tc>
        <w:tc>
          <w:tcPr>
            <w:tcW w:w="1134" w:type="dxa"/>
            <w:vAlign w:val="bottom"/>
          </w:tcPr>
          <w:p w14:paraId="4145BD49" w14:textId="39E15B0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w:t>
            </w:r>
          </w:p>
        </w:tc>
        <w:tc>
          <w:tcPr>
            <w:tcW w:w="851" w:type="dxa"/>
            <w:vAlign w:val="bottom"/>
          </w:tcPr>
          <w:p w14:paraId="2B7B6AF8" w14:textId="4138C5D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7CEEFEE1"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CC2B85B" w14:textId="6592F993"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152745B1" w14:textId="2F3F84BB"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1EA9477B" w14:textId="7777777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
        </w:tc>
        <w:tc>
          <w:tcPr>
            <w:tcW w:w="1985" w:type="dxa"/>
            <w:vAlign w:val="bottom"/>
          </w:tcPr>
          <w:p w14:paraId="5F280BA7" w14:textId="7E965C7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Opheliidae</w:t>
            </w:r>
            <w:proofErr w:type="spellEnd"/>
          </w:p>
        </w:tc>
        <w:tc>
          <w:tcPr>
            <w:tcW w:w="2693" w:type="dxa"/>
            <w:vAlign w:val="bottom"/>
          </w:tcPr>
          <w:p w14:paraId="1E53FAEF" w14:textId="152DB6F3"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Ophelina</w:t>
            </w:r>
            <w:proofErr w:type="spellEnd"/>
            <w:r>
              <w:rPr>
                <w:rFonts w:cs="Arial"/>
                <w:b/>
                <w:bCs/>
                <w:i/>
                <w:iCs/>
                <w:sz w:val="16"/>
                <w:szCs w:val="16"/>
              </w:rPr>
              <w:t xml:space="preserve"> </w:t>
            </w:r>
            <w:proofErr w:type="spellStart"/>
            <w:r>
              <w:rPr>
                <w:rFonts w:cs="Arial"/>
                <w:b/>
                <w:bCs/>
                <w:i/>
                <w:iCs/>
                <w:sz w:val="16"/>
                <w:szCs w:val="16"/>
              </w:rPr>
              <w:t>meyerae</w:t>
            </w:r>
            <w:proofErr w:type="spellEnd"/>
            <w:r>
              <w:rPr>
                <w:rFonts w:cs="Arial"/>
                <w:b/>
                <w:bCs/>
                <w:i/>
                <w:iCs/>
                <w:sz w:val="16"/>
                <w:szCs w:val="16"/>
              </w:rPr>
              <w:t>*</w:t>
            </w:r>
          </w:p>
        </w:tc>
        <w:tc>
          <w:tcPr>
            <w:tcW w:w="3685" w:type="dxa"/>
            <w:vAlign w:val="bottom"/>
          </w:tcPr>
          <w:p w14:paraId="16CE6091" w14:textId="7345ED9D"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Wiklund, Neal, Glover, Drennan, Rabone &amp; Dahlgren, 2019</w:t>
            </w:r>
          </w:p>
        </w:tc>
        <w:tc>
          <w:tcPr>
            <w:tcW w:w="1134" w:type="dxa"/>
            <w:vAlign w:val="bottom"/>
          </w:tcPr>
          <w:p w14:paraId="065B67EE" w14:textId="58D7AF63"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w:t>
            </w:r>
          </w:p>
        </w:tc>
        <w:tc>
          <w:tcPr>
            <w:tcW w:w="851" w:type="dxa"/>
            <w:vAlign w:val="bottom"/>
          </w:tcPr>
          <w:p w14:paraId="7BAED359" w14:textId="1E04D2EB"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4E586EE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7B5002F" w14:textId="66F91C71"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75D5146A" w14:textId="0B6618C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0A7D24C4" w14:textId="7777777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
        </w:tc>
        <w:tc>
          <w:tcPr>
            <w:tcW w:w="1985" w:type="dxa"/>
            <w:vAlign w:val="bottom"/>
          </w:tcPr>
          <w:p w14:paraId="7DF82939" w14:textId="26CB322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Opheliidae</w:t>
            </w:r>
            <w:proofErr w:type="spellEnd"/>
          </w:p>
        </w:tc>
        <w:tc>
          <w:tcPr>
            <w:tcW w:w="2693" w:type="dxa"/>
            <w:vAlign w:val="bottom"/>
          </w:tcPr>
          <w:p w14:paraId="34526E7D" w14:textId="1D70A891"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Ophelina</w:t>
            </w:r>
            <w:proofErr w:type="spellEnd"/>
            <w:r>
              <w:rPr>
                <w:rFonts w:cs="Arial"/>
                <w:b/>
                <w:bCs/>
                <w:i/>
                <w:iCs/>
                <w:sz w:val="16"/>
                <w:szCs w:val="16"/>
              </w:rPr>
              <w:t xml:space="preserve"> </w:t>
            </w:r>
            <w:proofErr w:type="spellStart"/>
            <w:r>
              <w:rPr>
                <w:rFonts w:cs="Arial"/>
                <w:b/>
                <w:bCs/>
                <w:i/>
                <w:iCs/>
                <w:sz w:val="16"/>
                <w:szCs w:val="16"/>
              </w:rPr>
              <w:t>nunnallyi</w:t>
            </w:r>
            <w:proofErr w:type="spellEnd"/>
            <w:r>
              <w:rPr>
                <w:rFonts w:cs="Arial"/>
                <w:b/>
                <w:bCs/>
                <w:i/>
                <w:iCs/>
                <w:sz w:val="16"/>
                <w:szCs w:val="16"/>
              </w:rPr>
              <w:t>*</w:t>
            </w:r>
          </w:p>
        </w:tc>
        <w:tc>
          <w:tcPr>
            <w:tcW w:w="3685" w:type="dxa"/>
            <w:vAlign w:val="bottom"/>
          </w:tcPr>
          <w:p w14:paraId="596571C6" w14:textId="34DD4269"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Wiklund, Neal, Glover, Drennan, Rabone &amp; Dahlgren, 2019</w:t>
            </w:r>
          </w:p>
        </w:tc>
        <w:tc>
          <w:tcPr>
            <w:tcW w:w="1134" w:type="dxa"/>
            <w:vAlign w:val="bottom"/>
          </w:tcPr>
          <w:p w14:paraId="23CA93E5" w14:textId="49232AE1"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w:t>
            </w:r>
          </w:p>
        </w:tc>
        <w:tc>
          <w:tcPr>
            <w:tcW w:w="851" w:type="dxa"/>
            <w:vAlign w:val="bottom"/>
          </w:tcPr>
          <w:p w14:paraId="2D987F4D" w14:textId="6530CB0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4FD61F7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1A3B47E" w14:textId="796FC88A"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70500310" w14:textId="0B31AE9D"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48926CFB" w14:textId="7777777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
        </w:tc>
        <w:tc>
          <w:tcPr>
            <w:tcW w:w="1985" w:type="dxa"/>
            <w:vAlign w:val="bottom"/>
          </w:tcPr>
          <w:p w14:paraId="346BAFE0" w14:textId="22B333E0"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Orbiniidae</w:t>
            </w:r>
            <w:proofErr w:type="spellEnd"/>
          </w:p>
        </w:tc>
        <w:tc>
          <w:tcPr>
            <w:tcW w:w="2693" w:type="dxa"/>
            <w:vAlign w:val="bottom"/>
          </w:tcPr>
          <w:p w14:paraId="22470449" w14:textId="729C0E49"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Leitoscoloplos</w:t>
            </w:r>
            <w:proofErr w:type="spellEnd"/>
            <w:r>
              <w:rPr>
                <w:rFonts w:cs="Arial"/>
                <w:b/>
                <w:bCs/>
                <w:i/>
                <w:iCs/>
                <w:sz w:val="16"/>
                <w:szCs w:val="16"/>
              </w:rPr>
              <w:t xml:space="preserve"> simplex*</w:t>
            </w:r>
          </w:p>
        </w:tc>
        <w:tc>
          <w:tcPr>
            <w:tcW w:w="3685" w:type="dxa"/>
            <w:vAlign w:val="bottom"/>
          </w:tcPr>
          <w:p w14:paraId="197C2B2E" w14:textId="23AB6C4D"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Blake, 2017</w:t>
            </w:r>
          </w:p>
        </w:tc>
        <w:tc>
          <w:tcPr>
            <w:tcW w:w="1134" w:type="dxa"/>
            <w:vAlign w:val="bottom"/>
          </w:tcPr>
          <w:p w14:paraId="4B914233" w14:textId="325C0AC9"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w:t>
            </w:r>
          </w:p>
        </w:tc>
        <w:tc>
          <w:tcPr>
            <w:tcW w:w="851" w:type="dxa"/>
            <w:vAlign w:val="bottom"/>
          </w:tcPr>
          <w:p w14:paraId="1EA58B1A" w14:textId="1016812A"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71BAAECB"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482DD58" w14:textId="41272768"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0B725822" w14:textId="579ADEF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3CABB7B0" w14:textId="7777777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
        </w:tc>
        <w:tc>
          <w:tcPr>
            <w:tcW w:w="1985" w:type="dxa"/>
            <w:vAlign w:val="bottom"/>
          </w:tcPr>
          <w:p w14:paraId="22B2C2A4" w14:textId="49FBAF0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Orbiniidae</w:t>
            </w:r>
            <w:proofErr w:type="spellEnd"/>
          </w:p>
        </w:tc>
        <w:tc>
          <w:tcPr>
            <w:tcW w:w="2693" w:type="dxa"/>
            <w:vAlign w:val="bottom"/>
          </w:tcPr>
          <w:p w14:paraId="3EE1D00A" w14:textId="78BF2364"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Orbiniella</w:t>
            </w:r>
            <w:proofErr w:type="spellEnd"/>
            <w:r>
              <w:rPr>
                <w:rFonts w:cs="Arial"/>
                <w:b/>
                <w:bCs/>
                <w:i/>
                <w:iCs/>
                <w:sz w:val="16"/>
                <w:szCs w:val="16"/>
              </w:rPr>
              <w:t xml:space="preserve"> </w:t>
            </w:r>
            <w:proofErr w:type="spellStart"/>
            <w:r>
              <w:rPr>
                <w:rFonts w:cs="Arial"/>
                <w:b/>
                <w:bCs/>
                <w:i/>
                <w:iCs/>
                <w:sz w:val="16"/>
                <w:szCs w:val="16"/>
              </w:rPr>
              <w:t>abyssalis</w:t>
            </w:r>
            <w:proofErr w:type="spellEnd"/>
            <w:r>
              <w:rPr>
                <w:rFonts w:cs="Arial"/>
                <w:b/>
                <w:bCs/>
                <w:i/>
                <w:iCs/>
                <w:sz w:val="16"/>
                <w:szCs w:val="16"/>
              </w:rPr>
              <w:t>*</w:t>
            </w:r>
          </w:p>
        </w:tc>
        <w:tc>
          <w:tcPr>
            <w:tcW w:w="3685" w:type="dxa"/>
            <w:vAlign w:val="bottom"/>
          </w:tcPr>
          <w:p w14:paraId="77F6EDE4" w14:textId="1F9DE832"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Blake, 2020</w:t>
            </w:r>
          </w:p>
        </w:tc>
        <w:tc>
          <w:tcPr>
            <w:tcW w:w="1134" w:type="dxa"/>
            <w:vAlign w:val="bottom"/>
          </w:tcPr>
          <w:p w14:paraId="571130FF" w14:textId="7262DEF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O</w:t>
            </w:r>
          </w:p>
        </w:tc>
        <w:tc>
          <w:tcPr>
            <w:tcW w:w="851" w:type="dxa"/>
            <w:vAlign w:val="bottom"/>
          </w:tcPr>
          <w:p w14:paraId="49919980" w14:textId="56106991"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14C297EE"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1D0A626" w14:textId="246B1C73"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5C82B1C8" w14:textId="77FB89D9"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1CEB256B" w14:textId="7777777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
        </w:tc>
        <w:tc>
          <w:tcPr>
            <w:tcW w:w="1985" w:type="dxa"/>
            <w:vAlign w:val="bottom"/>
          </w:tcPr>
          <w:p w14:paraId="04073299" w14:textId="5C100BFB"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Orbiniidae</w:t>
            </w:r>
            <w:proofErr w:type="spellEnd"/>
          </w:p>
        </w:tc>
        <w:tc>
          <w:tcPr>
            <w:tcW w:w="2693" w:type="dxa"/>
            <w:vAlign w:val="bottom"/>
          </w:tcPr>
          <w:p w14:paraId="232CB7F4" w14:textId="518DA14A"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Orbiniella</w:t>
            </w:r>
            <w:proofErr w:type="spellEnd"/>
            <w:r>
              <w:rPr>
                <w:rFonts w:cs="Arial"/>
                <w:i/>
                <w:iCs/>
                <w:sz w:val="16"/>
                <w:szCs w:val="16"/>
              </w:rPr>
              <w:t xml:space="preserve"> </w:t>
            </w:r>
            <w:proofErr w:type="spellStart"/>
            <w:r>
              <w:rPr>
                <w:rFonts w:cs="Arial"/>
                <w:i/>
                <w:iCs/>
                <w:sz w:val="16"/>
                <w:szCs w:val="16"/>
              </w:rPr>
              <w:t>andeepia</w:t>
            </w:r>
            <w:proofErr w:type="spellEnd"/>
            <w:r>
              <w:rPr>
                <w:rFonts w:cs="Arial"/>
                <w:i/>
                <w:iCs/>
                <w:sz w:val="16"/>
                <w:szCs w:val="16"/>
              </w:rPr>
              <w:t>~</w:t>
            </w:r>
          </w:p>
        </w:tc>
        <w:tc>
          <w:tcPr>
            <w:tcW w:w="3685" w:type="dxa"/>
            <w:vAlign w:val="bottom"/>
          </w:tcPr>
          <w:p w14:paraId="0599D11A" w14:textId="3706E9D4"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Narayanaswamy &amp; Blake, 2005</w:t>
            </w:r>
          </w:p>
        </w:tc>
        <w:tc>
          <w:tcPr>
            <w:tcW w:w="1134" w:type="dxa"/>
            <w:vAlign w:val="bottom"/>
          </w:tcPr>
          <w:p w14:paraId="78F79487" w14:textId="3EE17EE3"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4D0A0730" w14:textId="6BCD9EC2"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688C6FCD"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84B30A0" w14:textId="086F8836"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47950F37" w14:textId="76949312"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3C758773" w14:textId="7777777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
        </w:tc>
        <w:tc>
          <w:tcPr>
            <w:tcW w:w="1985" w:type="dxa"/>
            <w:vAlign w:val="bottom"/>
          </w:tcPr>
          <w:p w14:paraId="03DA11C9" w14:textId="38EDE86F"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Paraonidae</w:t>
            </w:r>
            <w:proofErr w:type="spellEnd"/>
          </w:p>
        </w:tc>
        <w:tc>
          <w:tcPr>
            <w:tcW w:w="2693" w:type="dxa"/>
            <w:vAlign w:val="bottom"/>
          </w:tcPr>
          <w:p w14:paraId="5FE8F8AD" w14:textId="43447C71"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Aricidea (</w:t>
            </w:r>
            <w:proofErr w:type="spellStart"/>
            <w:r>
              <w:rPr>
                <w:rFonts w:cs="Arial"/>
                <w:i/>
                <w:iCs/>
                <w:sz w:val="16"/>
                <w:szCs w:val="16"/>
              </w:rPr>
              <w:t>Strelzovia</w:t>
            </w:r>
            <w:proofErr w:type="spellEnd"/>
            <w:r>
              <w:rPr>
                <w:rFonts w:cs="Arial"/>
                <w:i/>
                <w:iCs/>
                <w:sz w:val="16"/>
                <w:szCs w:val="16"/>
              </w:rPr>
              <w:t xml:space="preserve">) </w:t>
            </w:r>
            <w:proofErr w:type="spellStart"/>
            <w:r>
              <w:rPr>
                <w:rFonts w:cs="Arial"/>
                <w:i/>
                <w:iCs/>
                <w:sz w:val="16"/>
                <w:szCs w:val="16"/>
              </w:rPr>
              <w:t>antennata</w:t>
            </w:r>
            <w:proofErr w:type="spellEnd"/>
            <w:r>
              <w:rPr>
                <w:rFonts w:cs="Arial"/>
                <w:i/>
                <w:iCs/>
                <w:sz w:val="16"/>
                <w:szCs w:val="16"/>
              </w:rPr>
              <w:t>~</w:t>
            </w:r>
          </w:p>
        </w:tc>
        <w:tc>
          <w:tcPr>
            <w:tcW w:w="3685" w:type="dxa"/>
            <w:vAlign w:val="bottom"/>
          </w:tcPr>
          <w:p w14:paraId="0798E895" w14:textId="4269FE60"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Annenkova</w:t>
            </w:r>
            <w:proofErr w:type="spellEnd"/>
            <w:r>
              <w:rPr>
                <w:rFonts w:cs="Arial"/>
                <w:sz w:val="16"/>
                <w:szCs w:val="16"/>
              </w:rPr>
              <w:t>, 1934</w:t>
            </w:r>
          </w:p>
        </w:tc>
        <w:tc>
          <w:tcPr>
            <w:tcW w:w="1134" w:type="dxa"/>
            <w:vAlign w:val="bottom"/>
          </w:tcPr>
          <w:p w14:paraId="101F468B" w14:textId="6591253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1AE1EEA2" w14:textId="0C4D82A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5F28D68B"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EA9F917" w14:textId="18D818BA"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09C5DD99" w14:textId="716883E2"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06D2DBFA" w14:textId="7777777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
        </w:tc>
        <w:tc>
          <w:tcPr>
            <w:tcW w:w="1985" w:type="dxa"/>
            <w:vAlign w:val="bottom"/>
          </w:tcPr>
          <w:p w14:paraId="624DAB6F" w14:textId="5F04781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Paraonidae</w:t>
            </w:r>
            <w:proofErr w:type="spellEnd"/>
          </w:p>
        </w:tc>
        <w:tc>
          <w:tcPr>
            <w:tcW w:w="2693" w:type="dxa"/>
            <w:vAlign w:val="bottom"/>
          </w:tcPr>
          <w:p w14:paraId="58B6A235" w14:textId="477F6513"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Aricidea (</w:t>
            </w:r>
            <w:proofErr w:type="spellStart"/>
            <w:r>
              <w:rPr>
                <w:rFonts w:cs="Arial"/>
                <w:i/>
                <w:iCs/>
                <w:sz w:val="16"/>
                <w:szCs w:val="16"/>
              </w:rPr>
              <w:t>Strelzovia</w:t>
            </w:r>
            <w:proofErr w:type="spellEnd"/>
            <w:r>
              <w:rPr>
                <w:rFonts w:cs="Arial"/>
                <w:i/>
                <w:iCs/>
                <w:sz w:val="16"/>
                <w:szCs w:val="16"/>
              </w:rPr>
              <w:t xml:space="preserve">) </w:t>
            </w:r>
            <w:proofErr w:type="spellStart"/>
            <w:r>
              <w:rPr>
                <w:rFonts w:cs="Arial"/>
                <w:i/>
                <w:iCs/>
                <w:sz w:val="16"/>
                <w:szCs w:val="16"/>
              </w:rPr>
              <w:t>belgicae</w:t>
            </w:r>
            <w:proofErr w:type="spellEnd"/>
            <w:r>
              <w:rPr>
                <w:rFonts w:cs="Arial"/>
                <w:i/>
                <w:iCs/>
                <w:sz w:val="16"/>
                <w:szCs w:val="16"/>
              </w:rPr>
              <w:t>~</w:t>
            </w:r>
          </w:p>
        </w:tc>
        <w:tc>
          <w:tcPr>
            <w:tcW w:w="3685" w:type="dxa"/>
            <w:vAlign w:val="bottom"/>
          </w:tcPr>
          <w:p w14:paraId="71799FC5" w14:textId="4D8D3C77"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(Fauvel, 1936)</w:t>
            </w:r>
          </w:p>
        </w:tc>
        <w:tc>
          <w:tcPr>
            <w:tcW w:w="1134" w:type="dxa"/>
            <w:vAlign w:val="bottom"/>
          </w:tcPr>
          <w:p w14:paraId="61F34492" w14:textId="71ACA435"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4C9A868E" w14:textId="07247354"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25E0E2DD"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CBB6DFC" w14:textId="04C67D12"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7D772E11" w14:textId="47380F20"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602F33FD" w14:textId="7777777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
        </w:tc>
        <w:tc>
          <w:tcPr>
            <w:tcW w:w="1985" w:type="dxa"/>
            <w:vAlign w:val="bottom"/>
          </w:tcPr>
          <w:p w14:paraId="0DEA6DD2" w14:textId="0B64BE34"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Paraonidae</w:t>
            </w:r>
            <w:proofErr w:type="spellEnd"/>
          </w:p>
        </w:tc>
        <w:tc>
          <w:tcPr>
            <w:tcW w:w="2693" w:type="dxa"/>
            <w:vAlign w:val="bottom"/>
          </w:tcPr>
          <w:p w14:paraId="7583BCE5" w14:textId="1088DCDC"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Levinsenia</w:t>
            </w:r>
            <w:proofErr w:type="spellEnd"/>
            <w:r>
              <w:rPr>
                <w:rFonts w:cs="Arial"/>
                <w:i/>
                <w:iCs/>
                <w:sz w:val="16"/>
                <w:szCs w:val="16"/>
              </w:rPr>
              <w:t xml:space="preserve"> </w:t>
            </w:r>
            <w:proofErr w:type="spellStart"/>
            <w:r>
              <w:rPr>
                <w:rFonts w:cs="Arial"/>
                <w:i/>
                <w:iCs/>
                <w:sz w:val="16"/>
                <w:szCs w:val="16"/>
              </w:rPr>
              <w:t>uncinata</w:t>
            </w:r>
            <w:proofErr w:type="spellEnd"/>
          </w:p>
        </w:tc>
        <w:tc>
          <w:tcPr>
            <w:tcW w:w="3685" w:type="dxa"/>
            <w:vAlign w:val="bottom"/>
          </w:tcPr>
          <w:p w14:paraId="59F29274" w14:textId="6B15BFD0"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(Hartman, 1965)</w:t>
            </w:r>
          </w:p>
        </w:tc>
        <w:tc>
          <w:tcPr>
            <w:tcW w:w="1134" w:type="dxa"/>
            <w:vAlign w:val="bottom"/>
          </w:tcPr>
          <w:p w14:paraId="49E95052" w14:textId="280A70DA"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16BB2E03" w14:textId="71120D9F"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2A9B0EC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F6BED7C" w14:textId="39203A24"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2A82868A" w14:textId="1024448E"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6C702376" w14:textId="7777777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
        </w:tc>
        <w:tc>
          <w:tcPr>
            <w:tcW w:w="1985" w:type="dxa"/>
            <w:vAlign w:val="bottom"/>
          </w:tcPr>
          <w:p w14:paraId="250D6313" w14:textId="337E8625"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Paraonidae</w:t>
            </w:r>
            <w:proofErr w:type="spellEnd"/>
          </w:p>
        </w:tc>
        <w:tc>
          <w:tcPr>
            <w:tcW w:w="2693" w:type="dxa"/>
            <w:vAlign w:val="bottom"/>
          </w:tcPr>
          <w:p w14:paraId="0D9E9776" w14:textId="7BE72FE3"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Paradoneis</w:t>
            </w:r>
            <w:proofErr w:type="spellEnd"/>
            <w:r>
              <w:rPr>
                <w:rFonts w:cs="Arial"/>
                <w:i/>
                <w:iCs/>
                <w:sz w:val="16"/>
                <w:szCs w:val="16"/>
              </w:rPr>
              <w:t xml:space="preserve"> </w:t>
            </w:r>
            <w:proofErr w:type="spellStart"/>
            <w:r>
              <w:rPr>
                <w:rFonts w:cs="Arial"/>
                <w:i/>
                <w:iCs/>
                <w:sz w:val="16"/>
                <w:szCs w:val="16"/>
              </w:rPr>
              <w:t>abranchiata</w:t>
            </w:r>
            <w:proofErr w:type="spellEnd"/>
            <w:r>
              <w:rPr>
                <w:rFonts w:cs="Arial"/>
                <w:i/>
                <w:iCs/>
                <w:sz w:val="16"/>
                <w:szCs w:val="16"/>
              </w:rPr>
              <w:t>~</w:t>
            </w:r>
          </w:p>
        </w:tc>
        <w:tc>
          <w:tcPr>
            <w:tcW w:w="3685" w:type="dxa"/>
            <w:vAlign w:val="bottom"/>
          </w:tcPr>
          <w:p w14:paraId="18254F41" w14:textId="7C1B3786"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Hartman, 1965</w:t>
            </w:r>
          </w:p>
        </w:tc>
        <w:tc>
          <w:tcPr>
            <w:tcW w:w="1134" w:type="dxa"/>
            <w:vAlign w:val="bottom"/>
          </w:tcPr>
          <w:p w14:paraId="6A5E2BBB" w14:textId="709A290E"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39C08AD6" w14:textId="79B97B52"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3BC8360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992DCBC" w14:textId="7847C105"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322AD61D" w14:textId="60910F75"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3064EAC1" w14:textId="7777777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
        </w:tc>
        <w:tc>
          <w:tcPr>
            <w:tcW w:w="1985" w:type="dxa"/>
            <w:vAlign w:val="bottom"/>
          </w:tcPr>
          <w:p w14:paraId="2A8ECE3F" w14:textId="1661B7B5"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Paraonidae</w:t>
            </w:r>
            <w:proofErr w:type="spellEnd"/>
          </w:p>
        </w:tc>
        <w:tc>
          <w:tcPr>
            <w:tcW w:w="2693" w:type="dxa"/>
            <w:vAlign w:val="bottom"/>
          </w:tcPr>
          <w:p w14:paraId="438B2273" w14:textId="239029A4"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Paraonella</w:t>
            </w:r>
            <w:proofErr w:type="spellEnd"/>
            <w:r>
              <w:rPr>
                <w:rFonts w:cs="Arial"/>
                <w:i/>
                <w:iCs/>
                <w:sz w:val="16"/>
                <w:szCs w:val="16"/>
              </w:rPr>
              <w:t xml:space="preserve"> </w:t>
            </w:r>
            <w:proofErr w:type="spellStart"/>
            <w:r>
              <w:rPr>
                <w:rFonts w:cs="Arial"/>
                <w:i/>
                <w:iCs/>
                <w:sz w:val="16"/>
                <w:szCs w:val="16"/>
              </w:rPr>
              <w:t>abranchiata</w:t>
            </w:r>
            <w:proofErr w:type="spellEnd"/>
          </w:p>
        </w:tc>
        <w:tc>
          <w:tcPr>
            <w:tcW w:w="3685" w:type="dxa"/>
            <w:vAlign w:val="bottom"/>
          </w:tcPr>
          <w:p w14:paraId="4BB56E44" w14:textId="727EDC69"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Fauchald</w:t>
            </w:r>
            <w:proofErr w:type="spellEnd"/>
            <w:r>
              <w:rPr>
                <w:rFonts w:cs="Arial"/>
                <w:sz w:val="16"/>
                <w:szCs w:val="16"/>
              </w:rPr>
              <w:t xml:space="preserve"> &amp; Hancock, 1981</w:t>
            </w:r>
          </w:p>
        </w:tc>
        <w:tc>
          <w:tcPr>
            <w:tcW w:w="1134" w:type="dxa"/>
            <w:vAlign w:val="bottom"/>
          </w:tcPr>
          <w:p w14:paraId="0A541467" w14:textId="6703D7E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569F63E5" w14:textId="34C8F8C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5DA1F584"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ACDDC0D" w14:textId="27818396"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167F9DF7" w14:textId="128C278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38DBCBE5" w14:textId="7777777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
        </w:tc>
        <w:tc>
          <w:tcPr>
            <w:tcW w:w="1985" w:type="dxa"/>
            <w:vAlign w:val="bottom"/>
          </w:tcPr>
          <w:p w14:paraId="6329EEC0" w14:textId="1B554382"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Scalibregmatidae</w:t>
            </w:r>
            <w:proofErr w:type="spellEnd"/>
          </w:p>
        </w:tc>
        <w:tc>
          <w:tcPr>
            <w:tcW w:w="2693" w:type="dxa"/>
            <w:vAlign w:val="bottom"/>
          </w:tcPr>
          <w:p w14:paraId="5AB91E6E" w14:textId="2290B681"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Oligobregma</w:t>
            </w:r>
            <w:proofErr w:type="spellEnd"/>
            <w:r>
              <w:rPr>
                <w:rFonts w:cs="Arial"/>
                <w:b/>
                <w:bCs/>
                <w:i/>
                <w:iCs/>
                <w:sz w:val="16"/>
                <w:szCs w:val="16"/>
              </w:rPr>
              <w:t xml:space="preserve"> </w:t>
            </w:r>
            <w:proofErr w:type="spellStart"/>
            <w:r>
              <w:rPr>
                <w:rFonts w:cs="Arial"/>
                <w:b/>
                <w:bCs/>
                <w:i/>
                <w:iCs/>
                <w:sz w:val="16"/>
                <w:szCs w:val="16"/>
              </w:rPr>
              <w:t>brasierae</w:t>
            </w:r>
            <w:proofErr w:type="spellEnd"/>
            <w:r>
              <w:rPr>
                <w:rFonts w:cs="Arial"/>
                <w:b/>
                <w:bCs/>
                <w:i/>
                <w:iCs/>
                <w:sz w:val="16"/>
                <w:szCs w:val="16"/>
              </w:rPr>
              <w:t>*</w:t>
            </w:r>
          </w:p>
        </w:tc>
        <w:tc>
          <w:tcPr>
            <w:tcW w:w="3685" w:type="dxa"/>
            <w:vAlign w:val="bottom"/>
          </w:tcPr>
          <w:p w14:paraId="0AD14445" w14:textId="7D08F0D5"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Wiklund, Neal, Glover, Drennan, Rabone &amp; Dahlgren, 2019</w:t>
            </w:r>
          </w:p>
        </w:tc>
        <w:tc>
          <w:tcPr>
            <w:tcW w:w="1134" w:type="dxa"/>
            <w:vAlign w:val="bottom"/>
          </w:tcPr>
          <w:p w14:paraId="1934CA89" w14:textId="78BC29C5"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w:t>
            </w:r>
          </w:p>
        </w:tc>
        <w:tc>
          <w:tcPr>
            <w:tcW w:w="851" w:type="dxa"/>
            <w:vAlign w:val="bottom"/>
          </w:tcPr>
          <w:p w14:paraId="194A977A" w14:textId="659B5D34"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3217A893"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954ACC2" w14:textId="64E6B414"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30746638" w14:textId="262C172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7C8240B7" w14:textId="7777777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
        </w:tc>
        <w:tc>
          <w:tcPr>
            <w:tcW w:w="1985" w:type="dxa"/>
            <w:vAlign w:val="bottom"/>
          </w:tcPr>
          <w:p w14:paraId="2BF9AC89" w14:textId="5E3A3AD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Scalibregmatidae</w:t>
            </w:r>
            <w:proofErr w:type="spellEnd"/>
          </w:p>
        </w:tc>
        <w:tc>
          <w:tcPr>
            <w:tcW w:w="2693" w:type="dxa"/>
            <w:vAlign w:val="bottom"/>
          </w:tcPr>
          <w:p w14:paraId="245CC795" w14:textId="6C058103"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Oligobregma</w:t>
            </w:r>
            <w:proofErr w:type="spellEnd"/>
            <w:r>
              <w:rPr>
                <w:rFonts w:cs="Arial"/>
                <w:b/>
                <w:bCs/>
                <w:i/>
                <w:iCs/>
                <w:sz w:val="16"/>
                <w:szCs w:val="16"/>
              </w:rPr>
              <w:t xml:space="preserve"> </w:t>
            </w:r>
            <w:proofErr w:type="spellStart"/>
            <w:r>
              <w:rPr>
                <w:rFonts w:cs="Arial"/>
                <w:b/>
                <w:bCs/>
                <w:i/>
                <w:iCs/>
                <w:sz w:val="16"/>
                <w:szCs w:val="16"/>
              </w:rPr>
              <w:t>tani</w:t>
            </w:r>
            <w:proofErr w:type="spellEnd"/>
            <w:r>
              <w:rPr>
                <w:rFonts w:cs="Arial"/>
                <w:b/>
                <w:bCs/>
                <w:i/>
                <w:iCs/>
                <w:sz w:val="16"/>
                <w:szCs w:val="16"/>
              </w:rPr>
              <w:t>*</w:t>
            </w:r>
          </w:p>
        </w:tc>
        <w:tc>
          <w:tcPr>
            <w:tcW w:w="3685" w:type="dxa"/>
            <w:vAlign w:val="bottom"/>
          </w:tcPr>
          <w:p w14:paraId="1661615E" w14:textId="08B6D762"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Wiklund, Neal, Glover, Drennan, Rabone &amp; Dahlgren, 2019</w:t>
            </w:r>
          </w:p>
        </w:tc>
        <w:tc>
          <w:tcPr>
            <w:tcW w:w="1134" w:type="dxa"/>
            <w:vAlign w:val="bottom"/>
          </w:tcPr>
          <w:p w14:paraId="30E11C81" w14:textId="4207368D"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w:t>
            </w:r>
          </w:p>
        </w:tc>
        <w:tc>
          <w:tcPr>
            <w:tcW w:w="851" w:type="dxa"/>
            <w:vAlign w:val="bottom"/>
          </w:tcPr>
          <w:p w14:paraId="470F5409" w14:textId="29C48C40"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7B0E74BB"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0AAD7EF" w14:textId="2018CF23" w:rsidR="003B47FB" w:rsidRPr="00B135DD" w:rsidRDefault="003B47FB" w:rsidP="003B47FB">
            <w:pPr>
              <w:rPr>
                <w:b w:val="0"/>
                <w:sz w:val="16"/>
                <w:szCs w:val="16"/>
              </w:rPr>
            </w:pPr>
            <w:r w:rsidRPr="00B135DD">
              <w:rPr>
                <w:rFonts w:cs="Arial"/>
                <w:b w:val="0"/>
                <w:sz w:val="16"/>
                <w:szCs w:val="16"/>
              </w:rPr>
              <w:lastRenderedPageBreak/>
              <w:t>Annelida</w:t>
            </w:r>
          </w:p>
        </w:tc>
        <w:tc>
          <w:tcPr>
            <w:tcW w:w="1701" w:type="dxa"/>
            <w:vAlign w:val="bottom"/>
          </w:tcPr>
          <w:p w14:paraId="452ABF12" w14:textId="10009868"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13F0E7D0" w14:textId="7777777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
        </w:tc>
        <w:tc>
          <w:tcPr>
            <w:tcW w:w="1985" w:type="dxa"/>
            <w:vAlign w:val="bottom"/>
          </w:tcPr>
          <w:p w14:paraId="1BF9DAF9" w14:textId="1175008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Scalibregmatidae</w:t>
            </w:r>
            <w:proofErr w:type="spellEnd"/>
          </w:p>
        </w:tc>
        <w:tc>
          <w:tcPr>
            <w:tcW w:w="2693" w:type="dxa"/>
            <w:vAlign w:val="bottom"/>
          </w:tcPr>
          <w:p w14:paraId="5B525613" w14:textId="0BBC4548"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Oligobregma</w:t>
            </w:r>
            <w:proofErr w:type="spellEnd"/>
            <w:r>
              <w:rPr>
                <w:rFonts w:cs="Arial"/>
                <w:b/>
                <w:bCs/>
                <w:i/>
                <w:iCs/>
                <w:sz w:val="16"/>
                <w:szCs w:val="16"/>
              </w:rPr>
              <w:t xml:space="preserve"> </w:t>
            </w:r>
            <w:proofErr w:type="spellStart"/>
            <w:r>
              <w:rPr>
                <w:rFonts w:cs="Arial"/>
                <w:b/>
                <w:bCs/>
                <w:i/>
                <w:iCs/>
                <w:sz w:val="16"/>
                <w:szCs w:val="16"/>
              </w:rPr>
              <w:t>whaleyi</w:t>
            </w:r>
            <w:proofErr w:type="spellEnd"/>
            <w:r>
              <w:rPr>
                <w:rFonts w:cs="Arial"/>
                <w:b/>
                <w:bCs/>
                <w:i/>
                <w:iCs/>
                <w:sz w:val="16"/>
                <w:szCs w:val="16"/>
              </w:rPr>
              <w:t>*</w:t>
            </w:r>
          </w:p>
        </w:tc>
        <w:tc>
          <w:tcPr>
            <w:tcW w:w="3685" w:type="dxa"/>
            <w:vAlign w:val="bottom"/>
          </w:tcPr>
          <w:p w14:paraId="00BD0C05" w14:textId="2320AA72"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Wiklund, Neal, Glover, Drennan, Rabone &amp; Dahlgren, 2019</w:t>
            </w:r>
          </w:p>
        </w:tc>
        <w:tc>
          <w:tcPr>
            <w:tcW w:w="1134" w:type="dxa"/>
            <w:vAlign w:val="bottom"/>
          </w:tcPr>
          <w:p w14:paraId="6F82CB9E" w14:textId="68F1FD55"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w:t>
            </w:r>
          </w:p>
        </w:tc>
        <w:tc>
          <w:tcPr>
            <w:tcW w:w="851" w:type="dxa"/>
            <w:vAlign w:val="bottom"/>
          </w:tcPr>
          <w:p w14:paraId="07CA6843" w14:textId="165FE3E2"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2AD6CCD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4A11215" w14:textId="1C57543E"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623F9C0C" w14:textId="5D4799FA"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3D527245" w14:textId="1EEAE24A"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
        </w:tc>
        <w:tc>
          <w:tcPr>
            <w:tcW w:w="1985" w:type="dxa"/>
            <w:vAlign w:val="bottom"/>
          </w:tcPr>
          <w:p w14:paraId="1EF688DA" w14:textId="4B87067C"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Travisiidae</w:t>
            </w:r>
            <w:proofErr w:type="spellEnd"/>
          </w:p>
        </w:tc>
        <w:tc>
          <w:tcPr>
            <w:tcW w:w="2693" w:type="dxa"/>
            <w:vAlign w:val="bottom"/>
          </w:tcPr>
          <w:p w14:paraId="72ECC71E" w14:textId="17DAF112"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Travisia</w:t>
            </w:r>
            <w:proofErr w:type="spellEnd"/>
            <w:r>
              <w:rPr>
                <w:rFonts w:cs="Arial"/>
                <w:i/>
                <w:iCs/>
                <w:sz w:val="16"/>
                <w:szCs w:val="16"/>
              </w:rPr>
              <w:t xml:space="preserve"> </w:t>
            </w:r>
            <w:proofErr w:type="spellStart"/>
            <w:r>
              <w:rPr>
                <w:rFonts w:cs="Arial"/>
                <w:i/>
                <w:iCs/>
                <w:sz w:val="16"/>
                <w:szCs w:val="16"/>
              </w:rPr>
              <w:t>glandulosa</w:t>
            </w:r>
            <w:proofErr w:type="spellEnd"/>
            <w:r>
              <w:rPr>
                <w:rFonts w:cs="Arial"/>
                <w:i/>
                <w:iCs/>
                <w:sz w:val="16"/>
                <w:szCs w:val="16"/>
              </w:rPr>
              <w:t>~</w:t>
            </w:r>
          </w:p>
        </w:tc>
        <w:tc>
          <w:tcPr>
            <w:tcW w:w="3685" w:type="dxa"/>
            <w:vAlign w:val="bottom"/>
          </w:tcPr>
          <w:p w14:paraId="009FC562" w14:textId="6583FECC"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McIntosh, 1879</w:t>
            </w:r>
          </w:p>
        </w:tc>
        <w:tc>
          <w:tcPr>
            <w:tcW w:w="1134" w:type="dxa"/>
            <w:vAlign w:val="bottom"/>
          </w:tcPr>
          <w:p w14:paraId="0C640145" w14:textId="13D2C5BC"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73915E2D" w14:textId="17F866CF"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644E2A0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D7CFFF1" w14:textId="4A4C42E0"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0F737DFF" w14:textId="41B82645"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5CB55103" w14:textId="50A101C1"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
        </w:tc>
        <w:tc>
          <w:tcPr>
            <w:tcW w:w="1985" w:type="dxa"/>
            <w:vAlign w:val="bottom"/>
          </w:tcPr>
          <w:p w14:paraId="32F1D4D4" w14:textId="15F9B0E1"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Travisiidae</w:t>
            </w:r>
            <w:proofErr w:type="spellEnd"/>
          </w:p>
        </w:tc>
        <w:tc>
          <w:tcPr>
            <w:tcW w:w="2693" w:type="dxa"/>
            <w:vAlign w:val="bottom"/>
          </w:tcPr>
          <w:p w14:paraId="027EA2B5" w14:textId="4733BA20"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Travisia</w:t>
            </w:r>
            <w:proofErr w:type="spellEnd"/>
            <w:r>
              <w:rPr>
                <w:rFonts w:cs="Arial"/>
                <w:i/>
                <w:iCs/>
                <w:sz w:val="16"/>
                <w:szCs w:val="16"/>
              </w:rPr>
              <w:t xml:space="preserve"> </w:t>
            </w:r>
            <w:proofErr w:type="spellStart"/>
            <w:r>
              <w:rPr>
                <w:rFonts w:cs="Arial"/>
                <w:i/>
                <w:iCs/>
                <w:sz w:val="16"/>
                <w:szCs w:val="16"/>
              </w:rPr>
              <w:t>kerguelensis</w:t>
            </w:r>
            <w:proofErr w:type="spellEnd"/>
          </w:p>
        </w:tc>
        <w:tc>
          <w:tcPr>
            <w:tcW w:w="3685" w:type="dxa"/>
            <w:vAlign w:val="bottom"/>
          </w:tcPr>
          <w:p w14:paraId="4F34BD7D" w14:textId="6E44F2C5"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McIntosh, 1885</w:t>
            </w:r>
          </w:p>
        </w:tc>
        <w:tc>
          <w:tcPr>
            <w:tcW w:w="1134" w:type="dxa"/>
            <w:vAlign w:val="bottom"/>
          </w:tcPr>
          <w:p w14:paraId="3556460C" w14:textId="4ED0F0C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49C9F87A" w14:textId="208E1A02"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B135DD" w:rsidRPr="00C9116B" w14:paraId="0BCD52A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5B00460" w14:textId="40D629E9" w:rsidR="003B47FB" w:rsidRPr="00B135DD" w:rsidRDefault="003B47FB" w:rsidP="003B47FB">
            <w:pPr>
              <w:rPr>
                <w:b w:val="0"/>
                <w:sz w:val="16"/>
                <w:szCs w:val="16"/>
              </w:rPr>
            </w:pPr>
            <w:r w:rsidRPr="00B135DD">
              <w:rPr>
                <w:rFonts w:cs="Arial"/>
                <w:b w:val="0"/>
                <w:sz w:val="16"/>
                <w:szCs w:val="16"/>
              </w:rPr>
              <w:t>Annelida</w:t>
            </w:r>
          </w:p>
        </w:tc>
        <w:tc>
          <w:tcPr>
            <w:tcW w:w="1701" w:type="dxa"/>
            <w:vAlign w:val="bottom"/>
          </w:tcPr>
          <w:p w14:paraId="6CA48D92" w14:textId="2BBB05B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Polychaeta</w:t>
            </w:r>
          </w:p>
        </w:tc>
        <w:tc>
          <w:tcPr>
            <w:tcW w:w="1701" w:type="dxa"/>
            <w:vAlign w:val="bottom"/>
          </w:tcPr>
          <w:p w14:paraId="7FD80ACD" w14:textId="40D7074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
        </w:tc>
        <w:tc>
          <w:tcPr>
            <w:tcW w:w="1985" w:type="dxa"/>
            <w:vAlign w:val="bottom"/>
          </w:tcPr>
          <w:p w14:paraId="1E2368EA" w14:textId="5C3EE1A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Travisiidae</w:t>
            </w:r>
            <w:proofErr w:type="spellEnd"/>
          </w:p>
        </w:tc>
        <w:tc>
          <w:tcPr>
            <w:tcW w:w="2693" w:type="dxa"/>
            <w:vAlign w:val="bottom"/>
          </w:tcPr>
          <w:p w14:paraId="4F7C9806" w14:textId="531C4DAD"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Travisia</w:t>
            </w:r>
            <w:proofErr w:type="spellEnd"/>
            <w:r>
              <w:rPr>
                <w:rFonts w:cs="Arial"/>
                <w:b/>
                <w:bCs/>
                <w:i/>
                <w:iCs/>
                <w:sz w:val="16"/>
                <w:szCs w:val="16"/>
              </w:rPr>
              <w:t xml:space="preserve"> </w:t>
            </w:r>
            <w:proofErr w:type="spellStart"/>
            <w:r>
              <w:rPr>
                <w:rFonts w:cs="Arial"/>
                <w:b/>
                <w:bCs/>
                <w:i/>
                <w:iCs/>
                <w:sz w:val="16"/>
                <w:szCs w:val="16"/>
              </w:rPr>
              <w:t>zieglerae</w:t>
            </w:r>
            <w:proofErr w:type="spellEnd"/>
            <w:r>
              <w:rPr>
                <w:rFonts w:cs="Arial"/>
                <w:b/>
                <w:bCs/>
                <w:i/>
                <w:iCs/>
                <w:sz w:val="16"/>
                <w:szCs w:val="16"/>
              </w:rPr>
              <w:t>*</w:t>
            </w:r>
          </w:p>
        </w:tc>
        <w:tc>
          <w:tcPr>
            <w:tcW w:w="3685" w:type="dxa"/>
            <w:vAlign w:val="bottom"/>
          </w:tcPr>
          <w:p w14:paraId="79E0EECD" w14:textId="560B2E12"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Wiklund, Neal, Glover, Drennan, Rabone &amp; Dahlgren, 2019</w:t>
            </w:r>
          </w:p>
        </w:tc>
        <w:tc>
          <w:tcPr>
            <w:tcW w:w="1134" w:type="dxa"/>
            <w:vAlign w:val="bottom"/>
          </w:tcPr>
          <w:p w14:paraId="45361965" w14:textId="6023D676"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w:t>
            </w:r>
          </w:p>
        </w:tc>
        <w:tc>
          <w:tcPr>
            <w:tcW w:w="851" w:type="dxa"/>
            <w:vAlign w:val="bottom"/>
          </w:tcPr>
          <w:p w14:paraId="47791953" w14:textId="59E75158"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70AB3B4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EE7BD48" w14:textId="20B86E77" w:rsidR="003B47FB" w:rsidRPr="00623CD3" w:rsidRDefault="003B47FB" w:rsidP="003B47FB">
            <w:pPr>
              <w:rPr>
                <w:b w:val="0"/>
                <w:sz w:val="16"/>
                <w:szCs w:val="16"/>
              </w:rPr>
            </w:pPr>
            <w:r w:rsidRPr="00623CD3">
              <w:rPr>
                <w:rFonts w:cs="Arial"/>
                <w:b w:val="0"/>
                <w:iCs/>
                <w:sz w:val="16"/>
                <w:szCs w:val="16"/>
              </w:rPr>
              <w:t>Annelida</w:t>
            </w:r>
          </w:p>
        </w:tc>
        <w:tc>
          <w:tcPr>
            <w:tcW w:w="1701" w:type="dxa"/>
            <w:vAlign w:val="bottom"/>
          </w:tcPr>
          <w:p w14:paraId="7B556857" w14:textId="5E7281ED"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
        </w:tc>
        <w:tc>
          <w:tcPr>
            <w:tcW w:w="1701" w:type="dxa"/>
            <w:vAlign w:val="bottom"/>
          </w:tcPr>
          <w:p w14:paraId="1690D51C" w14:textId="1D24734A"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Myzostomida</w:t>
            </w:r>
            <w:proofErr w:type="spellEnd"/>
          </w:p>
        </w:tc>
        <w:tc>
          <w:tcPr>
            <w:tcW w:w="1985" w:type="dxa"/>
            <w:vAlign w:val="bottom"/>
          </w:tcPr>
          <w:p w14:paraId="4D4C3E41" w14:textId="12ECC05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Endomyzostomatidae</w:t>
            </w:r>
            <w:proofErr w:type="spellEnd"/>
          </w:p>
        </w:tc>
        <w:tc>
          <w:tcPr>
            <w:tcW w:w="2693" w:type="dxa"/>
            <w:vAlign w:val="bottom"/>
          </w:tcPr>
          <w:p w14:paraId="00FD2E77" w14:textId="2879BE91"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Endomyzostoma</w:t>
            </w:r>
            <w:proofErr w:type="spellEnd"/>
            <w:r>
              <w:rPr>
                <w:rFonts w:cs="Arial"/>
                <w:i/>
                <w:iCs/>
                <w:sz w:val="16"/>
                <w:szCs w:val="16"/>
              </w:rPr>
              <w:t xml:space="preserve"> </w:t>
            </w:r>
            <w:proofErr w:type="spellStart"/>
            <w:r>
              <w:rPr>
                <w:rFonts w:cs="Arial"/>
                <w:i/>
                <w:iCs/>
                <w:sz w:val="16"/>
                <w:szCs w:val="16"/>
              </w:rPr>
              <w:t>cysticolum</w:t>
            </w:r>
            <w:proofErr w:type="spellEnd"/>
          </w:p>
        </w:tc>
        <w:tc>
          <w:tcPr>
            <w:tcW w:w="3685" w:type="dxa"/>
            <w:vAlign w:val="bottom"/>
          </w:tcPr>
          <w:p w14:paraId="0BEC3F76" w14:textId="619078F2"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
        </w:tc>
        <w:tc>
          <w:tcPr>
            <w:tcW w:w="1134" w:type="dxa"/>
            <w:vAlign w:val="bottom"/>
          </w:tcPr>
          <w:p w14:paraId="014B3623" w14:textId="13B40380"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D689865" w14:textId="7BF70569"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623CD3" w:rsidRPr="00C9116B" w14:paraId="46742C3D"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6607067" w14:textId="306F0621" w:rsidR="00623CD3" w:rsidRPr="00B135DD" w:rsidRDefault="00623CD3" w:rsidP="00623CD3">
            <w:pPr>
              <w:rPr>
                <w:rFonts w:cs="Arial"/>
                <w:sz w:val="16"/>
                <w:szCs w:val="16"/>
              </w:rPr>
            </w:pPr>
            <w:r>
              <w:rPr>
                <w:rFonts w:cs="Arial"/>
                <w:b w:val="0"/>
                <w:sz w:val="16"/>
                <w:szCs w:val="16"/>
              </w:rPr>
              <w:t>Annelida</w:t>
            </w:r>
          </w:p>
        </w:tc>
        <w:tc>
          <w:tcPr>
            <w:tcW w:w="1701" w:type="dxa"/>
            <w:vAlign w:val="bottom"/>
          </w:tcPr>
          <w:p w14:paraId="0CC4CDA7" w14:textId="77777777" w:rsidR="00623CD3" w:rsidRDefault="00623CD3" w:rsidP="00623CD3">
            <w:pP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1701" w:type="dxa"/>
            <w:vAlign w:val="bottom"/>
          </w:tcPr>
          <w:p w14:paraId="751235EA" w14:textId="2E4AFB7A" w:rsidR="00623CD3" w:rsidRDefault="00623CD3" w:rsidP="00623CD3">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Sipuncula</w:t>
            </w:r>
          </w:p>
        </w:tc>
        <w:tc>
          <w:tcPr>
            <w:tcW w:w="1985" w:type="dxa"/>
            <w:vAlign w:val="bottom"/>
          </w:tcPr>
          <w:p w14:paraId="56AB3F54" w14:textId="0D9E48D8" w:rsidR="00623CD3" w:rsidRDefault="00623CD3" w:rsidP="00623CD3">
            <w:pPr>
              <w:cnfStyle w:val="000000000000" w:firstRow="0" w:lastRow="0" w:firstColumn="0" w:lastColumn="0" w:oddVBand="0" w:evenVBand="0" w:oddHBand="0" w:evenHBand="0" w:firstRowFirstColumn="0" w:firstRowLastColumn="0" w:lastRowFirstColumn="0" w:lastRowLastColumn="0"/>
              <w:rPr>
                <w:rFonts w:cs="Arial"/>
                <w:sz w:val="16"/>
                <w:szCs w:val="16"/>
              </w:rPr>
            </w:pPr>
            <w:proofErr w:type="spellStart"/>
            <w:r>
              <w:rPr>
                <w:rFonts w:cs="Arial"/>
                <w:sz w:val="16"/>
                <w:szCs w:val="16"/>
              </w:rPr>
              <w:t>Phascolosomatidae</w:t>
            </w:r>
            <w:proofErr w:type="spellEnd"/>
          </w:p>
        </w:tc>
        <w:tc>
          <w:tcPr>
            <w:tcW w:w="2693" w:type="dxa"/>
            <w:vAlign w:val="bottom"/>
          </w:tcPr>
          <w:p w14:paraId="02A953F5" w14:textId="0C5D51ED" w:rsidR="00623CD3" w:rsidRDefault="00623CD3" w:rsidP="00623CD3">
            <w:pPr>
              <w:cnfStyle w:val="000000000000" w:firstRow="0" w:lastRow="0" w:firstColumn="0" w:lastColumn="0" w:oddVBand="0" w:evenVBand="0" w:oddHBand="0" w:evenHBand="0" w:firstRowFirstColumn="0" w:firstRowLastColumn="0" w:lastRowFirstColumn="0" w:lastRowLastColumn="0"/>
              <w:rPr>
                <w:rFonts w:cs="Arial"/>
                <w:b/>
                <w:bCs/>
                <w:i/>
                <w:iCs/>
                <w:sz w:val="16"/>
                <w:szCs w:val="16"/>
              </w:rPr>
            </w:pPr>
            <w:proofErr w:type="spellStart"/>
            <w:r>
              <w:rPr>
                <w:rFonts w:cs="Arial"/>
                <w:i/>
                <w:iCs/>
                <w:sz w:val="16"/>
                <w:szCs w:val="16"/>
              </w:rPr>
              <w:t>Apionsoma</w:t>
            </w:r>
            <w:proofErr w:type="spellEnd"/>
            <w:r>
              <w:rPr>
                <w:rFonts w:cs="Arial"/>
                <w:i/>
                <w:iCs/>
                <w:sz w:val="16"/>
                <w:szCs w:val="16"/>
              </w:rPr>
              <w:t xml:space="preserve"> (</w:t>
            </w:r>
            <w:proofErr w:type="spellStart"/>
            <w:r>
              <w:rPr>
                <w:rFonts w:cs="Arial"/>
                <w:i/>
                <w:iCs/>
                <w:sz w:val="16"/>
                <w:szCs w:val="16"/>
              </w:rPr>
              <w:t>Apionsoma</w:t>
            </w:r>
            <w:proofErr w:type="spellEnd"/>
            <w:r>
              <w:rPr>
                <w:rFonts w:cs="Arial"/>
                <w:i/>
                <w:iCs/>
                <w:sz w:val="16"/>
                <w:szCs w:val="16"/>
              </w:rPr>
              <w:t xml:space="preserve">) </w:t>
            </w:r>
            <w:proofErr w:type="spellStart"/>
            <w:r>
              <w:rPr>
                <w:rFonts w:cs="Arial"/>
                <w:i/>
                <w:iCs/>
                <w:sz w:val="16"/>
                <w:szCs w:val="16"/>
              </w:rPr>
              <w:t>misakianum</w:t>
            </w:r>
            <w:proofErr w:type="spellEnd"/>
          </w:p>
        </w:tc>
        <w:tc>
          <w:tcPr>
            <w:tcW w:w="3685" w:type="dxa"/>
            <w:vAlign w:val="bottom"/>
          </w:tcPr>
          <w:p w14:paraId="35069AB2" w14:textId="731CA133" w:rsidR="00623CD3" w:rsidRDefault="00623CD3" w:rsidP="00623CD3">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(Ikeda, 1904)</w:t>
            </w:r>
          </w:p>
        </w:tc>
        <w:tc>
          <w:tcPr>
            <w:tcW w:w="1134" w:type="dxa"/>
            <w:vAlign w:val="bottom"/>
          </w:tcPr>
          <w:p w14:paraId="59697D73" w14:textId="2C6112E5" w:rsidR="00623CD3" w:rsidRDefault="00623CD3" w:rsidP="00623CD3">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DD</w:t>
            </w:r>
          </w:p>
        </w:tc>
        <w:tc>
          <w:tcPr>
            <w:tcW w:w="851" w:type="dxa"/>
            <w:vAlign w:val="bottom"/>
          </w:tcPr>
          <w:p w14:paraId="3EFE8D01" w14:textId="231EAE4A" w:rsidR="00623CD3" w:rsidRDefault="00623CD3" w:rsidP="00623CD3">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macro</w:t>
            </w:r>
          </w:p>
        </w:tc>
      </w:tr>
      <w:tr w:rsidR="00623CD3" w:rsidRPr="00C9116B" w14:paraId="3ECD90B4"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A2D5836" w14:textId="6B111137" w:rsidR="00623CD3" w:rsidRPr="00B135DD" w:rsidRDefault="00623CD3" w:rsidP="00623CD3">
            <w:pPr>
              <w:rPr>
                <w:rFonts w:cs="Arial"/>
                <w:sz w:val="16"/>
                <w:szCs w:val="16"/>
              </w:rPr>
            </w:pPr>
            <w:r>
              <w:rPr>
                <w:rFonts w:cs="Arial"/>
                <w:b w:val="0"/>
                <w:sz w:val="16"/>
                <w:szCs w:val="16"/>
              </w:rPr>
              <w:t>Annelida</w:t>
            </w:r>
          </w:p>
        </w:tc>
        <w:tc>
          <w:tcPr>
            <w:tcW w:w="1701" w:type="dxa"/>
            <w:vAlign w:val="bottom"/>
          </w:tcPr>
          <w:p w14:paraId="089DC33F" w14:textId="77777777" w:rsidR="00623CD3" w:rsidRDefault="00623CD3" w:rsidP="00623CD3">
            <w:pP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1701" w:type="dxa"/>
            <w:vAlign w:val="bottom"/>
          </w:tcPr>
          <w:p w14:paraId="27580122" w14:textId="08CE5E00" w:rsidR="00623CD3" w:rsidRDefault="00623CD3" w:rsidP="00623CD3">
            <w:pP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Sipuncula</w:t>
            </w:r>
          </w:p>
        </w:tc>
        <w:tc>
          <w:tcPr>
            <w:tcW w:w="1985" w:type="dxa"/>
            <w:vAlign w:val="bottom"/>
          </w:tcPr>
          <w:p w14:paraId="7630467F" w14:textId="6FF8D294" w:rsidR="00623CD3" w:rsidRDefault="00623CD3" w:rsidP="00623CD3">
            <w:pP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Golfingiidae</w:t>
            </w:r>
            <w:proofErr w:type="spellEnd"/>
          </w:p>
        </w:tc>
        <w:tc>
          <w:tcPr>
            <w:tcW w:w="2693" w:type="dxa"/>
            <w:vAlign w:val="bottom"/>
          </w:tcPr>
          <w:p w14:paraId="350D6B7A" w14:textId="37B37AE4" w:rsidR="00623CD3" w:rsidRDefault="00623CD3" w:rsidP="00623CD3">
            <w:pPr>
              <w:cnfStyle w:val="000000100000" w:firstRow="0" w:lastRow="0" w:firstColumn="0" w:lastColumn="0" w:oddVBand="0" w:evenVBand="0" w:oddHBand="1" w:evenHBand="0" w:firstRowFirstColumn="0" w:firstRowLastColumn="0" w:lastRowFirstColumn="0" w:lastRowLastColumn="0"/>
              <w:rPr>
                <w:rFonts w:cs="Arial"/>
                <w:b/>
                <w:bCs/>
                <w:i/>
                <w:iCs/>
                <w:sz w:val="16"/>
                <w:szCs w:val="16"/>
              </w:rPr>
            </w:pPr>
            <w:proofErr w:type="spellStart"/>
            <w:r>
              <w:rPr>
                <w:rFonts w:cs="Arial"/>
                <w:i/>
                <w:iCs/>
                <w:sz w:val="16"/>
                <w:szCs w:val="16"/>
              </w:rPr>
              <w:t>Nephasoma</w:t>
            </w:r>
            <w:proofErr w:type="spellEnd"/>
            <w:r>
              <w:rPr>
                <w:rFonts w:cs="Arial"/>
                <w:i/>
                <w:iCs/>
                <w:sz w:val="16"/>
                <w:szCs w:val="16"/>
              </w:rPr>
              <w:t xml:space="preserve"> (</w:t>
            </w:r>
            <w:proofErr w:type="spellStart"/>
            <w:r>
              <w:rPr>
                <w:rFonts w:cs="Arial"/>
                <w:i/>
                <w:iCs/>
                <w:sz w:val="16"/>
                <w:szCs w:val="16"/>
              </w:rPr>
              <w:t>Nephasoma</w:t>
            </w:r>
            <w:proofErr w:type="spellEnd"/>
            <w:r>
              <w:rPr>
                <w:rFonts w:cs="Arial"/>
                <w:i/>
                <w:iCs/>
                <w:sz w:val="16"/>
                <w:szCs w:val="16"/>
              </w:rPr>
              <w:t xml:space="preserve">) </w:t>
            </w:r>
            <w:proofErr w:type="spellStart"/>
            <w:r>
              <w:rPr>
                <w:rFonts w:cs="Arial"/>
                <w:i/>
                <w:iCs/>
                <w:sz w:val="16"/>
                <w:szCs w:val="16"/>
              </w:rPr>
              <w:t>constricticervix</w:t>
            </w:r>
            <w:proofErr w:type="spellEnd"/>
          </w:p>
        </w:tc>
        <w:tc>
          <w:tcPr>
            <w:tcW w:w="3685" w:type="dxa"/>
            <w:vAlign w:val="bottom"/>
          </w:tcPr>
          <w:p w14:paraId="5EE0EC2E" w14:textId="7B7E51DE" w:rsidR="00623CD3" w:rsidRDefault="00623CD3" w:rsidP="00623CD3">
            <w:pP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(Cutler, 1969)</w:t>
            </w:r>
          </w:p>
        </w:tc>
        <w:tc>
          <w:tcPr>
            <w:tcW w:w="1134" w:type="dxa"/>
            <w:vAlign w:val="bottom"/>
          </w:tcPr>
          <w:p w14:paraId="75D177C6" w14:textId="3817B812" w:rsidR="00623CD3" w:rsidRDefault="00623CD3" w:rsidP="00623CD3">
            <w:pP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O</w:t>
            </w:r>
          </w:p>
        </w:tc>
        <w:tc>
          <w:tcPr>
            <w:tcW w:w="851" w:type="dxa"/>
            <w:vAlign w:val="bottom"/>
          </w:tcPr>
          <w:p w14:paraId="7FECE9AD" w14:textId="00FD5F4A" w:rsidR="00623CD3" w:rsidRDefault="00623CD3" w:rsidP="00623CD3">
            <w:pP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macro</w:t>
            </w:r>
          </w:p>
        </w:tc>
      </w:tr>
      <w:tr w:rsidR="00623CD3" w:rsidRPr="00C9116B" w14:paraId="737C380A" w14:textId="77777777" w:rsidTr="00C523EA">
        <w:tc>
          <w:tcPr>
            <w:cnfStyle w:val="001000000000" w:firstRow="0" w:lastRow="0" w:firstColumn="1" w:lastColumn="0" w:oddVBand="0" w:evenVBand="0" w:oddHBand="0" w:evenHBand="0" w:firstRowFirstColumn="0" w:firstRowLastColumn="0" w:lastRowFirstColumn="0" w:lastRowLastColumn="0"/>
            <w:tcW w:w="1418" w:type="dxa"/>
            <w:vAlign w:val="bottom"/>
          </w:tcPr>
          <w:p w14:paraId="5219FB50" w14:textId="133D37B5" w:rsidR="00623CD3" w:rsidRPr="00B135DD" w:rsidRDefault="00623CD3" w:rsidP="00623CD3">
            <w:pPr>
              <w:rPr>
                <w:rFonts w:cs="Arial"/>
                <w:sz w:val="16"/>
                <w:szCs w:val="16"/>
              </w:rPr>
            </w:pPr>
            <w:r>
              <w:rPr>
                <w:rFonts w:cs="Arial"/>
                <w:b w:val="0"/>
                <w:sz w:val="16"/>
                <w:szCs w:val="16"/>
              </w:rPr>
              <w:t>Annelida</w:t>
            </w:r>
          </w:p>
        </w:tc>
        <w:tc>
          <w:tcPr>
            <w:tcW w:w="1701" w:type="dxa"/>
            <w:vAlign w:val="bottom"/>
          </w:tcPr>
          <w:p w14:paraId="49CB0560" w14:textId="77777777" w:rsidR="00623CD3" w:rsidRDefault="00623CD3" w:rsidP="00623CD3">
            <w:pP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1701" w:type="dxa"/>
            <w:vAlign w:val="bottom"/>
          </w:tcPr>
          <w:p w14:paraId="0C9A2180" w14:textId="2E8ED979" w:rsidR="00623CD3" w:rsidRDefault="00623CD3" w:rsidP="00623CD3">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Sipuncula</w:t>
            </w:r>
          </w:p>
        </w:tc>
        <w:tc>
          <w:tcPr>
            <w:tcW w:w="1985" w:type="dxa"/>
            <w:vAlign w:val="bottom"/>
          </w:tcPr>
          <w:p w14:paraId="1003D503" w14:textId="3939B735" w:rsidR="00623CD3" w:rsidRDefault="00623CD3" w:rsidP="00623CD3">
            <w:pPr>
              <w:cnfStyle w:val="000000000000" w:firstRow="0" w:lastRow="0" w:firstColumn="0" w:lastColumn="0" w:oddVBand="0" w:evenVBand="0" w:oddHBand="0" w:evenHBand="0" w:firstRowFirstColumn="0" w:firstRowLastColumn="0" w:lastRowFirstColumn="0" w:lastRowLastColumn="0"/>
              <w:rPr>
                <w:rFonts w:cs="Arial"/>
                <w:sz w:val="16"/>
                <w:szCs w:val="16"/>
              </w:rPr>
            </w:pPr>
            <w:proofErr w:type="spellStart"/>
            <w:r>
              <w:rPr>
                <w:rFonts w:cs="Arial"/>
                <w:sz w:val="16"/>
                <w:szCs w:val="16"/>
              </w:rPr>
              <w:t>Golfingiidae</w:t>
            </w:r>
            <w:proofErr w:type="spellEnd"/>
          </w:p>
        </w:tc>
        <w:tc>
          <w:tcPr>
            <w:tcW w:w="2693" w:type="dxa"/>
            <w:vAlign w:val="bottom"/>
          </w:tcPr>
          <w:p w14:paraId="7E0F9FB0" w14:textId="4EF242DB" w:rsidR="00623CD3" w:rsidRDefault="00623CD3" w:rsidP="00623CD3">
            <w:pPr>
              <w:cnfStyle w:val="000000000000" w:firstRow="0" w:lastRow="0" w:firstColumn="0" w:lastColumn="0" w:oddVBand="0" w:evenVBand="0" w:oddHBand="0" w:evenHBand="0" w:firstRowFirstColumn="0" w:firstRowLastColumn="0" w:lastRowFirstColumn="0" w:lastRowLastColumn="0"/>
              <w:rPr>
                <w:rFonts w:cs="Arial"/>
                <w:b/>
                <w:bCs/>
                <w:i/>
                <w:iCs/>
                <w:sz w:val="16"/>
                <w:szCs w:val="16"/>
              </w:rPr>
            </w:pPr>
            <w:proofErr w:type="spellStart"/>
            <w:r>
              <w:rPr>
                <w:rFonts w:cs="Arial"/>
                <w:i/>
                <w:iCs/>
                <w:sz w:val="16"/>
                <w:szCs w:val="16"/>
              </w:rPr>
              <w:t>Nephasoma</w:t>
            </w:r>
            <w:proofErr w:type="spellEnd"/>
            <w:r>
              <w:rPr>
                <w:rFonts w:cs="Arial"/>
                <w:i/>
                <w:iCs/>
                <w:sz w:val="16"/>
                <w:szCs w:val="16"/>
              </w:rPr>
              <w:t xml:space="preserve"> (</w:t>
            </w:r>
            <w:proofErr w:type="spellStart"/>
            <w:r>
              <w:rPr>
                <w:rFonts w:cs="Arial"/>
                <w:i/>
                <w:iCs/>
                <w:sz w:val="16"/>
                <w:szCs w:val="16"/>
              </w:rPr>
              <w:t>Nephasoma</w:t>
            </w:r>
            <w:proofErr w:type="spellEnd"/>
            <w:r>
              <w:rPr>
                <w:rFonts w:cs="Arial"/>
                <w:i/>
                <w:iCs/>
                <w:sz w:val="16"/>
                <w:szCs w:val="16"/>
              </w:rPr>
              <w:t xml:space="preserve">) </w:t>
            </w:r>
            <w:proofErr w:type="spellStart"/>
            <w:r>
              <w:rPr>
                <w:rFonts w:cs="Arial"/>
                <w:i/>
                <w:iCs/>
                <w:sz w:val="16"/>
                <w:szCs w:val="16"/>
              </w:rPr>
              <w:t>wodjanizkii</w:t>
            </w:r>
            <w:proofErr w:type="spellEnd"/>
            <w:r>
              <w:rPr>
                <w:rFonts w:cs="Arial"/>
                <w:i/>
                <w:iCs/>
                <w:sz w:val="16"/>
                <w:szCs w:val="16"/>
              </w:rPr>
              <w:t xml:space="preserve"> </w:t>
            </w:r>
            <w:proofErr w:type="spellStart"/>
            <w:r>
              <w:rPr>
                <w:rFonts w:cs="Arial"/>
                <w:i/>
                <w:iCs/>
                <w:sz w:val="16"/>
                <w:szCs w:val="16"/>
              </w:rPr>
              <w:t>elisae</w:t>
            </w:r>
            <w:proofErr w:type="spellEnd"/>
            <w:r w:rsidR="00215DF8">
              <w:rPr>
                <w:rFonts w:cs="Arial"/>
                <w:i/>
                <w:iCs/>
                <w:sz w:val="16"/>
                <w:szCs w:val="16"/>
              </w:rPr>
              <w:t>#</w:t>
            </w:r>
          </w:p>
        </w:tc>
        <w:tc>
          <w:tcPr>
            <w:tcW w:w="3685" w:type="dxa"/>
            <w:vAlign w:val="bottom"/>
          </w:tcPr>
          <w:p w14:paraId="386E2DB5" w14:textId="1CA5D76D" w:rsidR="00623CD3" w:rsidRDefault="00623CD3" w:rsidP="00623CD3">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(Murina, 1977)</w:t>
            </w:r>
          </w:p>
        </w:tc>
        <w:tc>
          <w:tcPr>
            <w:tcW w:w="1134" w:type="dxa"/>
            <w:shd w:val="clear" w:color="auto" w:fill="auto"/>
            <w:vAlign w:val="bottom"/>
          </w:tcPr>
          <w:p w14:paraId="75DC3B83" w14:textId="21462247" w:rsidR="00623CD3" w:rsidRDefault="00623CD3" w:rsidP="00623CD3">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L</w:t>
            </w:r>
          </w:p>
        </w:tc>
        <w:tc>
          <w:tcPr>
            <w:tcW w:w="851" w:type="dxa"/>
            <w:shd w:val="clear" w:color="auto" w:fill="auto"/>
            <w:vAlign w:val="bottom"/>
          </w:tcPr>
          <w:p w14:paraId="1CE40ABA" w14:textId="1A9DC1AE" w:rsidR="00623CD3" w:rsidRDefault="00623CD3" w:rsidP="00623CD3">
            <w:pPr>
              <w:cnfStyle w:val="000000000000" w:firstRow="0" w:lastRow="0" w:firstColumn="0" w:lastColumn="0" w:oddVBand="0" w:evenVBand="0" w:oddHBand="0" w:evenHBand="0" w:firstRowFirstColumn="0" w:firstRowLastColumn="0" w:lastRowFirstColumn="0" w:lastRowLastColumn="0"/>
              <w:rPr>
                <w:rFonts w:cs="Arial"/>
                <w:sz w:val="16"/>
                <w:szCs w:val="16"/>
              </w:rPr>
            </w:pPr>
            <w:r w:rsidRPr="00C523EA">
              <w:rPr>
                <w:rFonts w:cs="Arial"/>
                <w:sz w:val="16"/>
                <w:szCs w:val="16"/>
              </w:rPr>
              <w:t>mega</w:t>
            </w:r>
          </w:p>
        </w:tc>
      </w:tr>
      <w:tr w:rsidR="00B135DD" w:rsidRPr="00C9116B" w14:paraId="45F83529"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40F46DF" w14:textId="26BD4504" w:rsidR="003B47FB" w:rsidRPr="00B135DD" w:rsidRDefault="003B47FB" w:rsidP="003B47FB">
            <w:pPr>
              <w:rPr>
                <w:b w:val="0"/>
                <w:sz w:val="16"/>
                <w:szCs w:val="16"/>
              </w:rPr>
            </w:pPr>
            <w:r w:rsidRPr="00B135DD">
              <w:rPr>
                <w:rFonts w:cs="Arial"/>
                <w:b w:val="0"/>
                <w:sz w:val="16"/>
                <w:szCs w:val="16"/>
              </w:rPr>
              <w:t>Arthropoda</w:t>
            </w:r>
          </w:p>
        </w:tc>
        <w:tc>
          <w:tcPr>
            <w:tcW w:w="1701" w:type="dxa"/>
            <w:vAlign w:val="bottom"/>
          </w:tcPr>
          <w:p w14:paraId="091EDEEA" w14:textId="0BADD00E"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Arthropoda</w:t>
            </w:r>
          </w:p>
        </w:tc>
        <w:tc>
          <w:tcPr>
            <w:tcW w:w="1701" w:type="dxa"/>
            <w:vAlign w:val="bottom"/>
          </w:tcPr>
          <w:p w14:paraId="005A5AE7" w14:textId="5293124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985" w:type="dxa"/>
            <w:vAlign w:val="bottom"/>
          </w:tcPr>
          <w:p w14:paraId="255E039F" w14:textId="67974C1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2693" w:type="dxa"/>
            <w:vAlign w:val="bottom"/>
          </w:tcPr>
          <w:p w14:paraId="22BDAAFB" w14:textId="19034E45"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b/>
                <w:bCs/>
                <w:i/>
                <w:iCs/>
                <w:sz w:val="16"/>
                <w:szCs w:val="16"/>
              </w:rPr>
              <w:t>Agathotanais beatae*</w:t>
            </w:r>
          </w:p>
        </w:tc>
        <w:tc>
          <w:tcPr>
            <w:tcW w:w="3685" w:type="dxa"/>
            <w:vAlign w:val="bottom"/>
          </w:tcPr>
          <w:p w14:paraId="6155143B" w14:textId="24640395"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Jóźwiak</w:t>
            </w:r>
            <w:proofErr w:type="spellEnd"/>
            <w:r>
              <w:rPr>
                <w:rFonts w:cs="Arial"/>
                <w:sz w:val="16"/>
                <w:szCs w:val="16"/>
              </w:rPr>
              <w:t xml:space="preserve"> &amp; </w:t>
            </w:r>
            <w:proofErr w:type="spellStart"/>
            <w:r>
              <w:rPr>
                <w:rFonts w:cs="Arial"/>
                <w:sz w:val="16"/>
                <w:szCs w:val="16"/>
              </w:rPr>
              <w:t>Pełczyńska</w:t>
            </w:r>
            <w:proofErr w:type="spellEnd"/>
            <w:r>
              <w:rPr>
                <w:rFonts w:cs="Arial"/>
                <w:sz w:val="16"/>
                <w:szCs w:val="16"/>
              </w:rPr>
              <w:t>, 2022</w:t>
            </w:r>
          </w:p>
        </w:tc>
        <w:tc>
          <w:tcPr>
            <w:tcW w:w="1134" w:type="dxa"/>
            <w:vAlign w:val="bottom"/>
          </w:tcPr>
          <w:p w14:paraId="17F60C5A" w14:textId="5478FA5F" w:rsidR="003B47FB" w:rsidRPr="00A536EF" w:rsidRDefault="003B47FB" w:rsidP="003B47FB">
            <w:pPr>
              <w:cnfStyle w:val="000000100000" w:firstRow="0" w:lastRow="0" w:firstColumn="0" w:lastColumn="0" w:oddVBand="0" w:evenVBand="0" w:oddHBand="1" w:evenHBand="0" w:firstRowFirstColumn="0" w:firstRowLastColumn="0" w:lastRowFirstColumn="0" w:lastRowLastColumn="0"/>
              <w:rPr>
                <w:sz w:val="16"/>
                <w:szCs w:val="16"/>
                <w:lang w:val="pt-PT"/>
              </w:rPr>
            </w:pPr>
            <w:r>
              <w:rPr>
                <w:rFonts w:cs="Arial"/>
                <w:sz w:val="16"/>
                <w:szCs w:val="16"/>
              </w:rPr>
              <w:t>L</w:t>
            </w:r>
          </w:p>
        </w:tc>
        <w:tc>
          <w:tcPr>
            <w:tcW w:w="851" w:type="dxa"/>
            <w:vAlign w:val="bottom"/>
          </w:tcPr>
          <w:p w14:paraId="5544A845" w14:textId="2198A3D2"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623CD3" w:rsidRPr="00C9116B" w14:paraId="11F2740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E1C346B" w14:textId="37B28045" w:rsidR="003B47FB" w:rsidRPr="00B135DD" w:rsidRDefault="003B47FB" w:rsidP="003B47FB">
            <w:pPr>
              <w:rPr>
                <w:b w:val="0"/>
                <w:sz w:val="16"/>
                <w:szCs w:val="16"/>
              </w:rPr>
            </w:pPr>
            <w:r w:rsidRPr="00B135DD">
              <w:rPr>
                <w:rFonts w:cs="Arial"/>
                <w:b w:val="0"/>
                <w:sz w:val="16"/>
                <w:szCs w:val="16"/>
              </w:rPr>
              <w:t>Arthropoda</w:t>
            </w:r>
          </w:p>
        </w:tc>
        <w:tc>
          <w:tcPr>
            <w:tcW w:w="1701" w:type="dxa"/>
            <w:vAlign w:val="bottom"/>
          </w:tcPr>
          <w:p w14:paraId="7B13D47E" w14:textId="686AFA0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Arthropoda</w:t>
            </w:r>
          </w:p>
        </w:tc>
        <w:tc>
          <w:tcPr>
            <w:tcW w:w="1701" w:type="dxa"/>
            <w:vAlign w:val="bottom"/>
          </w:tcPr>
          <w:p w14:paraId="42CBEDFE" w14:textId="24B5C2CA"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985" w:type="dxa"/>
            <w:vAlign w:val="bottom"/>
          </w:tcPr>
          <w:p w14:paraId="24760BCE" w14:textId="1C9D272E"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2693" w:type="dxa"/>
            <w:vAlign w:val="bottom"/>
          </w:tcPr>
          <w:p w14:paraId="5FAFB234" w14:textId="73D92D1A"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b/>
                <w:bCs/>
                <w:i/>
                <w:iCs/>
                <w:sz w:val="16"/>
                <w:szCs w:val="16"/>
              </w:rPr>
              <w:t xml:space="preserve">Agathotanais </w:t>
            </w:r>
            <w:proofErr w:type="spellStart"/>
            <w:r>
              <w:rPr>
                <w:rFonts w:cs="Arial"/>
                <w:b/>
                <w:bCs/>
                <w:i/>
                <w:iCs/>
                <w:sz w:val="16"/>
                <w:szCs w:val="16"/>
              </w:rPr>
              <w:t>jani</w:t>
            </w:r>
            <w:proofErr w:type="spellEnd"/>
            <w:r>
              <w:rPr>
                <w:rFonts w:cs="Arial"/>
                <w:b/>
                <w:bCs/>
                <w:i/>
                <w:iCs/>
                <w:sz w:val="16"/>
                <w:szCs w:val="16"/>
              </w:rPr>
              <w:t>*</w:t>
            </w:r>
          </w:p>
        </w:tc>
        <w:tc>
          <w:tcPr>
            <w:tcW w:w="3685" w:type="dxa"/>
            <w:vAlign w:val="bottom"/>
          </w:tcPr>
          <w:p w14:paraId="725462F5" w14:textId="4EBF922D"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Jóźwiak</w:t>
            </w:r>
            <w:proofErr w:type="spellEnd"/>
            <w:r>
              <w:rPr>
                <w:rFonts w:cs="Arial"/>
                <w:sz w:val="16"/>
                <w:szCs w:val="16"/>
              </w:rPr>
              <w:t xml:space="preserve"> &amp; </w:t>
            </w:r>
            <w:proofErr w:type="spellStart"/>
            <w:r>
              <w:rPr>
                <w:rFonts w:cs="Arial"/>
                <w:sz w:val="16"/>
                <w:szCs w:val="16"/>
              </w:rPr>
              <w:t>Pełczyńska</w:t>
            </w:r>
            <w:proofErr w:type="spellEnd"/>
            <w:r>
              <w:rPr>
                <w:rFonts w:cs="Arial"/>
                <w:sz w:val="16"/>
                <w:szCs w:val="16"/>
              </w:rPr>
              <w:t>, 2022</w:t>
            </w:r>
          </w:p>
        </w:tc>
        <w:tc>
          <w:tcPr>
            <w:tcW w:w="1134" w:type="dxa"/>
            <w:vAlign w:val="bottom"/>
          </w:tcPr>
          <w:p w14:paraId="2A654AB0" w14:textId="0A3825A6" w:rsidR="003B47FB" w:rsidRPr="00A536EF" w:rsidRDefault="003B47FB" w:rsidP="003B47FB">
            <w:pPr>
              <w:cnfStyle w:val="000000000000" w:firstRow="0" w:lastRow="0" w:firstColumn="0" w:lastColumn="0" w:oddVBand="0" w:evenVBand="0" w:oddHBand="0" w:evenHBand="0" w:firstRowFirstColumn="0" w:firstRowLastColumn="0" w:lastRowFirstColumn="0" w:lastRowLastColumn="0"/>
              <w:rPr>
                <w:sz w:val="16"/>
                <w:szCs w:val="16"/>
                <w:lang w:val="pt-PT"/>
              </w:rPr>
            </w:pPr>
            <w:r>
              <w:rPr>
                <w:rFonts w:cs="Arial"/>
                <w:sz w:val="16"/>
                <w:szCs w:val="16"/>
              </w:rPr>
              <w:t>L</w:t>
            </w:r>
          </w:p>
        </w:tc>
        <w:tc>
          <w:tcPr>
            <w:tcW w:w="851" w:type="dxa"/>
            <w:vAlign w:val="bottom"/>
          </w:tcPr>
          <w:p w14:paraId="0AEF1B2E" w14:textId="207C3928"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B135DD" w:rsidRPr="00C9116B" w14:paraId="1E070F51"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D58F7FF" w14:textId="79DB1B9D" w:rsidR="003B47FB" w:rsidRPr="00B135DD" w:rsidRDefault="003B47FB" w:rsidP="003B47FB">
            <w:pPr>
              <w:rPr>
                <w:b w:val="0"/>
                <w:sz w:val="16"/>
                <w:szCs w:val="16"/>
              </w:rPr>
            </w:pPr>
            <w:r w:rsidRPr="00B135DD">
              <w:rPr>
                <w:rFonts w:cs="Arial"/>
                <w:b w:val="0"/>
                <w:sz w:val="16"/>
                <w:szCs w:val="16"/>
              </w:rPr>
              <w:t>Arthropoda</w:t>
            </w:r>
          </w:p>
        </w:tc>
        <w:tc>
          <w:tcPr>
            <w:tcW w:w="1701" w:type="dxa"/>
            <w:vAlign w:val="bottom"/>
          </w:tcPr>
          <w:p w14:paraId="792EBCDD" w14:textId="7822B67E"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Hexanauplia</w:t>
            </w:r>
            <w:proofErr w:type="spellEnd"/>
          </w:p>
        </w:tc>
        <w:tc>
          <w:tcPr>
            <w:tcW w:w="1701" w:type="dxa"/>
            <w:vAlign w:val="bottom"/>
          </w:tcPr>
          <w:p w14:paraId="11105237" w14:textId="6AE0B8C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Calanoida</w:t>
            </w:r>
          </w:p>
        </w:tc>
        <w:tc>
          <w:tcPr>
            <w:tcW w:w="1985" w:type="dxa"/>
            <w:vAlign w:val="bottom"/>
          </w:tcPr>
          <w:p w14:paraId="3A2EB90F" w14:textId="687A08A6"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Aetideidae</w:t>
            </w:r>
            <w:proofErr w:type="spellEnd"/>
          </w:p>
        </w:tc>
        <w:tc>
          <w:tcPr>
            <w:tcW w:w="2693" w:type="dxa"/>
            <w:vAlign w:val="bottom"/>
          </w:tcPr>
          <w:p w14:paraId="2D7E4D51" w14:textId="2968D3A0" w:rsidR="003B47FB" w:rsidRPr="0028788D"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Pseudeuchaeta</w:t>
            </w:r>
            <w:proofErr w:type="spellEnd"/>
            <w:r>
              <w:rPr>
                <w:rFonts w:cs="Arial"/>
                <w:b/>
                <w:bCs/>
                <w:i/>
                <w:iCs/>
                <w:sz w:val="16"/>
                <w:szCs w:val="16"/>
              </w:rPr>
              <w:t xml:space="preserve"> vulgaris*</w:t>
            </w:r>
          </w:p>
        </w:tc>
        <w:tc>
          <w:tcPr>
            <w:tcW w:w="3685" w:type="dxa"/>
            <w:vAlign w:val="bottom"/>
          </w:tcPr>
          <w:p w14:paraId="6168E03C" w14:textId="3DBAC3CC" w:rsidR="003B47FB" w:rsidRPr="007357AF" w:rsidRDefault="003B47FB" w:rsidP="003B47FB">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Markhaseva, Mohrbeck &amp; Renz, 2017</w:t>
            </w:r>
          </w:p>
        </w:tc>
        <w:tc>
          <w:tcPr>
            <w:tcW w:w="1134" w:type="dxa"/>
            <w:vAlign w:val="bottom"/>
          </w:tcPr>
          <w:p w14:paraId="0F6F4666" w14:textId="43564BBC"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AEC8069" w14:textId="60A43207" w:rsidR="003B47FB" w:rsidRPr="000D3E3F" w:rsidRDefault="003B47FB" w:rsidP="003B47FB">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623CD3" w:rsidRPr="00C9116B" w14:paraId="200B9A6A"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FE361BB" w14:textId="69D3323C" w:rsidR="003B47FB" w:rsidRPr="00B135DD" w:rsidRDefault="003B47FB" w:rsidP="003B47FB">
            <w:pPr>
              <w:rPr>
                <w:b w:val="0"/>
                <w:sz w:val="16"/>
                <w:szCs w:val="16"/>
              </w:rPr>
            </w:pPr>
            <w:r w:rsidRPr="00B135DD">
              <w:rPr>
                <w:rFonts w:cs="Arial"/>
                <w:b w:val="0"/>
                <w:sz w:val="16"/>
                <w:szCs w:val="16"/>
              </w:rPr>
              <w:t>Arthropoda</w:t>
            </w:r>
          </w:p>
        </w:tc>
        <w:tc>
          <w:tcPr>
            <w:tcW w:w="1701" w:type="dxa"/>
            <w:vAlign w:val="bottom"/>
          </w:tcPr>
          <w:p w14:paraId="21290B77" w14:textId="01EB4E2F"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Hexanauplia</w:t>
            </w:r>
            <w:proofErr w:type="spellEnd"/>
          </w:p>
        </w:tc>
        <w:tc>
          <w:tcPr>
            <w:tcW w:w="1701" w:type="dxa"/>
            <w:vAlign w:val="bottom"/>
          </w:tcPr>
          <w:p w14:paraId="3EA9A77A" w14:textId="498DD147"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Cyclopoida</w:t>
            </w:r>
          </w:p>
        </w:tc>
        <w:tc>
          <w:tcPr>
            <w:tcW w:w="1985" w:type="dxa"/>
            <w:vAlign w:val="bottom"/>
          </w:tcPr>
          <w:p w14:paraId="0D8AC598" w14:textId="54C4594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Cyclopinidae</w:t>
            </w:r>
            <w:proofErr w:type="spellEnd"/>
          </w:p>
        </w:tc>
        <w:tc>
          <w:tcPr>
            <w:tcW w:w="2693" w:type="dxa"/>
            <w:vAlign w:val="bottom"/>
          </w:tcPr>
          <w:p w14:paraId="1FCB1CA1" w14:textId="67CA64E0" w:rsidR="003B47FB" w:rsidRPr="0028788D"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Cyclopina</w:t>
            </w:r>
            <w:proofErr w:type="spellEnd"/>
            <w:r>
              <w:rPr>
                <w:rFonts w:cs="Arial"/>
                <w:i/>
                <w:iCs/>
                <w:sz w:val="16"/>
                <w:szCs w:val="16"/>
              </w:rPr>
              <w:t xml:space="preserve"> </w:t>
            </w:r>
            <w:proofErr w:type="spellStart"/>
            <w:r>
              <w:rPr>
                <w:rFonts w:cs="Arial"/>
                <w:i/>
                <w:iCs/>
                <w:sz w:val="16"/>
                <w:szCs w:val="16"/>
              </w:rPr>
              <w:t>agilis</w:t>
            </w:r>
            <w:proofErr w:type="spellEnd"/>
          </w:p>
        </w:tc>
        <w:tc>
          <w:tcPr>
            <w:tcW w:w="3685" w:type="dxa"/>
            <w:vAlign w:val="bottom"/>
          </w:tcPr>
          <w:p w14:paraId="4E16201C" w14:textId="64CCCFEF" w:rsidR="003B47FB" w:rsidRPr="007357AF" w:rsidRDefault="003B47FB" w:rsidP="003B47FB">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Wilson C.B., 1932</w:t>
            </w:r>
          </w:p>
        </w:tc>
        <w:tc>
          <w:tcPr>
            <w:tcW w:w="1134" w:type="dxa"/>
            <w:vAlign w:val="bottom"/>
          </w:tcPr>
          <w:p w14:paraId="41DAA0EC" w14:textId="03E783F0"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B5C53E6" w14:textId="63BD3659" w:rsidR="003B47FB" w:rsidRPr="000D3E3F" w:rsidRDefault="003B47FB" w:rsidP="003B47FB">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8A6F85" w:rsidRPr="00C9116B" w14:paraId="1514FCF4"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6600D23" w14:textId="1F88EADA" w:rsidR="008A6F85" w:rsidRPr="00B135DD" w:rsidRDefault="008A6F85" w:rsidP="008A6F85">
            <w:pPr>
              <w:rPr>
                <w:rFonts w:cs="Arial"/>
                <w:sz w:val="16"/>
                <w:szCs w:val="16"/>
              </w:rPr>
            </w:pPr>
            <w:r w:rsidRPr="00B135DD">
              <w:rPr>
                <w:rFonts w:cs="Arial"/>
                <w:b w:val="0"/>
                <w:sz w:val="16"/>
                <w:szCs w:val="16"/>
              </w:rPr>
              <w:t>Arthropoda</w:t>
            </w:r>
          </w:p>
        </w:tc>
        <w:tc>
          <w:tcPr>
            <w:tcW w:w="1701" w:type="dxa"/>
            <w:vAlign w:val="bottom"/>
          </w:tcPr>
          <w:p w14:paraId="1DE4D83A" w14:textId="62A67C05" w:rsidR="008A6F85" w:rsidRDefault="008A6F85" w:rsidP="008A6F85">
            <w:pP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Hexanauplia</w:t>
            </w:r>
            <w:proofErr w:type="spellEnd"/>
          </w:p>
        </w:tc>
        <w:tc>
          <w:tcPr>
            <w:tcW w:w="1701" w:type="dxa"/>
            <w:vAlign w:val="bottom"/>
          </w:tcPr>
          <w:p w14:paraId="6F47DABF" w14:textId="27F0A8F4" w:rsidR="008A6F85" w:rsidRDefault="008A6F85" w:rsidP="008A6F85">
            <w:pP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Harpacticoida</w:t>
            </w:r>
            <w:proofErr w:type="spellEnd"/>
          </w:p>
        </w:tc>
        <w:tc>
          <w:tcPr>
            <w:tcW w:w="1985" w:type="dxa"/>
            <w:vAlign w:val="bottom"/>
          </w:tcPr>
          <w:p w14:paraId="329FBBA3" w14:textId="568E6A03" w:rsidR="008A6F85" w:rsidRDefault="008A6F85" w:rsidP="008A6F85">
            <w:pP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Aegisthidae</w:t>
            </w:r>
            <w:proofErr w:type="spellEnd"/>
          </w:p>
        </w:tc>
        <w:tc>
          <w:tcPr>
            <w:tcW w:w="2693" w:type="dxa"/>
            <w:vAlign w:val="bottom"/>
          </w:tcPr>
          <w:p w14:paraId="34EE2592" w14:textId="2AC10159" w:rsidR="008A6F85" w:rsidRDefault="008A6F85" w:rsidP="008A6F85">
            <w:pPr>
              <w:cnfStyle w:val="000000100000" w:firstRow="0" w:lastRow="0" w:firstColumn="0" w:lastColumn="0" w:oddVBand="0" w:evenVBand="0" w:oddHBand="1" w:evenHBand="0" w:firstRowFirstColumn="0" w:firstRowLastColumn="0" w:lastRowFirstColumn="0" w:lastRowLastColumn="0"/>
              <w:rPr>
                <w:rFonts w:cs="Arial"/>
                <w:i/>
                <w:iCs/>
                <w:sz w:val="16"/>
                <w:szCs w:val="16"/>
              </w:rPr>
            </w:pPr>
            <w:proofErr w:type="spellStart"/>
            <w:r w:rsidRPr="008A6F85">
              <w:rPr>
                <w:rFonts w:cs="Arial"/>
                <w:i/>
                <w:iCs/>
                <w:sz w:val="16"/>
                <w:szCs w:val="16"/>
              </w:rPr>
              <w:t>Cerviniopsis</w:t>
            </w:r>
            <w:proofErr w:type="spellEnd"/>
            <w:r w:rsidRPr="008A6F85">
              <w:rPr>
                <w:rFonts w:cs="Arial"/>
                <w:i/>
                <w:iCs/>
                <w:sz w:val="16"/>
                <w:szCs w:val="16"/>
              </w:rPr>
              <w:t xml:space="preserve"> </w:t>
            </w:r>
            <w:proofErr w:type="spellStart"/>
            <w:r w:rsidRPr="008A6F85">
              <w:rPr>
                <w:rFonts w:cs="Arial"/>
                <w:i/>
                <w:iCs/>
                <w:sz w:val="16"/>
                <w:szCs w:val="16"/>
              </w:rPr>
              <w:t>longicaudata</w:t>
            </w:r>
            <w:proofErr w:type="spellEnd"/>
          </w:p>
        </w:tc>
        <w:tc>
          <w:tcPr>
            <w:tcW w:w="3685" w:type="dxa"/>
            <w:vAlign w:val="bottom"/>
          </w:tcPr>
          <w:p w14:paraId="2F242536" w14:textId="333DF7D8" w:rsidR="008A6F85" w:rsidRDefault="00064891" w:rsidP="008A6F85">
            <w:pPr>
              <w:cnfStyle w:val="000000100000" w:firstRow="0" w:lastRow="0" w:firstColumn="0" w:lastColumn="0" w:oddVBand="0" w:evenVBand="0" w:oddHBand="1" w:evenHBand="0" w:firstRowFirstColumn="0" w:firstRowLastColumn="0" w:lastRowFirstColumn="0" w:lastRowLastColumn="0"/>
              <w:rPr>
                <w:rFonts w:cs="Arial"/>
                <w:sz w:val="16"/>
                <w:szCs w:val="16"/>
              </w:rPr>
            </w:pPr>
            <w:r w:rsidRPr="00064891">
              <w:rPr>
                <w:rFonts w:cs="Arial"/>
                <w:sz w:val="16"/>
                <w:szCs w:val="16"/>
              </w:rPr>
              <w:t>Sars G.O., 1903</w:t>
            </w:r>
          </w:p>
        </w:tc>
        <w:tc>
          <w:tcPr>
            <w:tcW w:w="1134" w:type="dxa"/>
            <w:vAlign w:val="bottom"/>
          </w:tcPr>
          <w:p w14:paraId="18B453EC" w14:textId="28983345" w:rsidR="008A6F85" w:rsidRDefault="00064891" w:rsidP="008A6F85">
            <w:pP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L</w:t>
            </w:r>
          </w:p>
        </w:tc>
        <w:tc>
          <w:tcPr>
            <w:tcW w:w="851" w:type="dxa"/>
            <w:vAlign w:val="bottom"/>
          </w:tcPr>
          <w:p w14:paraId="59044D44" w14:textId="54A6DC61" w:rsidR="008A6F85" w:rsidRDefault="00064891" w:rsidP="008A6F85">
            <w:pP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meio</w:t>
            </w:r>
            <w:proofErr w:type="spellEnd"/>
          </w:p>
        </w:tc>
      </w:tr>
      <w:tr w:rsidR="008A6F85" w:rsidRPr="00C9116B" w14:paraId="48749BC7"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82F91B9" w14:textId="233527DD" w:rsidR="008A6F85" w:rsidRPr="00B135DD" w:rsidRDefault="008A6F85" w:rsidP="008A6F85">
            <w:pPr>
              <w:rPr>
                <w:b w:val="0"/>
                <w:sz w:val="16"/>
                <w:szCs w:val="16"/>
              </w:rPr>
            </w:pPr>
            <w:r w:rsidRPr="00B135DD">
              <w:rPr>
                <w:rFonts w:cs="Arial"/>
                <w:b w:val="0"/>
                <w:sz w:val="16"/>
                <w:szCs w:val="16"/>
              </w:rPr>
              <w:t>Arthropoda</w:t>
            </w:r>
          </w:p>
        </w:tc>
        <w:tc>
          <w:tcPr>
            <w:tcW w:w="1701" w:type="dxa"/>
            <w:vAlign w:val="bottom"/>
          </w:tcPr>
          <w:p w14:paraId="53F64F68" w14:textId="44A90783" w:rsidR="008A6F85" w:rsidRPr="000D3E3F" w:rsidRDefault="008A6F85" w:rsidP="008A6F85">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Hexanauplia</w:t>
            </w:r>
            <w:proofErr w:type="spellEnd"/>
          </w:p>
        </w:tc>
        <w:tc>
          <w:tcPr>
            <w:tcW w:w="1701" w:type="dxa"/>
            <w:vAlign w:val="bottom"/>
          </w:tcPr>
          <w:p w14:paraId="2B512385" w14:textId="3155DAEE" w:rsidR="008A6F85" w:rsidRPr="000D3E3F" w:rsidRDefault="008A6F85" w:rsidP="008A6F85">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Harpacticoida</w:t>
            </w:r>
            <w:proofErr w:type="spellEnd"/>
          </w:p>
        </w:tc>
        <w:tc>
          <w:tcPr>
            <w:tcW w:w="1985" w:type="dxa"/>
            <w:vAlign w:val="bottom"/>
          </w:tcPr>
          <w:p w14:paraId="62CC7DE1" w14:textId="73937AAD" w:rsidR="008A6F85" w:rsidRPr="000D3E3F" w:rsidRDefault="008A6F85" w:rsidP="008A6F85">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Aegisthidae</w:t>
            </w:r>
            <w:proofErr w:type="spellEnd"/>
          </w:p>
        </w:tc>
        <w:tc>
          <w:tcPr>
            <w:tcW w:w="2693" w:type="dxa"/>
            <w:vAlign w:val="bottom"/>
          </w:tcPr>
          <w:p w14:paraId="5A061566" w14:textId="645D718E" w:rsidR="008A6F85" w:rsidRPr="0028788D" w:rsidRDefault="008A6F85" w:rsidP="008A6F85">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Siphonis</w:t>
            </w:r>
            <w:proofErr w:type="spellEnd"/>
            <w:r>
              <w:rPr>
                <w:rFonts w:cs="Arial"/>
                <w:b/>
                <w:bCs/>
                <w:i/>
                <w:iCs/>
                <w:sz w:val="16"/>
                <w:szCs w:val="16"/>
              </w:rPr>
              <w:t xml:space="preserve"> </w:t>
            </w:r>
            <w:proofErr w:type="spellStart"/>
            <w:r>
              <w:rPr>
                <w:rFonts w:cs="Arial"/>
                <w:b/>
                <w:bCs/>
                <w:i/>
                <w:iCs/>
                <w:sz w:val="16"/>
                <w:szCs w:val="16"/>
              </w:rPr>
              <w:t>aurreus</w:t>
            </w:r>
            <w:proofErr w:type="spellEnd"/>
            <w:r>
              <w:rPr>
                <w:rFonts w:cs="Arial"/>
                <w:b/>
                <w:bCs/>
                <w:i/>
                <w:iCs/>
                <w:sz w:val="16"/>
                <w:szCs w:val="16"/>
              </w:rPr>
              <w:t>*</w:t>
            </w:r>
          </w:p>
        </w:tc>
        <w:tc>
          <w:tcPr>
            <w:tcW w:w="3685" w:type="dxa"/>
            <w:vAlign w:val="bottom"/>
          </w:tcPr>
          <w:p w14:paraId="366FE324" w14:textId="235E78CD" w:rsidR="008A6F85" w:rsidRPr="007357AF" w:rsidRDefault="008A6F85" w:rsidP="008A6F85">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Mercado-Salas, </w:t>
            </w:r>
            <w:proofErr w:type="spellStart"/>
            <w:r>
              <w:rPr>
                <w:rFonts w:cs="Arial"/>
                <w:sz w:val="16"/>
                <w:szCs w:val="16"/>
              </w:rPr>
              <w:t>Khodami</w:t>
            </w:r>
            <w:proofErr w:type="spellEnd"/>
            <w:r>
              <w:rPr>
                <w:rFonts w:cs="Arial"/>
                <w:sz w:val="16"/>
                <w:szCs w:val="16"/>
              </w:rPr>
              <w:t xml:space="preserve"> &amp; Martínez Arbizu, 2019</w:t>
            </w:r>
          </w:p>
        </w:tc>
        <w:tc>
          <w:tcPr>
            <w:tcW w:w="1134" w:type="dxa"/>
            <w:vAlign w:val="bottom"/>
          </w:tcPr>
          <w:p w14:paraId="7D69A3EE" w14:textId="7B9CA4E8" w:rsidR="008A6F85" w:rsidRPr="000D3E3F" w:rsidRDefault="008A6F85" w:rsidP="008A6F85">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8C2E914" w14:textId="20326F5A" w:rsidR="008A6F85" w:rsidRPr="000D3E3F" w:rsidRDefault="008A6F85" w:rsidP="008A6F85">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8A6F85" w:rsidRPr="00C9116B" w14:paraId="34493C1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C88F045" w14:textId="2ACD25F6" w:rsidR="008A6F85" w:rsidRPr="00B135DD" w:rsidRDefault="008A6F85" w:rsidP="008A6F85">
            <w:pPr>
              <w:rPr>
                <w:b w:val="0"/>
                <w:sz w:val="16"/>
                <w:szCs w:val="16"/>
              </w:rPr>
            </w:pPr>
            <w:r w:rsidRPr="00B135DD">
              <w:rPr>
                <w:rFonts w:cs="Arial"/>
                <w:b w:val="0"/>
                <w:sz w:val="16"/>
                <w:szCs w:val="16"/>
              </w:rPr>
              <w:t>Arthropoda</w:t>
            </w:r>
          </w:p>
        </w:tc>
        <w:tc>
          <w:tcPr>
            <w:tcW w:w="1701" w:type="dxa"/>
            <w:vAlign w:val="bottom"/>
          </w:tcPr>
          <w:p w14:paraId="6C764BC6" w14:textId="04335326" w:rsidR="008A6F85" w:rsidRPr="000D3E3F" w:rsidRDefault="008A6F85" w:rsidP="008A6F85">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Hexanauplia</w:t>
            </w:r>
            <w:proofErr w:type="spellEnd"/>
          </w:p>
        </w:tc>
        <w:tc>
          <w:tcPr>
            <w:tcW w:w="1701" w:type="dxa"/>
            <w:vAlign w:val="bottom"/>
          </w:tcPr>
          <w:p w14:paraId="1145DA6D" w14:textId="4B9EFD93" w:rsidR="008A6F85" w:rsidRPr="000D3E3F" w:rsidRDefault="008A6F85" w:rsidP="008A6F85">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Harpacticoida</w:t>
            </w:r>
            <w:proofErr w:type="spellEnd"/>
          </w:p>
        </w:tc>
        <w:tc>
          <w:tcPr>
            <w:tcW w:w="1985" w:type="dxa"/>
            <w:vAlign w:val="bottom"/>
          </w:tcPr>
          <w:p w14:paraId="3FD945DD" w14:textId="28D0D22B" w:rsidR="008A6F85" w:rsidRPr="000D3E3F" w:rsidRDefault="008A6F85" w:rsidP="008A6F85">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Aegisthidae</w:t>
            </w:r>
            <w:proofErr w:type="spellEnd"/>
          </w:p>
        </w:tc>
        <w:tc>
          <w:tcPr>
            <w:tcW w:w="2693" w:type="dxa"/>
            <w:vAlign w:val="bottom"/>
          </w:tcPr>
          <w:p w14:paraId="0D5A06F4" w14:textId="333EC1AB" w:rsidR="008A6F85" w:rsidRPr="0028788D" w:rsidRDefault="008A6F85" w:rsidP="008A6F85">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Siphonis</w:t>
            </w:r>
            <w:proofErr w:type="spellEnd"/>
            <w:r>
              <w:rPr>
                <w:rFonts w:cs="Arial"/>
                <w:b/>
                <w:bCs/>
                <w:i/>
                <w:iCs/>
                <w:sz w:val="16"/>
                <w:szCs w:val="16"/>
              </w:rPr>
              <w:t xml:space="preserve"> </w:t>
            </w:r>
            <w:proofErr w:type="spellStart"/>
            <w:r>
              <w:rPr>
                <w:rFonts w:cs="Arial"/>
                <w:b/>
                <w:bCs/>
                <w:i/>
                <w:iCs/>
                <w:sz w:val="16"/>
                <w:szCs w:val="16"/>
              </w:rPr>
              <w:t>ruehlemanni</w:t>
            </w:r>
            <w:proofErr w:type="spellEnd"/>
            <w:r>
              <w:rPr>
                <w:rFonts w:cs="Arial"/>
                <w:b/>
                <w:bCs/>
                <w:i/>
                <w:iCs/>
                <w:sz w:val="16"/>
                <w:szCs w:val="16"/>
              </w:rPr>
              <w:t>*</w:t>
            </w:r>
          </w:p>
        </w:tc>
        <w:tc>
          <w:tcPr>
            <w:tcW w:w="3685" w:type="dxa"/>
            <w:vAlign w:val="bottom"/>
          </w:tcPr>
          <w:p w14:paraId="51C9860C" w14:textId="3E73E693" w:rsidR="008A6F85" w:rsidRPr="007357AF" w:rsidRDefault="008A6F85" w:rsidP="008A6F85">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Mercado-Salas, </w:t>
            </w:r>
            <w:proofErr w:type="spellStart"/>
            <w:r>
              <w:rPr>
                <w:rFonts w:cs="Arial"/>
                <w:sz w:val="16"/>
                <w:szCs w:val="16"/>
              </w:rPr>
              <w:t>Khodami</w:t>
            </w:r>
            <w:proofErr w:type="spellEnd"/>
            <w:r>
              <w:rPr>
                <w:rFonts w:cs="Arial"/>
                <w:sz w:val="16"/>
                <w:szCs w:val="16"/>
              </w:rPr>
              <w:t xml:space="preserve"> &amp; Martínez Arbizu, 2019</w:t>
            </w:r>
          </w:p>
        </w:tc>
        <w:tc>
          <w:tcPr>
            <w:tcW w:w="1134" w:type="dxa"/>
            <w:vAlign w:val="bottom"/>
          </w:tcPr>
          <w:p w14:paraId="3B28582C" w14:textId="55C2088B" w:rsidR="008A6F85" w:rsidRPr="000D3E3F" w:rsidRDefault="008A6F85" w:rsidP="008A6F85">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15CB5359" w14:textId="0FCE9823" w:rsidR="008A6F85" w:rsidRPr="000D3E3F" w:rsidRDefault="008A6F85" w:rsidP="008A6F85">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8A6F85" w:rsidRPr="00C9116B" w14:paraId="683611D0"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98F5D19" w14:textId="04719E9F" w:rsidR="008A6F85" w:rsidRPr="00B135DD" w:rsidRDefault="008A6F85" w:rsidP="008A6F85">
            <w:pPr>
              <w:rPr>
                <w:b w:val="0"/>
                <w:sz w:val="16"/>
                <w:szCs w:val="16"/>
              </w:rPr>
            </w:pPr>
            <w:r w:rsidRPr="00B135DD">
              <w:rPr>
                <w:rFonts w:cs="Arial"/>
                <w:b w:val="0"/>
                <w:sz w:val="16"/>
                <w:szCs w:val="16"/>
              </w:rPr>
              <w:t>Arthropoda</w:t>
            </w:r>
          </w:p>
        </w:tc>
        <w:tc>
          <w:tcPr>
            <w:tcW w:w="1701" w:type="dxa"/>
            <w:vAlign w:val="bottom"/>
          </w:tcPr>
          <w:p w14:paraId="6BF36956" w14:textId="24F8068F" w:rsidR="008A6F85" w:rsidRPr="000D3E3F" w:rsidRDefault="008A6F85" w:rsidP="008A6F85">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Hexanauplia</w:t>
            </w:r>
            <w:proofErr w:type="spellEnd"/>
          </w:p>
        </w:tc>
        <w:tc>
          <w:tcPr>
            <w:tcW w:w="1701" w:type="dxa"/>
            <w:vAlign w:val="bottom"/>
          </w:tcPr>
          <w:p w14:paraId="741CFF9A" w14:textId="253A92C5" w:rsidR="008A6F85" w:rsidRPr="000D3E3F" w:rsidRDefault="008A6F85" w:rsidP="008A6F85">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Harpacticoida</w:t>
            </w:r>
            <w:proofErr w:type="spellEnd"/>
          </w:p>
        </w:tc>
        <w:tc>
          <w:tcPr>
            <w:tcW w:w="1985" w:type="dxa"/>
            <w:vAlign w:val="bottom"/>
          </w:tcPr>
          <w:p w14:paraId="17869E6D" w14:textId="28FD1C7E" w:rsidR="008A6F85" w:rsidRPr="000D3E3F" w:rsidRDefault="008A6F85" w:rsidP="008A6F85">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Argestidae</w:t>
            </w:r>
            <w:proofErr w:type="spellEnd"/>
          </w:p>
        </w:tc>
        <w:tc>
          <w:tcPr>
            <w:tcW w:w="2693" w:type="dxa"/>
            <w:vAlign w:val="bottom"/>
          </w:tcPr>
          <w:p w14:paraId="2278693B" w14:textId="17DAB17E" w:rsidR="008A6F85" w:rsidRPr="0028788D" w:rsidRDefault="008A6F85" w:rsidP="008A6F85">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Mesocletodes</w:t>
            </w:r>
            <w:proofErr w:type="spellEnd"/>
            <w:r>
              <w:rPr>
                <w:rFonts w:cs="Arial"/>
                <w:i/>
                <w:iCs/>
                <w:sz w:val="16"/>
                <w:szCs w:val="16"/>
              </w:rPr>
              <w:t xml:space="preserve"> </w:t>
            </w:r>
            <w:proofErr w:type="spellStart"/>
            <w:r>
              <w:rPr>
                <w:rFonts w:cs="Arial"/>
                <w:i/>
                <w:iCs/>
                <w:sz w:val="16"/>
                <w:szCs w:val="16"/>
              </w:rPr>
              <w:t>abyssicola</w:t>
            </w:r>
            <w:proofErr w:type="spellEnd"/>
          </w:p>
        </w:tc>
        <w:tc>
          <w:tcPr>
            <w:tcW w:w="3685" w:type="dxa"/>
            <w:vAlign w:val="bottom"/>
          </w:tcPr>
          <w:p w14:paraId="0069C7AA" w14:textId="642681E3" w:rsidR="008A6F85" w:rsidRPr="007357AF" w:rsidRDefault="008A6F85" w:rsidP="008A6F85">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(Scott T. &amp; Scott A., 1901)</w:t>
            </w:r>
          </w:p>
        </w:tc>
        <w:tc>
          <w:tcPr>
            <w:tcW w:w="1134" w:type="dxa"/>
            <w:vAlign w:val="bottom"/>
          </w:tcPr>
          <w:p w14:paraId="751D8651" w14:textId="3F492879" w:rsidR="008A6F85" w:rsidRPr="000D3E3F" w:rsidRDefault="008A6F85" w:rsidP="008A6F85">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08B6CF29" w14:textId="74A27FE6" w:rsidR="008A6F85" w:rsidRPr="000D3E3F" w:rsidRDefault="008A6F85" w:rsidP="008A6F85">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8A6F85" w:rsidRPr="00C9116B" w14:paraId="21E8FE03"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D56420F" w14:textId="4FA221E1" w:rsidR="008A6F85" w:rsidRPr="00B135DD" w:rsidRDefault="008A6F85" w:rsidP="008A6F85">
            <w:pPr>
              <w:rPr>
                <w:b w:val="0"/>
                <w:sz w:val="16"/>
                <w:szCs w:val="16"/>
              </w:rPr>
            </w:pPr>
            <w:r w:rsidRPr="00B135DD">
              <w:rPr>
                <w:rFonts w:cs="Arial"/>
                <w:b w:val="0"/>
                <w:sz w:val="16"/>
                <w:szCs w:val="16"/>
              </w:rPr>
              <w:t>Arthropoda</w:t>
            </w:r>
          </w:p>
        </w:tc>
        <w:tc>
          <w:tcPr>
            <w:tcW w:w="1701" w:type="dxa"/>
            <w:vAlign w:val="bottom"/>
          </w:tcPr>
          <w:p w14:paraId="7131300F" w14:textId="3F6A10D7" w:rsidR="008A6F85" w:rsidRPr="000D3E3F" w:rsidRDefault="008A6F85" w:rsidP="008A6F85">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Hexanauplia</w:t>
            </w:r>
            <w:proofErr w:type="spellEnd"/>
          </w:p>
        </w:tc>
        <w:tc>
          <w:tcPr>
            <w:tcW w:w="1701" w:type="dxa"/>
            <w:vAlign w:val="bottom"/>
          </w:tcPr>
          <w:p w14:paraId="070D9DF9" w14:textId="30CE4DE0" w:rsidR="008A6F85" w:rsidRPr="000D3E3F" w:rsidRDefault="008A6F85" w:rsidP="008A6F85">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Harpacticoida</w:t>
            </w:r>
            <w:proofErr w:type="spellEnd"/>
          </w:p>
        </w:tc>
        <w:tc>
          <w:tcPr>
            <w:tcW w:w="1985" w:type="dxa"/>
            <w:vAlign w:val="bottom"/>
          </w:tcPr>
          <w:p w14:paraId="307209F0" w14:textId="70AA9A8A" w:rsidR="008A6F85" w:rsidRPr="000D3E3F" w:rsidRDefault="008A6F85" w:rsidP="008A6F85">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Argestidae</w:t>
            </w:r>
            <w:proofErr w:type="spellEnd"/>
          </w:p>
        </w:tc>
        <w:tc>
          <w:tcPr>
            <w:tcW w:w="2693" w:type="dxa"/>
            <w:vAlign w:val="bottom"/>
          </w:tcPr>
          <w:p w14:paraId="21F403AC" w14:textId="45D494BB" w:rsidR="008A6F85" w:rsidRPr="0028788D" w:rsidRDefault="008A6F85" w:rsidP="008A6F85">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Neoargestes</w:t>
            </w:r>
            <w:proofErr w:type="spellEnd"/>
            <w:r>
              <w:rPr>
                <w:rFonts w:cs="Arial"/>
                <w:b/>
                <w:bCs/>
                <w:i/>
                <w:iCs/>
                <w:sz w:val="16"/>
                <w:szCs w:val="16"/>
              </w:rPr>
              <w:t xml:space="preserve"> </w:t>
            </w:r>
            <w:proofErr w:type="spellStart"/>
            <w:r>
              <w:rPr>
                <w:rFonts w:cs="Arial"/>
                <w:b/>
                <w:bCs/>
                <w:i/>
                <w:iCs/>
                <w:sz w:val="16"/>
                <w:szCs w:val="16"/>
              </w:rPr>
              <w:t>laevis</w:t>
            </w:r>
            <w:proofErr w:type="spellEnd"/>
            <w:r>
              <w:rPr>
                <w:rFonts w:cs="Arial"/>
                <w:b/>
                <w:bCs/>
                <w:i/>
                <w:iCs/>
                <w:sz w:val="16"/>
                <w:szCs w:val="16"/>
              </w:rPr>
              <w:t>*</w:t>
            </w:r>
          </w:p>
        </w:tc>
        <w:tc>
          <w:tcPr>
            <w:tcW w:w="3685" w:type="dxa"/>
            <w:vAlign w:val="bottom"/>
          </w:tcPr>
          <w:p w14:paraId="293D9BE7" w14:textId="3B079794" w:rsidR="008A6F85" w:rsidRPr="007357AF" w:rsidRDefault="008A6F85" w:rsidP="008A6F85">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Gheerardyn &amp; George, 2019</w:t>
            </w:r>
          </w:p>
        </w:tc>
        <w:tc>
          <w:tcPr>
            <w:tcW w:w="1134" w:type="dxa"/>
            <w:vAlign w:val="bottom"/>
          </w:tcPr>
          <w:p w14:paraId="3B92AC28" w14:textId="433BE9CE" w:rsidR="008A6F85" w:rsidRPr="000D3E3F" w:rsidRDefault="008A6F85" w:rsidP="008A6F85">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04E36010" w14:textId="6C8553DB" w:rsidR="008A6F85" w:rsidRPr="000D3E3F" w:rsidRDefault="008A6F85" w:rsidP="008A6F85">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12C272FD" w14:textId="77777777" w:rsidTr="009A2270">
        <w:tc>
          <w:tcPr>
            <w:cnfStyle w:val="001000000000" w:firstRow="0" w:lastRow="0" w:firstColumn="1" w:lastColumn="0" w:oddVBand="0" w:evenVBand="0" w:oddHBand="0" w:evenHBand="0" w:firstRowFirstColumn="0" w:firstRowLastColumn="0" w:lastRowFirstColumn="0" w:lastRowLastColumn="0"/>
            <w:tcW w:w="1418" w:type="dxa"/>
            <w:vAlign w:val="bottom"/>
          </w:tcPr>
          <w:p w14:paraId="02657569" w14:textId="57BEA31A"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0955F917" w14:textId="2FFE987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Hexanauplia</w:t>
            </w:r>
            <w:proofErr w:type="spellEnd"/>
          </w:p>
        </w:tc>
        <w:tc>
          <w:tcPr>
            <w:tcW w:w="1701" w:type="dxa"/>
            <w:vAlign w:val="bottom"/>
          </w:tcPr>
          <w:p w14:paraId="4241A6D2" w14:textId="32D9414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Harpacticoida</w:t>
            </w:r>
            <w:proofErr w:type="spellEnd"/>
          </w:p>
        </w:tc>
        <w:tc>
          <w:tcPr>
            <w:tcW w:w="1985" w:type="dxa"/>
            <w:vAlign w:val="bottom"/>
          </w:tcPr>
          <w:p w14:paraId="6BA9B15A" w14:textId="3CA4CED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Cylindropsyllidae</w:t>
            </w:r>
            <w:proofErr w:type="spellEnd"/>
          </w:p>
        </w:tc>
        <w:tc>
          <w:tcPr>
            <w:tcW w:w="2693" w:type="dxa"/>
            <w:vAlign w:val="bottom"/>
          </w:tcPr>
          <w:p w14:paraId="6805A9E7" w14:textId="4A1047C9"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Selenopsyllus</w:t>
            </w:r>
            <w:proofErr w:type="spellEnd"/>
            <w:r>
              <w:rPr>
                <w:rFonts w:cs="Arial"/>
                <w:i/>
                <w:iCs/>
                <w:sz w:val="16"/>
                <w:szCs w:val="16"/>
              </w:rPr>
              <w:t xml:space="preserve"> </w:t>
            </w:r>
            <w:proofErr w:type="spellStart"/>
            <w:r>
              <w:rPr>
                <w:rFonts w:cs="Arial"/>
                <w:i/>
                <w:iCs/>
                <w:sz w:val="16"/>
                <w:szCs w:val="16"/>
              </w:rPr>
              <w:t>antarcticus</w:t>
            </w:r>
            <w:proofErr w:type="spellEnd"/>
          </w:p>
        </w:tc>
        <w:tc>
          <w:tcPr>
            <w:tcW w:w="3685" w:type="dxa"/>
            <w:vAlign w:val="bottom"/>
          </w:tcPr>
          <w:p w14:paraId="3C53E573" w14:textId="01422447"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Moura &amp; </w:t>
            </w:r>
            <w:proofErr w:type="spellStart"/>
            <w:r>
              <w:rPr>
                <w:rFonts w:cs="Arial"/>
                <w:sz w:val="16"/>
                <w:szCs w:val="16"/>
              </w:rPr>
              <w:t>Pottek</w:t>
            </w:r>
            <w:proofErr w:type="spellEnd"/>
            <w:r>
              <w:rPr>
                <w:rFonts w:cs="Arial"/>
                <w:sz w:val="16"/>
                <w:szCs w:val="16"/>
              </w:rPr>
              <w:t>, 1998</w:t>
            </w:r>
          </w:p>
        </w:tc>
        <w:tc>
          <w:tcPr>
            <w:tcW w:w="1134" w:type="dxa"/>
            <w:vAlign w:val="bottom"/>
          </w:tcPr>
          <w:p w14:paraId="79964125" w14:textId="13EA6B2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 DD</w:t>
            </w:r>
          </w:p>
        </w:tc>
        <w:tc>
          <w:tcPr>
            <w:tcW w:w="851" w:type="dxa"/>
          </w:tcPr>
          <w:p w14:paraId="144E1684" w14:textId="517297B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2D42D4">
              <w:rPr>
                <w:rFonts w:cs="Arial"/>
                <w:sz w:val="16"/>
                <w:szCs w:val="16"/>
              </w:rPr>
              <w:t>meio</w:t>
            </w:r>
            <w:proofErr w:type="spellEnd"/>
          </w:p>
        </w:tc>
      </w:tr>
      <w:tr w:rsidR="00064891" w:rsidRPr="00C9116B" w14:paraId="0B903E81" w14:textId="77777777" w:rsidTr="009A2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8C20DC1" w14:textId="77D2428A"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579687A5" w14:textId="01982CD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Hexanauplia</w:t>
            </w:r>
            <w:proofErr w:type="spellEnd"/>
          </w:p>
        </w:tc>
        <w:tc>
          <w:tcPr>
            <w:tcW w:w="1701" w:type="dxa"/>
            <w:vAlign w:val="bottom"/>
          </w:tcPr>
          <w:p w14:paraId="44DE9950" w14:textId="7C762C5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Harpacticoida</w:t>
            </w:r>
            <w:proofErr w:type="spellEnd"/>
          </w:p>
        </w:tc>
        <w:tc>
          <w:tcPr>
            <w:tcW w:w="1985" w:type="dxa"/>
            <w:vAlign w:val="bottom"/>
          </w:tcPr>
          <w:p w14:paraId="2AAC59C5" w14:textId="17C39B6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Cylindropsyllidae</w:t>
            </w:r>
            <w:proofErr w:type="spellEnd"/>
          </w:p>
        </w:tc>
        <w:tc>
          <w:tcPr>
            <w:tcW w:w="2693" w:type="dxa"/>
            <w:vAlign w:val="bottom"/>
          </w:tcPr>
          <w:p w14:paraId="30FCADE3" w14:textId="74C5C9D4"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Selenopsyllus</w:t>
            </w:r>
            <w:proofErr w:type="spellEnd"/>
            <w:r>
              <w:rPr>
                <w:rFonts w:cs="Arial"/>
                <w:i/>
                <w:iCs/>
                <w:sz w:val="16"/>
                <w:szCs w:val="16"/>
              </w:rPr>
              <w:t xml:space="preserve"> </w:t>
            </w:r>
            <w:proofErr w:type="spellStart"/>
            <w:r>
              <w:rPr>
                <w:rFonts w:cs="Arial"/>
                <w:i/>
                <w:iCs/>
                <w:sz w:val="16"/>
                <w:szCs w:val="16"/>
              </w:rPr>
              <w:t>dahmsi</w:t>
            </w:r>
            <w:proofErr w:type="spellEnd"/>
          </w:p>
        </w:tc>
        <w:tc>
          <w:tcPr>
            <w:tcW w:w="3685" w:type="dxa"/>
            <w:vAlign w:val="bottom"/>
          </w:tcPr>
          <w:p w14:paraId="68A7B6B4" w14:textId="4C4C2C65"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Moura &amp; </w:t>
            </w:r>
            <w:proofErr w:type="spellStart"/>
            <w:r>
              <w:rPr>
                <w:rFonts w:cs="Arial"/>
                <w:sz w:val="16"/>
                <w:szCs w:val="16"/>
              </w:rPr>
              <w:t>Pottek</w:t>
            </w:r>
            <w:proofErr w:type="spellEnd"/>
            <w:r>
              <w:rPr>
                <w:rFonts w:cs="Arial"/>
                <w:sz w:val="16"/>
                <w:szCs w:val="16"/>
              </w:rPr>
              <w:t>, 1998</w:t>
            </w:r>
          </w:p>
        </w:tc>
        <w:tc>
          <w:tcPr>
            <w:tcW w:w="1134" w:type="dxa"/>
            <w:vAlign w:val="bottom"/>
          </w:tcPr>
          <w:p w14:paraId="0518FE0C" w14:textId="174E44E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DD</w:t>
            </w:r>
          </w:p>
        </w:tc>
        <w:tc>
          <w:tcPr>
            <w:tcW w:w="851" w:type="dxa"/>
          </w:tcPr>
          <w:p w14:paraId="2AD6BFFE" w14:textId="217F29F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sidRPr="002D42D4">
              <w:rPr>
                <w:rFonts w:cs="Arial"/>
                <w:sz w:val="16"/>
                <w:szCs w:val="16"/>
              </w:rPr>
              <w:t>meio</w:t>
            </w:r>
            <w:proofErr w:type="spellEnd"/>
          </w:p>
        </w:tc>
      </w:tr>
      <w:tr w:rsidR="00064891" w:rsidRPr="00C9116B" w14:paraId="4F418313" w14:textId="77777777" w:rsidTr="009A2270">
        <w:tc>
          <w:tcPr>
            <w:cnfStyle w:val="001000000000" w:firstRow="0" w:lastRow="0" w:firstColumn="1" w:lastColumn="0" w:oddVBand="0" w:evenVBand="0" w:oddHBand="0" w:evenHBand="0" w:firstRowFirstColumn="0" w:firstRowLastColumn="0" w:lastRowFirstColumn="0" w:lastRowLastColumn="0"/>
            <w:tcW w:w="1418" w:type="dxa"/>
            <w:vAlign w:val="bottom"/>
          </w:tcPr>
          <w:p w14:paraId="37BA9C6D" w14:textId="51300476"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0D0FD8F8" w14:textId="2ACEA0A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Hexanauplia</w:t>
            </w:r>
            <w:proofErr w:type="spellEnd"/>
          </w:p>
        </w:tc>
        <w:tc>
          <w:tcPr>
            <w:tcW w:w="1701" w:type="dxa"/>
            <w:vAlign w:val="bottom"/>
          </w:tcPr>
          <w:p w14:paraId="34034DA1" w14:textId="291DBE1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Harpacticoida</w:t>
            </w:r>
            <w:proofErr w:type="spellEnd"/>
          </w:p>
        </w:tc>
        <w:tc>
          <w:tcPr>
            <w:tcW w:w="1985" w:type="dxa"/>
            <w:vAlign w:val="bottom"/>
          </w:tcPr>
          <w:p w14:paraId="7DC5E16A" w14:textId="37FF4BE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Ectinosomatidae</w:t>
            </w:r>
            <w:proofErr w:type="spellEnd"/>
          </w:p>
        </w:tc>
        <w:tc>
          <w:tcPr>
            <w:tcW w:w="2693" w:type="dxa"/>
            <w:vAlign w:val="bottom"/>
          </w:tcPr>
          <w:p w14:paraId="2B65AE19" w14:textId="792EC00B"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Parabradya</w:t>
            </w:r>
            <w:proofErr w:type="spellEnd"/>
            <w:r>
              <w:rPr>
                <w:rFonts w:cs="Arial"/>
                <w:i/>
                <w:iCs/>
                <w:sz w:val="16"/>
                <w:szCs w:val="16"/>
              </w:rPr>
              <w:t xml:space="preserve"> </w:t>
            </w:r>
            <w:proofErr w:type="spellStart"/>
            <w:r>
              <w:rPr>
                <w:rFonts w:cs="Arial"/>
                <w:i/>
                <w:iCs/>
                <w:sz w:val="16"/>
                <w:szCs w:val="16"/>
              </w:rPr>
              <w:t>dilatata</w:t>
            </w:r>
            <w:proofErr w:type="spellEnd"/>
          </w:p>
        </w:tc>
        <w:tc>
          <w:tcPr>
            <w:tcW w:w="3685" w:type="dxa"/>
            <w:vAlign w:val="bottom"/>
          </w:tcPr>
          <w:p w14:paraId="76D4C208" w14:textId="050C8973"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(Sars G.O., 1904)</w:t>
            </w:r>
          </w:p>
        </w:tc>
        <w:tc>
          <w:tcPr>
            <w:tcW w:w="1134" w:type="dxa"/>
            <w:vAlign w:val="bottom"/>
          </w:tcPr>
          <w:p w14:paraId="5B249BA6" w14:textId="581BF46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tcPr>
          <w:p w14:paraId="26741B21" w14:textId="7DFD927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2D42D4">
              <w:rPr>
                <w:rFonts w:cs="Arial"/>
                <w:sz w:val="16"/>
                <w:szCs w:val="16"/>
              </w:rPr>
              <w:t>meio</w:t>
            </w:r>
            <w:proofErr w:type="spellEnd"/>
          </w:p>
        </w:tc>
      </w:tr>
      <w:tr w:rsidR="00064891" w:rsidRPr="00C9116B" w14:paraId="68049B7C" w14:textId="77777777" w:rsidTr="009A2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F4E51B0" w14:textId="1F07AFF5"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1AA081FD" w14:textId="6D96D78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Hexanauplia</w:t>
            </w:r>
            <w:proofErr w:type="spellEnd"/>
          </w:p>
        </w:tc>
        <w:tc>
          <w:tcPr>
            <w:tcW w:w="1701" w:type="dxa"/>
            <w:vAlign w:val="bottom"/>
          </w:tcPr>
          <w:p w14:paraId="1AA79177" w14:textId="1487831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Harpacticoida</w:t>
            </w:r>
            <w:proofErr w:type="spellEnd"/>
          </w:p>
        </w:tc>
        <w:tc>
          <w:tcPr>
            <w:tcW w:w="1985" w:type="dxa"/>
            <w:vAlign w:val="bottom"/>
          </w:tcPr>
          <w:p w14:paraId="298451CE" w14:textId="153E6ED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Miraciidae</w:t>
            </w:r>
            <w:proofErr w:type="spellEnd"/>
          </w:p>
        </w:tc>
        <w:tc>
          <w:tcPr>
            <w:tcW w:w="2693" w:type="dxa"/>
            <w:vAlign w:val="bottom"/>
          </w:tcPr>
          <w:p w14:paraId="544321ED" w14:textId="18EAFC41"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Sarsamphiascus</w:t>
            </w:r>
            <w:proofErr w:type="spellEnd"/>
            <w:r>
              <w:rPr>
                <w:rFonts w:cs="Arial"/>
                <w:i/>
                <w:iCs/>
                <w:sz w:val="16"/>
                <w:szCs w:val="16"/>
              </w:rPr>
              <w:t xml:space="preserve"> </w:t>
            </w:r>
            <w:proofErr w:type="spellStart"/>
            <w:r>
              <w:rPr>
                <w:rFonts w:cs="Arial"/>
                <w:i/>
                <w:iCs/>
                <w:sz w:val="16"/>
                <w:szCs w:val="16"/>
              </w:rPr>
              <w:t>varians</w:t>
            </w:r>
            <w:proofErr w:type="spellEnd"/>
          </w:p>
        </w:tc>
        <w:tc>
          <w:tcPr>
            <w:tcW w:w="3685" w:type="dxa"/>
            <w:vAlign w:val="bottom"/>
          </w:tcPr>
          <w:p w14:paraId="2E7975FD" w14:textId="5BD61B7E"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(Norman &amp; Scott T., 1905)</w:t>
            </w:r>
          </w:p>
        </w:tc>
        <w:tc>
          <w:tcPr>
            <w:tcW w:w="1134" w:type="dxa"/>
            <w:vAlign w:val="bottom"/>
          </w:tcPr>
          <w:p w14:paraId="04B02C2D" w14:textId="025422B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DD</w:t>
            </w:r>
          </w:p>
        </w:tc>
        <w:tc>
          <w:tcPr>
            <w:tcW w:w="851" w:type="dxa"/>
          </w:tcPr>
          <w:p w14:paraId="759B75D6" w14:textId="093D5EF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sidRPr="002D42D4">
              <w:rPr>
                <w:rFonts w:cs="Arial"/>
                <w:sz w:val="16"/>
                <w:szCs w:val="16"/>
              </w:rPr>
              <w:t>meio</w:t>
            </w:r>
            <w:proofErr w:type="spellEnd"/>
          </w:p>
        </w:tc>
      </w:tr>
      <w:tr w:rsidR="00064891" w:rsidRPr="00C9116B" w14:paraId="27BDB8FC" w14:textId="77777777" w:rsidTr="00EF1605">
        <w:tc>
          <w:tcPr>
            <w:cnfStyle w:val="001000000000" w:firstRow="0" w:lastRow="0" w:firstColumn="1" w:lastColumn="0" w:oddVBand="0" w:evenVBand="0" w:oddHBand="0" w:evenHBand="0" w:firstRowFirstColumn="0" w:firstRowLastColumn="0" w:lastRowFirstColumn="0" w:lastRowLastColumn="0"/>
            <w:tcW w:w="1418" w:type="dxa"/>
            <w:vAlign w:val="bottom"/>
          </w:tcPr>
          <w:p w14:paraId="13CDD0EC" w14:textId="54F001A7"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59D49E49" w14:textId="365C20E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Hexanauplia</w:t>
            </w:r>
            <w:proofErr w:type="spellEnd"/>
          </w:p>
        </w:tc>
        <w:tc>
          <w:tcPr>
            <w:tcW w:w="1701" w:type="dxa"/>
            <w:vAlign w:val="bottom"/>
          </w:tcPr>
          <w:p w14:paraId="4CC94B55" w14:textId="08775DE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Harpacticoida</w:t>
            </w:r>
            <w:proofErr w:type="spellEnd"/>
          </w:p>
        </w:tc>
        <w:tc>
          <w:tcPr>
            <w:tcW w:w="1985" w:type="dxa"/>
            <w:vAlign w:val="bottom"/>
          </w:tcPr>
          <w:p w14:paraId="615BDC89" w14:textId="31F4274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Parameiropsidae</w:t>
            </w:r>
            <w:proofErr w:type="spellEnd"/>
          </w:p>
        </w:tc>
        <w:tc>
          <w:tcPr>
            <w:tcW w:w="2693" w:type="dxa"/>
            <w:vAlign w:val="bottom"/>
          </w:tcPr>
          <w:p w14:paraId="1C2859C0" w14:textId="2FE7EC9C"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Parameiropsis</w:t>
            </w:r>
            <w:proofErr w:type="spellEnd"/>
            <w:r>
              <w:rPr>
                <w:rFonts w:cs="Arial"/>
                <w:b/>
                <w:bCs/>
                <w:i/>
                <w:iCs/>
                <w:sz w:val="16"/>
                <w:szCs w:val="16"/>
              </w:rPr>
              <w:t xml:space="preserve"> </w:t>
            </w:r>
            <w:proofErr w:type="spellStart"/>
            <w:r>
              <w:rPr>
                <w:rFonts w:cs="Arial"/>
                <w:b/>
                <w:bCs/>
                <w:i/>
                <w:iCs/>
                <w:sz w:val="16"/>
                <w:szCs w:val="16"/>
              </w:rPr>
              <w:t>kodosensis</w:t>
            </w:r>
            <w:proofErr w:type="spellEnd"/>
            <w:r>
              <w:rPr>
                <w:rFonts w:cs="Arial"/>
                <w:b/>
                <w:bCs/>
                <w:i/>
                <w:iCs/>
                <w:sz w:val="16"/>
                <w:szCs w:val="16"/>
              </w:rPr>
              <w:t>*</w:t>
            </w:r>
          </w:p>
        </w:tc>
        <w:tc>
          <w:tcPr>
            <w:tcW w:w="3685" w:type="dxa"/>
            <w:vAlign w:val="bottom"/>
          </w:tcPr>
          <w:p w14:paraId="5307D664" w14:textId="3D6B889D"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Cho, Wi &amp; Suh, 2016</w:t>
            </w:r>
          </w:p>
        </w:tc>
        <w:tc>
          <w:tcPr>
            <w:tcW w:w="1134" w:type="dxa"/>
            <w:vAlign w:val="bottom"/>
          </w:tcPr>
          <w:p w14:paraId="6EB8AAA5" w14:textId="724D0D1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tcPr>
          <w:p w14:paraId="3D77607F" w14:textId="29729E3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2D42D4">
              <w:rPr>
                <w:rFonts w:cs="Arial"/>
                <w:sz w:val="16"/>
                <w:szCs w:val="16"/>
              </w:rPr>
              <w:t>meio</w:t>
            </w:r>
            <w:proofErr w:type="spellEnd"/>
          </w:p>
        </w:tc>
      </w:tr>
      <w:tr w:rsidR="00064891" w:rsidRPr="00C9116B" w14:paraId="73C1431A" w14:textId="77777777" w:rsidTr="00EF1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46E7503" w14:textId="5263D78A"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0C8BC949" w14:textId="4040F3D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Hexanauplia</w:t>
            </w:r>
            <w:proofErr w:type="spellEnd"/>
          </w:p>
        </w:tc>
        <w:tc>
          <w:tcPr>
            <w:tcW w:w="1701" w:type="dxa"/>
            <w:vAlign w:val="bottom"/>
          </w:tcPr>
          <w:p w14:paraId="69B5BD26" w14:textId="7061FF7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Harpacticoida</w:t>
            </w:r>
            <w:proofErr w:type="spellEnd"/>
          </w:p>
        </w:tc>
        <w:tc>
          <w:tcPr>
            <w:tcW w:w="1985" w:type="dxa"/>
            <w:vAlign w:val="bottom"/>
          </w:tcPr>
          <w:p w14:paraId="7C264D84" w14:textId="36806B9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Parameiropsidae</w:t>
            </w:r>
            <w:proofErr w:type="spellEnd"/>
          </w:p>
        </w:tc>
        <w:tc>
          <w:tcPr>
            <w:tcW w:w="2693" w:type="dxa"/>
            <w:vAlign w:val="bottom"/>
          </w:tcPr>
          <w:p w14:paraId="6478C4AD" w14:textId="498CE7AC"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Parameiropsis</w:t>
            </w:r>
            <w:proofErr w:type="spellEnd"/>
            <w:r>
              <w:rPr>
                <w:rFonts w:cs="Arial"/>
                <w:b/>
                <w:bCs/>
                <w:i/>
                <w:iCs/>
                <w:sz w:val="16"/>
                <w:szCs w:val="16"/>
              </w:rPr>
              <w:t xml:space="preserve"> </w:t>
            </w:r>
            <w:proofErr w:type="spellStart"/>
            <w:r>
              <w:rPr>
                <w:rFonts w:cs="Arial"/>
                <w:b/>
                <w:bCs/>
                <w:i/>
                <w:iCs/>
                <w:sz w:val="16"/>
                <w:szCs w:val="16"/>
              </w:rPr>
              <w:t>tetraspinosa</w:t>
            </w:r>
            <w:proofErr w:type="spellEnd"/>
            <w:r>
              <w:rPr>
                <w:rFonts w:cs="Arial"/>
                <w:b/>
                <w:bCs/>
                <w:i/>
                <w:iCs/>
                <w:sz w:val="16"/>
                <w:szCs w:val="16"/>
              </w:rPr>
              <w:t>*</w:t>
            </w:r>
          </w:p>
        </w:tc>
        <w:tc>
          <w:tcPr>
            <w:tcW w:w="3685" w:type="dxa"/>
            <w:vAlign w:val="bottom"/>
          </w:tcPr>
          <w:p w14:paraId="081E0747" w14:textId="529AC5FF"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Cho, Wi &amp; Suh, 2016</w:t>
            </w:r>
          </w:p>
        </w:tc>
        <w:tc>
          <w:tcPr>
            <w:tcW w:w="1134" w:type="dxa"/>
            <w:vAlign w:val="bottom"/>
          </w:tcPr>
          <w:p w14:paraId="0309EDE3" w14:textId="2CA5441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tcPr>
          <w:p w14:paraId="2EF7CEB2" w14:textId="26BFD86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sidRPr="002D42D4">
              <w:rPr>
                <w:rFonts w:cs="Arial"/>
                <w:sz w:val="16"/>
                <w:szCs w:val="16"/>
              </w:rPr>
              <w:t>meio</w:t>
            </w:r>
            <w:proofErr w:type="spellEnd"/>
          </w:p>
        </w:tc>
      </w:tr>
      <w:tr w:rsidR="00064891" w:rsidRPr="00C9116B" w14:paraId="7803C617" w14:textId="77777777" w:rsidTr="00EF1605">
        <w:tc>
          <w:tcPr>
            <w:cnfStyle w:val="001000000000" w:firstRow="0" w:lastRow="0" w:firstColumn="1" w:lastColumn="0" w:oddVBand="0" w:evenVBand="0" w:oddHBand="0" w:evenHBand="0" w:firstRowFirstColumn="0" w:firstRowLastColumn="0" w:lastRowFirstColumn="0" w:lastRowLastColumn="0"/>
            <w:tcW w:w="1418" w:type="dxa"/>
            <w:vAlign w:val="bottom"/>
          </w:tcPr>
          <w:p w14:paraId="58383561" w14:textId="6C950D2C"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7F64AAAB" w14:textId="53E783B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Hexanauplia</w:t>
            </w:r>
            <w:proofErr w:type="spellEnd"/>
          </w:p>
        </w:tc>
        <w:tc>
          <w:tcPr>
            <w:tcW w:w="1701" w:type="dxa"/>
            <w:vAlign w:val="bottom"/>
          </w:tcPr>
          <w:p w14:paraId="53F4598E" w14:textId="75FE50A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Harpacticoida</w:t>
            </w:r>
            <w:proofErr w:type="spellEnd"/>
          </w:p>
        </w:tc>
        <w:tc>
          <w:tcPr>
            <w:tcW w:w="1985" w:type="dxa"/>
            <w:vAlign w:val="bottom"/>
          </w:tcPr>
          <w:p w14:paraId="601C8B1B" w14:textId="11A1F6B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Pseudotachidiidae</w:t>
            </w:r>
            <w:proofErr w:type="spellEnd"/>
          </w:p>
        </w:tc>
        <w:tc>
          <w:tcPr>
            <w:tcW w:w="2693" w:type="dxa"/>
            <w:vAlign w:val="bottom"/>
          </w:tcPr>
          <w:p w14:paraId="42116193" w14:textId="6C5BDC1E"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Paradanielssenia</w:t>
            </w:r>
            <w:proofErr w:type="spellEnd"/>
            <w:r>
              <w:rPr>
                <w:rFonts w:cs="Arial"/>
                <w:i/>
                <w:iCs/>
                <w:sz w:val="16"/>
                <w:szCs w:val="16"/>
              </w:rPr>
              <w:t xml:space="preserve"> </w:t>
            </w:r>
            <w:proofErr w:type="spellStart"/>
            <w:r>
              <w:rPr>
                <w:rFonts w:cs="Arial"/>
                <w:i/>
                <w:iCs/>
                <w:sz w:val="16"/>
                <w:szCs w:val="16"/>
              </w:rPr>
              <w:t>meikae</w:t>
            </w:r>
            <w:proofErr w:type="spellEnd"/>
          </w:p>
        </w:tc>
        <w:tc>
          <w:tcPr>
            <w:tcW w:w="3685" w:type="dxa"/>
            <w:vAlign w:val="bottom"/>
          </w:tcPr>
          <w:p w14:paraId="2FD92B48" w14:textId="0F08E1DA"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Willen, 2008</w:t>
            </w:r>
          </w:p>
        </w:tc>
        <w:tc>
          <w:tcPr>
            <w:tcW w:w="1134" w:type="dxa"/>
            <w:vAlign w:val="bottom"/>
          </w:tcPr>
          <w:p w14:paraId="395E2BB1" w14:textId="74D8E28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DD</w:t>
            </w:r>
          </w:p>
        </w:tc>
        <w:tc>
          <w:tcPr>
            <w:tcW w:w="851" w:type="dxa"/>
          </w:tcPr>
          <w:p w14:paraId="6CBF0A87" w14:textId="0B190EA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2D42D4">
              <w:rPr>
                <w:rFonts w:cs="Arial"/>
                <w:sz w:val="16"/>
                <w:szCs w:val="16"/>
              </w:rPr>
              <w:t>meio</w:t>
            </w:r>
            <w:proofErr w:type="spellEnd"/>
          </w:p>
        </w:tc>
      </w:tr>
      <w:tr w:rsidR="00064891" w:rsidRPr="00C9116B" w14:paraId="3ECF6E0E" w14:textId="77777777" w:rsidTr="00EF1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3D353AC" w14:textId="7984D9C2"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1D3DB5F1" w14:textId="1CA1AFC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Hexanauplia</w:t>
            </w:r>
            <w:proofErr w:type="spellEnd"/>
          </w:p>
        </w:tc>
        <w:tc>
          <w:tcPr>
            <w:tcW w:w="1701" w:type="dxa"/>
            <w:vAlign w:val="bottom"/>
          </w:tcPr>
          <w:p w14:paraId="6379AAD3" w14:textId="1614E21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Harpacticoida</w:t>
            </w:r>
            <w:proofErr w:type="spellEnd"/>
          </w:p>
        </w:tc>
        <w:tc>
          <w:tcPr>
            <w:tcW w:w="1985" w:type="dxa"/>
            <w:vAlign w:val="bottom"/>
          </w:tcPr>
          <w:p w14:paraId="4D9B5D68" w14:textId="2046E33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Pseudotachidiidae</w:t>
            </w:r>
            <w:proofErr w:type="spellEnd"/>
          </w:p>
        </w:tc>
        <w:tc>
          <w:tcPr>
            <w:tcW w:w="2693" w:type="dxa"/>
            <w:vAlign w:val="bottom"/>
          </w:tcPr>
          <w:p w14:paraId="5C5B492E" w14:textId="0BB2CCF2"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Pseudotachidius</w:t>
            </w:r>
            <w:proofErr w:type="spellEnd"/>
            <w:r>
              <w:rPr>
                <w:rFonts w:cs="Arial"/>
                <w:i/>
                <w:iCs/>
                <w:sz w:val="16"/>
                <w:szCs w:val="16"/>
              </w:rPr>
              <w:t xml:space="preserve"> </w:t>
            </w:r>
            <w:proofErr w:type="spellStart"/>
            <w:r>
              <w:rPr>
                <w:rFonts w:cs="Arial"/>
                <w:i/>
                <w:iCs/>
                <w:sz w:val="16"/>
                <w:szCs w:val="16"/>
              </w:rPr>
              <w:t>bipartitus</w:t>
            </w:r>
            <w:proofErr w:type="spellEnd"/>
            <w:r>
              <w:rPr>
                <w:rFonts w:cs="Arial"/>
                <w:i/>
                <w:iCs/>
                <w:sz w:val="16"/>
                <w:szCs w:val="16"/>
              </w:rPr>
              <w:t>~</w:t>
            </w:r>
          </w:p>
        </w:tc>
        <w:tc>
          <w:tcPr>
            <w:tcW w:w="3685" w:type="dxa"/>
            <w:vAlign w:val="bottom"/>
          </w:tcPr>
          <w:p w14:paraId="351340DB" w14:textId="26008452"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Montagna, 1980</w:t>
            </w:r>
          </w:p>
        </w:tc>
        <w:tc>
          <w:tcPr>
            <w:tcW w:w="1134" w:type="dxa"/>
            <w:vAlign w:val="bottom"/>
          </w:tcPr>
          <w:p w14:paraId="3EABCE8D" w14:textId="5D5526B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tcPr>
          <w:p w14:paraId="601FCB84" w14:textId="2A4D9AE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sidRPr="002D42D4">
              <w:rPr>
                <w:rFonts w:cs="Arial"/>
                <w:sz w:val="16"/>
                <w:szCs w:val="16"/>
              </w:rPr>
              <w:t>meio</w:t>
            </w:r>
            <w:proofErr w:type="spellEnd"/>
          </w:p>
        </w:tc>
      </w:tr>
      <w:tr w:rsidR="00064891" w:rsidRPr="00C9116B" w14:paraId="3D1C8FE4"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6BDE687" w14:textId="69EA6AD3"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2E41A1E9" w14:textId="6737D97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Hexanauplia</w:t>
            </w:r>
            <w:proofErr w:type="spellEnd"/>
          </w:p>
        </w:tc>
        <w:tc>
          <w:tcPr>
            <w:tcW w:w="1701" w:type="dxa"/>
            <w:vAlign w:val="bottom"/>
          </w:tcPr>
          <w:p w14:paraId="26ED2B75" w14:textId="3E69150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Siphonostomatoida</w:t>
            </w:r>
            <w:proofErr w:type="spellEnd"/>
          </w:p>
        </w:tc>
        <w:tc>
          <w:tcPr>
            <w:tcW w:w="1985" w:type="dxa"/>
            <w:vAlign w:val="bottom"/>
          </w:tcPr>
          <w:p w14:paraId="73A8E9BD" w14:textId="197D3FD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Brychiopontiidae</w:t>
            </w:r>
          </w:p>
        </w:tc>
        <w:tc>
          <w:tcPr>
            <w:tcW w:w="2693" w:type="dxa"/>
            <w:vAlign w:val="bottom"/>
          </w:tcPr>
          <w:p w14:paraId="321BE761" w14:textId="2B734599"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Neobrychiopontius</w:t>
            </w:r>
            <w:proofErr w:type="spellEnd"/>
            <w:r>
              <w:rPr>
                <w:rFonts w:cs="Arial"/>
                <w:b/>
                <w:bCs/>
                <w:i/>
                <w:iCs/>
                <w:sz w:val="16"/>
                <w:szCs w:val="16"/>
              </w:rPr>
              <w:t xml:space="preserve"> </w:t>
            </w:r>
            <w:proofErr w:type="spellStart"/>
            <w:r>
              <w:rPr>
                <w:rFonts w:cs="Arial"/>
                <w:b/>
                <w:bCs/>
                <w:i/>
                <w:iCs/>
                <w:sz w:val="16"/>
                <w:szCs w:val="16"/>
              </w:rPr>
              <w:t>galeronae</w:t>
            </w:r>
            <w:proofErr w:type="spellEnd"/>
            <w:r>
              <w:rPr>
                <w:rFonts w:cs="Arial"/>
                <w:b/>
                <w:bCs/>
                <w:i/>
                <w:iCs/>
                <w:sz w:val="16"/>
                <w:szCs w:val="16"/>
              </w:rPr>
              <w:t>*</w:t>
            </w:r>
          </w:p>
        </w:tc>
        <w:tc>
          <w:tcPr>
            <w:tcW w:w="3685" w:type="dxa"/>
            <w:vAlign w:val="bottom"/>
          </w:tcPr>
          <w:p w14:paraId="7388477B" w14:textId="77F905D6"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Mahatma, Martínez Arbizu &amp; Ivanenko, 2008</w:t>
            </w:r>
          </w:p>
        </w:tc>
        <w:tc>
          <w:tcPr>
            <w:tcW w:w="1134" w:type="dxa"/>
            <w:vAlign w:val="bottom"/>
          </w:tcPr>
          <w:p w14:paraId="4E2B3251" w14:textId="6FBF8FE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6A363859" w14:textId="2300190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377BE5DE"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BC8E457" w14:textId="1AA2527C"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34EC8E29" w14:textId="0869AD8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Hexanauplia</w:t>
            </w:r>
            <w:proofErr w:type="spellEnd"/>
          </w:p>
        </w:tc>
        <w:tc>
          <w:tcPr>
            <w:tcW w:w="1701" w:type="dxa"/>
            <w:vAlign w:val="bottom"/>
          </w:tcPr>
          <w:p w14:paraId="72168957" w14:textId="72F62CA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Siphonostomatoida</w:t>
            </w:r>
            <w:proofErr w:type="spellEnd"/>
          </w:p>
        </w:tc>
        <w:tc>
          <w:tcPr>
            <w:tcW w:w="1985" w:type="dxa"/>
            <w:vAlign w:val="bottom"/>
          </w:tcPr>
          <w:p w14:paraId="659FD5A0" w14:textId="12EC431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Nicothoidae</w:t>
            </w:r>
            <w:proofErr w:type="spellEnd"/>
          </w:p>
        </w:tc>
        <w:tc>
          <w:tcPr>
            <w:tcW w:w="2693" w:type="dxa"/>
            <w:vAlign w:val="bottom"/>
          </w:tcPr>
          <w:p w14:paraId="3FD34141" w14:textId="0CC7529A"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Rhizorhina</w:t>
            </w:r>
            <w:proofErr w:type="spellEnd"/>
            <w:r>
              <w:rPr>
                <w:rFonts w:cs="Arial"/>
                <w:i/>
                <w:iCs/>
                <w:sz w:val="16"/>
                <w:szCs w:val="16"/>
              </w:rPr>
              <w:t xml:space="preserve"> </w:t>
            </w:r>
            <w:proofErr w:type="spellStart"/>
            <w:r>
              <w:rPr>
                <w:rFonts w:cs="Arial"/>
                <w:i/>
                <w:iCs/>
                <w:sz w:val="16"/>
                <w:szCs w:val="16"/>
              </w:rPr>
              <w:t>soyoae</w:t>
            </w:r>
            <w:proofErr w:type="spellEnd"/>
          </w:p>
        </w:tc>
        <w:tc>
          <w:tcPr>
            <w:tcW w:w="3685" w:type="dxa"/>
            <w:vAlign w:val="bottom"/>
          </w:tcPr>
          <w:p w14:paraId="267B2432" w14:textId="23A459F0"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Kakui</w:t>
            </w:r>
            <w:proofErr w:type="spellEnd"/>
            <w:r>
              <w:rPr>
                <w:rFonts w:cs="Arial"/>
                <w:sz w:val="16"/>
                <w:szCs w:val="16"/>
              </w:rPr>
              <w:t>, 2016</w:t>
            </w:r>
          </w:p>
        </w:tc>
        <w:tc>
          <w:tcPr>
            <w:tcW w:w="1134" w:type="dxa"/>
            <w:vAlign w:val="bottom"/>
          </w:tcPr>
          <w:p w14:paraId="5D2853E0" w14:textId="6DAF4FD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6F269DAD" w14:textId="79973EA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37F7700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72E3E68" w14:textId="55DC7743"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341CDD92" w14:textId="52D16F9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526CEFF2" w14:textId="4FF4F8F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Amphipoda</w:t>
            </w:r>
          </w:p>
        </w:tc>
        <w:tc>
          <w:tcPr>
            <w:tcW w:w="1985" w:type="dxa"/>
            <w:vAlign w:val="bottom"/>
          </w:tcPr>
          <w:p w14:paraId="383E02D0" w14:textId="35A1055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Alicellidae</w:t>
            </w:r>
            <w:proofErr w:type="spellEnd"/>
          </w:p>
        </w:tc>
        <w:tc>
          <w:tcPr>
            <w:tcW w:w="2693" w:type="dxa"/>
            <w:vAlign w:val="bottom"/>
          </w:tcPr>
          <w:p w14:paraId="3DFEAE9E" w14:textId="30111C58"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Alicella</w:t>
            </w:r>
            <w:proofErr w:type="spellEnd"/>
            <w:r>
              <w:rPr>
                <w:rFonts w:cs="Arial"/>
                <w:i/>
                <w:iCs/>
                <w:sz w:val="16"/>
                <w:szCs w:val="16"/>
              </w:rPr>
              <w:t xml:space="preserve"> gigantea</w:t>
            </w:r>
          </w:p>
        </w:tc>
        <w:tc>
          <w:tcPr>
            <w:tcW w:w="3685" w:type="dxa"/>
            <w:vAlign w:val="bottom"/>
          </w:tcPr>
          <w:p w14:paraId="6E7DC10E" w14:textId="10F8BB91"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Chevreux</w:t>
            </w:r>
            <w:proofErr w:type="spellEnd"/>
            <w:r>
              <w:rPr>
                <w:rFonts w:cs="Arial"/>
                <w:sz w:val="16"/>
                <w:szCs w:val="16"/>
              </w:rPr>
              <w:t>, 1899</w:t>
            </w:r>
          </w:p>
        </w:tc>
        <w:tc>
          <w:tcPr>
            <w:tcW w:w="1134" w:type="dxa"/>
            <w:vAlign w:val="bottom"/>
          </w:tcPr>
          <w:p w14:paraId="6964383C" w14:textId="10EB88A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DD</w:t>
            </w:r>
          </w:p>
        </w:tc>
        <w:tc>
          <w:tcPr>
            <w:tcW w:w="851" w:type="dxa"/>
            <w:vAlign w:val="bottom"/>
          </w:tcPr>
          <w:p w14:paraId="44CE4344" w14:textId="36E753D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38C1A54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A90AA36" w14:textId="0C8D4ED5"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0ADE96E9" w14:textId="7C7B836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18503274" w14:textId="57F9E43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Amphipoda</w:t>
            </w:r>
          </w:p>
        </w:tc>
        <w:tc>
          <w:tcPr>
            <w:tcW w:w="1985" w:type="dxa"/>
            <w:vAlign w:val="bottom"/>
          </w:tcPr>
          <w:p w14:paraId="57AC3C65" w14:textId="208DB09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Alicellidae</w:t>
            </w:r>
            <w:proofErr w:type="spellEnd"/>
          </w:p>
        </w:tc>
        <w:tc>
          <w:tcPr>
            <w:tcW w:w="2693" w:type="dxa"/>
            <w:vAlign w:val="bottom"/>
          </w:tcPr>
          <w:p w14:paraId="0595C7A3" w14:textId="5C04A2CF"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Paralicella caperesca</w:t>
            </w:r>
          </w:p>
        </w:tc>
        <w:tc>
          <w:tcPr>
            <w:tcW w:w="3685" w:type="dxa"/>
            <w:vAlign w:val="bottom"/>
          </w:tcPr>
          <w:p w14:paraId="5E185CA1" w14:textId="05E28B7B"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Shulenberger &amp; Barnard, 1976</w:t>
            </w:r>
          </w:p>
        </w:tc>
        <w:tc>
          <w:tcPr>
            <w:tcW w:w="1134" w:type="dxa"/>
            <w:vAlign w:val="bottom"/>
          </w:tcPr>
          <w:p w14:paraId="67A670F7" w14:textId="2A9020B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7748A3D2" w14:textId="7642BF1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2AD14964"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7EF581B" w14:textId="0FA73432"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3413FB8C" w14:textId="7BCB5F7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7DA5E786" w14:textId="2961C4B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Amphipoda</w:t>
            </w:r>
          </w:p>
        </w:tc>
        <w:tc>
          <w:tcPr>
            <w:tcW w:w="1985" w:type="dxa"/>
            <w:vAlign w:val="bottom"/>
          </w:tcPr>
          <w:p w14:paraId="60AFEC53" w14:textId="50AB3FA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Alicellidae</w:t>
            </w:r>
            <w:proofErr w:type="spellEnd"/>
          </w:p>
        </w:tc>
        <w:tc>
          <w:tcPr>
            <w:tcW w:w="2693" w:type="dxa"/>
            <w:vAlign w:val="bottom"/>
          </w:tcPr>
          <w:p w14:paraId="580A14AD" w14:textId="60F10C28"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Paralicella tenuipes</w:t>
            </w:r>
          </w:p>
        </w:tc>
        <w:tc>
          <w:tcPr>
            <w:tcW w:w="3685" w:type="dxa"/>
            <w:vAlign w:val="bottom"/>
          </w:tcPr>
          <w:p w14:paraId="15C8199A" w14:textId="4818A488"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Chevreux</w:t>
            </w:r>
            <w:proofErr w:type="spellEnd"/>
            <w:r>
              <w:rPr>
                <w:rFonts w:cs="Arial"/>
                <w:sz w:val="16"/>
                <w:szCs w:val="16"/>
              </w:rPr>
              <w:t>, 1908</w:t>
            </w:r>
          </w:p>
        </w:tc>
        <w:tc>
          <w:tcPr>
            <w:tcW w:w="1134" w:type="dxa"/>
            <w:vAlign w:val="bottom"/>
          </w:tcPr>
          <w:p w14:paraId="388AD9E0" w14:textId="0DBC110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41D5314E" w14:textId="02E6429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41CCA62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9F942D1" w14:textId="3A2FB5F1"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2A851C53" w14:textId="307B0A7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4F9C722B" w14:textId="67899C5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Amphipoda</w:t>
            </w:r>
          </w:p>
        </w:tc>
        <w:tc>
          <w:tcPr>
            <w:tcW w:w="1985" w:type="dxa"/>
            <w:vAlign w:val="bottom"/>
          </w:tcPr>
          <w:p w14:paraId="3FD4C98B" w14:textId="436F25B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Eurytheneidae</w:t>
            </w:r>
            <w:proofErr w:type="spellEnd"/>
          </w:p>
        </w:tc>
        <w:tc>
          <w:tcPr>
            <w:tcW w:w="2693" w:type="dxa"/>
            <w:vAlign w:val="bottom"/>
          </w:tcPr>
          <w:p w14:paraId="61449EE1" w14:textId="04594DB4"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Eurythenes </w:t>
            </w:r>
            <w:proofErr w:type="spellStart"/>
            <w:r>
              <w:rPr>
                <w:rFonts w:cs="Arial"/>
                <w:i/>
                <w:iCs/>
                <w:sz w:val="16"/>
                <w:szCs w:val="16"/>
              </w:rPr>
              <w:t>magellanicus</w:t>
            </w:r>
            <w:proofErr w:type="spellEnd"/>
          </w:p>
        </w:tc>
        <w:tc>
          <w:tcPr>
            <w:tcW w:w="3685" w:type="dxa"/>
            <w:vAlign w:val="bottom"/>
          </w:tcPr>
          <w:p w14:paraId="208FFF39" w14:textId="27440541"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(H. Milne Edwards, 1848)</w:t>
            </w:r>
          </w:p>
        </w:tc>
        <w:tc>
          <w:tcPr>
            <w:tcW w:w="1134" w:type="dxa"/>
            <w:vAlign w:val="bottom"/>
          </w:tcPr>
          <w:p w14:paraId="4F3EED3F" w14:textId="0FA8ABE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3C2064ED" w14:textId="54D854C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33426A80"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30FCA29" w14:textId="4BAE1FEA"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6FCB817A" w14:textId="3493F0D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D330573" w14:textId="4FBAC8C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Amphipoda</w:t>
            </w:r>
          </w:p>
        </w:tc>
        <w:tc>
          <w:tcPr>
            <w:tcW w:w="1985" w:type="dxa"/>
            <w:vAlign w:val="bottom"/>
          </w:tcPr>
          <w:p w14:paraId="59650EC7" w14:textId="73D703E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Eurytheneidae</w:t>
            </w:r>
            <w:proofErr w:type="spellEnd"/>
          </w:p>
        </w:tc>
        <w:tc>
          <w:tcPr>
            <w:tcW w:w="2693" w:type="dxa"/>
            <w:vAlign w:val="bottom"/>
          </w:tcPr>
          <w:p w14:paraId="14F4C7D4" w14:textId="1B6A40F7"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Eurythenes </w:t>
            </w:r>
            <w:proofErr w:type="spellStart"/>
            <w:r>
              <w:rPr>
                <w:rFonts w:cs="Arial"/>
                <w:i/>
                <w:iCs/>
                <w:sz w:val="16"/>
                <w:szCs w:val="16"/>
              </w:rPr>
              <w:t>maldoror</w:t>
            </w:r>
            <w:proofErr w:type="spellEnd"/>
          </w:p>
        </w:tc>
        <w:tc>
          <w:tcPr>
            <w:tcW w:w="3685" w:type="dxa"/>
            <w:vAlign w:val="bottom"/>
          </w:tcPr>
          <w:p w14:paraId="0DA2DA33" w14:textId="18B1F31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d'Udekem</w:t>
            </w:r>
            <w:proofErr w:type="spellEnd"/>
            <w:r>
              <w:rPr>
                <w:rFonts w:cs="Arial"/>
                <w:sz w:val="16"/>
                <w:szCs w:val="16"/>
              </w:rPr>
              <w:t xml:space="preserve"> </w:t>
            </w:r>
            <w:proofErr w:type="spellStart"/>
            <w:r>
              <w:rPr>
                <w:rFonts w:cs="Arial"/>
                <w:sz w:val="16"/>
                <w:szCs w:val="16"/>
              </w:rPr>
              <w:t>d'Acoz</w:t>
            </w:r>
            <w:proofErr w:type="spellEnd"/>
            <w:r>
              <w:rPr>
                <w:rFonts w:cs="Arial"/>
                <w:sz w:val="16"/>
                <w:szCs w:val="16"/>
              </w:rPr>
              <w:t xml:space="preserve"> &amp; </w:t>
            </w:r>
            <w:proofErr w:type="spellStart"/>
            <w:r>
              <w:rPr>
                <w:rFonts w:cs="Arial"/>
                <w:sz w:val="16"/>
                <w:szCs w:val="16"/>
              </w:rPr>
              <w:t>Havermans</w:t>
            </w:r>
            <w:proofErr w:type="spellEnd"/>
            <w:r>
              <w:rPr>
                <w:rFonts w:cs="Arial"/>
                <w:sz w:val="16"/>
                <w:szCs w:val="16"/>
              </w:rPr>
              <w:t>, 2015</w:t>
            </w:r>
          </w:p>
        </w:tc>
        <w:tc>
          <w:tcPr>
            <w:tcW w:w="1134" w:type="dxa"/>
            <w:vAlign w:val="bottom"/>
          </w:tcPr>
          <w:p w14:paraId="3B998343" w14:textId="17202AC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0B4D65AE" w14:textId="4814EB2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24B5122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5FC8360" w14:textId="3EA41970"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1348A94F" w14:textId="56EFEB3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593EE59" w14:textId="3EFAD3C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Amphipoda</w:t>
            </w:r>
          </w:p>
        </w:tc>
        <w:tc>
          <w:tcPr>
            <w:tcW w:w="1985" w:type="dxa"/>
            <w:vAlign w:val="bottom"/>
          </w:tcPr>
          <w:p w14:paraId="772BC470" w14:textId="4675F28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Eurytheneidae</w:t>
            </w:r>
            <w:proofErr w:type="spellEnd"/>
          </w:p>
        </w:tc>
        <w:tc>
          <w:tcPr>
            <w:tcW w:w="2693" w:type="dxa"/>
            <w:vAlign w:val="bottom"/>
          </w:tcPr>
          <w:p w14:paraId="651C0368" w14:textId="3BAAA78F"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Eurythenes </w:t>
            </w:r>
            <w:proofErr w:type="spellStart"/>
            <w:r>
              <w:rPr>
                <w:rFonts w:cs="Arial"/>
                <w:i/>
                <w:iCs/>
                <w:sz w:val="16"/>
                <w:szCs w:val="16"/>
              </w:rPr>
              <w:t>sigmiferus</w:t>
            </w:r>
            <w:proofErr w:type="spellEnd"/>
          </w:p>
        </w:tc>
        <w:tc>
          <w:tcPr>
            <w:tcW w:w="3685" w:type="dxa"/>
            <w:vAlign w:val="bottom"/>
          </w:tcPr>
          <w:p w14:paraId="7EBB9D65" w14:textId="78FE88C1"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d'Udekem</w:t>
            </w:r>
            <w:proofErr w:type="spellEnd"/>
            <w:r>
              <w:rPr>
                <w:rFonts w:cs="Arial"/>
                <w:sz w:val="16"/>
                <w:szCs w:val="16"/>
              </w:rPr>
              <w:t xml:space="preserve"> </w:t>
            </w:r>
            <w:proofErr w:type="spellStart"/>
            <w:r>
              <w:rPr>
                <w:rFonts w:cs="Arial"/>
                <w:sz w:val="16"/>
                <w:szCs w:val="16"/>
              </w:rPr>
              <w:t>d'Acoz</w:t>
            </w:r>
            <w:proofErr w:type="spellEnd"/>
            <w:r>
              <w:rPr>
                <w:rFonts w:cs="Arial"/>
                <w:sz w:val="16"/>
                <w:szCs w:val="16"/>
              </w:rPr>
              <w:t xml:space="preserve"> &amp; </w:t>
            </w:r>
            <w:proofErr w:type="spellStart"/>
            <w:r>
              <w:rPr>
                <w:rFonts w:cs="Arial"/>
                <w:sz w:val="16"/>
                <w:szCs w:val="16"/>
              </w:rPr>
              <w:t>Havermans</w:t>
            </w:r>
            <w:proofErr w:type="spellEnd"/>
            <w:r>
              <w:rPr>
                <w:rFonts w:cs="Arial"/>
                <w:sz w:val="16"/>
                <w:szCs w:val="16"/>
              </w:rPr>
              <w:t>, 2015</w:t>
            </w:r>
          </w:p>
        </w:tc>
        <w:tc>
          <w:tcPr>
            <w:tcW w:w="1134" w:type="dxa"/>
            <w:vAlign w:val="bottom"/>
          </w:tcPr>
          <w:p w14:paraId="7E922C1D" w14:textId="146B9B7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48B361A0" w14:textId="7F37451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4D340CF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186A355" w14:textId="6BB10F08"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3534D80F" w14:textId="008D413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47518BAB" w14:textId="6593290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Amphipoda</w:t>
            </w:r>
          </w:p>
        </w:tc>
        <w:tc>
          <w:tcPr>
            <w:tcW w:w="1985" w:type="dxa"/>
            <w:vAlign w:val="bottom"/>
          </w:tcPr>
          <w:p w14:paraId="1E67FF42" w14:textId="69D772A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Eusiridae</w:t>
            </w:r>
            <w:proofErr w:type="spellEnd"/>
          </w:p>
        </w:tc>
        <w:tc>
          <w:tcPr>
            <w:tcW w:w="2693" w:type="dxa"/>
            <w:vAlign w:val="bottom"/>
          </w:tcPr>
          <w:p w14:paraId="16B83C2E" w14:textId="00D70A9E"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Cleonardo</w:t>
            </w:r>
            <w:proofErr w:type="spellEnd"/>
            <w:r>
              <w:rPr>
                <w:rFonts w:cs="Arial"/>
                <w:i/>
                <w:iCs/>
                <w:sz w:val="16"/>
                <w:szCs w:val="16"/>
              </w:rPr>
              <w:t xml:space="preserve"> </w:t>
            </w:r>
            <w:proofErr w:type="spellStart"/>
            <w:r>
              <w:rPr>
                <w:rFonts w:cs="Arial"/>
                <w:i/>
                <w:iCs/>
                <w:sz w:val="16"/>
                <w:szCs w:val="16"/>
              </w:rPr>
              <w:t>spinicornis</w:t>
            </w:r>
            <w:proofErr w:type="spellEnd"/>
          </w:p>
        </w:tc>
        <w:tc>
          <w:tcPr>
            <w:tcW w:w="3685" w:type="dxa"/>
            <w:vAlign w:val="bottom"/>
          </w:tcPr>
          <w:p w14:paraId="34E962D7" w14:textId="3EC9FDF4"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Chevreux</w:t>
            </w:r>
            <w:proofErr w:type="spellEnd"/>
            <w:r>
              <w:rPr>
                <w:rFonts w:cs="Arial"/>
                <w:sz w:val="16"/>
                <w:szCs w:val="16"/>
              </w:rPr>
              <w:t>, 1908</w:t>
            </w:r>
          </w:p>
        </w:tc>
        <w:tc>
          <w:tcPr>
            <w:tcW w:w="1134" w:type="dxa"/>
            <w:vAlign w:val="bottom"/>
          </w:tcPr>
          <w:p w14:paraId="7881996F" w14:textId="0168E4C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DD</w:t>
            </w:r>
          </w:p>
        </w:tc>
        <w:tc>
          <w:tcPr>
            <w:tcW w:w="851" w:type="dxa"/>
            <w:vAlign w:val="bottom"/>
          </w:tcPr>
          <w:p w14:paraId="1EE83488" w14:textId="301D2D4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73951A82"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0E2251D" w14:textId="3BBFD1FF"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5EB6AB04" w14:textId="088F108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20CB9E5C" w14:textId="7BEB4BF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Amphipoda</w:t>
            </w:r>
          </w:p>
        </w:tc>
        <w:tc>
          <w:tcPr>
            <w:tcW w:w="1985" w:type="dxa"/>
            <w:vAlign w:val="bottom"/>
          </w:tcPr>
          <w:p w14:paraId="3E86E419" w14:textId="6E55768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Hirondelleidae</w:t>
            </w:r>
            <w:proofErr w:type="spellEnd"/>
          </w:p>
        </w:tc>
        <w:tc>
          <w:tcPr>
            <w:tcW w:w="2693" w:type="dxa"/>
            <w:vAlign w:val="bottom"/>
          </w:tcPr>
          <w:p w14:paraId="57E96128" w14:textId="1284F0AA"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Hirondellea</w:t>
            </w:r>
            <w:proofErr w:type="spellEnd"/>
            <w:r>
              <w:rPr>
                <w:rFonts w:cs="Arial"/>
                <w:i/>
                <w:iCs/>
                <w:sz w:val="16"/>
                <w:szCs w:val="16"/>
              </w:rPr>
              <w:t xml:space="preserve"> </w:t>
            </w:r>
            <w:proofErr w:type="spellStart"/>
            <w:r>
              <w:rPr>
                <w:rFonts w:cs="Arial"/>
                <w:i/>
                <w:iCs/>
                <w:sz w:val="16"/>
                <w:szCs w:val="16"/>
              </w:rPr>
              <w:t>dubia</w:t>
            </w:r>
            <w:proofErr w:type="spellEnd"/>
          </w:p>
        </w:tc>
        <w:tc>
          <w:tcPr>
            <w:tcW w:w="3685" w:type="dxa"/>
            <w:vAlign w:val="bottom"/>
          </w:tcPr>
          <w:p w14:paraId="2F411FB6" w14:textId="62FEAF49"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Dahl, 1959</w:t>
            </w:r>
          </w:p>
        </w:tc>
        <w:tc>
          <w:tcPr>
            <w:tcW w:w="1134" w:type="dxa"/>
            <w:vAlign w:val="bottom"/>
          </w:tcPr>
          <w:p w14:paraId="706A5D55" w14:textId="4EF92C2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B8B8C60" w14:textId="48204BE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6FA0B0B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FAD2351" w14:textId="5BAB69D7"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3030E186" w14:textId="0B3480D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5E489856" w14:textId="232047D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Amphipoda</w:t>
            </w:r>
          </w:p>
        </w:tc>
        <w:tc>
          <w:tcPr>
            <w:tcW w:w="1985" w:type="dxa"/>
            <w:vAlign w:val="bottom"/>
          </w:tcPr>
          <w:p w14:paraId="22090019" w14:textId="75C30B7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Leucothoidae</w:t>
            </w:r>
            <w:proofErr w:type="spellEnd"/>
          </w:p>
        </w:tc>
        <w:tc>
          <w:tcPr>
            <w:tcW w:w="2693" w:type="dxa"/>
            <w:vAlign w:val="bottom"/>
          </w:tcPr>
          <w:p w14:paraId="4E55854A" w14:textId="43907B84"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Leucothoe </w:t>
            </w:r>
            <w:proofErr w:type="spellStart"/>
            <w:r>
              <w:rPr>
                <w:rFonts w:cs="Arial"/>
                <w:i/>
                <w:iCs/>
                <w:sz w:val="16"/>
                <w:szCs w:val="16"/>
              </w:rPr>
              <w:t>panpulco</w:t>
            </w:r>
            <w:proofErr w:type="spellEnd"/>
          </w:p>
        </w:tc>
        <w:tc>
          <w:tcPr>
            <w:tcW w:w="3685" w:type="dxa"/>
            <w:vAlign w:val="bottom"/>
          </w:tcPr>
          <w:p w14:paraId="41E7494A" w14:textId="47934B4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J.L. Barnard, 1961</w:t>
            </w:r>
          </w:p>
        </w:tc>
        <w:tc>
          <w:tcPr>
            <w:tcW w:w="1134" w:type="dxa"/>
            <w:vAlign w:val="bottom"/>
          </w:tcPr>
          <w:p w14:paraId="60F37AD1" w14:textId="6B1D08B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7BB8315" w14:textId="53E49B4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4E976AA9"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2A75E15" w14:textId="274DC227"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69D0EEC5" w14:textId="3854A85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0F64DCAE" w14:textId="039F917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Amphipoda</w:t>
            </w:r>
          </w:p>
        </w:tc>
        <w:tc>
          <w:tcPr>
            <w:tcW w:w="1985" w:type="dxa"/>
            <w:vAlign w:val="bottom"/>
          </w:tcPr>
          <w:p w14:paraId="2B72B2EA" w14:textId="716C915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Oedicerotidae</w:t>
            </w:r>
            <w:proofErr w:type="spellEnd"/>
          </w:p>
        </w:tc>
        <w:tc>
          <w:tcPr>
            <w:tcW w:w="2693" w:type="dxa"/>
            <w:vAlign w:val="bottom"/>
          </w:tcPr>
          <w:p w14:paraId="6A467B38" w14:textId="562DF9C3"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b/>
                <w:bCs/>
                <w:i/>
                <w:iCs/>
                <w:sz w:val="16"/>
                <w:szCs w:val="16"/>
              </w:rPr>
              <w:t>Oedicerina henrici*</w:t>
            </w:r>
          </w:p>
        </w:tc>
        <w:tc>
          <w:tcPr>
            <w:tcW w:w="3685" w:type="dxa"/>
            <w:vAlign w:val="bottom"/>
          </w:tcPr>
          <w:p w14:paraId="2CF206BC" w14:textId="1B3F61EB"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Jażdżewska in Jażdżewska, Brandt, Martínez Arbizu &amp; Vink, 2021</w:t>
            </w:r>
          </w:p>
        </w:tc>
        <w:tc>
          <w:tcPr>
            <w:tcW w:w="1134" w:type="dxa"/>
            <w:vAlign w:val="bottom"/>
          </w:tcPr>
          <w:p w14:paraId="5BF929A5" w14:textId="28EAA7E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00BF867F" w14:textId="4D37F19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7BA4A63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1E3BBE6" w14:textId="0CDFB8EC"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38AC3814" w14:textId="2E3FBAE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41F022B8" w14:textId="1775F81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Amphipoda</w:t>
            </w:r>
          </w:p>
        </w:tc>
        <w:tc>
          <w:tcPr>
            <w:tcW w:w="1985" w:type="dxa"/>
            <w:vAlign w:val="bottom"/>
          </w:tcPr>
          <w:p w14:paraId="3470C350" w14:textId="4977B7F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Oedicerotidae</w:t>
            </w:r>
            <w:proofErr w:type="spellEnd"/>
          </w:p>
        </w:tc>
        <w:tc>
          <w:tcPr>
            <w:tcW w:w="2693" w:type="dxa"/>
            <w:vAlign w:val="bottom"/>
          </w:tcPr>
          <w:p w14:paraId="65019F10" w14:textId="7A534B4C"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b/>
                <w:bCs/>
                <w:i/>
                <w:iCs/>
                <w:sz w:val="16"/>
                <w:szCs w:val="16"/>
              </w:rPr>
              <w:t>Oedicerina teresae*</w:t>
            </w:r>
          </w:p>
        </w:tc>
        <w:tc>
          <w:tcPr>
            <w:tcW w:w="3685" w:type="dxa"/>
            <w:vAlign w:val="bottom"/>
          </w:tcPr>
          <w:p w14:paraId="0A402233" w14:textId="10D5136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Jażdżewska in Jażdżewska, Brandt, Martínez Arbizu &amp; Vink, 2021</w:t>
            </w:r>
          </w:p>
        </w:tc>
        <w:tc>
          <w:tcPr>
            <w:tcW w:w="1134" w:type="dxa"/>
            <w:vAlign w:val="bottom"/>
          </w:tcPr>
          <w:p w14:paraId="596CBBE4" w14:textId="0276B9A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3B7110F7" w14:textId="1FBC77C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3D988EBB"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689D862" w14:textId="2F2CCD1A"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213F1539" w14:textId="7C80408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0C1DFBA9" w14:textId="1090031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Amphipoda</w:t>
            </w:r>
          </w:p>
        </w:tc>
        <w:tc>
          <w:tcPr>
            <w:tcW w:w="1985" w:type="dxa"/>
            <w:vAlign w:val="bottom"/>
          </w:tcPr>
          <w:p w14:paraId="754C2E99" w14:textId="6C51DE2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Pardaliscidae</w:t>
            </w:r>
            <w:proofErr w:type="spellEnd"/>
          </w:p>
        </w:tc>
        <w:tc>
          <w:tcPr>
            <w:tcW w:w="2693" w:type="dxa"/>
            <w:vAlign w:val="bottom"/>
          </w:tcPr>
          <w:p w14:paraId="06A4AA3B" w14:textId="71FF191B"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Princaxelia</w:t>
            </w:r>
            <w:proofErr w:type="spellEnd"/>
            <w:r>
              <w:rPr>
                <w:rFonts w:cs="Arial"/>
                <w:i/>
                <w:iCs/>
                <w:sz w:val="16"/>
                <w:szCs w:val="16"/>
              </w:rPr>
              <w:t xml:space="preserve"> </w:t>
            </w:r>
            <w:proofErr w:type="spellStart"/>
            <w:r>
              <w:rPr>
                <w:rFonts w:cs="Arial"/>
                <w:i/>
                <w:iCs/>
                <w:sz w:val="16"/>
                <w:szCs w:val="16"/>
              </w:rPr>
              <w:t>marianaensis</w:t>
            </w:r>
            <w:proofErr w:type="spellEnd"/>
          </w:p>
        </w:tc>
        <w:tc>
          <w:tcPr>
            <w:tcW w:w="3685" w:type="dxa"/>
            <w:vAlign w:val="bottom"/>
          </w:tcPr>
          <w:p w14:paraId="76235CA4" w14:textId="7339BF1E"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Tomikawa</w:t>
            </w:r>
            <w:proofErr w:type="spellEnd"/>
            <w:r>
              <w:rPr>
                <w:rFonts w:cs="Arial"/>
                <w:sz w:val="16"/>
                <w:szCs w:val="16"/>
              </w:rPr>
              <w:t xml:space="preserve"> &amp; Watanabe in </w:t>
            </w:r>
            <w:proofErr w:type="spellStart"/>
            <w:r>
              <w:rPr>
                <w:rFonts w:cs="Arial"/>
                <w:sz w:val="16"/>
                <w:szCs w:val="16"/>
              </w:rPr>
              <w:t>Tomikawa</w:t>
            </w:r>
            <w:proofErr w:type="spellEnd"/>
            <w:r>
              <w:rPr>
                <w:rFonts w:cs="Arial"/>
                <w:sz w:val="16"/>
                <w:szCs w:val="16"/>
              </w:rPr>
              <w:t>, Watanabe, Tanaka &amp; Ohara, 2021</w:t>
            </w:r>
          </w:p>
        </w:tc>
        <w:tc>
          <w:tcPr>
            <w:tcW w:w="1134" w:type="dxa"/>
            <w:vAlign w:val="bottom"/>
          </w:tcPr>
          <w:p w14:paraId="45A5FD28" w14:textId="21051AC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w:t>
            </w:r>
          </w:p>
        </w:tc>
        <w:tc>
          <w:tcPr>
            <w:tcW w:w="851" w:type="dxa"/>
            <w:vAlign w:val="bottom"/>
          </w:tcPr>
          <w:p w14:paraId="0BEDD1DC" w14:textId="5BE13E2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04D13337"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0A88369" w14:textId="41A4EEE2" w:rsidR="00064891" w:rsidRPr="00B135DD" w:rsidRDefault="00064891" w:rsidP="00064891">
            <w:pPr>
              <w:rPr>
                <w:b w:val="0"/>
                <w:sz w:val="16"/>
                <w:szCs w:val="16"/>
              </w:rPr>
            </w:pPr>
            <w:r w:rsidRPr="00B135DD">
              <w:rPr>
                <w:rFonts w:cs="Arial"/>
                <w:b w:val="0"/>
                <w:sz w:val="16"/>
                <w:szCs w:val="16"/>
              </w:rPr>
              <w:lastRenderedPageBreak/>
              <w:t>Arthropoda</w:t>
            </w:r>
          </w:p>
        </w:tc>
        <w:tc>
          <w:tcPr>
            <w:tcW w:w="1701" w:type="dxa"/>
            <w:vAlign w:val="bottom"/>
          </w:tcPr>
          <w:p w14:paraId="7BC62710" w14:textId="49C4D10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7BD57B6F" w14:textId="1896DB4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Amphipoda</w:t>
            </w:r>
          </w:p>
        </w:tc>
        <w:tc>
          <w:tcPr>
            <w:tcW w:w="1985" w:type="dxa"/>
            <w:vAlign w:val="bottom"/>
          </w:tcPr>
          <w:p w14:paraId="47ED3D72" w14:textId="696953E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Phoxocephalidae</w:t>
            </w:r>
            <w:proofErr w:type="spellEnd"/>
          </w:p>
        </w:tc>
        <w:tc>
          <w:tcPr>
            <w:tcW w:w="2693" w:type="dxa"/>
            <w:vAlign w:val="bottom"/>
          </w:tcPr>
          <w:p w14:paraId="735B1C72" w14:textId="6134E837"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Pseudharpinia</w:t>
            </w:r>
            <w:proofErr w:type="spellEnd"/>
            <w:r>
              <w:rPr>
                <w:rFonts w:cs="Arial"/>
                <w:i/>
                <w:iCs/>
                <w:sz w:val="16"/>
                <w:szCs w:val="16"/>
              </w:rPr>
              <w:t xml:space="preserve"> </w:t>
            </w:r>
            <w:proofErr w:type="spellStart"/>
            <w:r>
              <w:rPr>
                <w:rFonts w:cs="Arial"/>
                <w:i/>
                <w:iCs/>
                <w:sz w:val="16"/>
                <w:szCs w:val="16"/>
              </w:rPr>
              <w:t>abyssalis</w:t>
            </w:r>
            <w:proofErr w:type="spellEnd"/>
          </w:p>
        </w:tc>
        <w:tc>
          <w:tcPr>
            <w:tcW w:w="3685" w:type="dxa"/>
            <w:vAlign w:val="bottom"/>
          </w:tcPr>
          <w:p w14:paraId="095F400C" w14:textId="108CE4E0"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(Pirlot, 1932)</w:t>
            </w:r>
          </w:p>
        </w:tc>
        <w:tc>
          <w:tcPr>
            <w:tcW w:w="1134" w:type="dxa"/>
            <w:vAlign w:val="bottom"/>
          </w:tcPr>
          <w:p w14:paraId="2628BEF0" w14:textId="763B498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0431C7F8" w14:textId="5B81D38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7E1605CE"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221FDDD" w14:textId="2405BF95"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4D150491" w14:textId="3261E2F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3A5CFD20" w14:textId="756F09D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Amphipoda</w:t>
            </w:r>
          </w:p>
        </w:tc>
        <w:tc>
          <w:tcPr>
            <w:tcW w:w="1985" w:type="dxa"/>
            <w:vAlign w:val="bottom"/>
          </w:tcPr>
          <w:p w14:paraId="1C679549" w14:textId="3170917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Scopelocheiridae</w:t>
            </w:r>
            <w:proofErr w:type="spellEnd"/>
          </w:p>
        </w:tc>
        <w:tc>
          <w:tcPr>
            <w:tcW w:w="2693" w:type="dxa"/>
            <w:vAlign w:val="bottom"/>
          </w:tcPr>
          <w:p w14:paraId="4CD6D122" w14:textId="4934E5AD"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Paracallisoma</w:t>
            </w:r>
            <w:proofErr w:type="spellEnd"/>
            <w:r>
              <w:rPr>
                <w:rFonts w:cs="Arial"/>
                <w:i/>
                <w:iCs/>
                <w:sz w:val="16"/>
                <w:szCs w:val="16"/>
              </w:rPr>
              <w:t xml:space="preserve"> </w:t>
            </w:r>
            <w:proofErr w:type="spellStart"/>
            <w:r>
              <w:rPr>
                <w:rFonts w:cs="Arial"/>
                <w:i/>
                <w:iCs/>
                <w:sz w:val="16"/>
                <w:szCs w:val="16"/>
              </w:rPr>
              <w:t>alberti</w:t>
            </w:r>
            <w:proofErr w:type="spellEnd"/>
            <w:r>
              <w:rPr>
                <w:rFonts w:cs="Arial"/>
                <w:i/>
                <w:iCs/>
                <w:sz w:val="16"/>
                <w:szCs w:val="16"/>
              </w:rPr>
              <w:t>~</w:t>
            </w:r>
          </w:p>
        </w:tc>
        <w:tc>
          <w:tcPr>
            <w:tcW w:w="3685" w:type="dxa"/>
            <w:vAlign w:val="bottom"/>
          </w:tcPr>
          <w:p w14:paraId="6821E75B" w14:textId="1F50690C"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Chevreux</w:t>
            </w:r>
            <w:proofErr w:type="spellEnd"/>
            <w:r>
              <w:rPr>
                <w:rFonts w:cs="Arial"/>
                <w:sz w:val="16"/>
                <w:szCs w:val="16"/>
              </w:rPr>
              <w:t>, 1903</w:t>
            </w:r>
          </w:p>
        </w:tc>
        <w:tc>
          <w:tcPr>
            <w:tcW w:w="1134" w:type="dxa"/>
            <w:vAlign w:val="bottom"/>
          </w:tcPr>
          <w:p w14:paraId="77B57E5F" w14:textId="6384B9C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08BE0D6F" w14:textId="75D8AFE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7F66B74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DE9AFAA" w14:textId="470E0CF3"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7904E219" w14:textId="69068FA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4B62D503" w14:textId="2877091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Amphipoda</w:t>
            </w:r>
          </w:p>
        </w:tc>
        <w:tc>
          <w:tcPr>
            <w:tcW w:w="1985" w:type="dxa"/>
            <w:vAlign w:val="bottom"/>
          </w:tcPr>
          <w:p w14:paraId="2992BEB7" w14:textId="1B62566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Stegocephalidae</w:t>
            </w:r>
            <w:proofErr w:type="spellEnd"/>
          </w:p>
        </w:tc>
        <w:tc>
          <w:tcPr>
            <w:tcW w:w="2693" w:type="dxa"/>
            <w:vAlign w:val="bottom"/>
          </w:tcPr>
          <w:p w14:paraId="7DAB3829" w14:textId="5F89C386"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Parandania</w:t>
            </w:r>
            <w:proofErr w:type="spellEnd"/>
            <w:r>
              <w:rPr>
                <w:rFonts w:cs="Arial"/>
                <w:i/>
                <w:iCs/>
                <w:sz w:val="16"/>
                <w:szCs w:val="16"/>
              </w:rPr>
              <w:t xml:space="preserve"> gigantea</w:t>
            </w:r>
          </w:p>
        </w:tc>
        <w:tc>
          <w:tcPr>
            <w:tcW w:w="3685" w:type="dxa"/>
            <w:vAlign w:val="bottom"/>
          </w:tcPr>
          <w:p w14:paraId="2C967A40" w14:textId="129162B1"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(Stebbing, 1883)</w:t>
            </w:r>
          </w:p>
        </w:tc>
        <w:tc>
          <w:tcPr>
            <w:tcW w:w="1134" w:type="dxa"/>
            <w:vAlign w:val="bottom"/>
          </w:tcPr>
          <w:p w14:paraId="23DCBEBF" w14:textId="556E27C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668E6287" w14:textId="7DF9418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2096B81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291D74B" w14:textId="4FFAED76"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4FFD0A39" w14:textId="5D02133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397E0C77" w14:textId="48F134A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Amphipoda</w:t>
            </w:r>
          </w:p>
        </w:tc>
        <w:tc>
          <w:tcPr>
            <w:tcW w:w="1985" w:type="dxa"/>
            <w:vAlign w:val="bottom"/>
          </w:tcPr>
          <w:p w14:paraId="33B11051" w14:textId="1F54EA0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Uristidae</w:t>
            </w:r>
            <w:proofErr w:type="spellEnd"/>
          </w:p>
        </w:tc>
        <w:tc>
          <w:tcPr>
            <w:tcW w:w="2693" w:type="dxa"/>
            <w:vAlign w:val="bottom"/>
          </w:tcPr>
          <w:p w14:paraId="2ACBBA29" w14:textId="67A44E19"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Abyssorchomene </w:t>
            </w:r>
            <w:proofErr w:type="spellStart"/>
            <w:r>
              <w:rPr>
                <w:rFonts w:cs="Arial"/>
                <w:i/>
                <w:iCs/>
                <w:sz w:val="16"/>
                <w:szCs w:val="16"/>
              </w:rPr>
              <w:t>chevreuxi</w:t>
            </w:r>
            <w:proofErr w:type="spellEnd"/>
          </w:p>
        </w:tc>
        <w:tc>
          <w:tcPr>
            <w:tcW w:w="3685" w:type="dxa"/>
            <w:vAlign w:val="bottom"/>
          </w:tcPr>
          <w:p w14:paraId="64B17C5A" w14:textId="47D73477"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(Stebbing, 1906)</w:t>
            </w:r>
          </w:p>
        </w:tc>
        <w:tc>
          <w:tcPr>
            <w:tcW w:w="1134" w:type="dxa"/>
            <w:vAlign w:val="bottom"/>
          </w:tcPr>
          <w:p w14:paraId="07FC7126" w14:textId="180F50C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7A8D7A38" w14:textId="1E9A86B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66A88B44"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12247D1" w14:textId="7F787186"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2B29EC80" w14:textId="2DA1BE7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0262C099" w14:textId="58F0435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Amphipoda</w:t>
            </w:r>
          </w:p>
        </w:tc>
        <w:tc>
          <w:tcPr>
            <w:tcW w:w="1985" w:type="dxa"/>
            <w:vAlign w:val="bottom"/>
          </w:tcPr>
          <w:p w14:paraId="218355BF" w14:textId="6DCE975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Uristidae</w:t>
            </w:r>
            <w:proofErr w:type="spellEnd"/>
          </w:p>
        </w:tc>
        <w:tc>
          <w:tcPr>
            <w:tcW w:w="2693" w:type="dxa"/>
            <w:vAlign w:val="bottom"/>
          </w:tcPr>
          <w:p w14:paraId="467D41A7" w14:textId="19F095B6"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Abyssorchomene </w:t>
            </w:r>
            <w:proofErr w:type="spellStart"/>
            <w:r>
              <w:rPr>
                <w:rFonts w:cs="Arial"/>
                <w:i/>
                <w:iCs/>
                <w:sz w:val="16"/>
                <w:szCs w:val="16"/>
              </w:rPr>
              <w:t>distinctus</w:t>
            </w:r>
            <w:proofErr w:type="spellEnd"/>
          </w:p>
        </w:tc>
        <w:tc>
          <w:tcPr>
            <w:tcW w:w="3685" w:type="dxa"/>
            <w:vAlign w:val="bottom"/>
          </w:tcPr>
          <w:p w14:paraId="4E4C762A" w14:textId="0EB028F4"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Birstein</w:t>
            </w:r>
            <w:proofErr w:type="spellEnd"/>
            <w:r>
              <w:rPr>
                <w:rFonts w:cs="Arial"/>
                <w:sz w:val="16"/>
                <w:szCs w:val="16"/>
              </w:rPr>
              <w:t xml:space="preserve"> &amp; Vinogradov, 1960)</w:t>
            </w:r>
          </w:p>
        </w:tc>
        <w:tc>
          <w:tcPr>
            <w:tcW w:w="1134" w:type="dxa"/>
            <w:vAlign w:val="bottom"/>
          </w:tcPr>
          <w:p w14:paraId="665E0292" w14:textId="3C11339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3F9588A9" w14:textId="7AF5CB5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786D97B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AF3A1AB" w14:textId="2E6C637C"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1F8E0187" w14:textId="70479EE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25DD5ACE" w14:textId="4A5B89C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Amphipoda</w:t>
            </w:r>
          </w:p>
        </w:tc>
        <w:tc>
          <w:tcPr>
            <w:tcW w:w="1985" w:type="dxa"/>
            <w:vAlign w:val="bottom"/>
          </w:tcPr>
          <w:p w14:paraId="37F1649B" w14:textId="10962B4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Uristidae</w:t>
            </w:r>
            <w:proofErr w:type="spellEnd"/>
          </w:p>
        </w:tc>
        <w:tc>
          <w:tcPr>
            <w:tcW w:w="2693" w:type="dxa"/>
            <w:vAlign w:val="bottom"/>
          </w:tcPr>
          <w:p w14:paraId="42AD6AFF" w14:textId="51CC22E8"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Abyssorchomene gerulicorbis</w:t>
            </w:r>
          </w:p>
        </w:tc>
        <w:tc>
          <w:tcPr>
            <w:tcW w:w="3685" w:type="dxa"/>
            <w:vAlign w:val="bottom"/>
          </w:tcPr>
          <w:p w14:paraId="11EE8691" w14:textId="5ADBFBCB"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(Shulenberger &amp; Barnard, 1976)</w:t>
            </w:r>
          </w:p>
        </w:tc>
        <w:tc>
          <w:tcPr>
            <w:tcW w:w="1134" w:type="dxa"/>
            <w:vAlign w:val="bottom"/>
          </w:tcPr>
          <w:p w14:paraId="06AD188F" w14:textId="6AA4AA3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3993DC0C" w14:textId="4A22DB9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31671AC3"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F6336A2" w14:textId="3A498A22"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3C3399D4" w14:textId="1EBFD20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22A11D9A" w14:textId="4640F17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Amphipoda</w:t>
            </w:r>
          </w:p>
        </w:tc>
        <w:tc>
          <w:tcPr>
            <w:tcW w:w="1985" w:type="dxa"/>
            <w:vAlign w:val="bottom"/>
          </w:tcPr>
          <w:p w14:paraId="19F970A5" w14:textId="66767CA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Valettiopsidae</w:t>
            </w:r>
            <w:proofErr w:type="spellEnd"/>
          </w:p>
        </w:tc>
        <w:tc>
          <w:tcPr>
            <w:tcW w:w="2693" w:type="dxa"/>
            <w:vAlign w:val="bottom"/>
          </w:tcPr>
          <w:p w14:paraId="1163194D" w14:textId="7931501D"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Valettietta</w:t>
            </w:r>
            <w:proofErr w:type="spellEnd"/>
            <w:r>
              <w:rPr>
                <w:rFonts w:cs="Arial"/>
                <w:i/>
                <w:iCs/>
                <w:sz w:val="16"/>
                <w:szCs w:val="16"/>
              </w:rPr>
              <w:t xml:space="preserve"> </w:t>
            </w:r>
            <w:proofErr w:type="spellStart"/>
            <w:r>
              <w:rPr>
                <w:rFonts w:cs="Arial"/>
                <w:i/>
                <w:iCs/>
                <w:sz w:val="16"/>
                <w:szCs w:val="16"/>
              </w:rPr>
              <w:t>anacantha</w:t>
            </w:r>
            <w:proofErr w:type="spellEnd"/>
            <w:r>
              <w:rPr>
                <w:rFonts w:cs="Arial"/>
                <w:i/>
                <w:iCs/>
                <w:sz w:val="16"/>
                <w:szCs w:val="16"/>
              </w:rPr>
              <w:t>~</w:t>
            </w:r>
          </w:p>
        </w:tc>
        <w:tc>
          <w:tcPr>
            <w:tcW w:w="3685" w:type="dxa"/>
            <w:vAlign w:val="bottom"/>
          </w:tcPr>
          <w:p w14:paraId="21CE4AA8" w14:textId="42A453F6"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Birstein</w:t>
            </w:r>
            <w:proofErr w:type="spellEnd"/>
            <w:r>
              <w:rPr>
                <w:rFonts w:cs="Arial"/>
                <w:sz w:val="16"/>
                <w:szCs w:val="16"/>
              </w:rPr>
              <w:t xml:space="preserve"> &amp; Vinogradov, 1963)</w:t>
            </w:r>
          </w:p>
        </w:tc>
        <w:tc>
          <w:tcPr>
            <w:tcW w:w="1134" w:type="dxa"/>
            <w:vAlign w:val="bottom"/>
          </w:tcPr>
          <w:p w14:paraId="0212E4E7" w14:textId="707D533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29E42B8A" w14:textId="12EDA31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478796B3"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B7A7C36" w14:textId="706640D4"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04FC0780" w14:textId="191435A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53B871D8" w14:textId="3778B69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Cumacea</w:t>
            </w:r>
            <w:proofErr w:type="spellEnd"/>
          </w:p>
        </w:tc>
        <w:tc>
          <w:tcPr>
            <w:tcW w:w="1985" w:type="dxa"/>
            <w:vAlign w:val="bottom"/>
          </w:tcPr>
          <w:p w14:paraId="65F45C15" w14:textId="2F82AAE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Gynodiastylidae</w:t>
            </w:r>
            <w:proofErr w:type="spellEnd"/>
          </w:p>
        </w:tc>
        <w:tc>
          <w:tcPr>
            <w:tcW w:w="2693" w:type="dxa"/>
            <w:vAlign w:val="bottom"/>
          </w:tcPr>
          <w:p w14:paraId="6A7D920E" w14:textId="1CD076D7"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Gynodiastylis</w:t>
            </w:r>
            <w:proofErr w:type="spellEnd"/>
            <w:r>
              <w:rPr>
                <w:rFonts w:cs="Arial"/>
                <w:i/>
                <w:iCs/>
                <w:sz w:val="16"/>
                <w:szCs w:val="16"/>
              </w:rPr>
              <w:t xml:space="preserve"> </w:t>
            </w:r>
            <w:proofErr w:type="spellStart"/>
            <w:r>
              <w:rPr>
                <w:rFonts w:cs="Arial"/>
                <w:i/>
                <w:iCs/>
                <w:sz w:val="16"/>
                <w:szCs w:val="16"/>
              </w:rPr>
              <w:t>dilatata</w:t>
            </w:r>
            <w:proofErr w:type="spellEnd"/>
          </w:p>
        </w:tc>
        <w:tc>
          <w:tcPr>
            <w:tcW w:w="3685" w:type="dxa"/>
            <w:vAlign w:val="bottom"/>
          </w:tcPr>
          <w:p w14:paraId="6E5909A9" w14:textId="37717BAC"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Hale, 1946</w:t>
            </w:r>
          </w:p>
        </w:tc>
        <w:tc>
          <w:tcPr>
            <w:tcW w:w="1134" w:type="dxa"/>
            <w:vAlign w:val="bottom"/>
          </w:tcPr>
          <w:p w14:paraId="68D48BC8" w14:textId="45743B3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D036D5E" w14:textId="0C31940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2C609B3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7AD2BEB" w14:textId="6FA6B9A1"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097A9683" w14:textId="400BAE0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3EECE5A6" w14:textId="5F491F0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Cumacea</w:t>
            </w:r>
            <w:proofErr w:type="spellEnd"/>
          </w:p>
        </w:tc>
        <w:tc>
          <w:tcPr>
            <w:tcW w:w="1985" w:type="dxa"/>
            <w:vAlign w:val="bottom"/>
          </w:tcPr>
          <w:p w14:paraId="2132E4C7" w14:textId="4D86AC1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Nannastacidae</w:t>
            </w:r>
            <w:proofErr w:type="spellEnd"/>
          </w:p>
        </w:tc>
        <w:tc>
          <w:tcPr>
            <w:tcW w:w="2693" w:type="dxa"/>
            <w:vAlign w:val="bottom"/>
          </w:tcPr>
          <w:p w14:paraId="387F671B" w14:textId="2489B976"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Procampylaspis</w:t>
            </w:r>
            <w:proofErr w:type="spellEnd"/>
            <w:r>
              <w:rPr>
                <w:rFonts w:cs="Arial"/>
                <w:i/>
                <w:iCs/>
                <w:sz w:val="16"/>
                <w:szCs w:val="16"/>
              </w:rPr>
              <w:t xml:space="preserve"> </w:t>
            </w:r>
            <w:proofErr w:type="spellStart"/>
            <w:r>
              <w:rPr>
                <w:rFonts w:cs="Arial"/>
                <w:i/>
                <w:iCs/>
                <w:sz w:val="16"/>
                <w:szCs w:val="16"/>
              </w:rPr>
              <w:t>armata</w:t>
            </w:r>
            <w:proofErr w:type="spellEnd"/>
          </w:p>
        </w:tc>
        <w:tc>
          <w:tcPr>
            <w:tcW w:w="3685" w:type="dxa"/>
            <w:vAlign w:val="bottom"/>
          </w:tcPr>
          <w:p w14:paraId="0AA35539" w14:textId="600D129C"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Bonnier, 1896</w:t>
            </w:r>
          </w:p>
        </w:tc>
        <w:tc>
          <w:tcPr>
            <w:tcW w:w="1134" w:type="dxa"/>
            <w:vAlign w:val="bottom"/>
          </w:tcPr>
          <w:p w14:paraId="37091A17" w14:textId="56E2C23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33AA88A" w14:textId="771E81E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68A67E91"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12F41CF" w14:textId="05AF97EA"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5CFC57D9" w14:textId="55EFBDF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57C2FBC5" w14:textId="480CBB7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Decapoda</w:t>
            </w:r>
          </w:p>
        </w:tc>
        <w:tc>
          <w:tcPr>
            <w:tcW w:w="1985" w:type="dxa"/>
            <w:vAlign w:val="bottom"/>
          </w:tcPr>
          <w:p w14:paraId="6E418988" w14:textId="0D57734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Acanthephyridae</w:t>
            </w:r>
            <w:proofErr w:type="spellEnd"/>
          </w:p>
        </w:tc>
        <w:tc>
          <w:tcPr>
            <w:tcW w:w="2693" w:type="dxa"/>
            <w:vAlign w:val="bottom"/>
          </w:tcPr>
          <w:p w14:paraId="634625DC" w14:textId="54E5FE94"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Acanthephyra</w:t>
            </w:r>
            <w:proofErr w:type="spellEnd"/>
            <w:r>
              <w:rPr>
                <w:rFonts w:cs="Arial"/>
                <w:i/>
                <w:iCs/>
                <w:sz w:val="16"/>
                <w:szCs w:val="16"/>
              </w:rPr>
              <w:t xml:space="preserve"> </w:t>
            </w:r>
            <w:proofErr w:type="spellStart"/>
            <w:r>
              <w:rPr>
                <w:rFonts w:cs="Arial"/>
                <w:i/>
                <w:iCs/>
                <w:sz w:val="16"/>
                <w:szCs w:val="16"/>
              </w:rPr>
              <w:t>cucullata</w:t>
            </w:r>
            <w:proofErr w:type="spellEnd"/>
          </w:p>
        </w:tc>
        <w:tc>
          <w:tcPr>
            <w:tcW w:w="3685" w:type="dxa"/>
            <w:vAlign w:val="bottom"/>
          </w:tcPr>
          <w:p w14:paraId="152741B7" w14:textId="23ED635C"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Faxon, 1893</w:t>
            </w:r>
          </w:p>
        </w:tc>
        <w:tc>
          <w:tcPr>
            <w:tcW w:w="1134" w:type="dxa"/>
            <w:vAlign w:val="bottom"/>
          </w:tcPr>
          <w:p w14:paraId="1E10C653" w14:textId="37064C5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04952484" w14:textId="07ABC32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6FE8A528"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6527DBB" w14:textId="3146B48B"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35AE4ED8" w14:textId="22D6BE5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7B137B1F" w14:textId="729FB18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Decapoda</w:t>
            </w:r>
          </w:p>
        </w:tc>
        <w:tc>
          <w:tcPr>
            <w:tcW w:w="1985" w:type="dxa"/>
            <w:vAlign w:val="bottom"/>
          </w:tcPr>
          <w:p w14:paraId="35675F7B" w14:textId="3854129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Acanthephyridae</w:t>
            </w:r>
            <w:proofErr w:type="spellEnd"/>
          </w:p>
        </w:tc>
        <w:tc>
          <w:tcPr>
            <w:tcW w:w="2693" w:type="dxa"/>
            <w:vAlign w:val="bottom"/>
          </w:tcPr>
          <w:p w14:paraId="59C6B80A" w14:textId="138D4C1B"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Acanthephyra</w:t>
            </w:r>
            <w:proofErr w:type="spellEnd"/>
            <w:r>
              <w:rPr>
                <w:rFonts w:cs="Arial"/>
                <w:i/>
                <w:iCs/>
                <w:sz w:val="16"/>
                <w:szCs w:val="16"/>
              </w:rPr>
              <w:t xml:space="preserve"> </w:t>
            </w:r>
            <w:proofErr w:type="spellStart"/>
            <w:r>
              <w:rPr>
                <w:rFonts w:cs="Arial"/>
                <w:i/>
                <w:iCs/>
                <w:sz w:val="16"/>
                <w:szCs w:val="16"/>
              </w:rPr>
              <w:t>curtirostris</w:t>
            </w:r>
            <w:proofErr w:type="spellEnd"/>
          </w:p>
        </w:tc>
        <w:tc>
          <w:tcPr>
            <w:tcW w:w="3685" w:type="dxa"/>
            <w:vAlign w:val="bottom"/>
          </w:tcPr>
          <w:p w14:paraId="378F46FA" w14:textId="4E0C34BD"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Wood-Mason in Wood-Mason &amp; Alcock, 1891</w:t>
            </w:r>
          </w:p>
        </w:tc>
        <w:tc>
          <w:tcPr>
            <w:tcW w:w="1134" w:type="dxa"/>
            <w:vAlign w:val="bottom"/>
          </w:tcPr>
          <w:p w14:paraId="0EA2BB84" w14:textId="2DA0F8A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14007080" w14:textId="136F497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5750652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B14D462" w14:textId="73AE645A"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7924A052" w14:textId="114D40D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0D275923" w14:textId="21DC842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Decapoda</w:t>
            </w:r>
          </w:p>
        </w:tc>
        <w:tc>
          <w:tcPr>
            <w:tcW w:w="1985" w:type="dxa"/>
            <w:vAlign w:val="bottom"/>
          </w:tcPr>
          <w:p w14:paraId="39934432" w14:textId="74A4D67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Aristeidae</w:t>
            </w:r>
            <w:proofErr w:type="spellEnd"/>
          </w:p>
        </w:tc>
        <w:tc>
          <w:tcPr>
            <w:tcW w:w="2693" w:type="dxa"/>
            <w:vAlign w:val="bottom"/>
          </w:tcPr>
          <w:p w14:paraId="61ABF9A5" w14:textId="65176FF5"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Cerataspis monstrosus</w:t>
            </w:r>
          </w:p>
        </w:tc>
        <w:tc>
          <w:tcPr>
            <w:tcW w:w="3685" w:type="dxa"/>
            <w:vAlign w:val="bottom"/>
          </w:tcPr>
          <w:p w14:paraId="1D9513B9" w14:textId="58F27895"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Gray, 1828</w:t>
            </w:r>
          </w:p>
        </w:tc>
        <w:tc>
          <w:tcPr>
            <w:tcW w:w="1134" w:type="dxa"/>
            <w:vAlign w:val="bottom"/>
          </w:tcPr>
          <w:p w14:paraId="7B225F71" w14:textId="127137D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70B47DF0" w14:textId="1C7716E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4C34C9BA"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246A5CC" w14:textId="14ECFFF2"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2B536844" w14:textId="6B81767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39D3B46C" w14:textId="2999F0C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Decapoda</w:t>
            </w:r>
          </w:p>
        </w:tc>
        <w:tc>
          <w:tcPr>
            <w:tcW w:w="1985" w:type="dxa"/>
            <w:vAlign w:val="bottom"/>
          </w:tcPr>
          <w:p w14:paraId="09BD6429" w14:textId="43720C5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Aristeidae</w:t>
            </w:r>
            <w:proofErr w:type="spellEnd"/>
          </w:p>
        </w:tc>
        <w:tc>
          <w:tcPr>
            <w:tcW w:w="2693" w:type="dxa"/>
            <w:vAlign w:val="bottom"/>
          </w:tcPr>
          <w:p w14:paraId="41B832F7" w14:textId="5B9C8CFF"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Hemipenaeus</w:t>
            </w:r>
            <w:proofErr w:type="spellEnd"/>
            <w:r>
              <w:rPr>
                <w:rFonts w:cs="Arial"/>
                <w:i/>
                <w:iCs/>
                <w:sz w:val="16"/>
                <w:szCs w:val="16"/>
              </w:rPr>
              <w:t xml:space="preserve"> </w:t>
            </w:r>
            <w:proofErr w:type="spellStart"/>
            <w:r>
              <w:rPr>
                <w:rFonts w:cs="Arial"/>
                <w:i/>
                <w:iCs/>
                <w:sz w:val="16"/>
                <w:szCs w:val="16"/>
              </w:rPr>
              <w:t>spinidorsalis</w:t>
            </w:r>
            <w:proofErr w:type="spellEnd"/>
            <w:r>
              <w:rPr>
                <w:rFonts w:cs="Arial"/>
                <w:i/>
                <w:iCs/>
                <w:sz w:val="16"/>
                <w:szCs w:val="16"/>
              </w:rPr>
              <w:t>~#</w:t>
            </w:r>
          </w:p>
        </w:tc>
        <w:tc>
          <w:tcPr>
            <w:tcW w:w="3685" w:type="dxa"/>
            <w:vAlign w:val="bottom"/>
          </w:tcPr>
          <w:p w14:paraId="5287FECD" w14:textId="583CFC6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Spence Bate, 1881</w:t>
            </w:r>
          </w:p>
        </w:tc>
        <w:tc>
          <w:tcPr>
            <w:tcW w:w="1134" w:type="dxa"/>
            <w:vAlign w:val="bottom"/>
          </w:tcPr>
          <w:p w14:paraId="4646ECD8" w14:textId="1284523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29F8E34D" w14:textId="7953F27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2F9F304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02BCCB9" w14:textId="69391CF4"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4B599B1D" w14:textId="7FB602C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47A0936F" w14:textId="2117FF5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Decapoda</w:t>
            </w:r>
          </w:p>
        </w:tc>
        <w:tc>
          <w:tcPr>
            <w:tcW w:w="1985" w:type="dxa"/>
            <w:vAlign w:val="bottom"/>
          </w:tcPr>
          <w:p w14:paraId="7644D260" w14:textId="41DE17B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Grapsidae</w:t>
            </w:r>
            <w:proofErr w:type="spellEnd"/>
          </w:p>
        </w:tc>
        <w:tc>
          <w:tcPr>
            <w:tcW w:w="2693" w:type="dxa"/>
            <w:vAlign w:val="bottom"/>
          </w:tcPr>
          <w:p w14:paraId="4947B0E6" w14:textId="5F3109DA"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Planes </w:t>
            </w:r>
            <w:proofErr w:type="spellStart"/>
            <w:r>
              <w:rPr>
                <w:rFonts w:cs="Arial"/>
                <w:i/>
                <w:iCs/>
                <w:sz w:val="16"/>
                <w:szCs w:val="16"/>
              </w:rPr>
              <w:t>minutus</w:t>
            </w:r>
            <w:proofErr w:type="spellEnd"/>
          </w:p>
        </w:tc>
        <w:tc>
          <w:tcPr>
            <w:tcW w:w="3685" w:type="dxa"/>
            <w:vAlign w:val="bottom"/>
          </w:tcPr>
          <w:p w14:paraId="5E5A437D" w14:textId="690C86B1"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(Linnaeus, 1758)</w:t>
            </w:r>
          </w:p>
        </w:tc>
        <w:tc>
          <w:tcPr>
            <w:tcW w:w="1134" w:type="dxa"/>
            <w:vAlign w:val="bottom"/>
          </w:tcPr>
          <w:p w14:paraId="47DC0DBE" w14:textId="0538032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G</w:t>
            </w:r>
          </w:p>
        </w:tc>
        <w:tc>
          <w:tcPr>
            <w:tcW w:w="851" w:type="dxa"/>
            <w:vAlign w:val="bottom"/>
          </w:tcPr>
          <w:p w14:paraId="60080B1D" w14:textId="50DED70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544BBBB3"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90AE37E" w14:textId="0B269766" w:rsidR="00064891" w:rsidRPr="00B135DD" w:rsidRDefault="00064891" w:rsidP="00064891">
            <w:pPr>
              <w:rPr>
                <w:b w:val="0"/>
                <w:sz w:val="16"/>
                <w:szCs w:val="16"/>
              </w:rPr>
            </w:pPr>
            <w:r w:rsidRPr="00B135DD">
              <w:rPr>
                <w:rFonts w:cs="Arial"/>
                <w:b w:val="0"/>
                <w:i/>
                <w:iCs/>
                <w:sz w:val="16"/>
                <w:szCs w:val="16"/>
              </w:rPr>
              <w:t>Arthropoda</w:t>
            </w:r>
          </w:p>
        </w:tc>
        <w:tc>
          <w:tcPr>
            <w:tcW w:w="1701" w:type="dxa"/>
            <w:vAlign w:val="bottom"/>
          </w:tcPr>
          <w:p w14:paraId="01C5FCE5" w14:textId="02DD353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23837F70" w14:textId="0AF8761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Decapoda</w:t>
            </w:r>
          </w:p>
        </w:tc>
        <w:tc>
          <w:tcPr>
            <w:tcW w:w="1985" w:type="dxa"/>
            <w:vAlign w:val="bottom"/>
          </w:tcPr>
          <w:p w14:paraId="06BC9F8B" w14:textId="0A17765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Luciferidae</w:t>
            </w:r>
            <w:proofErr w:type="spellEnd"/>
          </w:p>
        </w:tc>
        <w:tc>
          <w:tcPr>
            <w:tcW w:w="2693" w:type="dxa"/>
            <w:vAlign w:val="bottom"/>
          </w:tcPr>
          <w:p w14:paraId="0D41564A" w14:textId="28029AC9"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Lucifer </w:t>
            </w:r>
            <w:proofErr w:type="spellStart"/>
            <w:r>
              <w:rPr>
                <w:rFonts w:cs="Arial"/>
                <w:i/>
                <w:iCs/>
                <w:sz w:val="16"/>
                <w:szCs w:val="16"/>
              </w:rPr>
              <w:t>hawaiensis</w:t>
            </w:r>
            <w:proofErr w:type="spellEnd"/>
          </w:p>
        </w:tc>
        <w:tc>
          <w:tcPr>
            <w:tcW w:w="3685" w:type="dxa"/>
            <w:vAlign w:val="bottom"/>
          </w:tcPr>
          <w:p w14:paraId="1E98109A" w14:textId="06F8CC24"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
        </w:tc>
        <w:tc>
          <w:tcPr>
            <w:tcW w:w="1134" w:type="dxa"/>
            <w:vAlign w:val="bottom"/>
          </w:tcPr>
          <w:p w14:paraId="4AC1B4DE" w14:textId="7E07C86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DD</w:t>
            </w:r>
          </w:p>
        </w:tc>
        <w:tc>
          <w:tcPr>
            <w:tcW w:w="851" w:type="dxa"/>
            <w:vAlign w:val="bottom"/>
          </w:tcPr>
          <w:p w14:paraId="04448916" w14:textId="0BA13EC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30BD5CD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86CB065" w14:textId="280D8AC7"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7CB801E2" w14:textId="3653036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3A2D2A39" w14:textId="3C56ACF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Decapoda</w:t>
            </w:r>
          </w:p>
        </w:tc>
        <w:tc>
          <w:tcPr>
            <w:tcW w:w="1985" w:type="dxa"/>
            <w:vAlign w:val="bottom"/>
          </w:tcPr>
          <w:p w14:paraId="71B98E91" w14:textId="3C71F6E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Munidopsidae</w:t>
            </w:r>
            <w:proofErr w:type="spellEnd"/>
          </w:p>
        </w:tc>
        <w:tc>
          <w:tcPr>
            <w:tcW w:w="2693" w:type="dxa"/>
            <w:vAlign w:val="bottom"/>
          </w:tcPr>
          <w:p w14:paraId="769F43EA" w14:textId="39EB0432"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Munidopsis</w:t>
            </w:r>
            <w:proofErr w:type="spellEnd"/>
            <w:r>
              <w:rPr>
                <w:rFonts w:cs="Arial"/>
                <w:i/>
                <w:iCs/>
                <w:sz w:val="16"/>
                <w:szCs w:val="16"/>
              </w:rPr>
              <w:t xml:space="preserve"> </w:t>
            </w:r>
            <w:proofErr w:type="spellStart"/>
            <w:r>
              <w:rPr>
                <w:rFonts w:cs="Arial"/>
                <w:i/>
                <w:iCs/>
                <w:sz w:val="16"/>
                <w:szCs w:val="16"/>
              </w:rPr>
              <w:t>verrucosus</w:t>
            </w:r>
            <w:proofErr w:type="spellEnd"/>
          </w:p>
        </w:tc>
        <w:tc>
          <w:tcPr>
            <w:tcW w:w="3685" w:type="dxa"/>
            <w:vAlign w:val="bottom"/>
          </w:tcPr>
          <w:p w14:paraId="56FD4FEF" w14:textId="6C5D26A8"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Khodkina</w:t>
            </w:r>
            <w:proofErr w:type="spellEnd"/>
            <w:r>
              <w:rPr>
                <w:rFonts w:cs="Arial"/>
                <w:sz w:val="16"/>
                <w:szCs w:val="16"/>
              </w:rPr>
              <w:t>, 1973</w:t>
            </w:r>
          </w:p>
        </w:tc>
        <w:tc>
          <w:tcPr>
            <w:tcW w:w="1134" w:type="dxa"/>
            <w:vAlign w:val="bottom"/>
          </w:tcPr>
          <w:p w14:paraId="4EF05B44" w14:textId="53B3E27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G</w:t>
            </w:r>
          </w:p>
        </w:tc>
        <w:tc>
          <w:tcPr>
            <w:tcW w:w="851" w:type="dxa"/>
            <w:vAlign w:val="bottom"/>
          </w:tcPr>
          <w:p w14:paraId="75EA1891" w14:textId="3704FD4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612EF9E0"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B9FD981" w14:textId="6AF8FE4D"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6E68208C" w14:textId="69B5E92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2BB59046" w14:textId="5396D00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Decapoda</w:t>
            </w:r>
          </w:p>
        </w:tc>
        <w:tc>
          <w:tcPr>
            <w:tcW w:w="1985" w:type="dxa"/>
            <w:vAlign w:val="bottom"/>
          </w:tcPr>
          <w:p w14:paraId="6F6C992E" w14:textId="44CAADC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Panopeidae</w:t>
            </w:r>
            <w:proofErr w:type="spellEnd"/>
          </w:p>
        </w:tc>
        <w:tc>
          <w:tcPr>
            <w:tcW w:w="2693" w:type="dxa"/>
            <w:vAlign w:val="bottom"/>
          </w:tcPr>
          <w:p w14:paraId="343D6C0D" w14:textId="17A1DAFA"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Eurytium</w:t>
            </w:r>
            <w:proofErr w:type="spellEnd"/>
            <w:r>
              <w:rPr>
                <w:rFonts w:cs="Arial"/>
                <w:i/>
                <w:iCs/>
                <w:sz w:val="16"/>
                <w:szCs w:val="16"/>
              </w:rPr>
              <w:t xml:space="preserve"> </w:t>
            </w:r>
            <w:proofErr w:type="spellStart"/>
            <w:r>
              <w:rPr>
                <w:rFonts w:cs="Arial"/>
                <w:i/>
                <w:iCs/>
                <w:sz w:val="16"/>
                <w:szCs w:val="16"/>
              </w:rPr>
              <w:t>limosum</w:t>
            </w:r>
            <w:proofErr w:type="spellEnd"/>
          </w:p>
        </w:tc>
        <w:tc>
          <w:tcPr>
            <w:tcW w:w="3685" w:type="dxa"/>
            <w:vAlign w:val="bottom"/>
          </w:tcPr>
          <w:p w14:paraId="33670FC2" w14:textId="2342A260"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(Say, 1818)</w:t>
            </w:r>
          </w:p>
        </w:tc>
        <w:tc>
          <w:tcPr>
            <w:tcW w:w="1134" w:type="dxa"/>
            <w:vAlign w:val="bottom"/>
          </w:tcPr>
          <w:p w14:paraId="13D44192" w14:textId="39EF498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G</w:t>
            </w:r>
          </w:p>
        </w:tc>
        <w:tc>
          <w:tcPr>
            <w:tcW w:w="851" w:type="dxa"/>
            <w:vAlign w:val="bottom"/>
          </w:tcPr>
          <w:p w14:paraId="50E44B70" w14:textId="2BE54DF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6302321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234FFAF" w14:textId="6A7F3095"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2641B956" w14:textId="04E579E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426FED23" w14:textId="105F627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Decapoda</w:t>
            </w:r>
          </w:p>
        </w:tc>
        <w:tc>
          <w:tcPr>
            <w:tcW w:w="1985" w:type="dxa"/>
            <w:vAlign w:val="bottom"/>
          </w:tcPr>
          <w:p w14:paraId="5AE929D6" w14:textId="783947B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Parapaguridae</w:t>
            </w:r>
            <w:proofErr w:type="spellEnd"/>
          </w:p>
        </w:tc>
        <w:tc>
          <w:tcPr>
            <w:tcW w:w="2693" w:type="dxa"/>
            <w:vAlign w:val="bottom"/>
          </w:tcPr>
          <w:p w14:paraId="3DF6D394" w14:textId="4D51D27E"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Probeebei</w:t>
            </w:r>
            <w:proofErr w:type="spellEnd"/>
            <w:r>
              <w:rPr>
                <w:rFonts w:cs="Arial"/>
                <w:i/>
                <w:iCs/>
                <w:sz w:val="16"/>
                <w:szCs w:val="16"/>
              </w:rPr>
              <w:t xml:space="preserve"> mirabilis#</w:t>
            </w:r>
          </w:p>
        </w:tc>
        <w:tc>
          <w:tcPr>
            <w:tcW w:w="3685" w:type="dxa"/>
            <w:vAlign w:val="bottom"/>
          </w:tcPr>
          <w:p w14:paraId="411FB0A1" w14:textId="185F3899"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Boone, 1926</w:t>
            </w:r>
          </w:p>
        </w:tc>
        <w:tc>
          <w:tcPr>
            <w:tcW w:w="1134" w:type="dxa"/>
            <w:vAlign w:val="bottom"/>
          </w:tcPr>
          <w:p w14:paraId="77C7DE7C" w14:textId="7963163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49AF3E9F" w14:textId="69580D3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4367D4BB"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648EF34" w14:textId="6C262754"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170D7CFA" w14:textId="6B0A9D8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7B80498D" w14:textId="5FCE826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Decapoda</w:t>
            </w:r>
          </w:p>
        </w:tc>
        <w:tc>
          <w:tcPr>
            <w:tcW w:w="1985" w:type="dxa"/>
            <w:vAlign w:val="bottom"/>
          </w:tcPr>
          <w:p w14:paraId="0392920C" w14:textId="071AA3B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Solenoceridae</w:t>
            </w:r>
            <w:proofErr w:type="spellEnd"/>
          </w:p>
        </w:tc>
        <w:tc>
          <w:tcPr>
            <w:tcW w:w="2693" w:type="dxa"/>
            <w:vAlign w:val="bottom"/>
          </w:tcPr>
          <w:p w14:paraId="28F99886" w14:textId="438F6100"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Hymenopenaeus </w:t>
            </w:r>
            <w:proofErr w:type="spellStart"/>
            <w:r>
              <w:rPr>
                <w:rFonts w:cs="Arial"/>
                <w:i/>
                <w:iCs/>
                <w:sz w:val="16"/>
                <w:szCs w:val="16"/>
              </w:rPr>
              <w:t>doris</w:t>
            </w:r>
            <w:proofErr w:type="spellEnd"/>
          </w:p>
        </w:tc>
        <w:tc>
          <w:tcPr>
            <w:tcW w:w="3685" w:type="dxa"/>
            <w:vAlign w:val="bottom"/>
          </w:tcPr>
          <w:p w14:paraId="0A5D0F12" w14:textId="1EBF0AF1"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(Faxon, 1893)</w:t>
            </w:r>
          </w:p>
        </w:tc>
        <w:tc>
          <w:tcPr>
            <w:tcW w:w="1134" w:type="dxa"/>
            <w:vAlign w:val="bottom"/>
          </w:tcPr>
          <w:p w14:paraId="2F17D678" w14:textId="5F6462E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DD</w:t>
            </w:r>
          </w:p>
        </w:tc>
        <w:tc>
          <w:tcPr>
            <w:tcW w:w="851" w:type="dxa"/>
            <w:vAlign w:val="bottom"/>
          </w:tcPr>
          <w:p w14:paraId="408B8486" w14:textId="29327A6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01F0ECD5"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158F1CA" w14:textId="492C2D0E"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4C407C6B" w14:textId="4B4776B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0F1EAE3" w14:textId="524B2C3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Decapoda</w:t>
            </w:r>
          </w:p>
        </w:tc>
        <w:tc>
          <w:tcPr>
            <w:tcW w:w="1985" w:type="dxa"/>
            <w:vAlign w:val="bottom"/>
          </w:tcPr>
          <w:p w14:paraId="3BCCFFD9" w14:textId="5B915FD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Solenoceridae</w:t>
            </w:r>
            <w:proofErr w:type="spellEnd"/>
          </w:p>
        </w:tc>
        <w:tc>
          <w:tcPr>
            <w:tcW w:w="2693" w:type="dxa"/>
            <w:vAlign w:val="bottom"/>
          </w:tcPr>
          <w:p w14:paraId="42800B90" w14:textId="24766901"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Hymenopenaeus nereus</w:t>
            </w:r>
          </w:p>
        </w:tc>
        <w:tc>
          <w:tcPr>
            <w:tcW w:w="3685" w:type="dxa"/>
            <w:vAlign w:val="bottom"/>
          </w:tcPr>
          <w:p w14:paraId="45486416" w14:textId="3B8E0423"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(Faxon, 1893)</w:t>
            </w:r>
          </w:p>
        </w:tc>
        <w:tc>
          <w:tcPr>
            <w:tcW w:w="1134" w:type="dxa"/>
            <w:vAlign w:val="bottom"/>
          </w:tcPr>
          <w:p w14:paraId="0534727E" w14:textId="3991600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4818FEB9" w14:textId="191E947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021B34C3"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2BA50E4" w14:textId="0F2F2925"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10BE0670" w14:textId="7D7E3B7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509A55E" w14:textId="22BD309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Decapoda</w:t>
            </w:r>
          </w:p>
        </w:tc>
        <w:tc>
          <w:tcPr>
            <w:tcW w:w="1985" w:type="dxa"/>
            <w:vAlign w:val="bottom"/>
          </w:tcPr>
          <w:p w14:paraId="3E19E735" w14:textId="65289FF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Stylodactylidae</w:t>
            </w:r>
            <w:proofErr w:type="spellEnd"/>
          </w:p>
        </w:tc>
        <w:tc>
          <w:tcPr>
            <w:tcW w:w="2693" w:type="dxa"/>
            <w:vAlign w:val="bottom"/>
          </w:tcPr>
          <w:p w14:paraId="02C7B0DA" w14:textId="623B1E1F"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Bathystylodactylus</w:t>
            </w:r>
            <w:proofErr w:type="spellEnd"/>
            <w:r>
              <w:rPr>
                <w:rFonts w:cs="Arial"/>
                <w:i/>
                <w:iCs/>
                <w:sz w:val="16"/>
                <w:szCs w:val="16"/>
              </w:rPr>
              <w:t xml:space="preserve"> echinus~</w:t>
            </w:r>
          </w:p>
        </w:tc>
        <w:tc>
          <w:tcPr>
            <w:tcW w:w="3685" w:type="dxa"/>
            <w:vAlign w:val="bottom"/>
          </w:tcPr>
          <w:p w14:paraId="41D85172" w14:textId="355FB3D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Wicksten</w:t>
            </w:r>
            <w:proofErr w:type="spellEnd"/>
            <w:r>
              <w:rPr>
                <w:rFonts w:cs="Arial"/>
                <w:sz w:val="16"/>
                <w:szCs w:val="16"/>
              </w:rPr>
              <w:t xml:space="preserve"> &amp; Martin, 2004</w:t>
            </w:r>
          </w:p>
        </w:tc>
        <w:tc>
          <w:tcPr>
            <w:tcW w:w="1134" w:type="dxa"/>
            <w:vAlign w:val="bottom"/>
          </w:tcPr>
          <w:p w14:paraId="22B94960" w14:textId="7303170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3940B2E1" w14:textId="58972FF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6DE70C1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8C3DA34" w14:textId="522D260E"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3C96F408" w14:textId="5DE8404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061C9A0C" w14:textId="053A29E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124E683F" w14:textId="1446FEE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Cymothoidae</w:t>
            </w:r>
            <w:proofErr w:type="spellEnd"/>
          </w:p>
        </w:tc>
        <w:tc>
          <w:tcPr>
            <w:tcW w:w="2693" w:type="dxa"/>
            <w:vAlign w:val="bottom"/>
          </w:tcPr>
          <w:p w14:paraId="650200F7" w14:textId="43404515"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Nerocila</w:t>
            </w:r>
            <w:proofErr w:type="spellEnd"/>
            <w:r>
              <w:rPr>
                <w:rFonts w:cs="Arial"/>
                <w:i/>
                <w:iCs/>
                <w:sz w:val="16"/>
                <w:szCs w:val="16"/>
              </w:rPr>
              <w:t xml:space="preserve"> </w:t>
            </w:r>
            <w:proofErr w:type="spellStart"/>
            <w:r>
              <w:rPr>
                <w:rFonts w:cs="Arial"/>
                <w:i/>
                <w:iCs/>
                <w:sz w:val="16"/>
                <w:szCs w:val="16"/>
              </w:rPr>
              <w:t>excisa</w:t>
            </w:r>
            <w:proofErr w:type="spellEnd"/>
          </w:p>
        </w:tc>
        <w:tc>
          <w:tcPr>
            <w:tcW w:w="3685" w:type="dxa"/>
            <w:vAlign w:val="bottom"/>
          </w:tcPr>
          <w:p w14:paraId="18EBF9E5" w14:textId="0BB3EE53"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Searle, 1914</w:t>
            </w:r>
          </w:p>
        </w:tc>
        <w:tc>
          <w:tcPr>
            <w:tcW w:w="1134" w:type="dxa"/>
            <w:vAlign w:val="bottom"/>
          </w:tcPr>
          <w:p w14:paraId="2FDE8AD4" w14:textId="465DB3B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G</w:t>
            </w:r>
          </w:p>
        </w:tc>
        <w:tc>
          <w:tcPr>
            <w:tcW w:w="851" w:type="dxa"/>
            <w:vAlign w:val="bottom"/>
          </w:tcPr>
          <w:p w14:paraId="0780A92E" w14:textId="13C3E9E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24D8EC04"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3C7F25F" w14:textId="7339E758"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38AA17E1" w14:textId="66370A0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7062E5C2" w14:textId="0A21922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1D152735" w14:textId="0A543EA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Dendrotionidae</w:t>
            </w:r>
            <w:proofErr w:type="spellEnd"/>
          </w:p>
        </w:tc>
        <w:tc>
          <w:tcPr>
            <w:tcW w:w="2693" w:type="dxa"/>
            <w:vAlign w:val="bottom"/>
          </w:tcPr>
          <w:p w14:paraId="4F8DED1A" w14:textId="1C26387A"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Acanthomunna</w:t>
            </w:r>
            <w:proofErr w:type="spellEnd"/>
            <w:r>
              <w:rPr>
                <w:rFonts w:cs="Arial"/>
                <w:i/>
                <w:iCs/>
                <w:sz w:val="16"/>
                <w:szCs w:val="16"/>
              </w:rPr>
              <w:t xml:space="preserve"> </w:t>
            </w:r>
            <w:proofErr w:type="spellStart"/>
            <w:r>
              <w:rPr>
                <w:rFonts w:cs="Arial"/>
                <w:i/>
                <w:iCs/>
                <w:sz w:val="16"/>
                <w:szCs w:val="16"/>
              </w:rPr>
              <w:t>tannerensis</w:t>
            </w:r>
            <w:proofErr w:type="spellEnd"/>
          </w:p>
        </w:tc>
        <w:tc>
          <w:tcPr>
            <w:tcW w:w="3685" w:type="dxa"/>
            <w:vAlign w:val="bottom"/>
          </w:tcPr>
          <w:p w14:paraId="12CDD7EA" w14:textId="29BA9741"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Schultz, 1966</w:t>
            </w:r>
          </w:p>
        </w:tc>
        <w:tc>
          <w:tcPr>
            <w:tcW w:w="1134" w:type="dxa"/>
            <w:vAlign w:val="bottom"/>
          </w:tcPr>
          <w:p w14:paraId="7DE0DAD6" w14:textId="796298B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w:t>
            </w:r>
          </w:p>
        </w:tc>
        <w:tc>
          <w:tcPr>
            <w:tcW w:w="851" w:type="dxa"/>
            <w:vAlign w:val="bottom"/>
          </w:tcPr>
          <w:p w14:paraId="363831BD" w14:textId="5689113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106ECC7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0E30C74" w14:textId="72C1E452"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11617E0F" w14:textId="0C2AD4A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42DB69A" w14:textId="7F24CA2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48C311C7" w14:textId="76EFF0C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Dendrotionidae</w:t>
            </w:r>
            <w:proofErr w:type="spellEnd"/>
          </w:p>
        </w:tc>
        <w:tc>
          <w:tcPr>
            <w:tcW w:w="2693" w:type="dxa"/>
            <w:vAlign w:val="bottom"/>
          </w:tcPr>
          <w:p w14:paraId="7E8DE558" w14:textId="04131818"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Dendrotion</w:t>
            </w:r>
            <w:proofErr w:type="spellEnd"/>
            <w:r>
              <w:rPr>
                <w:rFonts w:cs="Arial"/>
                <w:i/>
                <w:iCs/>
                <w:sz w:val="16"/>
                <w:szCs w:val="16"/>
              </w:rPr>
              <w:t xml:space="preserve"> </w:t>
            </w:r>
            <w:proofErr w:type="spellStart"/>
            <w:r>
              <w:rPr>
                <w:rFonts w:cs="Arial"/>
                <w:i/>
                <w:iCs/>
                <w:sz w:val="16"/>
                <w:szCs w:val="16"/>
              </w:rPr>
              <w:t>thylogale</w:t>
            </w:r>
            <w:proofErr w:type="spellEnd"/>
          </w:p>
        </w:tc>
        <w:tc>
          <w:tcPr>
            <w:tcW w:w="3685" w:type="dxa"/>
            <w:vAlign w:val="bottom"/>
          </w:tcPr>
          <w:p w14:paraId="24A449F2" w14:textId="0C79E0CF"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Cohen, 1998</w:t>
            </w:r>
          </w:p>
        </w:tc>
        <w:tc>
          <w:tcPr>
            <w:tcW w:w="1134" w:type="dxa"/>
            <w:vAlign w:val="bottom"/>
          </w:tcPr>
          <w:p w14:paraId="4DB58ED2" w14:textId="5DB9F2E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DD; O</w:t>
            </w:r>
          </w:p>
        </w:tc>
        <w:tc>
          <w:tcPr>
            <w:tcW w:w="851" w:type="dxa"/>
            <w:vAlign w:val="bottom"/>
          </w:tcPr>
          <w:p w14:paraId="4934FA30" w14:textId="41A83AA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6D9C9DD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5A7DB70" w14:textId="115F9D45"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139A0D1D" w14:textId="3F6CE55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17F5D892" w14:textId="5178B3C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4D821402" w14:textId="60D79FD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Desmosomatidae</w:t>
            </w:r>
          </w:p>
        </w:tc>
        <w:tc>
          <w:tcPr>
            <w:tcW w:w="2693" w:type="dxa"/>
            <w:vAlign w:val="bottom"/>
          </w:tcPr>
          <w:p w14:paraId="124668B2" w14:textId="350AB920"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Eugerdella</w:t>
            </w:r>
            <w:proofErr w:type="spellEnd"/>
            <w:r>
              <w:rPr>
                <w:rFonts w:cs="Arial"/>
                <w:i/>
                <w:iCs/>
                <w:sz w:val="16"/>
                <w:szCs w:val="16"/>
              </w:rPr>
              <w:t xml:space="preserve"> </w:t>
            </w:r>
            <w:proofErr w:type="spellStart"/>
            <w:r>
              <w:rPr>
                <w:rFonts w:cs="Arial"/>
                <w:i/>
                <w:iCs/>
                <w:sz w:val="16"/>
                <w:szCs w:val="16"/>
              </w:rPr>
              <w:t>egoni</w:t>
            </w:r>
            <w:proofErr w:type="spellEnd"/>
            <w:r>
              <w:rPr>
                <w:rFonts w:cs="Arial"/>
                <w:i/>
                <w:iCs/>
                <w:sz w:val="16"/>
                <w:szCs w:val="16"/>
              </w:rPr>
              <w:t>~</w:t>
            </w:r>
          </w:p>
        </w:tc>
        <w:tc>
          <w:tcPr>
            <w:tcW w:w="3685" w:type="dxa"/>
            <w:vAlign w:val="bottom"/>
          </w:tcPr>
          <w:p w14:paraId="322B3195" w14:textId="248A69FA"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Tschesche</w:t>
            </w:r>
            <w:proofErr w:type="spellEnd"/>
            <w:r>
              <w:rPr>
                <w:rFonts w:cs="Arial"/>
                <w:sz w:val="16"/>
                <w:szCs w:val="16"/>
              </w:rPr>
              <w:t xml:space="preserve"> &amp; Brix, 2018</w:t>
            </w:r>
          </w:p>
        </w:tc>
        <w:tc>
          <w:tcPr>
            <w:tcW w:w="1134" w:type="dxa"/>
            <w:vAlign w:val="bottom"/>
          </w:tcPr>
          <w:p w14:paraId="3E19EE75" w14:textId="26BBDCE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03DDC35E" w14:textId="1016521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54BB828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C609095" w14:textId="0DE37C00"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0F977C9F" w14:textId="31B8430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4194A718" w14:textId="63BC219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7EDB1A8F" w14:textId="2A65A95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Haplomunnidae</w:t>
            </w:r>
            <w:proofErr w:type="spellEnd"/>
          </w:p>
        </w:tc>
        <w:tc>
          <w:tcPr>
            <w:tcW w:w="2693" w:type="dxa"/>
            <w:vAlign w:val="bottom"/>
          </w:tcPr>
          <w:p w14:paraId="3696CDCC" w14:textId="44C390DD"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Haplomunna</w:t>
            </w:r>
            <w:proofErr w:type="spellEnd"/>
            <w:r>
              <w:rPr>
                <w:rFonts w:cs="Arial"/>
                <w:i/>
                <w:iCs/>
                <w:sz w:val="16"/>
                <w:szCs w:val="16"/>
              </w:rPr>
              <w:t xml:space="preserve"> japonica</w:t>
            </w:r>
          </w:p>
        </w:tc>
        <w:tc>
          <w:tcPr>
            <w:tcW w:w="3685" w:type="dxa"/>
            <w:vAlign w:val="bottom"/>
          </w:tcPr>
          <w:p w14:paraId="5261C9AC" w14:textId="1D457BBB"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(Gamo, 1983)</w:t>
            </w:r>
          </w:p>
        </w:tc>
        <w:tc>
          <w:tcPr>
            <w:tcW w:w="1134" w:type="dxa"/>
            <w:vAlign w:val="bottom"/>
          </w:tcPr>
          <w:p w14:paraId="0C82BF07" w14:textId="10F3D33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w:t>
            </w:r>
          </w:p>
        </w:tc>
        <w:tc>
          <w:tcPr>
            <w:tcW w:w="851" w:type="dxa"/>
            <w:vAlign w:val="bottom"/>
          </w:tcPr>
          <w:p w14:paraId="0EE72678" w14:textId="74FB522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4C2CB57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88BC3C5" w14:textId="27049ECD"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64E23C06" w14:textId="5E468D9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56259BC1" w14:textId="07D2DA4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7BD51254" w14:textId="72790D3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Haplomunnidae</w:t>
            </w:r>
            <w:proofErr w:type="spellEnd"/>
          </w:p>
        </w:tc>
        <w:tc>
          <w:tcPr>
            <w:tcW w:w="2693" w:type="dxa"/>
            <w:vAlign w:val="bottom"/>
          </w:tcPr>
          <w:p w14:paraId="382D0AD7" w14:textId="1A08B207"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Thylakogaster </w:t>
            </w:r>
            <w:proofErr w:type="spellStart"/>
            <w:r>
              <w:rPr>
                <w:rFonts w:cs="Arial"/>
                <w:i/>
                <w:iCs/>
                <w:sz w:val="16"/>
                <w:szCs w:val="16"/>
              </w:rPr>
              <w:t>lobotourus</w:t>
            </w:r>
            <w:proofErr w:type="spellEnd"/>
          </w:p>
        </w:tc>
        <w:tc>
          <w:tcPr>
            <w:tcW w:w="3685" w:type="dxa"/>
            <w:vAlign w:val="bottom"/>
          </w:tcPr>
          <w:p w14:paraId="3305AA5B" w14:textId="2667D55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Wilson &amp; Hessler, 1974</w:t>
            </w:r>
          </w:p>
        </w:tc>
        <w:tc>
          <w:tcPr>
            <w:tcW w:w="1134" w:type="dxa"/>
            <w:vAlign w:val="bottom"/>
          </w:tcPr>
          <w:p w14:paraId="7B652D23" w14:textId="1CC134F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w:t>
            </w:r>
          </w:p>
        </w:tc>
        <w:tc>
          <w:tcPr>
            <w:tcW w:w="851" w:type="dxa"/>
            <w:vAlign w:val="bottom"/>
          </w:tcPr>
          <w:p w14:paraId="73818DE0" w14:textId="3B18E4D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27DEC6A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A39C5FB" w14:textId="0095C09E"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456D19C8" w14:textId="218EA7D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0582E135" w14:textId="6465849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09064FAD" w14:textId="2B8C9FC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Haploniscidae</w:t>
            </w:r>
          </w:p>
        </w:tc>
        <w:tc>
          <w:tcPr>
            <w:tcW w:w="2693" w:type="dxa"/>
            <w:vAlign w:val="bottom"/>
          </w:tcPr>
          <w:p w14:paraId="522B53C6" w14:textId="6AFE9811"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Haploniscus</w:t>
            </w:r>
            <w:proofErr w:type="spellEnd"/>
            <w:r>
              <w:rPr>
                <w:rFonts w:cs="Arial"/>
                <w:i/>
                <w:iCs/>
                <w:sz w:val="16"/>
                <w:szCs w:val="16"/>
              </w:rPr>
              <w:t xml:space="preserve"> </w:t>
            </w:r>
            <w:proofErr w:type="spellStart"/>
            <w:r>
              <w:rPr>
                <w:rFonts w:cs="Arial"/>
                <w:i/>
                <w:iCs/>
                <w:sz w:val="16"/>
                <w:szCs w:val="16"/>
              </w:rPr>
              <w:t>bicuspis</w:t>
            </w:r>
            <w:proofErr w:type="spellEnd"/>
          </w:p>
        </w:tc>
        <w:tc>
          <w:tcPr>
            <w:tcW w:w="3685" w:type="dxa"/>
            <w:vAlign w:val="bottom"/>
          </w:tcPr>
          <w:p w14:paraId="6339A80C" w14:textId="1C6D6898"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(G. O. Sars, 1877)</w:t>
            </w:r>
          </w:p>
        </w:tc>
        <w:tc>
          <w:tcPr>
            <w:tcW w:w="1134" w:type="dxa"/>
            <w:vAlign w:val="bottom"/>
          </w:tcPr>
          <w:p w14:paraId="35F0BB63" w14:textId="6D5C3B3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w:t>
            </w:r>
          </w:p>
        </w:tc>
        <w:tc>
          <w:tcPr>
            <w:tcW w:w="851" w:type="dxa"/>
            <w:vAlign w:val="bottom"/>
          </w:tcPr>
          <w:p w14:paraId="6F51956F" w14:textId="0659660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7F75675B"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8789E5C" w14:textId="1AF569C9"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365FFC26" w14:textId="085BAEC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1B5917A5" w14:textId="6E6164B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43ECE69D" w14:textId="01A0302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Haploniscidae</w:t>
            </w:r>
          </w:p>
        </w:tc>
        <w:tc>
          <w:tcPr>
            <w:tcW w:w="2693" w:type="dxa"/>
            <w:vAlign w:val="bottom"/>
          </w:tcPr>
          <w:p w14:paraId="7257EE6C" w14:textId="0A1EAD1D"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Haploniscus</w:t>
            </w:r>
            <w:proofErr w:type="spellEnd"/>
            <w:r>
              <w:rPr>
                <w:rFonts w:cs="Arial"/>
                <w:i/>
                <w:iCs/>
                <w:sz w:val="16"/>
                <w:szCs w:val="16"/>
              </w:rPr>
              <w:t xml:space="preserve"> intermedius</w:t>
            </w:r>
          </w:p>
        </w:tc>
        <w:tc>
          <w:tcPr>
            <w:tcW w:w="3685" w:type="dxa"/>
            <w:vAlign w:val="bottom"/>
          </w:tcPr>
          <w:p w14:paraId="326299D3" w14:textId="20D5CCC9"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Birstein</w:t>
            </w:r>
            <w:proofErr w:type="spellEnd"/>
            <w:r>
              <w:rPr>
                <w:rFonts w:cs="Arial"/>
                <w:sz w:val="16"/>
                <w:szCs w:val="16"/>
              </w:rPr>
              <w:t>, 1971</w:t>
            </w:r>
          </w:p>
        </w:tc>
        <w:tc>
          <w:tcPr>
            <w:tcW w:w="1134" w:type="dxa"/>
            <w:vAlign w:val="bottom"/>
          </w:tcPr>
          <w:p w14:paraId="0BB3FF69" w14:textId="28F4489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135A04C3" w14:textId="3E90BB7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2ED0E722"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60B08F1" w14:textId="03483A0D"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0062DB33" w14:textId="460B8B4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B7FD83D" w14:textId="4A044B4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22979C84" w14:textId="11B05EC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Haploniscidae</w:t>
            </w:r>
          </w:p>
        </w:tc>
        <w:tc>
          <w:tcPr>
            <w:tcW w:w="2693" w:type="dxa"/>
            <w:vAlign w:val="bottom"/>
          </w:tcPr>
          <w:p w14:paraId="2D5C3BA9" w14:textId="159C2E0B"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Mastigoniscus</w:t>
            </w:r>
            <w:proofErr w:type="spellEnd"/>
            <w:r>
              <w:rPr>
                <w:rFonts w:cs="Arial"/>
                <w:i/>
                <w:iCs/>
                <w:sz w:val="16"/>
                <w:szCs w:val="16"/>
              </w:rPr>
              <w:t xml:space="preserve"> </w:t>
            </w:r>
            <w:proofErr w:type="spellStart"/>
            <w:r>
              <w:rPr>
                <w:rFonts w:cs="Arial"/>
                <w:i/>
                <w:iCs/>
                <w:sz w:val="16"/>
                <w:szCs w:val="16"/>
              </w:rPr>
              <w:t>andeepi</w:t>
            </w:r>
            <w:proofErr w:type="spellEnd"/>
            <w:r>
              <w:rPr>
                <w:rFonts w:cs="Arial"/>
                <w:i/>
                <w:iCs/>
                <w:sz w:val="16"/>
                <w:szCs w:val="16"/>
              </w:rPr>
              <w:t>~</w:t>
            </w:r>
          </w:p>
        </w:tc>
        <w:tc>
          <w:tcPr>
            <w:tcW w:w="3685" w:type="dxa"/>
            <w:vAlign w:val="bottom"/>
          </w:tcPr>
          <w:p w14:paraId="466995B7" w14:textId="2C267855"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Brökeland</w:t>
            </w:r>
            <w:proofErr w:type="spellEnd"/>
            <w:r>
              <w:rPr>
                <w:rFonts w:cs="Arial"/>
                <w:sz w:val="16"/>
                <w:szCs w:val="16"/>
              </w:rPr>
              <w:t xml:space="preserve"> &amp; Brandt, 2006</w:t>
            </w:r>
          </w:p>
        </w:tc>
        <w:tc>
          <w:tcPr>
            <w:tcW w:w="1134" w:type="dxa"/>
            <w:vAlign w:val="bottom"/>
          </w:tcPr>
          <w:p w14:paraId="5BA166B8" w14:textId="55D2398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O</w:t>
            </w:r>
          </w:p>
        </w:tc>
        <w:tc>
          <w:tcPr>
            <w:tcW w:w="851" w:type="dxa"/>
            <w:vAlign w:val="bottom"/>
          </w:tcPr>
          <w:p w14:paraId="59EE877F" w14:textId="7CF6CD9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46B931E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F3FCE95" w14:textId="77CF925B"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6DE4EBB0" w14:textId="241BF34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0232BCAC" w14:textId="51C6AA5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6F7CBE2A" w14:textId="5ED4A9C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Ischnomesidae</w:t>
            </w:r>
            <w:proofErr w:type="spellEnd"/>
          </w:p>
        </w:tc>
        <w:tc>
          <w:tcPr>
            <w:tcW w:w="2693" w:type="dxa"/>
            <w:vAlign w:val="bottom"/>
          </w:tcPr>
          <w:p w14:paraId="1F984D7E" w14:textId="54077109"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Ischnomesus</w:t>
            </w:r>
            <w:proofErr w:type="spellEnd"/>
            <w:r>
              <w:rPr>
                <w:rFonts w:cs="Arial"/>
                <w:i/>
                <w:iCs/>
                <w:sz w:val="16"/>
                <w:szCs w:val="16"/>
              </w:rPr>
              <w:t xml:space="preserve"> </w:t>
            </w:r>
            <w:proofErr w:type="spellStart"/>
            <w:r>
              <w:rPr>
                <w:rFonts w:cs="Arial"/>
                <w:i/>
                <w:iCs/>
                <w:sz w:val="16"/>
                <w:szCs w:val="16"/>
              </w:rPr>
              <w:t>bruuni</w:t>
            </w:r>
            <w:proofErr w:type="spellEnd"/>
          </w:p>
        </w:tc>
        <w:tc>
          <w:tcPr>
            <w:tcW w:w="3685" w:type="dxa"/>
            <w:vAlign w:val="bottom"/>
          </w:tcPr>
          <w:p w14:paraId="30E1AB79" w14:textId="50A61423"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Wolff, 1956</w:t>
            </w:r>
          </w:p>
        </w:tc>
        <w:tc>
          <w:tcPr>
            <w:tcW w:w="1134" w:type="dxa"/>
            <w:vAlign w:val="bottom"/>
          </w:tcPr>
          <w:p w14:paraId="5C7C0C7C" w14:textId="7E70E29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w:t>
            </w:r>
          </w:p>
        </w:tc>
        <w:tc>
          <w:tcPr>
            <w:tcW w:w="851" w:type="dxa"/>
            <w:vAlign w:val="bottom"/>
          </w:tcPr>
          <w:p w14:paraId="1DF7CE7C" w14:textId="4BB1E91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3AA9EE3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9BD4ADB" w14:textId="53905763"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7DED93C3" w14:textId="292202B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1E4AA8BC" w14:textId="55919AE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313808BE" w14:textId="049E2BE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Ischnomesidae</w:t>
            </w:r>
            <w:proofErr w:type="spellEnd"/>
          </w:p>
        </w:tc>
        <w:tc>
          <w:tcPr>
            <w:tcW w:w="2693" w:type="dxa"/>
            <w:vAlign w:val="bottom"/>
          </w:tcPr>
          <w:p w14:paraId="4DB42FB3" w14:textId="29E5F6A8"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Ischnomesus</w:t>
            </w:r>
            <w:proofErr w:type="spellEnd"/>
            <w:r>
              <w:rPr>
                <w:rFonts w:cs="Arial"/>
                <w:i/>
                <w:iCs/>
                <w:sz w:val="16"/>
                <w:szCs w:val="16"/>
              </w:rPr>
              <w:t xml:space="preserve"> simplex</w:t>
            </w:r>
          </w:p>
        </w:tc>
        <w:tc>
          <w:tcPr>
            <w:tcW w:w="3685" w:type="dxa"/>
            <w:vAlign w:val="bottom"/>
          </w:tcPr>
          <w:p w14:paraId="1496B53B" w14:textId="4F235DD1"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Menzies &amp; George, 1972</w:t>
            </w:r>
          </w:p>
        </w:tc>
        <w:tc>
          <w:tcPr>
            <w:tcW w:w="1134" w:type="dxa"/>
            <w:vAlign w:val="bottom"/>
          </w:tcPr>
          <w:p w14:paraId="74B34BAF" w14:textId="1AD3073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w:t>
            </w:r>
          </w:p>
        </w:tc>
        <w:tc>
          <w:tcPr>
            <w:tcW w:w="851" w:type="dxa"/>
            <w:vAlign w:val="bottom"/>
          </w:tcPr>
          <w:p w14:paraId="1D6B5BB5" w14:textId="2CC7F51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1AC1312A"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424AE6A" w14:textId="4466354F"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2E43EAB5" w14:textId="51E4C97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7E8FDF31" w14:textId="0DD6E89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707258E7" w14:textId="3916B55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Janirellidae</w:t>
            </w:r>
            <w:proofErr w:type="spellEnd"/>
          </w:p>
        </w:tc>
        <w:tc>
          <w:tcPr>
            <w:tcW w:w="2693" w:type="dxa"/>
            <w:vAlign w:val="bottom"/>
          </w:tcPr>
          <w:p w14:paraId="6DC98ABB" w14:textId="5E0823BA"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Janirella</w:t>
            </w:r>
            <w:proofErr w:type="spellEnd"/>
            <w:r>
              <w:rPr>
                <w:rFonts w:cs="Arial"/>
                <w:i/>
                <w:iCs/>
                <w:sz w:val="16"/>
                <w:szCs w:val="16"/>
              </w:rPr>
              <w:t xml:space="preserve"> aculeata</w:t>
            </w:r>
          </w:p>
        </w:tc>
        <w:tc>
          <w:tcPr>
            <w:tcW w:w="3685" w:type="dxa"/>
            <w:vAlign w:val="bottom"/>
          </w:tcPr>
          <w:p w14:paraId="67DC08AA" w14:textId="77F9F96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Gamo, 1983</w:t>
            </w:r>
          </w:p>
        </w:tc>
        <w:tc>
          <w:tcPr>
            <w:tcW w:w="1134" w:type="dxa"/>
            <w:vAlign w:val="bottom"/>
          </w:tcPr>
          <w:p w14:paraId="7F454EC6" w14:textId="473A1C9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w:t>
            </w:r>
          </w:p>
        </w:tc>
        <w:tc>
          <w:tcPr>
            <w:tcW w:w="851" w:type="dxa"/>
            <w:vAlign w:val="bottom"/>
          </w:tcPr>
          <w:p w14:paraId="20EC0D26" w14:textId="1B68CDD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4D5E653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087E13E" w14:textId="7E8527F3"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77D8B7D9" w14:textId="1016D69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5012061B" w14:textId="416BF9E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5E810C01" w14:textId="04C7776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Janirellidae</w:t>
            </w:r>
            <w:proofErr w:type="spellEnd"/>
          </w:p>
        </w:tc>
        <w:tc>
          <w:tcPr>
            <w:tcW w:w="2693" w:type="dxa"/>
            <w:vAlign w:val="bottom"/>
          </w:tcPr>
          <w:p w14:paraId="17B6662C" w14:textId="5B38E331"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Janirella</w:t>
            </w:r>
            <w:proofErr w:type="spellEnd"/>
            <w:r>
              <w:rPr>
                <w:rFonts w:cs="Arial"/>
                <w:i/>
                <w:iCs/>
                <w:sz w:val="16"/>
                <w:szCs w:val="16"/>
              </w:rPr>
              <w:t xml:space="preserve"> ornata</w:t>
            </w:r>
          </w:p>
        </w:tc>
        <w:tc>
          <w:tcPr>
            <w:tcW w:w="3685" w:type="dxa"/>
            <w:vAlign w:val="bottom"/>
          </w:tcPr>
          <w:p w14:paraId="4B7A575D" w14:textId="6C223756"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Birstein</w:t>
            </w:r>
            <w:proofErr w:type="spellEnd"/>
            <w:r>
              <w:rPr>
                <w:rFonts w:cs="Arial"/>
                <w:sz w:val="16"/>
                <w:szCs w:val="16"/>
              </w:rPr>
              <w:t>, 1963</w:t>
            </w:r>
          </w:p>
        </w:tc>
        <w:tc>
          <w:tcPr>
            <w:tcW w:w="1134" w:type="dxa"/>
            <w:vAlign w:val="bottom"/>
          </w:tcPr>
          <w:p w14:paraId="2F765929" w14:textId="7A0C370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w:t>
            </w:r>
          </w:p>
        </w:tc>
        <w:tc>
          <w:tcPr>
            <w:tcW w:w="851" w:type="dxa"/>
            <w:vAlign w:val="bottom"/>
          </w:tcPr>
          <w:p w14:paraId="6A475395" w14:textId="41A939C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44A07F3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95E43B4" w14:textId="2E4FCE2E"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70581DDD" w14:textId="563899D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7F7EA071" w14:textId="2531B39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37DE0450" w14:textId="46B976C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Janiroidea</w:t>
            </w:r>
            <w:proofErr w:type="spellEnd"/>
            <w:r>
              <w:rPr>
                <w:rFonts w:cs="Arial"/>
                <w:sz w:val="16"/>
                <w:szCs w:val="16"/>
              </w:rPr>
              <w:t xml:space="preserve"> incertae sedis</w:t>
            </w:r>
          </w:p>
        </w:tc>
        <w:tc>
          <w:tcPr>
            <w:tcW w:w="2693" w:type="dxa"/>
            <w:vAlign w:val="bottom"/>
          </w:tcPr>
          <w:p w14:paraId="5B58553E" w14:textId="6F547EBB"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Sugoniscus</w:t>
            </w:r>
            <w:proofErr w:type="spellEnd"/>
            <w:r>
              <w:rPr>
                <w:rFonts w:cs="Arial"/>
                <w:i/>
                <w:iCs/>
                <w:sz w:val="16"/>
                <w:szCs w:val="16"/>
              </w:rPr>
              <w:t xml:space="preserve"> </w:t>
            </w:r>
            <w:proofErr w:type="spellStart"/>
            <w:r>
              <w:rPr>
                <w:rFonts w:cs="Arial"/>
                <w:i/>
                <w:iCs/>
                <w:sz w:val="16"/>
                <w:szCs w:val="16"/>
              </w:rPr>
              <w:t>parasitus</w:t>
            </w:r>
            <w:proofErr w:type="spellEnd"/>
          </w:p>
        </w:tc>
        <w:tc>
          <w:tcPr>
            <w:tcW w:w="3685" w:type="dxa"/>
            <w:vAlign w:val="bottom"/>
          </w:tcPr>
          <w:p w14:paraId="66CAFFBE" w14:textId="5C28ED3C"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Menzies &amp; George, 1972</w:t>
            </w:r>
          </w:p>
        </w:tc>
        <w:tc>
          <w:tcPr>
            <w:tcW w:w="1134" w:type="dxa"/>
            <w:vAlign w:val="bottom"/>
          </w:tcPr>
          <w:p w14:paraId="14C1FC29" w14:textId="1AC818F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w:t>
            </w:r>
          </w:p>
        </w:tc>
        <w:tc>
          <w:tcPr>
            <w:tcW w:w="851" w:type="dxa"/>
            <w:vAlign w:val="bottom"/>
          </w:tcPr>
          <w:p w14:paraId="70F36617" w14:textId="0972504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6561367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C3D0206" w14:textId="56BA29A4"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2B837DFE" w14:textId="2924040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E853CA2" w14:textId="6C7F3DE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0873F802" w14:textId="298669B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Macrostylidae</w:t>
            </w:r>
            <w:proofErr w:type="spellEnd"/>
          </w:p>
        </w:tc>
        <w:tc>
          <w:tcPr>
            <w:tcW w:w="2693" w:type="dxa"/>
            <w:vAlign w:val="bottom"/>
          </w:tcPr>
          <w:p w14:paraId="63FE2098" w14:textId="182A76AC"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Macrostylis</w:t>
            </w:r>
            <w:proofErr w:type="spellEnd"/>
            <w:r>
              <w:rPr>
                <w:rFonts w:cs="Arial"/>
                <w:i/>
                <w:iCs/>
                <w:sz w:val="16"/>
                <w:szCs w:val="16"/>
              </w:rPr>
              <w:t xml:space="preserve"> </w:t>
            </w:r>
            <w:proofErr w:type="spellStart"/>
            <w:r>
              <w:rPr>
                <w:rFonts w:cs="Arial"/>
                <w:i/>
                <w:iCs/>
                <w:sz w:val="16"/>
                <w:szCs w:val="16"/>
              </w:rPr>
              <w:t>hadalis</w:t>
            </w:r>
            <w:proofErr w:type="spellEnd"/>
          </w:p>
        </w:tc>
        <w:tc>
          <w:tcPr>
            <w:tcW w:w="3685" w:type="dxa"/>
            <w:vAlign w:val="bottom"/>
          </w:tcPr>
          <w:p w14:paraId="27354614" w14:textId="0DEC03A2"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Wolff, 1956</w:t>
            </w:r>
          </w:p>
        </w:tc>
        <w:tc>
          <w:tcPr>
            <w:tcW w:w="1134" w:type="dxa"/>
            <w:vAlign w:val="bottom"/>
          </w:tcPr>
          <w:p w14:paraId="41CE4575" w14:textId="5EA52FA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14B6B54" w14:textId="0220F52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24DBEE4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D73D2AA" w14:textId="5B736D25"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3F65B6A0" w14:textId="04AFB86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3C1BDD0F" w14:textId="41DE31A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13FC667D" w14:textId="0EFFA20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Macrostylidae</w:t>
            </w:r>
            <w:proofErr w:type="spellEnd"/>
          </w:p>
        </w:tc>
        <w:tc>
          <w:tcPr>
            <w:tcW w:w="2693" w:type="dxa"/>
            <w:vAlign w:val="bottom"/>
          </w:tcPr>
          <w:p w14:paraId="54F47B50" w14:textId="6821D39A"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Macrostylis</w:t>
            </w:r>
            <w:proofErr w:type="spellEnd"/>
            <w:r>
              <w:rPr>
                <w:rFonts w:cs="Arial"/>
                <w:b/>
                <w:bCs/>
                <w:i/>
                <w:iCs/>
                <w:sz w:val="16"/>
                <w:szCs w:val="16"/>
              </w:rPr>
              <w:t xml:space="preserve"> </w:t>
            </w:r>
            <w:proofErr w:type="spellStart"/>
            <w:r>
              <w:rPr>
                <w:rFonts w:cs="Arial"/>
                <w:b/>
                <w:bCs/>
                <w:i/>
                <w:iCs/>
                <w:sz w:val="16"/>
                <w:szCs w:val="16"/>
              </w:rPr>
              <w:t>metallicola</w:t>
            </w:r>
            <w:proofErr w:type="spellEnd"/>
            <w:r>
              <w:rPr>
                <w:rFonts w:cs="Arial"/>
                <w:b/>
                <w:bCs/>
                <w:i/>
                <w:iCs/>
                <w:sz w:val="16"/>
                <w:szCs w:val="16"/>
              </w:rPr>
              <w:t>*</w:t>
            </w:r>
          </w:p>
        </w:tc>
        <w:tc>
          <w:tcPr>
            <w:tcW w:w="3685" w:type="dxa"/>
            <w:vAlign w:val="bottom"/>
          </w:tcPr>
          <w:p w14:paraId="422B84DA" w14:textId="79E5F933"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Riehl &amp; De Smet, 2020</w:t>
            </w:r>
          </w:p>
        </w:tc>
        <w:tc>
          <w:tcPr>
            <w:tcW w:w="1134" w:type="dxa"/>
            <w:vAlign w:val="bottom"/>
          </w:tcPr>
          <w:p w14:paraId="1A948267" w14:textId="44F9089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O</w:t>
            </w:r>
          </w:p>
        </w:tc>
        <w:tc>
          <w:tcPr>
            <w:tcW w:w="851" w:type="dxa"/>
            <w:vAlign w:val="bottom"/>
          </w:tcPr>
          <w:p w14:paraId="4E5B6FC6" w14:textId="20CC573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2AD0412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450CA20" w14:textId="6DB025DD"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4A66E72B" w14:textId="166E9D2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8BF49A4" w14:textId="7A1DED8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0D78FD6F" w14:textId="15D1E40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Mesosignidae</w:t>
            </w:r>
            <w:proofErr w:type="spellEnd"/>
          </w:p>
        </w:tc>
        <w:tc>
          <w:tcPr>
            <w:tcW w:w="2693" w:type="dxa"/>
            <w:vAlign w:val="bottom"/>
          </w:tcPr>
          <w:p w14:paraId="759F5187" w14:textId="58FDF70A"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Mesosignum</w:t>
            </w:r>
            <w:proofErr w:type="spellEnd"/>
            <w:r>
              <w:rPr>
                <w:rFonts w:cs="Arial"/>
                <w:i/>
                <w:iCs/>
                <w:sz w:val="16"/>
                <w:szCs w:val="16"/>
              </w:rPr>
              <w:t xml:space="preserve"> asperum~</w:t>
            </w:r>
          </w:p>
        </w:tc>
        <w:tc>
          <w:tcPr>
            <w:tcW w:w="3685" w:type="dxa"/>
            <w:vAlign w:val="bottom"/>
          </w:tcPr>
          <w:p w14:paraId="7C07AFCF" w14:textId="38449805"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Menzies &amp; Frankenberg, 1967</w:t>
            </w:r>
          </w:p>
        </w:tc>
        <w:tc>
          <w:tcPr>
            <w:tcW w:w="1134" w:type="dxa"/>
            <w:vAlign w:val="bottom"/>
          </w:tcPr>
          <w:p w14:paraId="4DF09D7F" w14:textId="29E9395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2D6F05F" w14:textId="734A2E6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6C025218"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261654B" w14:textId="1B9917AD"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3D77B115" w14:textId="107C54E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33D14D5E" w14:textId="5C38A80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7F91E7B6" w14:textId="073108A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Mesosignidae</w:t>
            </w:r>
            <w:proofErr w:type="spellEnd"/>
          </w:p>
        </w:tc>
        <w:tc>
          <w:tcPr>
            <w:tcW w:w="2693" w:type="dxa"/>
            <w:vAlign w:val="bottom"/>
          </w:tcPr>
          <w:p w14:paraId="1B7325C8" w14:textId="4EFE4F9B"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Mesosignum</w:t>
            </w:r>
            <w:proofErr w:type="spellEnd"/>
            <w:r>
              <w:rPr>
                <w:rFonts w:cs="Arial"/>
                <w:i/>
                <w:iCs/>
                <w:sz w:val="16"/>
                <w:szCs w:val="16"/>
              </w:rPr>
              <w:t xml:space="preserve"> </w:t>
            </w:r>
            <w:proofErr w:type="spellStart"/>
            <w:r>
              <w:rPr>
                <w:rFonts w:cs="Arial"/>
                <w:i/>
                <w:iCs/>
                <w:sz w:val="16"/>
                <w:szCs w:val="16"/>
              </w:rPr>
              <w:t>truncatum</w:t>
            </w:r>
            <w:proofErr w:type="spellEnd"/>
          </w:p>
        </w:tc>
        <w:tc>
          <w:tcPr>
            <w:tcW w:w="3685" w:type="dxa"/>
            <w:vAlign w:val="bottom"/>
          </w:tcPr>
          <w:p w14:paraId="2B7D3C74" w14:textId="0810DAE5"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Menzies &amp; George, 1972</w:t>
            </w:r>
          </w:p>
        </w:tc>
        <w:tc>
          <w:tcPr>
            <w:tcW w:w="1134" w:type="dxa"/>
            <w:vAlign w:val="bottom"/>
          </w:tcPr>
          <w:p w14:paraId="7E84FCF6" w14:textId="63BABBE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w:t>
            </w:r>
          </w:p>
        </w:tc>
        <w:tc>
          <w:tcPr>
            <w:tcW w:w="851" w:type="dxa"/>
            <w:vAlign w:val="bottom"/>
          </w:tcPr>
          <w:p w14:paraId="4EE96CDE" w14:textId="0DC66B4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4D196021"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0144D91" w14:textId="2FEB4C21"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15F08E6B" w14:textId="1F2FE6B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48945113" w14:textId="7E8F8AB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7CF71433" w14:textId="300FE33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Mesosignidae</w:t>
            </w:r>
            <w:proofErr w:type="spellEnd"/>
          </w:p>
        </w:tc>
        <w:tc>
          <w:tcPr>
            <w:tcW w:w="2693" w:type="dxa"/>
            <w:vAlign w:val="bottom"/>
          </w:tcPr>
          <w:p w14:paraId="2DCEE19D" w14:textId="4CB07298"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Mesosignum</w:t>
            </w:r>
            <w:proofErr w:type="spellEnd"/>
            <w:r>
              <w:rPr>
                <w:rFonts w:cs="Arial"/>
                <w:i/>
                <w:iCs/>
                <w:sz w:val="16"/>
                <w:szCs w:val="16"/>
              </w:rPr>
              <w:t xml:space="preserve"> </w:t>
            </w:r>
            <w:proofErr w:type="spellStart"/>
            <w:r>
              <w:rPr>
                <w:rFonts w:cs="Arial"/>
                <w:i/>
                <w:iCs/>
                <w:sz w:val="16"/>
                <w:szCs w:val="16"/>
              </w:rPr>
              <w:t>vitjazi</w:t>
            </w:r>
            <w:proofErr w:type="spellEnd"/>
          </w:p>
        </w:tc>
        <w:tc>
          <w:tcPr>
            <w:tcW w:w="3685" w:type="dxa"/>
            <w:vAlign w:val="bottom"/>
          </w:tcPr>
          <w:p w14:paraId="74B20BE3" w14:textId="47CE24D0"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Birstein</w:t>
            </w:r>
            <w:proofErr w:type="spellEnd"/>
            <w:r>
              <w:rPr>
                <w:rFonts w:cs="Arial"/>
                <w:sz w:val="16"/>
                <w:szCs w:val="16"/>
              </w:rPr>
              <w:t>, 1963</w:t>
            </w:r>
          </w:p>
        </w:tc>
        <w:tc>
          <w:tcPr>
            <w:tcW w:w="1134" w:type="dxa"/>
            <w:vAlign w:val="bottom"/>
          </w:tcPr>
          <w:p w14:paraId="6D7F0B15" w14:textId="71490A7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w:t>
            </w:r>
          </w:p>
        </w:tc>
        <w:tc>
          <w:tcPr>
            <w:tcW w:w="851" w:type="dxa"/>
            <w:vAlign w:val="bottom"/>
          </w:tcPr>
          <w:p w14:paraId="3DD91C24" w14:textId="1A22C3E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64ABF44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1899DAA" w14:textId="36A713DE"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77726E21" w14:textId="43A3116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7BF7CCFD" w14:textId="5D2EB2E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6C80006A" w14:textId="074E729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Munnopsidae</w:t>
            </w:r>
            <w:proofErr w:type="spellEnd"/>
          </w:p>
        </w:tc>
        <w:tc>
          <w:tcPr>
            <w:tcW w:w="2693" w:type="dxa"/>
            <w:vAlign w:val="bottom"/>
          </w:tcPr>
          <w:p w14:paraId="059CE21D" w14:textId="41BC6620"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Acanthocope</w:t>
            </w:r>
            <w:proofErr w:type="spellEnd"/>
            <w:r>
              <w:rPr>
                <w:rFonts w:cs="Arial"/>
                <w:i/>
                <w:iCs/>
                <w:sz w:val="16"/>
                <w:szCs w:val="16"/>
              </w:rPr>
              <w:t xml:space="preserve"> </w:t>
            </w:r>
            <w:proofErr w:type="spellStart"/>
            <w:r>
              <w:rPr>
                <w:rFonts w:cs="Arial"/>
                <w:i/>
                <w:iCs/>
                <w:sz w:val="16"/>
                <w:szCs w:val="16"/>
              </w:rPr>
              <w:t>galatheae</w:t>
            </w:r>
            <w:proofErr w:type="spellEnd"/>
            <w:r>
              <w:rPr>
                <w:rFonts w:cs="Arial"/>
                <w:i/>
                <w:iCs/>
                <w:sz w:val="16"/>
                <w:szCs w:val="16"/>
              </w:rPr>
              <w:t>~</w:t>
            </w:r>
          </w:p>
        </w:tc>
        <w:tc>
          <w:tcPr>
            <w:tcW w:w="3685" w:type="dxa"/>
            <w:vAlign w:val="bottom"/>
          </w:tcPr>
          <w:p w14:paraId="6E9B32E5" w14:textId="5B90814D"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Wolff, 1962</w:t>
            </w:r>
          </w:p>
        </w:tc>
        <w:tc>
          <w:tcPr>
            <w:tcW w:w="1134" w:type="dxa"/>
            <w:vAlign w:val="bottom"/>
          </w:tcPr>
          <w:p w14:paraId="52FC7C84" w14:textId="6501B68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3B41C193" w14:textId="0DC3828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056D50A1"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3C71366" w14:textId="5B95A7B2"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773FEE18" w14:textId="583E649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A9DF7D7" w14:textId="2FEEB4B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4939ED50" w14:textId="29B9445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Munnopsidae</w:t>
            </w:r>
            <w:proofErr w:type="spellEnd"/>
          </w:p>
        </w:tc>
        <w:tc>
          <w:tcPr>
            <w:tcW w:w="2693" w:type="dxa"/>
            <w:vAlign w:val="bottom"/>
          </w:tcPr>
          <w:p w14:paraId="4E51F9B7" w14:textId="0FC24F06"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Betamorpha</w:t>
            </w:r>
            <w:proofErr w:type="spellEnd"/>
            <w:r>
              <w:rPr>
                <w:rFonts w:cs="Arial"/>
                <w:i/>
                <w:iCs/>
                <w:sz w:val="16"/>
                <w:szCs w:val="16"/>
              </w:rPr>
              <w:t xml:space="preserve"> fusiformis</w:t>
            </w:r>
          </w:p>
        </w:tc>
        <w:tc>
          <w:tcPr>
            <w:tcW w:w="3685" w:type="dxa"/>
            <w:vAlign w:val="bottom"/>
          </w:tcPr>
          <w:p w14:paraId="39E5D1A6" w14:textId="3722EC8D"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(Barnard, 1920)</w:t>
            </w:r>
          </w:p>
        </w:tc>
        <w:tc>
          <w:tcPr>
            <w:tcW w:w="1134" w:type="dxa"/>
            <w:vAlign w:val="bottom"/>
          </w:tcPr>
          <w:p w14:paraId="40A8A3EC" w14:textId="273CBEE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0A56DAD" w14:textId="607462E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3B94B0CC"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DBAEE9A" w14:textId="79696F55"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17607A0A" w14:textId="425DB9E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B36A147" w14:textId="7DB8F2F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29D62438" w14:textId="54F94A1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Munnopsidae</w:t>
            </w:r>
            <w:proofErr w:type="spellEnd"/>
          </w:p>
        </w:tc>
        <w:tc>
          <w:tcPr>
            <w:tcW w:w="2693" w:type="dxa"/>
            <w:vAlign w:val="bottom"/>
          </w:tcPr>
          <w:p w14:paraId="173842E6" w14:textId="4D4FFA49"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Betamorpha</w:t>
            </w:r>
            <w:proofErr w:type="spellEnd"/>
            <w:r>
              <w:rPr>
                <w:rFonts w:cs="Arial"/>
                <w:i/>
                <w:iCs/>
                <w:sz w:val="16"/>
                <w:szCs w:val="16"/>
              </w:rPr>
              <w:t xml:space="preserve"> profunda</w:t>
            </w:r>
          </w:p>
        </w:tc>
        <w:tc>
          <w:tcPr>
            <w:tcW w:w="3685" w:type="dxa"/>
            <w:vAlign w:val="bottom"/>
          </w:tcPr>
          <w:p w14:paraId="646B4120" w14:textId="40E17E0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(Menzies &amp; George, 1972)</w:t>
            </w:r>
          </w:p>
        </w:tc>
        <w:tc>
          <w:tcPr>
            <w:tcW w:w="1134" w:type="dxa"/>
            <w:vAlign w:val="bottom"/>
          </w:tcPr>
          <w:p w14:paraId="01AE6516" w14:textId="004F179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DD</w:t>
            </w:r>
          </w:p>
        </w:tc>
        <w:tc>
          <w:tcPr>
            <w:tcW w:w="851" w:type="dxa"/>
            <w:vAlign w:val="bottom"/>
          </w:tcPr>
          <w:p w14:paraId="1A68A528" w14:textId="7548DDA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3873A836"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24F549B" w14:textId="44BEA66E"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486D979F" w14:textId="616DFB2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2F5E9C62" w14:textId="1A439DD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5BA22B79" w14:textId="64109D9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Munnopsidae</w:t>
            </w:r>
            <w:proofErr w:type="spellEnd"/>
          </w:p>
        </w:tc>
        <w:tc>
          <w:tcPr>
            <w:tcW w:w="2693" w:type="dxa"/>
            <w:vAlign w:val="bottom"/>
          </w:tcPr>
          <w:p w14:paraId="776AB2EB" w14:textId="3AFA1AAE"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Eurycope</w:t>
            </w:r>
            <w:proofErr w:type="spellEnd"/>
            <w:r>
              <w:rPr>
                <w:rFonts w:cs="Arial"/>
                <w:i/>
                <w:iCs/>
                <w:sz w:val="16"/>
                <w:szCs w:val="16"/>
              </w:rPr>
              <w:t xml:space="preserve"> linearis~</w:t>
            </w:r>
          </w:p>
        </w:tc>
        <w:tc>
          <w:tcPr>
            <w:tcW w:w="3685" w:type="dxa"/>
            <w:vAlign w:val="bottom"/>
          </w:tcPr>
          <w:p w14:paraId="535EEC23" w14:textId="17255C17"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Birstein</w:t>
            </w:r>
            <w:proofErr w:type="spellEnd"/>
            <w:r>
              <w:rPr>
                <w:rFonts w:cs="Arial"/>
                <w:sz w:val="16"/>
                <w:szCs w:val="16"/>
              </w:rPr>
              <w:t>, 1963</w:t>
            </w:r>
          </w:p>
        </w:tc>
        <w:tc>
          <w:tcPr>
            <w:tcW w:w="1134" w:type="dxa"/>
            <w:vAlign w:val="bottom"/>
          </w:tcPr>
          <w:p w14:paraId="7B95E3D6" w14:textId="3BCC1E6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405282E0" w14:textId="20B7884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44A39B8C"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808FB7B" w14:textId="0E8DC7CE"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1BA46BB0" w14:textId="058CE3F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0DC3F5CA" w14:textId="05B4DD0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31B8F85C" w14:textId="0F77E4F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Munnopsidae</w:t>
            </w:r>
            <w:proofErr w:type="spellEnd"/>
          </w:p>
        </w:tc>
        <w:tc>
          <w:tcPr>
            <w:tcW w:w="2693" w:type="dxa"/>
            <w:vAlign w:val="bottom"/>
          </w:tcPr>
          <w:p w14:paraId="201CC12F" w14:textId="1980A11D"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Eurycope</w:t>
            </w:r>
            <w:proofErr w:type="spellEnd"/>
            <w:r>
              <w:rPr>
                <w:rFonts w:cs="Arial"/>
                <w:i/>
                <w:iCs/>
                <w:sz w:val="16"/>
                <w:szCs w:val="16"/>
              </w:rPr>
              <w:t xml:space="preserve"> </w:t>
            </w:r>
            <w:proofErr w:type="spellStart"/>
            <w:r>
              <w:rPr>
                <w:rFonts w:cs="Arial"/>
                <w:i/>
                <w:iCs/>
                <w:sz w:val="16"/>
                <w:szCs w:val="16"/>
              </w:rPr>
              <w:t>longiflagrata</w:t>
            </w:r>
            <w:proofErr w:type="spellEnd"/>
          </w:p>
        </w:tc>
        <w:tc>
          <w:tcPr>
            <w:tcW w:w="3685" w:type="dxa"/>
            <w:vAlign w:val="bottom"/>
          </w:tcPr>
          <w:p w14:paraId="0A2BE0CC" w14:textId="142CC667"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Wilson, 1983</w:t>
            </w:r>
          </w:p>
        </w:tc>
        <w:tc>
          <w:tcPr>
            <w:tcW w:w="1134" w:type="dxa"/>
            <w:vAlign w:val="bottom"/>
          </w:tcPr>
          <w:p w14:paraId="505BB8D7" w14:textId="41E865E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69CEFBED" w14:textId="0B9B3EB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5068467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3932BA4" w14:textId="15265D8F"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4FFE0DFD" w14:textId="57C6CE0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06B93D3" w14:textId="0A84401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1A12FB98" w14:textId="0B6AB81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Munnopsidae</w:t>
            </w:r>
            <w:proofErr w:type="spellEnd"/>
          </w:p>
        </w:tc>
        <w:tc>
          <w:tcPr>
            <w:tcW w:w="2693" w:type="dxa"/>
            <w:vAlign w:val="bottom"/>
          </w:tcPr>
          <w:p w14:paraId="654AA5F2" w14:textId="5680CE51"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Eurycope</w:t>
            </w:r>
            <w:proofErr w:type="spellEnd"/>
            <w:r>
              <w:rPr>
                <w:rFonts w:cs="Arial"/>
                <w:i/>
                <w:iCs/>
                <w:sz w:val="16"/>
                <w:szCs w:val="16"/>
              </w:rPr>
              <w:t xml:space="preserve"> </w:t>
            </w:r>
            <w:proofErr w:type="spellStart"/>
            <w:r>
              <w:rPr>
                <w:rFonts w:cs="Arial"/>
                <w:i/>
                <w:iCs/>
                <w:sz w:val="16"/>
                <w:szCs w:val="16"/>
              </w:rPr>
              <w:t>scabra</w:t>
            </w:r>
            <w:proofErr w:type="spellEnd"/>
          </w:p>
        </w:tc>
        <w:tc>
          <w:tcPr>
            <w:tcW w:w="3685" w:type="dxa"/>
            <w:vAlign w:val="bottom"/>
          </w:tcPr>
          <w:p w14:paraId="7BCD29CD" w14:textId="5CCFC669"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Hansen, 1897</w:t>
            </w:r>
          </w:p>
        </w:tc>
        <w:tc>
          <w:tcPr>
            <w:tcW w:w="1134" w:type="dxa"/>
            <w:vAlign w:val="bottom"/>
          </w:tcPr>
          <w:p w14:paraId="08C9851A" w14:textId="304B347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DD</w:t>
            </w:r>
          </w:p>
        </w:tc>
        <w:tc>
          <w:tcPr>
            <w:tcW w:w="851" w:type="dxa"/>
            <w:vAlign w:val="bottom"/>
          </w:tcPr>
          <w:p w14:paraId="3603F204" w14:textId="5029C0B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6A547C08"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B631F5D" w14:textId="0E0F9BD2"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34B7031C" w14:textId="3D5E81D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BFF1838" w14:textId="5F44430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34510E63" w14:textId="5044A3B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Munnopsidae</w:t>
            </w:r>
            <w:proofErr w:type="spellEnd"/>
          </w:p>
        </w:tc>
        <w:tc>
          <w:tcPr>
            <w:tcW w:w="2693" w:type="dxa"/>
            <w:vAlign w:val="bottom"/>
          </w:tcPr>
          <w:p w14:paraId="24A1B120" w14:textId="3A2722DF"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Munneurycope</w:t>
            </w:r>
            <w:proofErr w:type="spellEnd"/>
            <w:r>
              <w:rPr>
                <w:rFonts w:cs="Arial"/>
                <w:i/>
                <w:iCs/>
                <w:sz w:val="16"/>
                <w:szCs w:val="16"/>
              </w:rPr>
              <w:t xml:space="preserve"> </w:t>
            </w:r>
            <w:proofErr w:type="spellStart"/>
            <w:r>
              <w:rPr>
                <w:rFonts w:cs="Arial"/>
                <w:i/>
                <w:iCs/>
                <w:sz w:val="16"/>
                <w:szCs w:val="16"/>
              </w:rPr>
              <w:t>nodifrons</w:t>
            </w:r>
            <w:proofErr w:type="spellEnd"/>
          </w:p>
        </w:tc>
        <w:tc>
          <w:tcPr>
            <w:tcW w:w="3685" w:type="dxa"/>
            <w:vAlign w:val="bottom"/>
          </w:tcPr>
          <w:p w14:paraId="6A14E533" w14:textId="407E0A2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(Hansen, 1916)</w:t>
            </w:r>
          </w:p>
        </w:tc>
        <w:tc>
          <w:tcPr>
            <w:tcW w:w="1134" w:type="dxa"/>
            <w:vAlign w:val="bottom"/>
          </w:tcPr>
          <w:p w14:paraId="3EA9C7CB" w14:textId="098E683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126290AA" w14:textId="3740F48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3092535E"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6273A8A" w14:textId="189A7C95" w:rsidR="00064891" w:rsidRPr="00B135DD" w:rsidRDefault="00064891" w:rsidP="00064891">
            <w:pPr>
              <w:rPr>
                <w:b w:val="0"/>
                <w:sz w:val="16"/>
                <w:szCs w:val="16"/>
              </w:rPr>
            </w:pPr>
            <w:r w:rsidRPr="00B135DD">
              <w:rPr>
                <w:rFonts w:cs="Arial"/>
                <w:b w:val="0"/>
                <w:i/>
                <w:iCs/>
                <w:sz w:val="16"/>
                <w:szCs w:val="16"/>
              </w:rPr>
              <w:t>Arthropoda</w:t>
            </w:r>
          </w:p>
        </w:tc>
        <w:tc>
          <w:tcPr>
            <w:tcW w:w="1701" w:type="dxa"/>
            <w:vAlign w:val="bottom"/>
          </w:tcPr>
          <w:p w14:paraId="69FD8EBB" w14:textId="0F00B8F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3F598A87" w14:textId="197F8E4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69243AC7" w14:textId="7026C7E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Munnopsidae</w:t>
            </w:r>
            <w:proofErr w:type="spellEnd"/>
          </w:p>
        </w:tc>
        <w:tc>
          <w:tcPr>
            <w:tcW w:w="2693" w:type="dxa"/>
            <w:vAlign w:val="bottom"/>
          </w:tcPr>
          <w:p w14:paraId="2DEFC70D" w14:textId="2925A6A6"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Pirinectes</w:t>
            </w:r>
            <w:proofErr w:type="spellEnd"/>
            <w:r>
              <w:rPr>
                <w:rFonts w:cs="Arial"/>
                <w:b/>
                <w:bCs/>
                <w:i/>
                <w:iCs/>
                <w:sz w:val="16"/>
                <w:szCs w:val="16"/>
              </w:rPr>
              <w:t xml:space="preserve"> </w:t>
            </w:r>
            <w:proofErr w:type="spellStart"/>
            <w:r>
              <w:rPr>
                <w:rFonts w:cs="Arial"/>
                <w:b/>
                <w:bCs/>
                <w:i/>
                <w:iCs/>
                <w:sz w:val="16"/>
                <w:szCs w:val="16"/>
              </w:rPr>
              <w:t>martinezi</w:t>
            </w:r>
            <w:proofErr w:type="spellEnd"/>
            <w:r>
              <w:rPr>
                <w:rFonts w:cs="Arial"/>
                <w:b/>
                <w:bCs/>
                <w:i/>
                <w:iCs/>
                <w:sz w:val="16"/>
                <w:szCs w:val="16"/>
              </w:rPr>
              <w:t>*</w:t>
            </w:r>
          </w:p>
        </w:tc>
        <w:tc>
          <w:tcPr>
            <w:tcW w:w="3685" w:type="dxa"/>
            <w:vAlign w:val="bottom"/>
          </w:tcPr>
          <w:p w14:paraId="62B400A2" w14:textId="01A091BC"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Malyutina &amp; Brix, 2020</w:t>
            </w:r>
          </w:p>
        </w:tc>
        <w:tc>
          <w:tcPr>
            <w:tcW w:w="1134" w:type="dxa"/>
            <w:vAlign w:val="bottom"/>
          </w:tcPr>
          <w:p w14:paraId="2E89288F" w14:textId="0B84366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5EE5CA64" w14:textId="6A26A51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1E06865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8950C58" w14:textId="698B6CD3" w:rsidR="00064891" w:rsidRPr="00B135DD" w:rsidRDefault="00064891" w:rsidP="00064891">
            <w:pPr>
              <w:rPr>
                <w:b w:val="0"/>
                <w:sz w:val="16"/>
                <w:szCs w:val="16"/>
              </w:rPr>
            </w:pPr>
            <w:r w:rsidRPr="00B135DD">
              <w:rPr>
                <w:rFonts w:cs="Arial"/>
                <w:b w:val="0"/>
                <w:i/>
                <w:iCs/>
                <w:sz w:val="16"/>
                <w:szCs w:val="16"/>
              </w:rPr>
              <w:lastRenderedPageBreak/>
              <w:t>Arthropoda</w:t>
            </w:r>
          </w:p>
        </w:tc>
        <w:tc>
          <w:tcPr>
            <w:tcW w:w="1701" w:type="dxa"/>
            <w:vAlign w:val="bottom"/>
          </w:tcPr>
          <w:p w14:paraId="09078BF3" w14:textId="7705C38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0190A60C" w14:textId="1337715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253ED9C0" w14:textId="3FD03F2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Munnopsidae</w:t>
            </w:r>
            <w:proofErr w:type="spellEnd"/>
          </w:p>
        </w:tc>
        <w:tc>
          <w:tcPr>
            <w:tcW w:w="2693" w:type="dxa"/>
            <w:vAlign w:val="bottom"/>
          </w:tcPr>
          <w:p w14:paraId="773467D9" w14:textId="78A2BB44"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Pirinectes</w:t>
            </w:r>
            <w:proofErr w:type="spellEnd"/>
            <w:r>
              <w:rPr>
                <w:rFonts w:cs="Arial"/>
                <w:b/>
                <w:bCs/>
                <w:i/>
                <w:iCs/>
                <w:sz w:val="16"/>
                <w:szCs w:val="16"/>
              </w:rPr>
              <w:t xml:space="preserve"> </w:t>
            </w:r>
            <w:proofErr w:type="spellStart"/>
            <w:r>
              <w:rPr>
                <w:rFonts w:cs="Arial"/>
                <w:b/>
                <w:bCs/>
                <w:i/>
                <w:iCs/>
                <w:sz w:val="16"/>
                <w:szCs w:val="16"/>
              </w:rPr>
              <w:t>osbornae</w:t>
            </w:r>
            <w:proofErr w:type="spellEnd"/>
            <w:r>
              <w:rPr>
                <w:rFonts w:cs="Arial"/>
                <w:b/>
                <w:bCs/>
                <w:i/>
                <w:iCs/>
                <w:sz w:val="16"/>
                <w:szCs w:val="16"/>
              </w:rPr>
              <w:t>*</w:t>
            </w:r>
          </w:p>
        </w:tc>
        <w:tc>
          <w:tcPr>
            <w:tcW w:w="3685" w:type="dxa"/>
            <w:vAlign w:val="bottom"/>
          </w:tcPr>
          <w:p w14:paraId="3080F804" w14:textId="434B07B8"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Malyutina &amp; Brix, 2020</w:t>
            </w:r>
          </w:p>
        </w:tc>
        <w:tc>
          <w:tcPr>
            <w:tcW w:w="1134" w:type="dxa"/>
            <w:vAlign w:val="bottom"/>
          </w:tcPr>
          <w:p w14:paraId="5EB77D34" w14:textId="690387F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404B263B" w14:textId="478542D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5B2ABE91"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B5BA5F1" w14:textId="4B0D5A43"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05FA0A90" w14:textId="4627800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473DB1A" w14:textId="3615E84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4BA95567" w14:textId="01E2FFC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Munnopsidae</w:t>
            </w:r>
            <w:proofErr w:type="spellEnd"/>
          </w:p>
        </w:tc>
        <w:tc>
          <w:tcPr>
            <w:tcW w:w="2693" w:type="dxa"/>
            <w:vAlign w:val="bottom"/>
          </w:tcPr>
          <w:p w14:paraId="3A3E2BE8" w14:textId="7CA69200"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Rectisura</w:t>
            </w:r>
            <w:proofErr w:type="spellEnd"/>
            <w:r>
              <w:rPr>
                <w:rFonts w:cs="Arial"/>
                <w:b/>
                <w:bCs/>
                <w:i/>
                <w:iCs/>
                <w:sz w:val="16"/>
                <w:szCs w:val="16"/>
              </w:rPr>
              <w:t xml:space="preserve"> </w:t>
            </w:r>
            <w:proofErr w:type="spellStart"/>
            <w:r>
              <w:rPr>
                <w:rFonts w:cs="Arial"/>
                <w:b/>
                <w:bCs/>
                <w:i/>
                <w:iCs/>
                <w:sz w:val="16"/>
                <w:szCs w:val="16"/>
              </w:rPr>
              <w:t>slavai</w:t>
            </w:r>
            <w:proofErr w:type="spellEnd"/>
            <w:r>
              <w:rPr>
                <w:rFonts w:cs="Arial"/>
                <w:b/>
                <w:bCs/>
                <w:i/>
                <w:iCs/>
                <w:sz w:val="16"/>
                <w:szCs w:val="16"/>
              </w:rPr>
              <w:t>*</w:t>
            </w:r>
          </w:p>
        </w:tc>
        <w:tc>
          <w:tcPr>
            <w:tcW w:w="3685" w:type="dxa"/>
            <w:vAlign w:val="bottom"/>
          </w:tcPr>
          <w:p w14:paraId="7E2734CD" w14:textId="2479F1F7"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Malyutina, 2011</w:t>
            </w:r>
          </w:p>
        </w:tc>
        <w:tc>
          <w:tcPr>
            <w:tcW w:w="1134" w:type="dxa"/>
            <w:vAlign w:val="bottom"/>
          </w:tcPr>
          <w:p w14:paraId="41218E4A" w14:textId="5AAB2C6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F5C836D" w14:textId="73D2519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2A3E6A4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1DDB5F1" w14:textId="609C8368"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01999C4C" w14:textId="534A5F6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7D0DB67E" w14:textId="40B0040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121F0A65" w14:textId="17A9ACE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Munnopsidae</w:t>
            </w:r>
            <w:proofErr w:type="spellEnd"/>
          </w:p>
        </w:tc>
        <w:tc>
          <w:tcPr>
            <w:tcW w:w="2693" w:type="dxa"/>
            <w:vAlign w:val="bottom"/>
          </w:tcPr>
          <w:p w14:paraId="4BDE850E" w14:textId="3711BF70"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Storthyngura</w:t>
            </w:r>
            <w:proofErr w:type="spellEnd"/>
            <w:r>
              <w:rPr>
                <w:rFonts w:cs="Arial"/>
                <w:b/>
                <w:bCs/>
                <w:i/>
                <w:iCs/>
                <w:sz w:val="16"/>
                <w:szCs w:val="16"/>
              </w:rPr>
              <w:t xml:space="preserve"> </w:t>
            </w:r>
            <w:proofErr w:type="spellStart"/>
            <w:r>
              <w:rPr>
                <w:rFonts w:cs="Arial"/>
                <w:b/>
                <w:bCs/>
                <w:i/>
                <w:iCs/>
                <w:sz w:val="16"/>
                <w:szCs w:val="16"/>
              </w:rPr>
              <w:t>yuzhmorgeo</w:t>
            </w:r>
            <w:proofErr w:type="spellEnd"/>
            <w:r>
              <w:rPr>
                <w:rFonts w:cs="Arial"/>
                <w:b/>
                <w:bCs/>
                <w:i/>
                <w:iCs/>
                <w:sz w:val="16"/>
                <w:szCs w:val="16"/>
              </w:rPr>
              <w:t>*</w:t>
            </w:r>
          </w:p>
        </w:tc>
        <w:tc>
          <w:tcPr>
            <w:tcW w:w="3685" w:type="dxa"/>
            <w:vAlign w:val="bottom"/>
          </w:tcPr>
          <w:p w14:paraId="32A3450D" w14:textId="310B72ED"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Malyutina, 2011</w:t>
            </w:r>
          </w:p>
        </w:tc>
        <w:tc>
          <w:tcPr>
            <w:tcW w:w="1134" w:type="dxa"/>
            <w:vAlign w:val="bottom"/>
          </w:tcPr>
          <w:p w14:paraId="3C9CCAD5" w14:textId="2A726DF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661E0F50" w14:textId="02F22A6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567F9FD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77FBCB9" w14:textId="0F03291B"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3A77CF03" w14:textId="20C067C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214D7CB6" w14:textId="6EA5DD7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34B604B2" w14:textId="24401D6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Nannoniscidae</w:t>
            </w:r>
          </w:p>
        </w:tc>
        <w:tc>
          <w:tcPr>
            <w:tcW w:w="2693" w:type="dxa"/>
            <w:vAlign w:val="bottom"/>
          </w:tcPr>
          <w:p w14:paraId="45DEEB71" w14:textId="7D619A9C"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Hebefustis</w:t>
            </w:r>
            <w:proofErr w:type="spellEnd"/>
            <w:r>
              <w:rPr>
                <w:rFonts w:cs="Arial"/>
                <w:b/>
                <w:bCs/>
                <w:i/>
                <w:iCs/>
                <w:sz w:val="16"/>
                <w:szCs w:val="16"/>
              </w:rPr>
              <w:t xml:space="preserve"> </w:t>
            </w:r>
            <w:proofErr w:type="spellStart"/>
            <w:r>
              <w:rPr>
                <w:rFonts w:cs="Arial"/>
                <w:b/>
                <w:bCs/>
                <w:i/>
                <w:iCs/>
                <w:sz w:val="16"/>
                <w:szCs w:val="16"/>
              </w:rPr>
              <w:t>juansenii</w:t>
            </w:r>
            <w:proofErr w:type="spellEnd"/>
            <w:r>
              <w:rPr>
                <w:rFonts w:cs="Arial"/>
                <w:b/>
                <w:bCs/>
                <w:i/>
                <w:iCs/>
                <w:sz w:val="16"/>
                <w:szCs w:val="16"/>
              </w:rPr>
              <w:t>*</w:t>
            </w:r>
          </w:p>
        </w:tc>
        <w:tc>
          <w:tcPr>
            <w:tcW w:w="3685" w:type="dxa"/>
            <w:vAlign w:val="bottom"/>
          </w:tcPr>
          <w:p w14:paraId="13FB3288" w14:textId="44216B50"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Kaiser, 2014</w:t>
            </w:r>
          </w:p>
        </w:tc>
        <w:tc>
          <w:tcPr>
            <w:tcW w:w="1134" w:type="dxa"/>
            <w:vAlign w:val="bottom"/>
          </w:tcPr>
          <w:p w14:paraId="26CE5523" w14:textId="2049A6B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O</w:t>
            </w:r>
          </w:p>
        </w:tc>
        <w:tc>
          <w:tcPr>
            <w:tcW w:w="851" w:type="dxa"/>
            <w:vAlign w:val="bottom"/>
          </w:tcPr>
          <w:p w14:paraId="54A4EF5D" w14:textId="448D2EF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509E6A2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924123C" w14:textId="2086E531"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77DC6FCB" w14:textId="69C5216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5EB9C371" w14:textId="4C1D530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178BBA44" w14:textId="425A57F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Nannoniscidae</w:t>
            </w:r>
          </w:p>
        </w:tc>
        <w:tc>
          <w:tcPr>
            <w:tcW w:w="2693" w:type="dxa"/>
            <w:vAlign w:val="bottom"/>
          </w:tcPr>
          <w:p w14:paraId="667591FA" w14:textId="6F9A12F8"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Hebefustis</w:t>
            </w:r>
            <w:proofErr w:type="spellEnd"/>
            <w:r>
              <w:rPr>
                <w:rFonts w:cs="Arial"/>
                <w:b/>
                <w:bCs/>
                <w:i/>
                <w:iCs/>
                <w:sz w:val="16"/>
                <w:szCs w:val="16"/>
              </w:rPr>
              <w:t xml:space="preserve"> </w:t>
            </w:r>
            <w:proofErr w:type="spellStart"/>
            <w:r>
              <w:rPr>
                <w:rFonts w:cs="Arial"/>
                <w:b/>
                <w:bCs/>
                <w:i/>
                <w:iCs/>
                <w:sz w:val="16"/>
                <w:szCs w:val="16"/>
              </w:rPr>
              <w:t>vecino</w:t>
            </w:r>
            <w:proofErr w:type="spellEnd"/>
            <w:r>
              <w:rPr>
                <w:rFonts w:cs="Arial"/>
                <w:b/>
                <w:bCs/>
                <w:i/>
                <w:iCs/>
                <w:sz w:val="16"/>
                <w:szCs w:val="16"/>
              </w:rPr>
              <w:t>*</w:t>
            </w:r>
          </w:p>
        </w:tc>
        <w:tc>
          <w:tcPr>
            <w:tcW w:w="3685" w:type="dxa"/>
            <w:vAlign w:val="bottom"/>
          </w:tcPr>
          <w:p w14:paraId="476E0467" w14:textId="3BA75B2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Kaiser, 2014</w:t>
            </w:r>
          </w:p>
        </w:tc>
        <w:tc>
          <w:tcPr>
            <w:tcW w:w="1134" w:type="dxa"/>
            <w:vAlign w:val="bottom"/>
          </w:tcPr>
          <w:p w14:paraId="62ABC26D" w14:textId="15F8282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O</w:t>
            </w:r>
          </w:p>
        </w:tc>
        <w:tc>
          <w:tcPr>
            <w:tcW w:w="851" w:type="dxa"/>
            <w:vAlign w:val="bottom"/>
          </w:tcPr>
          <w:p w14:paraId="724EB5B9" w14:textId="6C289DC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536DA47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85B1C07" w14:textId="6008247C"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0A4F2BC9" w14:textId="67E2ADB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1A4F7F6F" w14:textId="0FF177F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76D88EC0" w14:textId="7C811A0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Nannoniscidae</w:t>
            </w:r>
          </w:p>
        </w:tc>
        <w:tc>
          <w:tcPr>
            <w:tcW w:w="2693" w:type="dxa"/>
            <w:vAlign w:val="bottom"/>
          </w:tcPr>
          <w:p w14:paraId="6CE95C40" w14:textId="5F9D450D"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Ketosoma</w:t>
            </w:r>
            <w:proofErr w:type="spellEnd"/>
            <w:r>
              <w:rPr>
                <w:rFonts w:cs="Arial"/>
                <w:b/>
                <w:bCs/>
                <w:i/>
                <w:iCs/>
                <w:sz w:val="16"/>
                <w:szCs w:val="16"/>
              </w:rPr>
              <w:t xml:space="preserve"> </w:t>
            </w:r>
            <w:proofErr w:type="spellStart"/>
            <w:r>
              <w:rPr>
                <w:rFonts w:cs="Arial"/>
                <w:b/>
                <w:bCs/>
                <w:i/>
                <w:iCs/>
                <w:sz w:val="16"/>
                <w:szCs w:val="16"/>
              </w:rPr>
              <w:t>ruehlemanni</w:t>
            </w:r>
            <w:proofErr w:type="spellEnd"/>
            <w:r>
              <w:rPr>
                <w:rFonts w:cs="Arial"/>
                <w:b/>
                <w:bCs/>
                <w:i/>
                <w:iCs/>
                <w:sz w:val="16"/>
                <w:szCs w:val="16"/>
              </w:rPr>
              <w:t>*</w:t>
            </w:r>
          </w:p>
        </w:tc>
        <w:tc>
          <w:tcPr>
            <w:tcW w:w="3685" w:type="dxa"/>
            <w:vAlign w:val="bottom"/>
          </w:tcPr>
          <w:p w14:paraId="4F84F0DF" w14:textId="4E4A4B8C"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Kaiser &amp; Janssen, 2018</w:t>
            </w:r>
          </w:p>
        </w:tc>
        <w:tc>
          <w:tcPr>
            <w:tcW w:w="1134" w:type="dxa"/>
            <w:vAlign w:val="bottom"/>
          </w:tcPr>
          <w:p w14:paraId="3A196AF6" w14:textId="45CDE6F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O</w:t>
            </w:r>
          </w:p>
        </w:tc>
        <w:tc>
          <w:tcPr>
            <w:tcW w:w="851" w:type="dxa"/>
            <w:vAlign w:val="bottom"/>
          </w:tcPr>
          <w:p w14:paraId="7C2931EF" w14:textId="0722A45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2271BAF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04B792B" w14:textId="79B155A0"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5A743DD6" w14:textId="583390B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38752511" w14:textId="5C6DF25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011BCD5A" w14:textId="3987B4B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Nannoniscidae</w:t>
            </w:r>
          </w:p>
        </w:tc>
        <w:tc>
          <w:tcPr>
            <w:tcW w:w="2693" w:type="dxa"/>
            <w:vAlign w:val="bottom"/>
          </w:tcPr>
          <w:p w14:paraId="22A1B6CF" w14:textId="3AC01626"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Micromesus</w:t>
            </w:r>
            <w:proofErr w:type="spellEnd"/>
            <w:r>
              <w:rPr>
                <w:rFonts w:cs="Arial"/>
                <w:i/>
                <w:iCs/>
                <w:sz w:val="16"/>
                <w:szCs w:val="16"/>
              </w:rPr>
              <w:t xml:space="preserve"> </w:t>
            </w:r>
            <w:proofErr w:type="spellStart"/>
            <w:r>
              <w:rPr>
                <w:rFonts w:cs="Arial"/>
                <w:i/>
                <w:iCs/>
                <w:sz w:val="16"/>
                <w:szCs w:val="16"/>
              </w:rPr>
              <w:t>nannoniscoides</w:t>
            </w:r>
            <w:proofErr w:type="spellEnd"/>
            <w:r>
              <w:rPr>
                <w:rFonts w:cs="Arial"/>
                <w:i/>
                <w:iCs/>
                <w:sz w:val="16"/>
                <w:szCs w:val="16"/>
              </w:rPr>
              <w:t>~</w:t>
            </w:r>
          </w:p>
        </w:tc>
        <w:tc>
          <w:tcPr>
            <w:tcW w:w="3685" w:type="dxa"/>
            <w:vAlign w:val="bottom"/>
          </w:tcPr>
          <w:p w14:paraId="30EEF71F" w14:textId="0B6E1DC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Birstein</w:t>
            </w:r>
            <w:proofErr w:type="spellEnd"/>
            <w:r>
              <w:rPr>
                <w:rFonts w:cs="Arial"/>
                <w:sz w:val="16"/>
                <w:szCs w:val="16"/>
              </w:rPr>
              <w:t>, 1963</w:t>
            </w:r>
          </w:p>
        </w:tc>
        <w:tc>
          <w:tcPr>
            <w:tcW w:w="1134" w:type="dxa"/>
            <w:vAlign w:val="bottom"/>
          </w:tcPr>
          <w:p w14:paraId="5A8B3006" w14:textId="5EE5DF2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O</w:t>
            </w:r>
          </w:p>
        </w:tc>
        <w:tc>
          <w:tcPr>
            <w:tcW w:w="851" w:type="dxa"/>
            <w:vAlign w:val="bottom"/>
          </w:tcPr>
          <w:p w14:paraId="28BE2A83" w14:textId="33AE41C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69B7F5B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01E1AE8" w14:textId="7918F99A" w:rsidR="00064891" w:rsidRPr="00B135DD" w:rsidRDefault="00064891" w:rsidP="00064891">
            <w:pPr>
              <w:rPr>
                <w:b w:val="0"/>
                <w:sz w:val="16"/>
                <w:szCs w:val="16"/>
              </w:rPr>
            </w:pPr>
            <w:r w:rsidRPr="00B135DD">
              <w:rPr>
                <w:rFonts w:cs="Arial"/>
                <w:b w:val="0"/>
                <w:i/>
                <w:iCs/>
                <w:sz w:val="16"/>
                <w:szCs w:val="16"/>
              </w:rPr>
              <w:t>Arthropoda</w:t>
            </w:r>
          </w:p>
        </w:tc>
        <w:tc>
          <w:tcPr>
            <w:tcW w:w="1701" w:type="dxa"/>
            <w:vAlign w:val="bottom"/>
          </w:tcPr>
          <w:p w14:paraId="1DFAD7DA" w14:textId="1BBBFDF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3B37880F" w14:textId="36E0BBA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5C6B82B6" w14:textId="327B645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Nannoniscidae</w:t>
            </w:r>
          </w:p>
        </w:tc>
        <w:tc>
          <w:tcPr>
            <w:tcW w:w="2693" w:type="dxa"/>
            <w:vAlign w:val="bottom"/>
          </w:tcPr>
          <w:p w14:paraId="23826319" w14:textId="3FF93385"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Nannoniscus</w:t>
            </w:r>
            <w:proofErr w:type="spellEnd"/>
            <w:r>
              <w:rPr>
                <w:rFonts w:cs="Arial"/>
                <w:b/>
                <w:bCs/>
                <w:i/>
                <w:iCs/>
                <w:sz w:val="16"/>
                <w:szCs w:val="16"/>
              </w:rPr>
              <w:t xml:space="preserve"> </w:t>
            </w:r>
            <w:proofErr w:type="spellStart"/>
            <w:r>
              <w:rPr>
                <w:rFonts w:cs="Arial"/>
                <w:b/>
                <w:bCs/>
                <w:i/>
                <w:iCs/>
                <w:sz w:val="16"/>
                <w:szCs w:val="16"/>
              </w:rPr>
              <w:t>brenkei</w:t>
            </w:r>
            <w:proofErr w:type="spellEnd"/>
            <w:r>
              <w:rPr>
                <w:rFonts w:cs="Arial"/>
                <w:b/>
                <w:bCs/>
                <w:i/>
                <w:iCs/>
                <w:sz w:val="16"/>
                <w:szCs w:val="16"/>
              </w:rPr>
              <w:t>*</w:t>
            </w:r>
          </w:p>
        </w:tc>
        <w:tc>
          <w:tcPr>
            <w:tcW w:w="3685" w:type="dxa"/>
            <w:vAlign w:val="bottom"/>
          </w:tcPr>
          <w:p w14:paraId="5C208DE6" w14:textId="167CDD63"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Kaiser, Brix &amp; Jennings, 2021</w:t>
            </w:r>
          </w:p>
        </w:tc>
        <w:tc>
          <w:tcPr>
            <w:tcW w:w="1134" w:type="dxa"/>
            <w:vAlign w:val="bottom"/>
          </w:tcPr>
          <w:p w14:paraId="67F085E5" w14:textId="458A208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114D9E20" w14:textId="5F0DE1F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11CACB4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15B0B68" w14:textId="1A430A1B" w:rsidR="00064891" w:rsidRPr="00B135DD" w:rsidRDefault="00064891" w:rsidP="00064891">
            <w:pPr>
              <w:rPr>
                <w:b w:val="0"/>
                <w:sz w:val="16"/>
                <w:szCs w:val="16"/>
              </w:rPr>
            </w:pPr>
            <w:r w:rsidRPr="00B135DD">
              <w:rPr>
                <w:rFonts w:cs="Arial"/>
                <w:b w:val="0"/>
                <w:i/>
                <w:iCs/>
                <w:sz w:val="16"/>
                <w:szCs w:val="16"/>
              </w:rPr>
              <w:t>Arthropoda</w:t>
            </w:r>
          </w:p>
        </w:tc>
        <w:tc>
          <w:tcPr>
            <w:tcW w:w="1701" w:type="dxa"/>
            <w:vAlign w:val="bottom"/>
          </w:tcPr>
          <w:p w14:paraId="2CD17404" w14:textId="00BCB17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7A5C921E" w14:textId="0F775F8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4C5E92D7" w14:textId="7BB021E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Nannoniscidae</w:t>
            </w:r>
          </w:p>
        </w:tc>
        <w:tc>
          <w:tcPr>
            <w:tcW w:w="2693" w:type="dxa"/>
            <w:vAlign w:val="bottom"/>
          </w:tcPr>
          <w:p w14:paraId="63342B61" w14:textId="2E8D1837"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Nannoniscus</w:t>
            </w:r>
            <w:proofErr w:type="spellEnd"/>
            <w:r>
              <w:rPr>
                <w:rFonts w:cs="Arial"/>
                <w:b/>
                <w:bCs/>
                <w:i/>
                <w:iCs/>
                <w:sz w:val="16"/>
                <w:szCs w:val="16"/>
              </w:rPr>
              <w:t xml:space="preserve"> </w:t>
            </w:r>
            <w:proofErr w:type="spellStart"/>
            <w:r>
              <w:rPr>
                <w:rFonts w:cs="Arial"/>
                <w:b/>
                <w:bCs/>
                <w:i/>
                <w:iCs/>
                <w:sz w:val="16"/>
                <w:szCs w:val="16"/>
              </w:rPr>
              <w:t>hilario</w:t>
            </w:r>
            <w:proofErr w:type="spellEnd"/>
            <w:r>
              <w:rPr>
                <w:rFonts w:cs="Arial"/>
                <w:b/>
                <w:bCs/>
                <w:i/>
                <w:iCs/>
                <w:sz w:val="16"/>
                <w:szCs w:val="16"/>
              </w:rPr>
              <w:t>*</w:t>
            </w:r>
          </w:p>
        </w:tc>
        <w:tc>
          <w:tcPr>
            <w:tcW w:w="3685" w:type="dxa"/>
            <w:vAlign w:val="bottom"/>
          </w:tcPr>
          <w:p w14:paraId="637109F1" w14:textId="2E728E7E"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Kaiser &amp; Kihara, 2021</w:t>
            </w:r>
          </w:p>
        </w:tc>
        <w:tc>
          <w:tcPr>
            <w:tcW w:w="1134" w:type="dxa"/>
            <w:vAlign w:val="bottom"/>
          </w:tcPr>
          <w:p w14:paraId="02975D5D" w14:textId="28F83CE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03E5611A" w14:textId="5645AAD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2873D5E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BE579C4" w14:textId="477423BF" w:rsidR="00064891" w:rsidRPr="00B135DD" w:rsidRDefault="00064891" w:rsidP="00064891">
            <w:pPr>
              <w:rPr>
                <w:b w:val="0"/>
                <w:sz w:val="16"/>
                <w:szCs w:val="16"/>
              </w:rPr>
            </w:pPr>
            <w:r w:rsidRPr="00B135DD">
              <w:rPr>
                <w:rFonts w:cs="Arial"/>
                <w:b w:val="0"/>
                <w:i/>
                <w:iCs/>
                <w:sz w:val="16"/>
                <w:szCs w:val="16"/>
              </w:rPr>
              <w:t>Arthropoda</w:t>
            </w:r>
          </w:p>
        </w:tc>
        <w:tc>
          <w:tcPr>
            <w:tcW w:w="1701" w:type="dxa"/>
            <w:vAlign w:val="bottom"/>
          </w:tcPr>
          <w:p w14:paraId="1D7D1F05" w14:textId="16E949D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41BD799" w14:textId="3AF71AB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1B2AE36F" w14:textId="208B3B3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Nannoniscidae</w:t>
            </w:r>
          </w:p>
        </w:tc>
        <w:tc>
          <w:tcPr>
            <w:tcW w:w="2693" w:type="dxa"/>
            <w:vAlign w:val="bottom"/>
          </w:tcPr>
          <w:p w14:paraId="5763E932" w14:textId="1B8BA3DC"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Nannoniscus</w:t>
            </w:r>
            <w:proofErr w:type="spellEnd"/>
            <w:r>
              <w:rPr>
                <w:rFonts w:cs="Arial"/>
                <w:b/>
                <w:bCs/>
                <w:i/>
                <w:iCs/>
                <w:sz w:val="16"/>
                <w:szCs w:val="16"/>
              </w:rPr>
              <w:t xml:space="preserve"> </w:t>
            </w:r>
            <w:proofErr w:type="spellStart"/>
            <w:r>
              <w:rPr>
                <w:rFonts w:cs="Arial"/>
                <w:b/>
                <w:bCs/>
                <w:i/>
                <w:iCs/>
                <w:sz w:val="16"/>
                <w:szCs w:val="16"/>
              </w:rPr>
              <w:t>magdae</w:t>
            </w:r>
            <w:proofErr w:type="spellEnd"/>
            <w:r>
              <w:rPr>
                <w:rFonts w:cs="Arial"/>
                <w:b/>
                <w:bCs/>
                <w:i/>
                <w:iCs/>
                <w:sz w:val="16"/>
                <w:szCs w:val="16"/>
              </w:rPr>
              <w:t>*</w:t>
            </w:r>
          </w:p>
        </w:tc>
        <w:tc>
          <w:tcPr>
            <w:tcW w:w="3685" w:type="dxa"/>
            <w:vAlign w:val="bottom"/>
          </w:tcPr>
          <w:p w14:paraId="2EF61522" w14:textId="1A706DCD"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Kaiser, Brix &amp; Jennings, 2021</w:t>
            </w:r>
          </w:p>
        </w:tc>
        <w:tc>
          <w:tcPr>
            <w:tcW w:w="1134" w:type="dxa"/>
            <w:vAlign w:val="bottom"/>
          </w:tcPr>
          <w:p w14:paraId="31957765" w14:textId="055AA4A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4E122074" w14:textId="016A680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33CB13BA"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EE22854" w14:textId="53B0F2B3" w:rsidR="00064891" w:rsidRPr="00B135DD" w:rsidRDefault="00064891" w:rsidP="00064891">
            <w:pPr>
              <w:rPr>
                <w:b w:val="0"/>
                <w:sz w:val="16"/>
                <w:szCs w:val="16"/>
              </w:rPr>
            </w:pPr>
            <w:r w:rsidRPr="00B135DD">
              <w:rPr>
                <w:rFonts w:cs="Arial"/>
                <w:b w:val="0"/>
                <w:i/>
                <w:iCs/>
                <w:sz w:val="16"/>
                <w:szCs w:val="16"/>
              </w:rPr>
              <w:t>Arthropoda</w:t>
            </w:r>
          </w:p>
        </w:tc>
        <w:tc>
          <w:tcPr>
            <w:tcW w:w="1701" w:type="dxa"/>
            <w:vAlign w:val="bottom"/>
          </w:tcPr>
          <w:p w14:paraId="453212CE" w14:textId="42C033E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2D083F14" w14:textId="0EB38E8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3068BEBA" w14:textId="0508714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Nannoniscidae</w:t>
            </w:r>
          </w:p>
        </w:tc>
        <w:tc>
          <w:tcPr>
            <w:tcW w:w="2693" w:type="dxa"/>
            <w:vAlign w:val="bottom"/>
          </w:tcPr>
          <w:p w14:paraId="3D69C4F4" w14:textId="41311663"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Nannoniscus</w:t>
            </w:r>
            <w:proofErr w:type="spellEnd"/>
            <w:r>
              <w:rPr>
                <w:rFonts w:cs="Arial"/>
                <w:b/>
                <w:bCs/>
                <w:i/>
                <w:iCs/>
                <w:sz w:val="16"/>
                <w:szCs w:val="16"/>
              </w:rPr>
              <w:t xml:space="preserve"> </w:t>
            </w:r>
            <w:proofErr w:type="spellStart"/>
            <w:r>
              <w:rPr>
                <w:rFonts w:cs="Arial"/>
                <w:b/>
                <w:bCs/>
                <w:i/>
                <w:iCs/>
                <w:sz w:val="16"/>
                <w:szCs w:val="16"/>
              </w:rPr>
              <w:t>menoti</w:t>
            </w:r>
            <w:proofErr w:type="spellEnd"/>
            <w:r>
              <w:rPr>
                <w:rFonts w:cs="Arial"/>
                <w:b/>
                <w:bCs/>
                <w:i/>
                <w:iCs/>
                <w:sz w:val="16"/>
                <w:szCs w:val="16"/>
              </w:rPr>
              <w:t>*</w:t>
            </w:r>
          </w:p>
        </w:tc>
        <w:tc>
          <w:tcPr>
            <w:tcW w:w="3685" w:type="dxa"/>
            <w:vAlign w:val="bottom"/>
          </w:tcPr>
          <w:p w14:paraId="1DB5A740" w14:textId="66083480"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Kaiser, Janssen &amp; Mohrbeck, 2021</w:t>
            </w:r>
          </w:p>
        </w:tc>
        <w:tc>
          <w:tcPr>
            <w:tcW w:w="1134" w:type="dxa"/>
            <w:vAlign w:val="bottom"/>
          </w:tcPr>
          <w:p w14:paraId="5CDDF739" w14:textId="2E70EF6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4A622FA8" w14:textId="3D9C938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2C5D2957"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0C09C4B" w14:textId="6F51943B"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483894EE" w14:textId="3C97963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3DB64454" w14:textId="1CC2FAB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14682A80" w14:textId="6701DC4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Nannoniscidae</w:t>
            </w:r>
          </w:p>
        </w:tc>
        <w:tc>
          <w:tcPr>
            <w:tcW w:w="2693" w:type="dxa"/>
            <w:vAlign w:val="bottom"/>
          </w:tcPr>
          <w:p w14:paraId="7B333E1F" w14:textId="3F20A3B9"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Nannoniscus</w:t>
            </w:r>
            <w:proofErr w:type="spellEnd"/>
            <w:r>
              <w:rPr>
                <w:rFonts w:cs="Arial"/>
                <w:i/>
                <w:iCs/>
                <w:sz w:val="16"/>
                <w:szCs w:val="16"/>
              </w:rPr>
              <w:t xml:space="preserve"> </w:t>
            </w:r>
            <w:proofErr w:type="spellStart"/>
            <w:r>
              <w:rPr>
                <w:rFonts w:cs="Arial"/>
                <w:i/>
                <w:iCs/>
                <w:sz w:val="16"/>
                <w:szCs w:val="16"/>
              </w:rPr>
              <w:t>menziesi</w:t>
            </w:r>
            <w:proofErr w:type="spellEnd"/>
          </w:p>
        </w:tc>
        <w:tc>
          <w:tcPr>
            <w:tcW w:w="3685" w:type="dxa"/>
            <w:vAlign w:val="bottom"/>
          </w:tcPr>
          <w:p w14:paraId="77E3325B" w14:textId="45BA32D7"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Mezhov</w:t>
            </w:r>
            <w:proofErr w:type="spellEnd"/>
            <w:r>
              <w:rPr>
                <w:rFonts w:cs="Arial"/>
                <w:sz w:val="16"/>
                <w:szCs w:val="16"/>
              </w:rPr>
              <w:t>, 1986</w:t>
            </w:r>
          </w:p>
        </w:tc>
        <w:tc>
          <w:tcPr>
            <w:tcW w:w="1134" w:type="dxa"/>
            <w:vAlign w:val="bottom"/>
          </w:tcPr>
          <w:p w14:paraId="620FBA14" w14:textId="2F5F828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w:t>
            </w:r>
          </w:p>
        </w:tc>
        <w:tc>
          <w:tcPr>
            <w:tcW w:w="851" w:type="dxa"/>
            <w:vAlign w:val="bottom"/>
          </w:tcPr>
          <w:p w14:paraId="10627632" w14:textId="7E1EE62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57C991BA"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D07CBE5" w14:textId="09BE132D" w:rsidR="00064891" w:rsidRPr="00B135DD" w:rsidRDefault="00064891" w:rsidP="00064891">
            <w:pPr>
              <w:rPr>
                <w:b w:val="0"/>
                <w:sz w:val="16"/>
                <w:szCs w:val="16"/>
              </w:rPr>
            </w:pPr>
            <w:r w:rsidRPr="00B135DD">
              <w:rPr>
                <w:rFonts w:cs="Arial"/>
                <w:b w:val="0"/>
                <w:i/>
                <w:iCs/>
                <w:sz w:val="16"/>
                <w:szCs w:val="16"/>
              </w:rPr>
              <w:t>Arthropoda</w:t>
            </w:r>
          </w:p>
        </w:tc>
        <w:tc>
          <w:tcPr>
            <w:tcW w:w="1701" w:type="dxa"/>
            <w:vAlign w:val="bottom"/>
          </w:tcPr>
          <w:p w14:paraId="7F25C922" w14:textId="7B889C5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7A21F5A" w14:textId="0DB91FB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51999F3A" w14:textId="78A51E5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Nannoniscidae</w:t>
            </w:r>
          </w:p>
        </w:tc>
        <w:tc>
          <w:tcPr>
            <w:tcW w:w="2693" w:type="dxa"/>
            <w:vAlign w:val="bottom"/>
          </w:tcPr>
          <w:p w14:paraId="0D7E649E" w14:textId="771D729F"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Nannoniscus</w:t>
            </w:r>
            <w:proofErr w:type="spellEnd"/>
            <w:r>
              <w:rPr>
                <w:rFonts w:cs="Arial"/>
                <w:b/>
                <w:bCs/>
                <w:i/>
                <w:iCs/>
                <w:sz w:val="16"/>
                <w:szCs w:val="16"/>
              </w:rPr>
              <w:t xml:space="preserve"> </w:t>
            </w:r>
            <w:proofErr w:type="spellStart"/>
            <w:r>
              <w:rPr>
                <w:rFonts w:cs="Arial"/>
                <w:b/>
                <w:bCs/>
                <w:i/>
                <w:iCs/>
                <w:sz w:val="16"/>
                <w:szCs w:val="16"/>
              </w:rPr>
              <w:t>pedro</w:t>
            </w:r>
            <w:proofErr w:type="spellEnd"/>
            <w:r>
              <w:rPr>
                <w:rFonts w:cs="Arial"/>
                <w:b/>
                <w:bCs/>
                <w:i/>
                <w:iCs/>
                <w:sz w:val="16"/>
                <w:szCs w:val="16"/>
              </w:rPr>
              <w:t>*</w:t>
            </w:r>
          </w:p>
        </w:tc>
        <w:tc>
          <w:tcPr>
            <w:tcW w:w="3685" w:type="dxa"/>
            <w:vAlign w:val="bottom"/>
          </w:tcPr>
          <w:p w14:paraId="44E6AE21" w14:textId="3E8F111A"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Kaiser, Brix &amp; Kihara, 2021</w:t>
            </w:r>
          </w:p>
        </w:tc>
        <w:tc>
          <w:tcPr>
            <w:tcW w:w="1134" w:type="dxa"/>
            <w:vAlign w:val="bottom"/>
          </w:tcPr>
          <w:p w14:paraId="60B312AF" w14:textId="5754B61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0E0B697" w14:textId="67DB716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36EA8E49"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AE8625C" w14:textId="1A49F209"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701262CC" w14:textId="4ECA8EC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0C652439" w14:textId="4A2AE5B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1F2B58C7" w14:textId="54312DA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Thambematidae</w:t>
            </w:r>
            <w:proofErr w:type="spellEnd"/>
          </w:p>
        </w:tc>
        <w:tc>
          <w:tcPr>
            <w:tcW w:w="2693" w:type="dxa"/>
            <w:vAlign w:val="bottom"/>
          </w:tcPr>
          <w:p w14:paraId="5CF99B5D" w14:textId="0356B5ED"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Microthambema</w:t>
            </w:r>
            <w:proofErr w:type="spellEnd"/>
            <w:r>
              <w:rPr>
                <w:rFonts w:cs="Arial"/>
                <w:i/>
                <w:iCs/>
                <w:sz w:val="16"/>
                <w:szCs w:val="16"/>
              </w:rPr>
              <w:t xml:space="preserve"> tenuis</w:t>
            </w:r>
          </w:p>
        </w:tc>
        <w:tc>
          <w:tcPr>
            <w:tcW w:w="3685" w:type="dxa"/>
            <w:vAlign w:val="bottom"/>
          </w:tcPr>
          <w:p w14:paraId="6ECA2D27" w14:textId="4EC890A1"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Birstein</w:t>
            </w:r>
            <w:proofErr w:type="spellEnd"/>
            <w:r>
              <w:rPr>
                <w:rFonts w:cs="Arial"/>
                <w:sz w:val="16"/>
                <w:szCs w:val="16"/>
              </w:rPr>
              <w:t>, 1961</w:t>
            </w:r>
          </w:p>
        </w:tc>
        <w:tc>
          <w:tcPr>
            <w:tcW w:w="1134" w:type="dxa"/>
            <w:vAlign w:val="bottom"/>
          </w:tcPr>
          <w:p w14:paraId="5D33205C" w14:textId="53927CF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w:t>
            </w:r>
          </w:p>
        </w:tc>
        <w:tc>
          <w:tcPr>
            <w:tcW w:w="851" w:type="dxa"/>
            <w:vAlign w:val="bottom"/>
          </w:tcPr>
          <w:p w14:paraId="0D6D588B" w14:textId="35D21DA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670B380F"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F614C6D" w14:textId="3C3F98EA"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32BDDD7F" w14:textId="40A01A3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38E71A31" w14:textId="592BD28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Isopoda</w:t>
            </w:r>
          </w:p>
        </w:tc>
        <w:tc>
          <w:tcPr>
            <w:tcW w:w="1985" w:type="dxa"/>
            <w:vAlign w:val="bottom"/>
          </w:tcPr>
          <w:p w14:paraId="14E4A777" w14:textId="44BA4A1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Urstylidae</w:t>
            </w:r>
          </w:p>
        </w:tc>
        <w:tc>
          <w:tcPr>
            <w:tcW w:w="2693" w:type="dxa"/>
            <w:vAlign w:val="bottom"/>
          </w:tcPr>
          <w:p w14:paraId="22F935A8" w14:textId="3AE4A558"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Urstylis</w:t>
            </w:r>
            <w:proofErr w:type="spellEnd"/>
            <w:r>
              <w:rPr>
                <w:rFonts w:cs="Arial"/>
                <w:b/>
                <w:bCs/>
                <w:i/>
                <w:iCs/>
                <w:sz w:val="16"/>
                <w:szCs w:val="16"/>
              </w:rPr>
              <w:t xml:space="preserve"> </w:t>
            </w:r>
            <w:proofErr w:type="spellStart"/>
            <w:r>
              <w:rPr>
                <w:rFonts w:cs="Arial"/>
                <w:b/>
                <w:bCs/>
                <w:i/>
                <w:iCs/>
                <w:sz w:val="16"/>
                <w:szCs w:val="16"/>
              </w:rPr>
              <w:t>solicopia</w:t>
            </w:r>
            <w:proofErr w:type="spellEnd"/>
            <w:r>
              <w:rPr>
                <w:rFonts w:cs="Arial"/>
                <w:b/>
                <w:bCs/>
                <w:i/>
                <w:iCs/>
                <w:sz w:val="16"/>
                <w:szCs w:val="16"/>
              </w:rPr>
              <w:t>*</w:t>
            </w:r>
          </w:p>
        </w:tc>
        <w:tc>
          <w:tcPr>
            <w:tcW w:w="3685" w:type="dxa"/>
            <w:vAlign w:val="bottom"/>
          </w:tcPr>
          <w:p w14:paraId="4D8C3510" w14:textId="78253F2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Riehl, Wilson &amp; Malyutina, 2014</w:t>
            </w:r>
          </w:p>
        </w:tc>
        <w:tc>
          <w:tcPr>
            <w:tcW w:w="1134" w:type="dxa"/>
            <w:vAlign w:val="bottom"/>
          </w:tcPr>
          <w:p w14:paraId="16DC8826" w14:textId="296238C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255FCB69" w14:textId="3829BD2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2786244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4728B24" w14:textId="028F299F"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2950A8F0" w14:textId="2CF77E8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166DD642" w14:textId="4B6DC53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0EC15801" w14:textId="559D86E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Agathotanaidae</w:t>
            </w:r>
            <w:proofErr w:type="spellEnd"/>
          </w:p>
        </w:tc>
        <w:tc>
          <w:tcPr>
            <w:tcW w:w="2693" w:type="dxa"/>
            <w:vAlign w:val="bottom"/>
          </w:tcPr>
          <w:p w14:paraId="2A59D06B" w14:textId="7B6DEB38"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b/>
                <w:bCs/>
                <w:i/>
                <w:iCs/>
                <w:sz w:val="16"/>
                <w:szCs w:val="16"/>
              </w:rPr>
              <w:t>Agathotanais ahyongi*</w:t>
            </w:r>
          </w:p>
        </w:tc>
        <w:tc>
          <w:tcPr>
            <w:tcW w:w="3685" w:type="dxa"/>
            <w:vAlign w:val="bottom"/>
          </w:tcPr>
          <w:p w14:paraId="529D593C" w14:textId="03EA7F44"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Larsen, 1999</w:t>
            </w:r>
          </w:p>
        </w:tc>
        <w:tc>
          <w:tcPr>
            <w:tcW w:w="1134" w:type="dxa"/>
            <w:vAlign w:val="bottom"/>
          </w:tcPr>
          <w:p w14:paraId="79752DC2" w14:textId="4EA9C40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1F6958F3" w14:textId="52036D8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0DEA05F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02B05B2" w14:textId="1D26B65B"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6D865D32" w14:textId="1FC34BB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56B237B5" w14:textId="13E555E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0E0FEE01" w14:textId="0316923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Agathotanaidae</w:t>
            </w:r>
            <w:proofErr w:type="spellEnd"/>
          </w:p>
        </w:tc>
        <w:tc>
          <w:tcPr>
            <w:tcW w:w="2693" w:type="dxa"/>
            <w:vAlign w:val="bottom"/>
          </w:tcPr>
          <w:p w14:paraId="142A4846" w14:textId="21FFD105"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b/>
                <w:bCs/>
                <w:i/>
                <w:iCs/>
                <w:sz w:val="16"/>
                <w:szCs w:val="16"/>
              </w:rPr>
              <w:t>Agathotanais manganicus*</w:t>
            </w:r>
          </w:p>
        </w:tc>
        <w:tc>
          <w:tcPr>
            <w:tcW w:w="3685" w:type="dxa"/>
            <w:vAlign w:val="bottom"/>
          </w:tcPr>
          <w:p w14:paraId="352369D7" w14:textId="6FC425E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Larsen, 1999</w:t>
            </w:r>
          </w:p>
        </w:tc>
        <w:tc>
          <w:tcPr>
            <w:tcW w:w="1134" w:type="dxa"/>
            <w:vAlign w:val="bottom"/>
          </w:tcPr>
          <w:p w14:paraId="2AA030BA" w14:textId="4EC6E54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E7A1E52" w14:textId="3F5712A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1101CD46"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5F35D7F" w14:textId="15E1781B"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4456B4A4" w14:textId="1C5F2C9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4D5CD9CF" w14:textId="748DC44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7E1CB90E" w14:textId="47ABA47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Agathotanaidae</w:t>
            </w:r>
            <w:proofErr w:type="spellEnd"/>
          </w:p>
        </w:tc>
        <w:tc>
          <w:tcPr>
            <w:tcW w:w="2693" w:type="dxa"/>
            <w:vAlign w:val="bottom"/>
          </w:tcPr>
          <w:p w14:paraId="2EF44CA4" w14:textId="7833223D"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Agathotanais </w:t>
            </w:r>
            <w:proofErr w:type="spellStart"/>
            <w:r>
              <w:rPr>
                <w:rFonts w:cs="Arial"/>
                <w:i/>
                <w:iCs/>
                <w:sz w:val="16"/>
                <w:szCs w:val="16"/>
              </w:rPr>
              <w:t>spinipoda</w:t>
            </w:r>
            <w:proofErr w:type="spellEnd"/>
          </w:p>
        </w:tc>
        <w:tc>
          <w:tcPr>
            <w:tcW w:w="3685" w:type="dxa"/>
            <w:vAlign w:val="bottom"/>
          </w:tcPr>
          <w:p w14:paraId="6D2D0179" w14:textId="39E5C5B9"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Larsen, 1999</w:t>
            </w:r>
          </w:p>
        </w:tc>
        <w:tc>
          <w:tcPr>
            <w:tcW w:w="1134" w:type="dxa"/>
            <w:vAlign w:val="bottom"/>
          </w:tcPr>
          <w:p w14:paraId="729E6D40" w14:textId="0F8B282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DD</w:t>
            </w:r>
          </w:p>
        </w:tc>
        <w:tc>
          <w:tcPr>
            <w:tcW w:w="851" w:type="dxa"/>
            <w:vAlign w:val="bottom"/>
          </w:tcPr>
          <w:p w14:paraId="42D2187A" w14:textId="688FFAF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23FC715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D2CBED0" w14:textId="7611B465"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08A0F6E0" w14:textId="3046F31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222BA387" w14:textId="632F7A6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7F2D35B3" w14:textId="47D4DB1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Agathotanaidae</w:t>
            </w:r>
            <w:proofErr w:type="spellEnd"/>
          </w:p>
        </w:tc>
        <w:tc>
          <w:tcPr>
            <w:tcW w:w="2693" w:type="dxa"/>
            <w:vAlign w:val="bottom"/>
          </w:tcPr>
          <w:p w14:paraId="0472150F" w14:textId="397055A6"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Paranarthrura</w:t>
            </w:r>
            <w:proofErr w:type="spellEnd"/>
            <w:r>
              <w:rPr>
                <w:rFonts w:cs="Arial"/>
                <w:i/>
                <w:iCs/>
                <w:sz w:val="16"/>
                <w:szCs w:val="16"/>
              </w:rPr>
              <w:t xml:space="preserve"> </w:t>
            </w:r>
            <w:proofErr w:type="spellStart"/>
            <w:r>
              <w:rPr>
                <w:rFonts w:cs="Arial"/>
                <w:i/>
                <w:iCs/>
                <w:sz w:val="16"/>
                <w:szCs w:val="16"/>
              </w:rPr>
              <w:t>tridens</w:t>
            </w:r>
            <w:proofErr w:type="spellEnd"/>
          </w:p>
        </w:tc>
        <w:tc>
          <w:tcPr>
            <w:tcW w:w="3685" w:type="dxa"/>
            <w:vAlign w:val="bottom"/>
          </w:tcPr>
          <w:p w14:paraId="279E8BD6" w14:textId="00FB32C9"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Bird &amp; </w:t>
            </w:r>
            <w:proofErr w:type="spellStart"/>
            <w:r>
              <w:rPr>
                <w:rFonts w:cs="Arial"/>
                <w:sz w:val="16"/>
                <w:szCs w:val="16"/>
              </w:rPr>
              <w:t>Holdich</w:t>
            </w:r>
            <w:proofErr w:type="spellEnd"/>
            <w:r>
              <w:rPr>
                <w:rFonts w:cs="Arial"/>
                <w:sz w:val="16"/>
                <w:szCs w:val="16"/>
              </w:rPr>
              <w:t>, 1989</w:t>
            </w:r>
          </w:p>
        </w:tc>
        <w:tc>
          <w:tcPr>
            <w:tcW w:w="1134" w:type="dxa"/>
            <w:vAlign w:val="bottom"/>
          </w:tcPr>
          <w:p w14:paraId="08674ABE" w14:textId="5C9C7EB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G</w:t>
            </w:r>
          </w:p>
        </w:tc>
        <w:tc>
          <w:tcPr>
            <w:tcW w:w="851" w:type="dxa"/>
            <w:vAlign w:val="bottom"/>
          </w:tcPr>
          <w:p w14:paraId="7DAAFEC3" w14:textId="7AB55B0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16FD8DD5"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6949256" w14:textId="324419F3"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2CBEB985" w14:textId="2EA2E09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2BDFF9B6" w14:textId="4671CEA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4A7B7F27" w14:textId="44282E8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Akanthophoreidae</w:t>
            </w:r>
            <w:proofErr w:type="spellEnd"/>
          </w:p>
        </w:tc>
        <w:tc>
          <w:tcPr>
            <w:tcW w:w="2693" w:type="dxa"/>
            <w:vAlign w:val="bottom"/>
          </w:tcPr>
          <w:p w14:paraId="7EC9D24E" w14:textId="6985D4D8"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Stenotanais</w:t>
            </w:r>
            <w:proofErr w:type="spellEnd"/>
            <w:r>
              <w:rPr>
                <w:rFonts w:cs="Arial"/>
                <w:b/>
                <w:bCs/>
                <w:i/>
                <w:iCs/>
                <w:sz w:val="16"/>
                <w:szCs w:val="16"/>
              </w:rPr>
              <w:t xml:space="preserve"> </w:t>
            </w:r>
            <w:proofErr w:type="spellStart"/>
            <w:r>
              <w:rPr>
                <w:rFonts w:cs="Arial"/>
                <w:b/>
                <w:bCs/>
                <w:i/>
                <w:iCs/>
                <w:sz w:val="16"/>
                <w:szCs w:val="16"/>
              </w:rPr>
              <w:t>arenasi</w:t>
            </w:r>
            <w:proofErr w:type="spellEnd"/>
            <w:r>
              <w:rPr>
                <w:rFonts w:cs="Arial"/>
                <w:b/>
                <w:bCs/>
                <w:i/>
                <w:iCs/>
                <w:sz w:val="16"/>
                <w:szCs w:val="16"/>
              </w:rPr>
              <w:t>*</w:t>
            </w:r>
          </w:p>
        </w:tc>
        <w:tc>
          <w:tcPr>
            <w:tcW w:w="3685" w:type="dxa"/>
            <w:vAlign w:val="bottom"/>
          </w:tcPr>
          <w:p w14:paraId="1F96040E" w14:textId="05AF65E4"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Larsen, 2011</w:t>
            </w:r>
          </w:p>
        </w:tc>
        <w:tc>
          <w:tcPr>
            <w:tcW w:w="1134" w:type="dxa"/>
            <w:vAlign w:val="bottom"/>
          </w:tcPr>
          <w:p w14:paraId="59266187" w14:textId="3F1B37D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30786D15" w14:textId="123A8D8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35B59BC3"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836D7A2" w14:textId="13832D43"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0AFB1E9F" w14:textId="1254C35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5ED27926" w14:textId="3A21452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4B7E9A45" w14:textId="44B5B89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Akanthophoreidae</w:t>
            </w:r>
            <w:proofErr w:type="spellEnd"/>
          </w:p>
        </w:tc>
        <w:tc>
          <w:tcPr>
            <w:tcW w:w="2693" w:type="dxa"/>
            <w:vAlign w:val="bottom"/>
          </w:tcPr>
          <w:p w14:paraId="52F11F62" w14:textId="2DAC9B8F"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Tumidochelia</w:t>
            </w:r>
            <w:proofErr w:type="spellEnd"/>
            <w:r>
              <w:rPr>
                <w:rFonts w:cs="Arial"/>
                <w:b/>
                <w:bCs/>
                <w:i/>
                <w:iCs/>
                <w:sz w:val="16"/>
                <w:szCs w:val="16"/>
              </w:rPr>
              <w:t xml:space="preserve"> </w:t>
            </w:r>
            <w:proofErr w:type="spellStart"/>
            <w:r>
              <w:rPr>
                <w:rFonts w:cs="Arial"/>
                <w:b/>
                <w:bCs/>
                <w:i/>
                <w:iCs/>
                <w:sz w:val="16"/>
                <w:szCs w:val="16"/>
              </w:rPr>
              <w:t>tuberculata</w:t>
            </w:r>
            <w:proofErr w:type="spellEnd"/>
            <w:r>
              <w:rPr>
                <w:rFonts w:cs="Arial"/>
                <w:b/>
                <w:bCs/>
                <w:i/>
                <w:iCs/>
                <w:sz w:val="16"/>
                <w:szCs w:val="16"/>
              </w:rPr>
              <w:t>*</w:t>
            </w:r>
          </w:p>
        </w:tc>
        <w:tc>
          <w:tcPr>
            <w:tcW w:w="3685" w:type="dxa"/>
            <w:vAlign w:val="bottom"/>
          </w:tcPr>
          <w:p w14:paraId="074DD609" w14:textId="7A1577F8"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Larsen, 2011</w:t>
            </w:r>
          </w:p>
        </w:tc>
        <w:tc>
          <w:tcPr>
            <w:tcW w:w="1134" w:type="dxa"/>
            <w:vAlign w:val="bottom"/>
          </w:tcPr>
          <w:p w14:paraId="5018CC2B" w14:textId="6B3766D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625D7099" w14:textId="477269D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54B026F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3255D30" w14:textId="26DF4837"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1B74A9A5" w14:textId="25BA8F5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59CE30D" w14:textId="773F34C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4EBF47D5" w14:textId="5429C8E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Colletteidae</w:t>
            </w:r>
            <w:proofErr w:type="spellEnd"/>
          </w:p>
        </w:tc>
        <w:tc>
          <w:tcPr>
            <w:tcW w:w="2693" w:type="dxa"/>
            <w:vAlign w:val="bottom"/>
          </w:tcPr>
          <w:p w14:paraId="1B33959E" w14:textId="4589A724"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Collettea</w:t>
            </w:r>
            <w:proofErr w:type="spellEnd"/>
            <w:r>
              <w:rPr>
                <w:rFonts w:cs="Arial"/>
                <w:b/>
                <w:bCs/>
                <w:i/>
                <w:iCs/>
                <w:sz w:val="16"/>
                <w:szCs w:val="16"/>
              </w:rPr>
              <w:t xml:space="preserve"> aspera*</w:t>
            </w:r>
          </w:p>
        </w:tc>
        <w:tc>
          <w:tcPr>
            <w:tcW w:w="3685" w:type="dxa"/>
            <w:vAlign w:val="bottom"/>
          </w:tcPr>
          <w:p w14:paraId="24FF7CB5" w14:textId="77021DF2"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Wi, Suh &amp; Kim, 2015</w:t>
            </w:r>
          </w:p>
        </w:tc>
        <w:tc>
          <w:tcPr>
            <w:tcW w:w="1134" w:type="dxa"/>
            <w:vAlign w:val="bottom"/>
          </w:tcPr>
          <w:p w14:paraId="785FE8F8" w14:textId="7048DC6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12795B4C" w14:textId="363C19E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54C3FD03"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4D46A1E" w14:textId="2A4ADD58"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63F7A8D5" w14:textId="2D6EE64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2F14EC77" w14:textId="3A7A692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50C05916" w14:textId="3275A89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Colletteidae</w:t>
            </w:r>
            <w:proofErr w:type="spellEnd"/>
          </w:p>
        </w:tc>
        <w:tc>
          <w:tcPr>
            <w:tcW w:w="2693" w:type="dxa"/>
            <w:vAlign w:val="bottom"/>
          </w:tcPr>
          <w:p w14:paraId="7E26823F" w14:textId="72947A9D"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Collettea</w:t>
            </w:r>
            <w:proofErr w:type="spellEnd"/>
            <w:r>
              <w:rPr>
                <w:rFonts w:cs="Arial"/>
                <w:b/>
                <w:bCs/>
                <w:i/>
                <w:iCs/>
                <w:sz w:val="16"/>
                <w:szCs w:val="16"/>
              </w:rPr>
              <w:t xml:space="preserve"> </w:t>
            </w:r>
            <w:proofErr w:type="spellStart"/>
            <w:r>
              <w:rPr>
                <w:rFonts w:cs="Arial"/>
                <w:b/>
                <w:bCs/>
                <w:i/>
                <w:iCs/>
                <w:sz w:val="16"/>
                <w:szCs w:val="16"/>
              </w:rPr>
              <w:t>eminula</w:t>
            </w:r>
            <w:proofErr w:type="spellEnd"/>
            <w:r>
              <w:rPr>
                <w:rFonts w:cs="Arial"/>
                <w:b/>
                <w:bCs/>
                <w:i/>
                <w:iCs/>
                <w:sz w:val="16"/>
                <w:szCs w:val="16"/>
              </w:rPr>
              <w:t>*</w:t>
            </w:r>
          </w:p>
        </w:tc>
        <w:tc>
          <w:tcPr>
            <w:tcW w:w="3685" w:type="dxa"/>
            <w:vAlign w:val="bottom"/>
          </w:tcPr>
          <w:p w14:paraId="265FA240" w14:textId="7C391FD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Wi, Suh &amp; Kim, 2015</w:t>
            </w:r>
          </w:p>
        </w:tc>
        <w:tc>
          <w:tcPr>
            <w:tcW w:w="1134" w:type="dxa"/>
            <w:vAlign w:val="bottom"/>
          </w:tcPr>
          <w:p w14:paraId="3DE0325D" w14:textId="1B1BCAD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CF8EDB4" w14:textId="14413AE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7FA2A309"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DCE4822" w14:textId="7C0F7915"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6DB23DB4" w14:textId="728A1D8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9F61E3F" w14:textId="76C00F2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21F33A78" w14:textId="0E37551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Colletteidae</w:t>
            </w:r>
            <w:proofErr w:type="spellEnd"/>
          </w:p>
        </w:tc>
        <w:tc>
          <w:tcPr>
            <w:tcW w:w="2693" w:type="dxa"/>
            <w:vAlign w:val="bottom"/>
          </w:tcPr>
          <w:p w14:paraId="0B16D06F" w14:textId="413FA7A2"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Collettea</w:t>
            </w:r>
            <w:proofErr w:type="spellEnd"/>
            <w:r>
              <w:rPr>
                <w:rFonts w:cs="Arial"/>
                <w:i/>
                <w:iCs/>
                <w:sz w:val="16"/>
                <w:szCs w:val="16"/>
              </w:rPr>
              <w:t xml:space="preserve"> </w:t>
            </w:r>
            <w:proofErr w:type="spellStart"/>
            <w:r>
              <w:rPr>
                <w:rFonts w:cs="Arial"/>
                <w:i/>
                <w:iCs/>
                <w:sz w:val="16"/>
                <w:szCs w:val="16"/>
              </w:rPr>
              <w:t>larviformis</w:t>
            </w:r>
            <w:proofErr w:type="spellEnd"/>
          </w:p>
        </w:tc>
        <w:tc>
          <w:tcPr>
            <w:tcW w:w="3685" w:type="dxa"/>
            <w:vAlign w:val="bottom"/>
          </w:tcPr>
          <w:p w14:paraId="0546E6B4" w14:textId="4B1C68D2"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Kudinova</w:t>
            </w:r>
            <w:proofErr w:type="spellEnd"/>
            <w:r>
              <w:rPr>
                <w:rFonts w:cs="Arial"/>
                <w:sz w:val="16"/>
                <w:szCs w:val="16"/>
              </w:rPr>
              <w:t>-Pasternak, 1973)</w:t>
            </w:r>
          </w:p>
        </w:tc>
        <w:tc>
          <w:tcPr>
            <w:tcW w:w="1134" w:type="dxa"/>
            <w:vAlign w:val="bottom"/>
          </w:tcPr>
          <w:p w14:paraId="0C0D3999" w14:textId="1759421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DD</w:t>
            </w:r>
          </w:p>
        </w:tc>
        <w:tc>
          <w:tcPr>
            <w:tcW w:w="851" w:type="dxa"/>
            <w:vAlign w:val="bottom"/>
          </w:tcPr>
          <w:p w14:paraId="72674A84" w14:textId="5648B84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66DCE5AB"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D557E7E" w14:textId="2A8A2738"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73E262BD" w14:textId="12AB56A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4EF2EAFD" w14:textId="5677DE9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582DCF57" w14:textId="3B6FF4C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Colletteidae</w:t>
            </w:r>
            <w:proofErr w:type="spellEnd"/>
          </w:p>
        </w:tc>
        <w:tc>
          <w:tcPr>
            <w:tcW w:w="2693" w:type="dxa"/>
            <w:vAlign w:val="bottom"/>
          </w:tcPr>
          <w:p w14:paraId="707817DE" w14:textId="341E09B7"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Collettea</w:t>
            </w:r>
            <w:proofErr w:type="spellEnd"/>
            <w:r>
              <w:rPr>
                <w:rFonts w:cs="Arial"/>
                <w:i/>
                <w:iCs/>
                <w:sz w:val="16"/>
                <w:szCs w:val="16"/>
              </w:rPr>
              <w:t xml:space="preserve"> </w:t>
            </w:r>
            <w:proofErr w:type="spellStart"/>
            <w:r>
              <w:rPr>
                <w:rFonts w:cs="Arial"/>
                <w:i/>
                <w:iCs/>
                <w:sz w:val="16"/>
                <w:szCs w:val="16"/>
              </w:rPr>
              <w:t>lilliputa</w:t>
            </w:r>
            <w:proofErr w:type="spellEnd"/>
          </w:p>
        </w:tc>
        <w:tc>
          <w:tcPr>
            <w:tcW w:w="3685" w:type="dxa"/>
            <w:vAlign w:val="bottom"/>
          </w:tcPr>
          <w:p w14:paraId="4A3882A1" w14:textId="3E33EA2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Blazewicz-</w:t>
            </w:r>
            <w:proofErr w:type="spellStart"/>
            <w:r>
              <w:rPr>
                <w:rFonts w:cs="Arial"/>
                <w:sz w:val="16"/>
                <w:szCs w:val="16"/>
              </w:rPr>
              <w:t>Paszkowycz</w:t>
            </w:r>
            <w:proofErr w:type="spellEnd"/>
            <w:r>
              <w:rPr>
                <w:rFonts w:cs="Arial"/>
                <w:sz w:val="16"/>
                <w:szCs w:val="16"/>
              </w:rPr>
              <w:t xml:space="preserve"> &amp; Larsen, 2005</w:t>
            </w:r>
          </w:p>
        </w:tc>
        <w:tc>
          <w:tcPr>
            <w:tcW w:w="1134" w:type="dxa"/>
            <w:vAlign w:val="bottom"/>
          </w:tcPr>
          <w:p w14:paraId="74F83260" w14:textId="23A4494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DD</w:t>
            </w:r>
          </w:p>
        </w:tc>
        <w:tc>
          <w:tcPr>
            <w:tcW w:w="851" w:type="dxa"/>
            <w:vAlign w:val="bottom"/>
          </w:tcPr>
          <w:p w14:paraId="70B18F8C" w14:textId="709B055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543B830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363BC0B" w14:textId="157421C8"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6431D38D" w14:textId="02F2EB8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68DB517" w14:textId="62A58EB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656930A2" w14:textId="39C5084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Colletteidae</w:t>
            </w:r>
            <w:proofErr w:type="spellEnd"/>
          </w:p>
        </w:tc>
        <w:tc>
          <w:tcPr>
            <w:tcW w:w="2693" w:type="dxa"/>
            <w:vAlign w:val="bottom"/>
          </w:tcPr>
          <w:p w14:paraId="0F7BABAB" w14:textId="149AF65F"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Collettea</w:t>
            </w:r>
            <w:proofErr w:type="spellEnd"/>
            <w:r>
              <w:rPr>
                <w:rFonts w:cs="Arial"/>
                <w:i/>
                <w:iCs/>
                <w:sz w:val="16"/>
                <w:szCs w:val="16"/>
              </w:rPr>
              <w:t xml:space="preserve"> </w:t>
            </w:r>
            <w:proofErr w:type="spellStart"/>
            <w:r>
              <w:rPr>
                <w:rFonts w:cs="Arial"/>
                <w:i/>
                <w:iCs/>
                <w:sz w:val="16"/>
                <w:szCs w:val="16"/>
              </w:rPr>
              <w:t>longipedia</w:t>
            </w:r>
            <w:proofErr w:type="spellEnd"/>
          </w:p>
        </w:tc>
        <w:tc>
          <w:tcPr>
            <w:tcW w:w="3685" w:type="dxa"/>
            <w:vAlign w:val="bottom"/>
          </w:tcPr>
          <w:p w14:paraId="1675796B" w14:textId="13E3E765"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Kudinova</w:t>
            </w:r>
            <w:proofErr w:type="spellEnd"/>
            <w:r>
              <w:rPr>
                <w:rFonts w:cs="Arial"/>
                <w:sz w:val="16"/>
                <w:szCs w:val="16"/>
              </w:rPr>
              <w:t>-Pasternak, 1986</w:t>
            </w:r>
          </w:p>
        </w:tc>
        <w:tc>
          <w:tcPr>
            <w:tcW w:w="1134" w:type="dxa"/>
            <w:vAlign w:val="bottom"/>
          </w:tcPr>
          <w:p w14:paraId="33BFBD7C" w14:textId="4E9D5E3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DD</w:t>
            </w:r>
          </w:p>
        </w:tc>
        <w:tc>
          <w:tcPr>
            <w:tcW w:w="851" w:type="dxa"/>
            <w:vAlign w:val="bottom"/>
          </w:tcPr>
          <w:p w14:paraId="5DD5200D" w14:textId="063494E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3C979C8B"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A1EFB31" w14:textId="0BC7C5B6"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61973122" w14:textId="1F2BD7E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0044D73F" w14:textId="5B71E53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6C0242F5" w14:textId="6ABEC67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Colletteidae</w:t>
            </w:r>
            <w:proofErr w:type="spellEnd"/>
          </w:p>
        </w:tc>
        <w:tc>
          <w:tcPr>
            <w:tcW w:w="2693" w:type="dxa"/>
            <w:vAlign w:val="bottom"/>
          </w:tcPr>
          <w:p w14:paraId="2DCF9E41" w14:textId="43CD4D4F"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Collettea</w:t>
            </w:r>
            <w:proofErr w:type="spellEnd"/>
            <w:r>
              <w:rPr>
                <w:rFonts w:cs="Arial"/>
                <w:b/>
                <w:bCs/>
                <w:i/>
                <w:iCs/>
                <w:sz w:val="16"/>
                <w:szCs w:val="16"/>
              </w:rPr>
              <w:t xml:space="preserve"> </w:t>
            </w:r>
            <w:proofErr w:type="spellStart"/>
            <w:r>
              <w:rPr>
                <w:rFonts w:cs="Arial"/>
                <w:b/>
                <w:bCs/>
                <w:i/>
                <w:iCs/>
                <w:sz w:val="16"/>
                <w:szCs w:val="16"/>
              </w:rPr>
              <w:t>longisetosa</w:t>
            </w:r>
            <w:proofErr w:type="spellEnd"/>
            <w:r>
              <w:rPr>
                <w:rFonts w:cs="Arial"/>
                <w:b/>
                <w:bCs/>
                <w:i/>
                <w:iCs/>
                <w:sz w:val="16"/>
                <w:szCs w:val="16"/>
              </w:rPr>
              <w:t>*</w:t>
            </w:r>
          </w:p>
        </w:tc>
        <w:tc>
          <w:tcPr>
            <w:tcW w:w="3685" w:type="dxa"/>
            <w:vAlign w:val="bottom"/>
          </w:tcPr>
          <w:p w14:paraId="10F6DF09" w14:textId="5E71E2BC"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Larsen, 2011</w:t>
            </w:r>
          </w:p>
        </w:tc>
        <w:tc>
          <w:tcPr>
            <w:tcW w:w="1134" w:type="dxa"/>
            <w:vAlign w:val="bottom"/>
          </w:tcPr>
          <w:p w14:paraId="69D71151" w14:textId="6AAE5E8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AC04157" w14:textId="11A9704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2C740E37"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F5D56BE" w14:textId="63817A7E"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5AD56D1F" w14:textId="6E74D4A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48C81DA5" w14:textId="5049C73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4026258C" w14:textId="6769417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Colletteidae</w:t>
            </w:r>
            <w:proofErr w:type="spellEnd"/>
          </w:p>
        </w:tc>
        <w:tc>
          <w:tcPr>
            <w:tcW w:w="2693" w:type="dxa"/>
            <w:vAlign w:val="bottom"/>
          </w:tcPr>
          <w:p w14:paraId="127B4733" w14:textId="0BA1EF2D"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Collettea</w:t>
            </w:r>
            <w:proofErr w:type="spellEnd"/>
            <w:r>
              <w:rPr>
                <w:rFonts w:cs="Arial"/>
                <w:b/>
                <w:bCs/>
                <w:i/>
                <w:iCs/>
                <w:sz w:val="16"/>
                <w:szCs w:val="16"/>
              </w:rPr>
              <w:t xml:space="preserve"> </w:t>
            </w:r>
            <w:proofErr w:type="spellStart"/>
            <w:r>
              <w:rPr>
                <w:rFonts w:cs="Arial"/>
                <w:b/>
                <w:bCs/>
                <w:i/>
                <w:iCs/>
                <w:sz w:val="16"/>
                <w:szCs w:val="16"/>
              </w:rPr>
              <w:t>prominentia</w:t>
            </w:r>
            <w:proofErr w:type="spellEnd"/>
            <w:r>
              <w:rPr>
                <w:rFonts w:cs="Arial"/>
                <w:b/>
                <w:bCs/>
                <w:i/>
                <w:iCs/>
                <w:sz w:val="16"/>
                <w:szCs w:val="16"/>
              </w:rPr>
              <w:t>*</w:t>
            </w:r>
          </w:p>
        </w:tc>
        <w:tc>
          <w:tcPr>
            <w:tcW w:w="3685" w:type="dxa"/>
            <w:vAlign w:val="bottom"/>
          </w:tcPr>
          <w:p w14:paraId="1E67331D" w14:textId="53DF4CBB"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Wi, Suh &amp; Kim, 2015</w:t>
            </w:r>
          </w:p>
        </w:tc>
        <w:tc>
          <w:tcPr>
            <w:tcW w:w="1134" w:type="dxa"/>
            <w:vAlign w:val="bottom"/>
          </w:tcPr>
          <w:p w14:paraId="7820B33A" w14:textId="73610E8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1988B427" w14:textId="2466A39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1F3DF25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B5229D8" w14:textId="1E3CBB5E"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1A1C49D1" w14:textId="088A4BB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4A48A4A0" w14:textId="5E5C1C7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5FE075D3" w14:textId="5924FDB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Colletteidae</w:t>
            </w:r>
            <w:proofErr w:type="spellEnd"/>
          </w:p>
        </w:tc>
        <w:tc>
          <w:tcPr>
            <w:tcW w:w="2693" w:type="dxa"/>
            <w:vAlign w:val="bottom"/>
          </w:tcPr>
          <w:p w14:paraId="4115087A" w14:textId="15B8563B"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Leptognathiella</w:t>
            </w:r>
            <w:proofErr w:type="spellEnd"/>
            <w:r>
              <w:rPr>
                <w:rFonts w:cs="Arial"/>
                <w:i/>
                <w:iCs/>
                <w:sz w:val="16"/>
                <w:szCs w:val="16"/>
              </w:rPr>
              <w:t xml:space="preserve"> </w:t>
            </w:r>
            <w:proofErr w:type="spellStart"/>
            <w:r>
              <w:rPr>
                <w:rFonts w:cs="Arial"/>
                <w:i/>
                <w:iCs/>
                <w:sz w:val="16"/>
                <w:szCs w:val="16"/>
              </w:rPr>
              <w:t>clivicola</w:t>
            </w:r>
            <w:proofErr w:type="spellEnd"/>
          </w:p>
        </w:tc>
        <w:tc>
          <w:tcPr>
            <w:tcW w:w="3685" w:type="dxa"/>
            <w:vAlign w:val="bottom"/>
          </w:tcPr>
          <w:p w14:paraId="5EF30E94" w14:textId="75EBCAF7"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Bird &amp; </w:t>
            </w:r>
            <w:proofErr w:type="spellStart"/>
            <w:r>
              <w:rPr>
                <w:rFonts w:cs="Arial"/>
                <w:sz w:val="16"/>
                <w:szCs w:val="16"/>
              </w:rPr>
              <w:t>Holdich</w:t>
            </w:r>
            <w:proofErr w:type="spellEnd"/>
            <w:r>
              <w:rPr>
                <w:rFonts w:cs="Arial"/>
                <w:sz w:val="16"/>
                <w:szCs w:val="16"/>
              </w:rPr>
              <w:t>, 1984</w:t>
            </w:r>
          </w:p>
        </w:tc>
        <w:tc>
          <w:tcPr>
            <w:tcW w:w="1134" w:type="dxa"/>
            <w:vAlign w:val="bottom"/>
          </w:tcPr>
          <w:p w14:paraId="2D8330F0" w14:textId="48AF97F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G</w:t>
            </w:r>
          </w:p>
        </w:tc>
        <w:tc>
          <w:tcPr>
            <w:tcW w:w="851" w:type="dxa"/>
            <w:vAlign w:val="bottom"/>
          </w:tcPr>
          <w:p w14:paraId="1CF9339E" w14:textId="4523942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0BD95F9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687BBF1" w14:textId="177E1C06"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4041E471" w14:textId="63E1623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3AE59F5D" w14:textId="5B4B7B3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161F843C" w14:textId="3E442FA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Colletteidae</w:t>
            </w:r>
            <w:proofErr w:type="spellEnd"/>
          </w:p>
        </w:tc>
        <w:tc>
          <w:tcPr>
            <w:tcW w:w="2693" w:type="dxa"/>
            <w:vAlign w:val="bottom"/>
          </w:tcPr>
          <w:p w14:paraId="5220B648" w14:textId="3DDAB877"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Leptognathiella</w:t>
            </w:r>
            <w:proofErr w:type="spellEnd"/>
            <w:r>
              <w:rPr>
                <w:rFonts w:cs="Arial"/>
                <w:i/>
                <w:iCs/>
                <w:sz w:val="16"/>
                <w:szCs w:val="16"/>
              </w:rPr>
              <w:t xml:space="preserve"> </w:t>
            </w:r>
            <w:proofErr w:type="spellStart"/>
            <w:r>
              <w:rPr>
                <w:rFonts w:cs="Arial"/>
                <w:i/>
                <w:iCs/>
                <w:sz w:val="16"/>
                <w:szCs w:val="16"/>
              </w:rPr>
              <w:t>occidentis</w:t>
            </w:r>
            <w:proofErr w:type="spellEnd"/>
          </w:p>
        </w:tc>
        <w:tc>
          <w:tcPr>
            <w:tcW w:w="3685" w:type="dxa"/>
            <w:vAlign w:val="bottom"/>
          </w:tcPr>
          <w:p w14:paraId="4BFDC2BF" w14:textId="579EB9BE"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Larsen, 2005</w:t>
            </w:r>
          </w:p>
        </w:tc>
        <w:tc>
          <w:tcPr>
            <w:tcW w:w="1134" w:type="dxa"/>
            <w:vAlign w:val="bottom"/>
          </w:tcPr>
          <w:p w14:paraId="6124E403" w14:textId="1D76F09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5F4C43FE" w14:textId="5BC25AE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667BAC4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D35B293" w14:textId="13115144"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00106F26" w14:textId="0C9BB59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1184ABB2" w14:textId="320EA94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29BB898F" w14:textId="274C697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Colletteidae</w:t>
            </w:r>
            <w:proofErr w:type="spellEnd"/>
          </w:p>
        </w:tc>
        <w:tc>
          <w:tcPr>
            <w:tcW w:w="2693" w:type="dxa"/>
            <w:vAlign w:val="bottom"/>
          </w:tcPr>
          <w:p w14:paraId="1A98F56F" w14:textId="272426F6"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Macrinella</w:t>
            </w:r>
            <w:proofErr w:type="spellEnd"/>
            <w:r>
              <w:rPr>
                <w:rFonts w:cs="Arial"/>
                <w:i/>
                <w:iCs/>
                <w:sz w:val="16"/>
                <w:szCs w:val="16"/>
              </w:rPr>
              <w:t xml:space="preserve"> </w:t>
            </w:r>
            <w:proofErr w:type="spellStart"/>
            <w:r>
              <w:rPr>
                <w:rFonts w:cs="Arial"/>
                <w:i/>
                <w:iCs/>
                <w:sz w:val="16"/>
                <w:szCs w:val="16"/>
              </w:rPr>
              <w:t>clavipes</w:t>
            </w:r>
            <w:proofErr w:type="spellEnd"/>
          </w:p>
        </w:tc>
        <w:tc>
          <w:tcPr>
            <w:tcW w:w="3685" w:type="dxa"/>
            <w:vAlign w:val="bottom"/>
          </w:tcPr>
          <w:p w14:paraId="790C535A" w14:textId="1E2F086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(Hansen, 1913)</w:t>
            </w:r>
          </w:p>
        </w:tc>
        <w:tc>
          <w:tcPr>
            <w:tcW w:w="1134" w:type="dxa"/>
            <w:vAlign w:val="bottom"/>
          </w:tcPr>
          <w:p w14:paraId="68E68E17" w14:textId="36BC0B5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G</w:t>
            </w:r>
          </w:p>
        </w:tc>
        <w:tc>
          <w:tcPr>
            <w:tcW w:w="851" w:type="dxa"/>
            <w:vAlign w:val="bottom"/>
          </w:tcPr>
          <w:p w14:paraId="6FE605DC" w14:textId="252D170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1785D1DE"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18CF43D" w14:textId="4CFD36F9"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078296D7" w14:textId="1D828E8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37E15EF1" w14:textId="6F463C3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5C041D2A" w14:textId="79A8FEC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Neotanaidae</w:t>
            </w:r>
            <w:proofErr w:type="spellEnd"/>
          </w:p>
        </w:tc>
        <w:tc>
          <w:tcPr>
            <w:tcW w:w="2693" w:type="dxa"/>
            <w:vAlign w:val="bottom"/>
          </w:tcPr>
          <w:p w14:paraId="24DFB764" w14:textId="142E5AB7"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Neotanais</w:t>
            </w:r>
            <w:proofErr w:type="spellEnd"/>
            <w:r>
              <w:rPr>
                <w:rFonts w:cs="Arial"/>
                <w:b/>
                <w:bCs/>
                <w:i/>
                <w:iCs/>
                <w:sz w:val="16"/>
                <w:szCs w:val="16"/>
              </w:rPr>
              <w:t xml:space="preserve"> brevis*</w:t>
            </w:r>
          </w:p>
        </w:tc>
        <w:tc>
          <w:tcPr>
            <w:tcW w:w="3685" w:type="dxa"/>
            <w:vAlign w:val="bottom"/>
          </w:tcPr>
          <w:p w14:paraId="358B36B8" w14:textId="232FE172"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Wi, Suh &amp; Yu, 2015</w:t>
            </w:r>
          </w:p>
        </w:tc>
        <w:tc>
          <w:tcPr>
            <w:tcW w:w="1134" w:type="dxa"/>
            <w:vAlign w:val="bottom"/>
          </w:tcPr>
          <w:p w14:paraId="38BEFDF2" w14:textId="3DC93AE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1221033C" w14:textId="0DCF583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53AADC7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3D0E68D" w14:textId="1967D9B5"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00296BD8" w14:textId="67ABE4F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501AEEEC" w14:textId="34B80FD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344CA915" w14:textId="7B7498D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Neotanaidae</w:t>
            </w:r>
            <w:proofErr w:type="spellEnd"/>
          </w:p>
        </w:tc>
        <w:tc>
          <w:tcPr>
            <w:tcW w:w="2693" w:type="dxa"/>
            <w:vAlign w:val="bottom"/>
          </w:tcPr>
          <w:p w14:paraId="7BFF4837" w14:textId="090CAE19"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Neotanais</w:t>
            </w:r>
            <w:proofErr w:type="spellEnd"/>
            <w:r>
              <w:rPr>
                <w:rFonts w:cs="Arial"/>
                <w:b/>
                <w:bCs/>
                <w:i/>
                <w:iCs/>
                <w:sz w:val="16"/>
                <w:szCs w:val="16"/>
              </w:rPr>
              <w:t xml:space="preserve"> </w:t>
            </w:r>
            <w:proofErr w:type="spellStart"/>
            <w:r>
              <w:rPr>
                <w:rFonts w:cs="Arial"/>
                <w:b/>
                <w:bCs/>
                <w:i/>
                <w:iCs/>
                <w:sz w:val="16"/>
                <w:szCs w:val="16"/>
              </w:rPr>
              <w:t>capillus</w:t>
            </w:r>
            <w:proofErr w:type="spellEnd"/>
            <w:r>
              <w:rPr>
                <w:rFonts w:cs="Arial"/>
                <w:b/>
                <w:bCs/>
                <w:i/>
                <w:iCs/>
                <w:sz w:val="16"/>
                <w:szCs w:val="16"/>
              </w:rPr>
              <w:t>*</w:t>
            </w:r>
          </w:p>
        </w:tc>
        <w:tc>
          <w:tcPr>
            <w:tcW w:w="3685" w:type="dxa"/>
            <w:vAlign w:val="bottom"/>
          </w:tcPr>
          <w:p w14:paraId="0B827206" w14:textId="28530011"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Wi, Suh &amp; Yu, 2014</w:t>
            </w:r>
          </w:p>
        </w:tc>
        <w:tc>
          <w:tcPr>
            <w:tcW w:w="1134" w:type="dxa"/>
            <w:vAlign w:val="bottom"/>
          </w:tcPr>
          <w:p w14:paraId="265D1664" w14:textId="24E1081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C30B55F" w14:textId="4E06A01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53C59C2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CD7E092" w14:textId="4B5A77AB"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60CF351A" w14:textId="6DAA748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08350E26" w14:textId="500DE45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766C8A43" w14:textId="78D13C8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Neotanaidae</w:t>
            </w:r>
            <w:proofErr w:type="spellEnd"/>
          </w:p>
        </w:tc>
        <w:tc>
          <w:tcPr>
            <w:tcW w:w="2693" w:type="dxa"/>
            <w:vAlign w:val="bottom"/>
          </w:tcPr>
          <w:p w14:paraId="3D0130F7" w14:textId="251C30F5"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Neotanais</w:t>
            </w:r>
            <w:proofErr w:type="spellEnd"/>
            <w:r>
              <w:rPr>
                <w:rFonts w:cs="Arial"/>
                <w:b/>
                <w:bCs/>
                <w:i/>
                <w:iCs/>
                <w:sz w:val="16"/>
                <w:szCs w:val="16"/>
              </w:rPr>
              <w:t xml:space="preserve"> </w:t>
            </w:r>
            <w:proofErr w:type="spellStart"/>
            <w:r>
              <w:rPr>
                <w:rFonts w:cs="Arial"/>
                <w:b/>
                <w:bCs/>
                <w:i/>
                <w:iCs/>
                <w:sz w:val="16"/>
                <w:szCs w:val="16"/>
              </w:rPr>
              <w:t>pacificus</w:t>
            </w:r>
            <w:proofErr w:type="spellEnd"/>
            <w:r>
              <w:rPr>
                <w:rFonts w:cs="Arial"/>
                <w:b/>
                <w:bCs/>
                <w:i/>
                <w:iCs/>
                <w:sz w:val="16"/>
                <w:szCs w:val="16"/>
              </w:rPr>
              <w:t>*</w:t>
            </w:r>
          </w:p>
        </w:tc>
        <w:tc>
          <w:tcPr>
            <w:tcW w:w="3685" w:type="dxa"/>
            <w:vAlign w:val="bottom"/>
          </w:tcPr>
          <w:p w14:paraId="71C03AAF" w14:textId="19B5D4EE"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Wi, Suh &amp; Yu, 2014</w:t>
            </w:r>
          </w:p>
        </w:tc>
        <w:tc>
          <w:tcPr>
            <w:tcW w:w="1134" w:type="dxa"/>
            <w:vAlign w:val="bottom"/>
          </w:tcPr>
          <w:p w14:paraId="76984C4C" w14:textId="42A1685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4BB40236" w14:textId="452BC67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631093D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F05138F" w14:textId="5BF84184"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60CC2B0A" w14:textId="49FC2D1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139C1386" w14:textId="5B008E5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65A5BCF1" w14:textId="337590F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Neotanaidae</w:t>
            </w:r>
            <w:proofErr w:type="spellEnd"/>
          </w:p>
        </w:tc>
        <w:tc>
          <w:tcPr>
            <w:tcW w:w="2693" w:type="dxa"/>
            <w:vAlign w:val="bottom"/>
          </w:tcPr>
          <w:p w14:paraId="224E4B69" w14:textId="776C4FD3"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Neotanais</w:t>
            </w:r>
            <w:proofErr w:type="spellEnd"/>
            <w:r>
              <w:rPr>
                <w:rFonts w:cs="Arial"/>
                <w:b/>
                <w:bCs/>
                <w:i/>
                <w:iCs/>
                <w:sz w:val="16"/>
                <w:szCs w:val="16"/>
              </w:rPr>
              <w:t xml:space="preserve"> </w:t>
            </w:r>
            <w:proofErr w:type="spellStart"/>
            <w:r>
              <w:rPr>
                <w:rFonts w:cs="Arial"/>
                <w:b/>
                <w:bCs/>
                <w:i/>
                <w:iCs/>
                <w:sz w:val="16"/>
                <w:szCs w:val="16"/>
              </w:rPr>
              <w:t>triqueturus</w:t>
            </w:r>
            <w:proofErr w:type="spellEnd"/>
            <w:r>
              <w:rPr>
                <w:rFonts w:cs="Arial"/>
                <w:b/>
                <w:bCs/>
                <w:i/>
                <w:iCs/>
                <w:sz w:val="16"/>
                <w:szCs w:val="16"/>
              </w:rPr>
              <w:t>*</w:t>
            </w:r>
          </w:p>
        </w:tc>
        <w:tc>
          <w:tcPr>
            <w:tcW w:w="3685" w:type="dxa"/>
            <w:vAlign w:val="bottom"/>
          </w:tcPr>
          <w:p w14:paraId="30AFB72A" w14:textId="41379E24"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Wi, Suh &amp; Yu, 2015</w:t>
            </w:r>
          </w:p>
        </w:tc>
        <w:tc>
          <w:tcPr>
            <w:tcW w:w="1134" w:type="dxa"/>
            <w:vAlign w:val="bottom"/>
          </w:tcPr>
          <w:p w14:paraId="60128CB0" w14:textId="4D0AB4E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42AC3240" w14:textId="2D22C8F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6D443CC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E03BF93" w14:textId="3827ADAB"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40D92D8A" w14:textId="247FC7D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6B4D761" w14:textId="209CB56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42B792AF" w14:textId="53502D4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Neotanaidae</w:t>
            </w:r>
            <w:proofErr w:type="spellEnd"/>
          </w:p>
        </w:tc>
        <w:tc>
          <w:tcPr>
            <w:tcW w:w="2693" w:type="dxa"/>
            <w:vAlign w:val="bottom"/>
          </w:tcPr>
          <w:p w14:paraId="17831360" w14:textId="43CBBC5C"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Venusticrus</w:t>
            </w:r>
            <w:proofErr w:type="spellEnd"/>
            <w:r>
              <w:rPr>
                <w:rFonts w:cs="Arial"/>
                <w:i/>
                <w:iCs/>
                <w:sz w:val="16"/>
                <w:szCs w:val="16"/>
              </w:rPr>
              <w:t xml:space="preserve"> </w:t>
            </w:r>
            <w:proofErr w:type="spellStart"/>
            <w:r>
              <w:rPr>
                <w:rFonts w:cs="Arial"/>
                <w:i/>
                <w:iCs/>
                <w:sz w:val="16"/>
                <w:szCs w:val="16"/>
              </w:rPr>
              <w:t>rotermundiae</w:t>
            </w:r>
            <w:proofErr w:type="spellEnd"/>
          </w:p>
        </w:tc>
        <w:tc>
          <w:tcPr>
            <w:tcW w:w="3685" w:type="dxa"/>
            <w:vAlign w:val="bottom"/>
          </w:tcPr>
          <w:p w14:paraId="1A8B0E83" w14:textId="4F122206"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Weigmann</w:t>
            </w:r>
            <w:proofErr w:type="spellEnd"/>
            <w:r>
              <w:rPr>
                <w:rFonts w:cs="Arial"/>
                <w:sz w:val="16"/>
                <w:szCs w:val="16"/>
              </w:rPr>
              <w:t xml:space="preserve"> &amp; Guerrero-</w:t>
            </w:r>
            <w:proofErr w:type="spellStart"/>
            <w:r>
              <w:rPr>
                <w:rFonts w:cs="Arial"/>
                <w:sz w:val="16"/>
                <w:szCs w:val="16"/>
              </w:rPr>
              <w:t>Kommritz</w:t>
            </w:r>
            <w:proofErr w:type="spellEnd"/>
            <w:r>
              <w:rPr>
                <w:rFonts w:cs="Arial"/>
                <w:sz w:val="16"/>
                <w:szCs w:val="16"/>
              </w:rPr>
              <w:t>, 2009</w:t>
            </w:r>
          </w:p>
        </w:tc>
        <w:tc>
          <w:tcPr>
            <w:tcW w:w="1134" w:type="dxa"/>
            <w:vAlign w:val="bottom"/>
          </w:tcPr>
          <w:p w14:paraId="63B879C0" w14:textId="4EA111F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723A380" w14:textId="43AD8EF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5EED822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DDD02AC" w14:textId="3C28721D"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52BC72E6" w14:textId="2213F32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2290C97B" w14:textId="19F9EC0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278E4B0D" w14:textId="6E31F77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Neotanaidae</w:t>
            </w:r>
            <w:proofErr w:type="spellEnd"/>
          </w:p>
        </w:tc>
        <w:tc>
          <w:tcPr>
            <w:tcW w:w="2693" w:type="dxa"/>
            <w:vAlign w:val="bottom"/>
          </w:tcPr>
          <w:p w14:paraId="18E2039F" w14:textId="671882A5"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Venusticrus</w:t>
            </w:r>
            <w:proofErr w:type="spellEnd"/>
            <w:r>
              <w:rPr>
                <w:rFonts w:cs="Arial"/>
                <w:b/>
                <w:bCs/>
                <w:i/>
                <w:iCs/>
                <w:sz w:val="16"/>
                <w:szCs w:val="16"/>
              </w:rPr>
              <w:t xml:space="preserve"> </w:t>
            </w:r>
            <w:proofErr w:type="spellStart"/>
            <w:r>
              <w:rPr>
                <w:rFonts w:cs="Arial"/>
                <w:b/>
                <w:bCs/>
                <w:i/>
                <w:iCs/>
                <w:sz w:val="16"/>
                <w:szCs w:val="16"/>
              </w:rPr>
              <w:t>thor</w:t>
            </w:r>
            <w:proofErr w:type="spellEnd"/>
            <w:r>
              <w:rPr>
                <w:rFonts w:cs="Arial"/>
                <w:b/>
                <w:bCs/>
                <w:i/>
                <w:iCs/>
                <w:sz w:val="16"/>
                <w:szCs w:val="16"/>
              </w:rPr>
              <w:t>*</w:t>
            </w:r>
          </w:p>
        </w:tc>
        <w:tc>
          <w:tcPr>
            <w:tcW w:w="3685" w:type="dxa"/>
            <w:vAlign w:val="bottom"/>
          </w:tcPr>
          <w:p w14:paraId="31B1B2B2" w14:textId="17E8F4A5"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Araújo-Silva &amp; Larsen, 2015</w:t>
            </w:r>
          </w:p>
        </w:tc>
        <w:tc>
          <w:tcPr>
            <w:tcW w:w="1134" w:type="dxa"/>
            <w:vAlign w:val="bottom"/>
          </w:tcPr>
          <w:p w14:paraId="09211888" w14:textId="552299B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w:t>
            </w:r>
          </w:p>
        </w:tc>
        <w:tc>
          <w:tcPr>
            <w:tcW w:w="851" w:type="dxa"/>
            <w:vAlign w:val="bottom"/>
          </w:tcPr>
          <w:p w14:paraId="55B6BFEB" w14:textId="6ED5B06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2DDB1D5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8A6B53C" w14:textId="27D4A034"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0E8398F0" w14:textId="20C1BAB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98EF65E" w14:textId="177D838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2C8E636B" w14:textId="3992D61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Paranarthrurellidae</w:t>
            </w:r>
            <w:proofErr w:type="spellEnd"/>
          </w:p>
        </w:tc>
        <w:tc>
          <w:tcPr>
            <w:tcW w:w="2693" w:type="dxa"/>
            <w:vAlign w:val="bottom"/>
          </w:tcPr>
          <w:p w14:paraId="6D88CF98" w14:textId="0785FDBF"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Paranarthrurella</w:t>
            </w:r>
            <w:proofErr w:type="spellEnd"/>
            <w:r>
              <w:rPr>
                <w:rFonts w:cs="Arial"/>
                <w:b/>
                <w:bCs/>
                <w:i/>
                <w:iCs/>
                <w:sz w:val="16"/>
                <w:szCs w:val="16"/>
              </w:rPr>
              <w:t xml:space="preserve"> </w:t>
            </w:r>
            <w:proofErr w:type="spellStart"/>
            <w:r>
              <w:rPr>
                <w:rFonts w:cs="Arial"/>
                <w:b/>
                <w:bCs/>
                <w:i/>
                <w:iCs/>
                <w:sz w:val="16"/>
                <w:szCs w:val="16"/>
              </w:rPr>
              <w:t>polonez</w:t>
            </w:r>
            <w:proofErr w:type="spellEnd"/>
            <w:r>
              <w:rPr>
                <w:rFonts w:cs="Arial"/>
                <w:b/>
                <w:bCs/>
                <w:i/>
                <w:iCs/>
                <w:sz w:val="16"/>
                <w:szCs w:val="16"/>
              </w:rPr>
              <w:t>*</w:t>
            </w:r>
          </w:p>
        </w:tc>
        <w:tc>
          <w:tcPr>
            <w:tcW w:w="3685" w:type="dxa"/>
            <w:vAlign w:val="bottom"/>
          </w:tcPr>
          <w:p w14:paraId="3490DE40" w14:textId="32EBF85D"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Błażewicz &amp; </w:t>
            </w:r>
            <w:proofErr w:type="spellStart"/>
            <w:r>
              <w:rPr>
                <w:rFonts w:cs="Arial"/>
                <w:sz w:val="16"/>
                <w:szCs w:val="16"/>
              </w:rPr>
              <w:t>Jóźwiak</w:t>
            </w:r>
            <w:proofErr w:type="spellEnd"/>
            <w:r>
              <w:rPr>
                <w:rFonts w:cs="Arial"/>
                <w:sz w:val="16"/>
                <w:szCs w:val="16"/>
              </w:rPr>
              <w:t>, 2019</w:t>
            </w:r>
          </w:p>
        </w:tc>
        <w:tc>
          <w:tcPr>
            <w:tcW w:w="1134" w:type="dxa"/>
            <w:vAlign w:val="bottom"/>
          </w:tcPr>
          <w:p w14:paraId="34AB039C" w14:textId="2442094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1FB640A8" w14:textId="41B300D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72BA220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A023254" w14:textId="5A41BC9D"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5151AD89" w14:textId="06A383D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457B459F" w14:textId="4A79047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252AD156" w14:textId="5BD1D4D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Paranarthrurellidae</w:t>
            </w:r>
            <w:proofErr w:type="spellEnd"/>
          </w:p>
        </w:tc>
        <w:tc>
          <w:tcPr>
            <w:tcW w:w="2693" w:type="dxa"/>
            <w:vAlign w:val="bottom"/>
          </w:tcPr>
          <w:p w14:paraId="76AD8B48" w14:textId="5A847DA0"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Paranarthrurella</w:t>
            </w:r>
            <w:proofErr w:type="spellEnd"/>
            <w:r>
              <w:rPr>
                <w:rFonts w:cs="Arial"/>
                <w:b/>
                <w:bCs/>
                <w:i/>
                <w:iCs/>
                <w:sz w:val="16"/>
                <w:szCs w:val="16"/>
              </w:rPr>
              <w:t xml:space="preserve"> </w:t>
            </w:r>
            <w:proofErr w:type="spellStart"/>
            <w:r>
              <w:rPr>
                <w:rFonts w:cs="Arial"/>
                <w:b/>
                <w:bCs/>
                <w:i/>
                <w:iCs/>
                <w:sz w:val="16"/>
                <w:szCs w:val="16"/>
              </w:rPr>
              <w:t>spinimaxillipeda</w:t>
            </w:r>
            <w:proofErr w:type="spellEnd"/>
            <w:r>
              <w:rPr>
                <w:rFonts w:cs="Arial"/>
                <w:b/>
                <w:bCs/>
                <w:i/>
                <w:iCs/>
                <w:sz w:val="16"/>
                <w:szCs w:val="16"/>
              </w:rPr>
              <w:t>*</w:t>
            </w:r>
          </w:p>
        </w:tc>
        <w:tc>
          <w:tcPr>
            <w:tcW w:w="3685" w:type="dxa"/>
            <w:vAlign w:val="bottom"/>
          </w:tcPr>
          <w:p w14:paraId="7AC54E73" w14:textId="15AC3077"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(Larsen &amp; Araujo-Silva, 2014)</w:t>
            </w:r>
          </w:p>
        </w:tc>
        <w:tc>
          <w:tcPr>
            <w:tcW w:w="1134" w:type="dxa"/>
            <w:vAlign w:val="bottom"/>
          </w:tcPr>
          <w:p w14:paraId="7E5F975F" w14:textId="70956EF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343F129F" w14:textId="2FCFAAB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64063BC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9B805DC" w14:textId="7D0CC057"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53C5C66D" w14:textId="26F6BBC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55A26F3" w14:textId="7A931C8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4E9532EF" w14:textId="1744AA4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Paratanaoidea</w:t>
            </w:r>
            <w:proofErr w:type="spellEnd"/>
            <w:r>
              <w:rPr>
                <w:rFonts w:cs="Arial"/>
                <w:sz w:val="16"/>
                <w:szCs w:val="16"/>
              </w:rPr>
              <w:t xml:space="preserve"> incertae sedis</w:t>
            </w:r>
          </w:p>
        </w:tc>
        <w:tc>
          <w:tcPr>
            <w:tcW w:w="2693" w:type="dxa"/>
            <w:vAlign w:val="bottom"/>
          </w:tcPr>
          <w:p w14:paraId="4CCFE1ED" w14:textId="6252BE20"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Exspina</w:t>
            </w:r>
            <w:proofErr w:type="spellEnd"/>
            <w:r>
              <w:rPr>
                <w:rFonts w:cs="Arial"/>
                <w:i/>
                <w:iCs/>
                <w:sz w:val="16"/>
                <w:szCs w:val="16"/>
              </w:rPr>
              <w:t xml:space="preserve"> typica</w:t>
            </w:r>
          </w:p>
        </w:tc>
        <w:tc>
          <w:tcPr>
            <w:tcW w:w="3685" w:type="dxa"/>
            <w:vAlign w:val="bottom"/>
          </w:tcPr>
          <w:p w14:paraId="5E1B188A" w14:textId="1A6B0418"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Lang, 1968</w:t>
            </w:r>
          </w:p>
        </w:tc>
        <w:tc>
          <w:tcPr>
            <w:tcW w:w="1134" w:type="dxa"/>
            <w:vAlign w:val="bottom"/>
          </w:tcPr>
          <w:p w14:paraId="50893EFF" w14:textId="1A0AEFC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C42A6D0" w14:textId="1023BED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3C3EEC6B"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E30F0D3" w14:textId="1E276C18"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1693C830" w14:textId="38A6E47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3E73A4BE" w14:textId="2795F2F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7583D58D" w14:textId="60EDB70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Paratanaoidea</w:t>
            </w:r>
            <w:proofErr w:type="spellEnd"/>
            <w:r>
              <w:rPr>
                <w:rFonts w:cs="Arial"/>
                <w:sz w:val="16"/>
                <w:szCs w:val="16"/>
              </w:rPr>
              <w:t xml:space="preserve"> incertae sedis</w:t>
            </w:r>
          </w:p>
        </w:tc>
        <w:tc>
          <w:tcPr>
            <w:tcW w:w="2693" w:type="dxa"/>
            <w:vAlign w:val="bottom"/>
          </w:tcPr>
          <w:p w14:paraId="5DA47BD4" w14:textId="7C7CBA60"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Portaratrum</w:t>
            </w:r>
            <w:proofErr w:type="spellEnd"/>
            <w:r>
              <w:rPr>
                <w:rFonts w:cs="Arial"/>
                <w:b/>
                <w:bCs/>
                <w:i/>
                <w:iCs/>
                <w:sz w:val="16"/>
                <w:szCs w:val="16"/>
              </w:rPr>
              <w:t xml:space="preserve"> </w:t>
            </w:r>
            <w:proofErr w:type="spellStart"/>
            <w:r>
              <w:rPr>
                <w:rFonts w:cs="Arial"/>
                <w:b/>
                <w:bCs/>
                <w:i/>
                <w:iCs/>
                <w:sz w:val="16"/>
                <w:szCs w:val="16"/>
              </w:rPr>
              <w:t>birdi</w:t>
            </w:r>
            <w:proofErr w:type="spellEnd"/>
            <w:r>
              <w:rPr>
                <w:rFonts w:cs="Arial"/>
                <w:b/>
                <w:bCs/>
                <w:i/>
                <w:iCs/>
                <w:sz w:val="16"/>
                <w:szCs w:val="16"/>
              </w:rPr>
              <w:t>*</w:t>
            </w:r>
          </w:p>
        </w:tc>
        <w:tc>
          <w:tcPr>
            <w:tcW w:w="3685" w:type="dxa"/>
            <w:vAlign w:val="bottom"/>
          </w:tcPr>
          <w:p w14:paraId="0A2F6CBB" w14:textId="1D3CDA4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Chim &amp; Tong, 2020</w:t>
            </w:r>
          </w:p>
        </w:tc>
        <w:tc>
          <w:tcPr>
            <w:tcW w:w="1134" w:type="dxa"/>
            <w:vAlign w:val="bottom"/>
          </w:tcPr>
          <w:p w14:paraId="586AE6F2" w14:textId="087601E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w:t>
            </w:r>
          </w:p>
        </w:tc>
        <w:tc>
          <w:tcPr>
            <w:tcW w:w="851" w:type="dxa"/>
            <w:vAlign w:val="bottom"/>
          </w:tcPr>
          <w:p w14:paraId="182AC7C7" w14:textId="3233E89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7DCAD829"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5009784" w14:textId="323B7039"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12C18A35" w14:textId="7CFDFFD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25DFD245" w14:textId="3905583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169271B1" w14:textId="58098CB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Paratanaoidea</w:t>
            </w:r>
            <w:proofErr w:type="spellEnd"/>
            <w:r>
              <w:rPr>
                <w:rFonts w:cs="Arial"/>
                <w:sz w:val="16"/>
                <w:szCs w:val="16"/>
              </w:rPr>
              <w:t xml:space="preserve"> incertae sedis</w:t>
            </w:r>
          </w:p>
        </w:tc>
        <w:tc>
          <w:tcPr>
            <w:tcW w:w="2693" w:type="dxa"/>
            <w:vAlign w:val="bottom"/>
          </w:tcPr>
          <w:p w14:paraId="0B2057DD" w14:textId="42D1AE67"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Robustochelia</w:t>
            </w:r>
            <w:proofErr w:type="spellEnd"/>
            <w:r>
              <w:rPr>
                <w:rFonts w:cs="Arial"/>
                <w:b/>
                <w:bCs/>
                <w:i/>
                <w:iCs/>
                <w:sz w:val="16"/>
                <w:szCs w:val="16"/>
              </w:rPr>
              <w:t xml:space="preserve"> </w:t>
            </w:r>
            <w:proofErr w:type="spellStart"/>
            <w:r>
              <w:rPr>
                <w:rFonts w:cs="Arial"/>
                <w:b/>
                <w:bCs/>
                <w:i/>
                <w:iCs/>
                <w:sz w:val="16"/>
                <w:szCs w:val="16"/>
              </w:rPr>
              <w:t>pacifica</w:t>
            </w:r>
            <w:proofErr w:type="spellEnd"/>
            <w:r>
              <w:rPr>
                <w:rFonts w:cs="Arial"/>
                <w:b/>
                <w:bCs/>
                <w:i/>
                <w:iCs/>
                <w:sz w:val="16"/>
                <w:szCs w:val="16"/>
              </w:rPr>
              <w:t>*</w:t>
            </w:r>
          </w:p>
        </w:tc>
        <w:tc>
          <w:tcPr>
            <w:tcW w:w="3685" w:type="dxa"/>
            <w:vAlign w:val="bottom"/>
          </w:tcPr>
          <w:p w14:paraId="72D7747A" w14:textId="3ECEF2A7"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Larsen, 2011</w:t>
            </w:r>
          </w:p>
        </w:tc>
        <w:tc>
          <w:tcPr>
            <w:tcW w:w="1134" w:type="dxa"/>
            <w:vAlign w:val="bottom"/>
          </w:tcPr>
          <w:p w14:paraId="4E9C5931" w14:textId="3FE0E80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5F1683CA" w14:textId="1F31863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764B2C9A"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9D39FCB" w14:textId="0A57BB88"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76A6152C" w14:textId="47C2AAC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5C871E70" w14:textId="3C0828B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46A7866E" w14:textId="070D6B2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Paratanaoidea</w:t>
            </w:r>
            <w:proofErr w:type="spellEnd"/>
            <w:r>
              <w:rPr>
                <w:rFonts w:cs="Arial"/>
                <w:sz w:val="16"/>
                <w:szCs w:val="16"/>
              </w:rPr>
              <w:t xml:space="preserve"> incertae sedis</w:t>
            </w:r>
          </w:p>
        </w:tc>
        <w:tc>
          <w:tcPr>
            <w:tcW w:w="2693" w:type="dxa"/>
            <w:vAlign w:val="bottom"/>
          </w:tcPr>
          <w:p w14:paraId="23DCF857" w14:textId="5F274C54"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Unispinosus</w:t>
            </w:r>
            <w:proofErr w:type="spellEnd"/>
            <w:r>
              <w:rPr>
                <w:rFonts w:cs="Arial"/>
                <w:b/>
                <w:bCs/>
                <w:i/>
                <w:iCs/>
                <w:sz w:val="16"/>
                <w:szCs w:val="16"/>
              </w:rPr>
              <w:t xml:space="preserve"> </w:t>
            </w:r>
            <w:proofErr w:type="spellStart"/>
            <w:r>
              <w:rPr>
                <w:rFonts w:cs="Arial"/>
                <w:b/>
                <w:bCs/>
                <w:i/>
                <w:iCs/>
                <w:sz w:val="16"/>
                <w:szCs w:val="16"/>
              </w:rPr>
              <w:t>eopacificus</w:t>
            </w:r>
            <w:proofErr w:type="spellEnd"/>
            <w:r>
              <w:rPr>
                <w:rFonts w:cs="Arial"/>
                <w:b/>
                <w:bCs/>
                <w:i/>
                <w:iCs/>
                <w:sz w:val="16"/>
                <w:szCs w:val="16"/>
              </w:rPr>
              <w:t>*</w:t>
            </w:r>
          </w:p>
        </w:tc>
        <w:tc>
          <w:tcPr>
            <w:tcW w:w="3685" w:type="dxa"/>
            <w:vAlign w:val="bottom"/>
          </w:tcPr>
          <w:p w14:paraId="6F2FD4EE" w14:textId="27C0A74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Chim &amp; Tong, 2020</w:t>
            </w:r>
          </w:p>
        </w:tc>
        <w:tc>
          <w:tcPr>
            <w:tcW w:w="1134" w:type="dxa"/>
            <w:vAlign w:val="bottom"/>
          </w:tcPr>
          <w:p w14:paraId="19089890" w14:textId="0BE07BA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w:t>
            </w:r>
          </w:p>
        </w:tc>
        <w:tc>
          <w:tcPr>
            <w:tcW w:w="851" w:type="dxa"/>
            <w:vAlign w:val="bottom"/>
          </w:tcPr>
          <w:p w14:paraId="79D18794" w14:textId="143DCBA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1CE4104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CFB0941" w14:textId="79F42855"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059EDF74" w14:textId="1BF013A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3AEF1AA4" w14:textId="4945091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01DDD395" w14:textId="07D7C7C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Pseudotanaidae</w:t>
            </w:r>
            <w:proofErr w:type="spellEnd"/>
          </w:p>
        </w:tc>
        <w:tc>
          <w:tcPr>
            <w:tcW w:w="2693" w:type="dxa"/>
            <w:vAlign w:val="bottom"/>
          </w:tcPr>
          <w:p w14:paraId="360AB1FA" w14:textId="4EB2E9C2"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Beksitanais</w:t>
            </w:r>
            <w:proofErr w:type="spellEnd"/>
            <w:r>
              <w:rPr>
                <w:rFonts w:cs="Arial"/>
                <w:b/>
                <w:bCs/>
                <w:i/>
                <w:iCs/>
                <w:sz w:val="16"/>
                <w:szCs w:val="16"/>
              </w:rPr>
              <w:t xml:space="preserve"> </w:t>
            </w:r>
            <w:proofErr w:type="spellStart"/>
            <w:r>
              <w:rPr>
                <w:rFonts w:cs="Arial"/>
                <w:b/>
                <w:bCs/>
                <w:i/>
                <w:iCs/>
                <w:sz w:val="16"/>
                <w:szCs w:val="16"/>
              </w:rPr>
              <w:t>apocalyptica</w:t>
            </w:r>
            <w:proofErr w:type="spellEnd"/>
            <w:r>
              <w:rPr>
                <w:rFonts w:cs="Arial"/>
                <w:b/>
                <w:bCs/>
                <w:i/>
                <w:iCs/>
                <w:sz w:val="16"/>
                <w:szCs w:val="16"/>
              </w:rPr>
              <w:t>*</w:t>
            </w:r>
          </w:p>
        </w:tc>
        <w:tc>
          <w:tcPr>
            <w:tcW w:w="3685" w:type="dxa"/>
            <w:vAlign w:val="bottom"/>
          </w:tcPr>
          <w:p w14:paraId="535A9C2A" w14:textId="6C69049C"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Jakiel, </w:t>
            </w:r>
            <w:proofErr w:type="spellStart"/>
            <w:r>
              <w:rPr>
                <w:rFonts w:cs="Arial"/>
                <w:sz w:val="16"/>
                <w:szCs w:val="16"/>
              </w:rPr>
              <w:t>Palero</w:t>
            </w:r>
            <w:proofErr w:type="spellEnd"/>
            <w:r>
              <w:rPr>
                <w:rFonts w:cs="Arial"/>
                <w:sz w:val="16"/>
                <w:szCs w:val="16"/>
              </w:rPr>
              <w:t xml:space="preserve"> &amp; Błażewicz, 2019</w:t>
            </w:r>
          </w:p>
        </w:tc>
        <w:tc>
          <w:tcPr>
            <w:tcW w:w="1134" w:type="dxa"/>
            <w:vAlign w:val="bottom"/>
          </w:tcPr>
          <w:p w14:paraId="5625C7A8" w14:textId="7D27C87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02694E0E" w14:textId="7FE7F98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54EC734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4515F8A" w14:textId="7A83D1D4" w:rsidR="00064891" w:rsidRPr="00B135DD" w:rsidRDefault="00064891" w:rsidP="00064891">
            <w:pPr>
              <w:rPr>
                <w:b w:val="0"/>
                <w:sz w:val="16"/>
                <w:szCs w:val="16"/>
              </w:rPr>
            </w:pPr>
            <w:r w:rsidRPr="00B135DD">
              <w:rPr>
                <w:rFonts w:cs="Arial"/>
                <w:b w:val="0"/>
                <w:sz w:val="16"/>
                <w:szCs w:val="16"/>
              </w:rPr>
              <w:lastRenderedPageBreak/>
              <w:t>Arthropoda</w:t>
            </w:r>
          </w:p>
        </w:tc>
        <w:tc>
          <w:tcPr>
            <w:tcW w:w="1701" w:type="dxa"/>
            <w:vAlign w:val="bottom"/>
          </w:tcPr>
          <w:p w14:paraId="70CB299D" w14:textId="1218036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3D086F3C" w14:textId="5A20E6A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07A02CBD" w14:textId="1E4F18C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Pseudotanaidae</w:t>
            </w:r>
            <w:proofErr w:type="spellEnd"/>
          </w:p>
        </w:tc>
        <w:tc>
          <w:tcPr>
            <w:tcW w:w="2693" w:type="dxa"/>
            <w:vAlign w:val="bottom"/>
          </w:tcPr>
          <w:p w14:paraId="26E0FD44" w14:textId="6B0E39F0"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Pseudotanais</w:t>
            </w:r>
            <w:proofErr w:type="spellEnd"/>
            <w:r>
              <w:rPr>
                <w:rFonts w:cs="Arial"/>
                <w:b/>
                <w:bCs/>
                <w:i/>
                <w:iCs/>
                <w:sz w:val="16"/>
                <w:szCs w:val="16"/>
              </w:rPr>
              <w:t xml:space="preserve"> </w:t>
            </w:r>
            <w:proofErr w:type="spellStart"/>
            <w:r>
              <w:rPr>
                <w:rFonts w:cs="Arial"/>
                <w:b/>
                <w:bCs/>
                <w:i/>
                <w:iCs/>
                <w:sz w:val="16"/>
                <w:szCs w:val="16"/>
              </w:rPr>
              <w:t>chaplini</w:t>
            </w:r>
            <w:proofErr w:type="spellEnd"/>
            <w:r>
              <w:rPr>
                <w:rFonts w:cs="Arial"/>
                <w:b/>
                <w:bCs/>
                <w:i/>
                <w:iCs/>
                <w:sz w:val="16"/>
                <w:szCs w:val="16"/>
              </w:rPr>
              <w:t>*</w:t>
            </w:r>
          </w:p>
        </w:tc>
        <w:tc>
          <w:tcPr>
            <w:tcW w:w="3685" w:type="dxa"/>
            <w:vAlign w:val="bottom"/>
          </w:tcPr>
          <w:p w14:paraId="2060F2CC" w14:textId="55E928D6"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Jakiel, </w:t>
            </w:r>
            <w:proofErr w:type="spellStart"/>
            <w:r>
              <w:rPr>
                <w:rFonts w:cs="Arial"/>
                <w:sz w:val="16"/>
                <w:szCs w:val="16"/>
              </w:rPr>
              <w:t>Palero</w:t>
            </w:r>
            <w:proofErr w:type="spellEnd"/>
            <w:r>
              <w:rPr>
                <w:rFonts w:cs="Arial"/>
                <w:sz w:val="16"/>
                <w:szCs w:val="16"/>
              </w:rPr>
              <w:t xml:space="preserve"> &amp; Błażewicz, 2019</w:t>
            </w:r>
          </w:p>
        </w:tc>
        <w:tc>
          <w:tcPr>
            <w:tcW w:w="1134" w:type="dxa"/>
            <w:vAlign w:val="bottom"/>
          </w:tcPr>
          <w:p w14:paraId="424F2E76" w14:textId="140E8B6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2B6411A" w14:textId="0D05DAB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1C85BDD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E0FA6A4" w14:textId="4153494B"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0978A35E" w14:textId="43057AD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7420130E" w14:textId="7F88CD0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0D87EBFC" w14:textId="46E2DAF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Pseudotanaidae</w:t>
            </w:r>
            <w:proofErr w:type="spellEnd"/>
          </w:p>
        </w:tc>
        <w:tc>
          <w:tcPr>
            <w:tcW w:w="2693" w:type="dxa"/>
            <w:vAlign w:val="bottom"/>
          </w:tcPr>
          <w:p w14:paraId="3274EB9A" w14:textId="2C6AC238"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Pseudotanais</w:t>
            </w:r>
            <w:proofErr w:type="spellEnd"/>
            <w:r>
              <w:rPr>
                <w:rFonts w:cs="Arial"/>
                <w:b/>
                <w:bCs/>
                <w:i/>
                <w:iCs/>
                <w:sz w:val="16"/>
                <w:szCs w:val="16"/>
              </w:rPr>
              <w:t xml:space="preserve"> </w:t>
            </w:r>
            <w:proofErr w:type="spellStart"/>
            <w:r>
              <w:rPr>
                <w:rFonts w:cs="Arial"/>
                <w:b/>
                <w:bCs/>
                <w:i/>
                <w:iCs/>
                <w:sz w:val="16"/>
                <w:szCs w:val="16"/>
              </w:rPr>
              <w:t>chopini</w:t>
            </w:r>
            <w:proofErr w:type="spellEnd"/>
            <w:r>
              <w:rPr>
                <w:rFonts w:cs="Arial"/>
                <w:b/>
                <w:bCs/>
                <w:i/>
                <w:iCs/>
                <w:sz w:val="16"/>
                <w:szCs w:val="16"/>
              </w:rPr>
              <w:t>*</w:t>
            </w:r>
          </w:p>
        </w:tc>
        <w:tc>
          <w:tcPr>
            <w:tcW w:w="3685" w:type="dxa"/>
            <w:vAlign w:val="bottom"/>
          </w:tcPr>
          <w:p w14:paraId="4A7F509B" w14:textId="088D0EEE"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Jakiel, </w:t>
            </w:r>
            <w:proofErr w:type="spellStart"/>
            <w:r>
              <w:rPr>
                <w:rFonts w:cs="Arial"/>
                <w:sz w:val="16"/>
                <w:szCs w:val="16"/>
              </w:rPr>
              <w:t>Palero</w:t>
            </w:r>
            <w:proofErr w:type="spellEnd"/>
            <w:r>
              <w:rPr>
                <w:rFonts w:cs="Arial"/>
                <w:sz w:val="16"/>
                <w:szCs w:val="16"/>
              </w:rPr>
              <w:t xml:space="preserve"> &amp; Błażewicz, 2019</w:t>
            </w:r>
          </w:p>
        </w:tc>
        <w:tc>
          <w:tcPr>
            <w:tcW w:w="1134" w:type="dxa"/>
            <w:vAlign w:val="bottom"/>
          </w:tcPr>
          <w:p w14:paraId="11442619" w14:textId="7689A5A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7E76541C" w14:textId="19A471A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607069CB"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1D1C5B0" w14:textId="0F1CFBCA"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7799DB2F" w14:textId="63DAA6E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47A89A4" w14:textId="1B03186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4BFF4440" w14:textId="7B8A1FC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Pseudotanaidae</w:t>
            </w:r>
            <w:proofErr w:type="spellEnd"/>
          </w:p>
        </w:tc>
        <w:tc>
          <w:tcPr>
            <w:tcW w:w="2693" w:type="dxa"/>
            <w:vAlign w:val="bottom"/>
          </w:tcPr>
          <w:p w14:paraId="1AEA25C4" w14:textId="4DC1F060"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Pseudotanais</w:t>
            </w:r>
            <w:proofErr w:type="spellEnd"/>
            <w:r>
              <w:rPr>
                <w:rFonts w:cs="Arial"/>
                <w:b/>
                <w:bCs/>
                <w:i/>
                <w:iCs/>
                <w:sz w:val="16"/>
                <w:szCs w:val="16"/>
              </w:rPr>
              <w:t xml:space="preserve"> </w:t>
            </w:r>
            <w:proofErr w:type="spellStart"/>
            <w:r>
              <w:rPr>
                <w:rFonts w:cs="Arial"/>
                <w:b/>
                <w:bCs/>
                <w:i/>
                <w:iCs/>
                <w:sz w:val="16"/>
                <w:szCs w:val="16"/>
              </w:rPr>
              <w:t>gaiae</w:t>
            </w:r>
            <w:proofErr w:type="spellEnd"/>
            <w:r>
              <w:rPr>
                <w:rFonts w:cs="Arial"/>
                <w:b/>
                <w:bCs/>
                <w:i/>
                <w:iCs/>
                <w:sz w:val="16"/>
                <w:szCs w:val="16"/>
              </w:rPr>
              <w:t>*</w:t>
            </w:r>
          </w:p>
        </w:tc>
        <w:tc>
          <w:tcPr>
            <w:tcW w:w="3685" w:type="dxa"/>
            <w:vAlign w:val="bottom"/>
          </w:tcPr>
          <w:p w14:paraId="23B793DE" w14:textId="4CC05F41"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Jakiel, </w:t>
            </w:r>
            <w:proofErr w:type="spellStart"/>
            <w:r>
              <w:rPr>
                <w:rFonts w:cs="Arial"/>
                <w:sz w:val="16"/>
                <w:szCs w:val="16"/>
              </w:rPr>
              <w:t>Palero</w:t>
            </w:r>
            <w:proofErr w:type="spellEnd"/>
            <w:r>
              <w:rPr>
                <w:rFonts w:cs="Arial"/>
                <w:sz w:val="16"/>
                <w:szCs w:val="16"/>
              </w:rPr>
              <w:t xml:space="preserve"> &amp; Błażewicz, 2019</w:t>
            </w:r>
          </w:p>
        </w:tc>
        <w:tc>
          <w:tcPr>
            <w:tcW w:w="1134" w:type="dxa"/>
            <w:vAlign w:val="bottom"/>
          </w:tcPr>
          <w:p w14:paraId="54B05FF3" w14:textId="74DF7D5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0D5DBEE1" w14:textId="5F925B0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7847341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3978974" w14:textId="09E37B51"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778118E1" w14:textId="1F270C4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2EA4659A" w14:textId="38F760D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73DA9424" w14:textId="0558E86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Pseudotanaidae</w:t>
            </w:r>
            <w:proofErr w:type="spellEnd"/>
          </w:p>
        </w:tc>
        <w:tc>
          <w:tcPr>
            <w:tcW w:w="2693" w:type="dxa"/>
            <w:vAlign w:val="bottom"/>
          </w:tcPr>
          <w:p w14:paraId="2372290F" w14:textId="6BA6C230"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Pseudotanais</w:t>
            </w:r>
            <w:proofErr w:type="spellEnd"/>
            <w:r>
              <w:rPr>
                <w:rFonts w:cs="Arial"/>
                <w:b/>
                <w:bCs/>
                <w:i/>
                <w:iCs/>
                <w:sz w:val="16"/>
                <w:szCs w:val="16"/>
              </w:rPr>
              <w:t xml:space="preserve"> </w:t>
            </w:r>
            <w:proofErr w:type="spellStart"/>
            <w:r>
              <w:rPr>
                <w:rFonts w:cs="Arial"/>
                <w:b/>
                <w:bCs/>
                <w:i/>
                <w:iCs/>
                <w:sz w:val="16"/>
                <w:szCs w:val="16"/>
              </w:rPr>
              <w:t>georgesandae</w:t>
            </w:r>
            <w:proofErr w:type="spellEnd"/>
            <w:r>
              <w:rPr>
                <w:rFonts w:cs="Arial"/>
                <w:b/>
                <w:bCs/>
                <w:i/>
                <w:iCs/>
                <w:sz w:val="16"/>
                <w:szCs w:val="16"/>
              </w:rPr>
              <w:t>*</w:t>
            </w:r>
          </w:p>
        </w:tc>
        <w:tc>
          <w:tcPr>
            <w:tcW w:w="3685" w:type="dxa"/>
            <w:vAlign w:val="bottom"/>
          </w:tcPr>
          <w:p w14:paraId="6D9DE137" w14:textId="4DEFF21B"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Jakiel, </w:t>
            </w:r>
            <w:proofErr w:type="spellStart"/>
            <w:r>
              <w:rPr>
                <w:rFonts w:cs="Arial"/>
                <w:sz w:val="16"/>
                <w:szCs w:val="16"/>
              </w:rPr>
              <w:t>Palero</w:t>
            </w:r>
            <w:proofErr w:type="spellEnd"/>
            <w:r>
              <w:rPr>
                <w:rFonts w:cs="Arial"/>
                <w:sz w:val="16"/>
                <w:szCs w:val="16"/>
              </w:rPr>
              <w:t xml:space="preserve"> &amp; Błażewicz, 2019</w:t>
            </w:r>
          </w:p>
        </w:tc>
        <w:tc>
          <w:tcPr>
            <w:tcW w:w="1134" w:type="dxa"/>
            <w:vAlign w:val="bottom"/>
          </w:tcPr>
          <w:p w14:paraId="5CD5E0BB" w14:textId="587B17C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141B598D" w14:textId="5C67EE8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58F8AC1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EA717B9" w14:textId="3547C224"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4B45F04B" w14:textId="3487562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55205027" w14:textId="320EC13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53AFB904" w14:textId="4F5EAEB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Pseudotanaidae</w:t>
            </w:r>
            <w:proofErr w:type="spellEnd"/>
          </w:p>
        </w:tc>
        <w:tc>
          <w:tcPr>
            <w:tcW w:w="2693" w:type="dxa"/>
            <w:vAlign w:val="bottom"/>
          </w:tcPr>
          <w:p w14:paraId="1759A7EC" w14:textId="6D555AF6"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Pseudotanais</w:t>
            </w:r>
            <w:proofErr w:type="spellEnd"/>
            <w:r>
              <w:rPr>
                <w:rFonts w:cs="Arial"/>
                <w:b/>
                <w:bCs/>
                <w:i/>
                <w:iCs/>
                <w:sz w:val="16"/>
                <w:szCs w:val="16"/>
              </w:rPr>
              <w:t xml:space="preserve"> </w:t>
            </w:r>
            <w:proofErr w:type="spellStart"/>
            <w:r>
              <w:rPr>
                <w:rFonts w:cs="Arial"/>
                <w:b/>
                <w:bCs/>
                <w:i/>
                <w:iCs/>
                <w:sz w:val="16"/>
                <w:szCs w:val="16"/>
              </w:rPr>
              <w:t>geralti</w:t>
            </w:r>
            <w:proofErr w:type="spellEnd"/>
            <w:r>
              <w:rPr>
                <w:rFonts w:cs="Arial"/>
                <w:b/>
                <w:bCs/>
                <w:i/>
                <w:iCs/>
                <w:sz w:val="16"/>
                <w:szCs w:val="16"/>
              </w:rPr>
              <w:t>*</w:t>
            </w:r>
          </w:p>
        </w:tc>
        <w:tc>
          <w:tcPr>
            <w:tcW w:w="3685" w:type="dxa"/>
            <w:vAlign w:val="bottom"/>
          </w:tcPr>
          <w:p w14:paraId="658BB790" w14:textId="650D9F94"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Jakiel, </w:t>
            </w:r>
            <w:proofErr w:type="spellStart"/>
            <w:r>
              <w:rPr>
                <w:rFonts w:cs="Arial"/>
                <w:sz w:val="16"/>
                <w:szCs w:val="16"/>
              </w:rPr>
              <w:t>Palero</w:t>
            </w:r>
            <w:proofErr w:type="spellEnd"/>
            <w:r>
              <w:rPr>
                <w:rFonts w:cs="Arial"/>
                <w:sz w:val="16"/>
                <w:szCs w:val="16"/>
              </w:rPr>
              <w:t xml:space="preserve"> &amp; Błażewicz, 2019</w:t>
            </w:r>
          </w:p>
        </w:tc>
        <w:tc>
          <w:tcPr>
            <w:tcW w:w="1134" w:type="dxa"/>
            <w:vAlign w:val="bottom"/>
          </w:tcPr>
          <w:p w14:paraId="3C0DFD4F" w14:textId="31136CF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FBB8C0C" w14:textId="3A08CA4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43E278EE"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6EE880E" w14:textId="0A7071C2"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17E6668B" w14:textId="2EE4C84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7CF893B8" w14:textId="33A04E9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67480702" w14:textId="2FC1FD1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Pseudotanaidae</w:t>
            </w:r>
            <w:proofErr w:type="spellEnd"/>
          </w:p>
        </w:tc>
        <w:tc>
          <w:tcPr>
            <w:tcW w:w="2693" w:type="dxa"/>
            <w:vAlign w:val="bottom"/>
          </w:tcPr>
          <w:p w14:paraId="5141B9A8" w14:textId="6A48E007"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Pseudotanais</w:t>
            </w:r>
            <w:proofErr w:type="spellEnd"/>
            <w:r>
              <w:rPr>
                <w:rFonts w:cs="Arial"/>
                <w:b/>
                <w:bCs/>
                <w:i/>
                <w:iCs/>
                <w:sz w:val="16"/>
                <w:szCs w:val="16"/>
              </w:rPr>
              <w:t xml:space="preserve"> </w:t>
            </w:r>
            <w:proofErr w:type="spellStart"/>
            <w:r>
              <w:rPr>
                <w:rFonts w:cs="Arial"/>
                <w:b/>
                <w:bCs/>
                <w:i/>
                <w:iCs/>
                <w:sz w:val="16"/>
                <w:szCs w:val="16"/>
              </w:rPr>
              <w:t>julietae</w:t>
            </w:r>
            <w:proofErr w:type="spellEnd"/>
            <w:r>
              <w:rPr>
                <w:rFonts w:cs="Arial"/>
                <w:b/>
                <w:bCs/>
                <w:i/>
                <w:iCs/>
                <w:sz w:val="16"/>
                <w:szCs w:val="16"/>
              </w:rPr>
              <w:t>*</w:t>
            </w:r>
          </w:p>
        </w:tc>
        <w:tc>
          <w:tcPr>
            <w:tcW w:w="3685" w:type="dxa"/>
            <w:vAlign w:val="bottom"/>
          </w:tcPr>
          <w:p w14:paraId="617C4B61" w14:textId="6575AF20"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Jakiel, </w:t>
            </w:r>
            <w:proofErr w:type="spellStart"/>
            <w:r>
              <w:rPr>
                <w:rFonts w:cs="Arial"/>
                <w:sz w:val="16"/>
                <w:szCs w:val="16"/>
              </w:rPr>
              <w:t>Palero</w:t>
            </w:r>
            <w:proofErr w:type="spellEnd"/>
            <w:r>
              <w:rPr>
                <w:rFonts w:cs="Arial"/>
                <w:sz w:val="16"/>
                <w:szCs w:val="16"/>
              </w:rPr>
              <w:t xml:space="preserve"> &amp; Błażewicz, 2019</w:t>
            </w:r>
          </w:p>
        </w:tc>
        <w:tc>
          <w:tcPr>
            <w:tcW w:w="1134" w:type="dxa"/>
            <w:vAlign w:val="bottom"/>
          </w:tcPr>
          <w:p w14:paraId="7864B0E9" w14:textId="2FAF901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49E3D155" w14:textId="5445B75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17D3B86F"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2460E23" w14:textId="6265FB0B"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34994017" w14:textId="6B60AEB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763C70FE" w14:textId="145538C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07C7BAC9" w14:textId="6A1E820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Pseudotanaidae</w:t>
            </w:r>
            <w:proofErr w:type="spellEnd"/>
          </w:p>
        </w:tc>
        <w:tc>
          <w:tcPr>
            <w:tcW w:w="2693" w:type="dxa"/>
            <w:vAlign w:val="bottom"/>
          </w:tcPr>
          <w:p w14:paraId="145563E6" w14:textId="39A09F28"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Pseudotanais</w:t>
            </w:r>
            <w:proofErr w:type="spellEnd"/>
            <w:r>
              <w:rPr>
                <w:rFonts w:cs="Arial"/>
                <w:b/>
                <w:bCs/>
                <w:i/>
                <w:iCs/>
                <w:sz w:val="16"/>
                <w:szCs w:val="16"/>
              </w:rPr>
              <w:t xml:space="preserve"> </w:t>
            </w:r>
            <w:proofErr w:type="spellStart"/>
            <w:r>
              <w:rPr>
                <w:rFonts w:cs="Arial"/>
                <w:b/>
                <w:bCs/>
                <w:i/>
                <w:iCs/>
                <w:sz w:val="16"/>
                <w:szCs w:val="16"/>
              </w:rPr>
              <w:t>kobro</w:t>
            </w:r>
            <w:proofErr w:type="spellEnd"/>
            <w:r>
              <w:rPr>
                <w:rFonts w:cs="Arial"/>
                <w:b/>
                <w:bCs/>
                <w:i/>
                <w:iCs/>
                <w:sz w:val="16"/>
                <w:szCs w:val="16"/>
              </w:rPr>
              <w:t>*</w:t>
            </w:r>
          </w:p>
        </w:tc>
        <w:tc>
          <w:tcPr>
            <w:tcW w:w="3685" w:type="dxa"/>
            <w:vAlign w:val="bottom"/>
          </w:tcPr>
          <w:p w14:paraId="2AE62ED8" w14:textId="32B15B1E"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Jakiel, </w:t>
            </w:r>
            <w:proofErr w:type="spellStart"/>
            <w:r>
              <w:rPr>
                <w:rFonts w:cs="Arial"/>
                <w:sz w:val="16"/>
                <w:szCs w:val="16"/>
              </w:rPr>
              <w:t>Palero</w:t>
            </w:r>
            <w:proofErr w:type="spellEnd"/>
            <w:r>
              <w:rPr>
                <w:rFonts w:cs="Arial"/>
                <w:sz w:val="16"/>
                <w:szCs w:val="16"/>
              </w:rPr>
              <w:t xml:space="preserve"> &amp; Błażewicz, 2019</w:t>
            </w:r>
          </w:p>
        </w:tc>
        <w:tc>
          <w:tcPr>
            <w:tcW w:w="1134" w:type="dxa"/>
            <w:vAlign w:val="bottom"/>
          </w:tcPr>
          <w:p w14:paraId="5B9FE876" w14:textId="21C27FB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20A5E876" w14:textId="3DA9D62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7ECEEB05"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0572B54" w14:textId="3A5C66FF"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1B26076A" w14:textId="321FFFF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1CF73571" w14:textId="7371C1E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52C9F1E9" w14:textId="21E3361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Pseudotanaidae</w:t>
            </w:r>
            <w:proofErr w:type="spellEnd"/>
          </w:p>
        </w:tc>
        <w:tc>
          <w:tcPr>
            <w:tcW w:w="2693" w:type="dxa"/>
            <w:vAlign w:val="bottom"/>
          </w:tcPr>
          <w:p w14:paraId="28526AE3" w14:textId="52455B47"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Pseudotanais</w:t>
            </w:r>
            <w:proofErr w:type="spellEnd"/>
            <w:r>
              <w:rPr>
                <w:rFonts w:cs="Arial"/>
                <w:b/>
                <w:bCs/>
                <w:i/>
                <w:iCs/>
                <w:sz w:val="16"/>
                <w:szCs w:val="16"/>
              </w:rPr>
              <w:t xml:space="preserve"> </w:t>
            </w:r>
            <w:proofErr w:type="spellStart"/>
            <w:r>
              <w:rPr>
                <w:rFonts w:cs="Arial"/>
                <w:b/>
                <w:bCs/>
                <w:i/>
                <w:iCs/>
                <w:sz w:val="16"/>
                <w:szCs w:val="16"/>
              </w:rPr>
              <w:t>mariae</w:t>
            </w:r>
            <w:proofErr w:type="spellEnd"/>
            <w:r>
              <w:rPr>
                <w:rFonts w:cs="Arial"/>
                <w:b/>
                <w:bCs/>
                <w:i/>
                <w:iCs/>
                <w:sz w:val="16"/>
                <w:szCs w:val="16"/>
              </w:rPr>
              <w:t>*</w:t>
            </w:r>
          </w:p>
        </w:tc>
        <w:tc>
          <w:tcPr>
            <w:tcW w:w="3685" w:type="dxa"/>
            <w:vAlign w:val="bottom"/>
          </w:tcPr>
          <w:p w14:paraId="7CDB47E0" w14:textId="2185AD06"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Jakiel, </w:t>
            </w:r>
            <w:proofErr w:type="spellStart"/>
            <w:r>
              <w:rPr>
                <w:rFonts w:cs="Arial"/>
                <w:sz w:val="16"/>
                <w:szCs w:val="16"/>
              </w:rPr>
              <w:t>Palero</w:t>
            </w:r>
            <w:proofErr w:type="spellEnd"/>
            <w:r>
              <w:rPr>
                <w:rFonts w:cs="Arial"/>
                <w:sz w:val="16"/>
                <w:szCs w:val="16"/>
              </w:rPr>
              <w:t xml:space="preserve"> &amp; Błażewicz, 2019</w:t>
            </w:r>
          </w:p>
        </w:tc>
        <w:tc>
          <w:tcPr>
            <w:tcW w:w="1134" w:type="dxa"/>
            <w:vAlign w:val="bottom"/>
          </w:tcPr>
          <w:p w14:paraId="03614C2C" w14:textId="0DD5B68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46B3E7C2" w14:textId="5AC8185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3F5896F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31B0E15" w14:textId="4DD4ED06"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1FF831CB" w14:textId="1D14F69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0F9AFD62" w14:textId="0772C98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47F75AC3" w14:textId="524A005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Pseudotanaidae</w:t>
            </w:r>
            <w:proofErr w:type="spellEnd"/>
          </w:p>
        </w:tc>
        <w:tc>
          <w:tcPr>
            <w:tcW w:w="2693" w:type="dxa"/>
            <w:vAlign w:val="bottom"/>
          </w:tcPr>
          <w:p w14:paraId="7761D396" w14:textId="78A1DE43"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Pseudotanais</w:t>
            </w:r>
            <w:proofErr w:type="spellEnd"/>
            <w:r>
              <w:rPr>
                <w:rFonts w:cs="Arial"/>
                <w:b/>
                <w:bCs/>
                <w:i/>
                <w:iCs/>
                <w:sz w:val="16"/>
                <w:szCs w:val="16"/>
              </w:rPr>
              <w:t xml:space="preserve"> </w:t>
            </w:r>
            <w:proofErr w:type="spellStart"/>
            <w:r>
              <w:rPr>
                <w:rFonts w:cs="Arial"/>
                <w:b/>
                <w:bCs/>
                <w:i/>
                <w:iCs/>
                <w:sz w:val="16"/>
                <w:szCs w:val="16"/>
              </w:rPr>
              <w:t>oloughlini</w:t>
            </w:r>
            <w:proofErr w:type="spellEnd"/>
            <w:r>
              <w:rPr>
                <w:rFonts w:cs="Arial"/>
                <w:b/>
                <w:bCs/>
                <w:i/>
                <w:iCs/>
                <w:sz w:val="16"/>
                <w:szCs w:val="16"/>
              </w:rPr>
              <w:t>*</w:t>
            </w:r>
          </w:p>
        </w:tc>
        <w:tc>
          <w:tcPr>
            <w:tcW w:w="3685" w:type="dxa"/>
            <w:vAlign w:val="bottom"/>
          </w:tcPr>
          <w:p w14:paraId="7EFF1F25" w14:textId="35C62F97"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Jakiel, </w:t>
            </w:r>
            <w:proofErr w:type="spellStart"/>
            <w:r>
              <w:rPr>
                <w:rFonts w:cs="Arial"/>
                <w:sz w:val="16"/>
                <w:szCs w:val="16"/>
              </w:rPr>
              <w:t>Palero</w:t>
            </w:r>
            <w:proofErr w:type="spellEnd"/>
            <w:r>
              <w:rPr>
                <w:rFonts w:cs="Arial"/>
                <w:sz w:val="16"/>
                <w:szCs w:val="16"/>
              </w:rPr>
              <w:t xml:space="preserve"> &amp; Błażewicz, 2019</w:t>
            </w:r>
          </w:p>
        </w:tc>
        <w:tc>
          <w:tcPr>
            <w:tcW w:w="1134" w:type="dxa"/>
            <w:vAlign w:val="bottom"/>
          </w:tcPr>
          <w:p w14:paraId="1C5ABFCF" w14:textId="56C2285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607D3B4B" w14:textId="719232F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69959462"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4A38E91" w14:textId="33C831D3"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51A1238C" w14:textId="139E908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2DDD87A7" w14:textId="618831E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26A9EAAF" w14:textId="4CCDB38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Pseudotanaidae</w:t>
            </w:r>
            <w:proofErr w:type="spellEnd"/>
          </w:p>
        </w:tc>
        <w:tc>
          <w:tcPr>
            <w:tcW w:w="2693" w:type="dxa"/>
            <w:vAlign w:val="bottom"/>
          </w:tcPr>
          <w:p w14:paraId="5F9D0D52" w14:textId="42226BF7"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Pseudotanais</w:t>
            </w:r>
            <w:proofErr w:type="spellEnd"/>
            <w:r>
              <w:rPr>
                <w:rFonts w:cs="Arial"/>
                <w:b/>
                <w:bCs/>
                <w:i/>
                <w:iCs/>
                <w:sz w:val="16"/>
                <w:szCs w:val="16"/>
              </w:rPr>
              <w:t xml:space="preserve"> </w:t>
            </w:r>
            <w:proofErr w:type="spellStart"/>
            <w:r>
              <w:rPr>
                <w:rFonts w:cs="Arial"/>
                <w:b/>
                <w:bCs/>
                <w:i/>
                <w:iCs/>
                <w:sz w:val="16"/>
                <w:szCs w:val="16"/>
              </w:rPr>
              <w:t>romeo</w:t>
            </w:r>
            <w:proofErr w:type="spellEnd"/>
            <w:r>
              <w:rPr>
                <w:rFonts w:cs="Arial"/>
                <w:b/>
                <w:bCs/>
                <w:i/>
                <w:iCs/>
                <w:sz w:val="16"/>
                <w:szCs w:val="16"/>
              </w:rPr>
              <w:t>*</w:t>
            </w:r>
          </w:p>
        </w:tc>
        <w:tc>
          <w:tcPr>
            <w:tcW w:w="3685" w:type="dxa"/>
            <w:vAlign w:val="bottom"/>
          </w:tcPr>
          <w:p w14:paraId="2714E326" w14:textId="0C21B516"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Jakiel, </w:t>
            </w:r>
            <w:proofErr w:type="spellStart"/>
            <w:r>
              <w:rPr>
                <w:rFonts w:cs="Arial"/>
                <w:sz w:val="16"/>
                <w:szCs w:val="16"/>
              </w:rPr>
              <w:t>Palero</w:t>
            </w:r>
            <w:proofErr w:type="spellEnd"/>
            <w:r>
              <w:rPr>
                <w:rFonts w:cs="Arial"/>
                <w:sz w:val="16"/>
                <w:szCs w:val="16"/>
              </w:rPr>
              <w:t xml:space="preserve"> &amp; Błażewicz, 2019</w:t>
            </w:r>
          </w:p>
        </w:tc>
        <w:tc>
          <w:tcPr>
            <w:tcW w:w="1134" w:type="dxa"/>
            <w:vAlign w:val="bottom"/>
          </w:tcPr>
          <w:p w14:paraId="675AF2E8" w14:textId="472AC75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725A0C6" w14:textId="6AAA895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67A2EF9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A6A663E" w14:textId="3EBCD7B0"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4EE12EEA" w14:textId="5DF1E9B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2FD1B168" w14:textId="2BFB767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1A8FB9ED" w14:textId="1087AED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Pseudotanaidae</w:t>
            </w:r>
            <w:proofErr w:type="spellEnd"/>
          </w:p>
        </w:tc>
        <w:tc>
          <w:tcPr>
            <w:tcW w:w="2693" w:type="dxa"/>
            <w:vAlign w:val="bottom"/>
          </w:tcPr>
          <w:p w14:paraId="16DC7618" w14:textId="3C1280B5"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Pseudotanais</w:t>
            </w:r>
            <w:proofErr w:type="spellEnd"/>
            <w:r>
              <w:rPr>
                <w:rFonts w:cs="Arial"/>
                <w:b/>
                <w:bCs/>
                <w:i/>
                <w:iCs/>
                <w:sz w:val="16"/>
                <w:szCs w:val="16"/>
              </w:rPr>
              <w:t xml:space="preserve"> </w:t>
            </w:r>
            <w:proofErr w:type="spellStart"/>
            <w:r>
              <w:rPr>
                <w:rFonts w:cs="Arial"/>
                <w:b/>
                <w:bCs/>
                <w:i/>
                <w:iCs/>
                <w:sz w:val="16"/>
                <w:szCs w:val="16"/>
              </w:rPr>
              <w:t>uranos</w:t>
            </w:r>
            <w:proofErr w:type="spellEnd"/>
            <w:r>
              <w:rPr>
                <w:rFonts w:cs="Arial"/>
                <w:b/>
                <w:bCs/>
                <w:i/>
                <w:iCs/>
                <w:sz w:val="16"/>
                <w:szCs w:val="16"/>
              </w:rPr>
              <w:t>*</w:t>
            </w:r>
          </w:p>
        </w:tc>
        <w:tc>
          <w:tcPr>
            <w:tcW w:w="3685" w:type="dxa"/>
            <w:vAlign w:val="bottom"/>
          </w:tcPr>
          <w:p w14:paraId="22AB24A7" w14:textId="39E216A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Jakiel, </w:t>
            </w:r>
            <w:proofErr w:type="spellStart"/>
            <w:r>
              <w:rPr>
                <w:rFonts w:cs="Arial"/>
                <w:sz w:val="16"/>
                <w:szCs w:val="16"/>
              </w:rPr>
              <w:t>Palero</w:t>
            </w:r>
            <w:proofErr w:type="spellEnd"/>
            <w:r>
              <w:rPr>
                <w:rFonts w:cs="Arial"/>
                <w:sz w:val="16"/>
                <w:szCs w:val="16"/>
              </w:rPr>
              <w:t xml:space="preserve"> &amp; Błażewicz, 2019</w:t>
            </w:r>
          </w:p>
        </w:tc>
        <w:tc>
          <w:tcPr>
            <w:tcW w:w="1134" w:type="dxa"/>
            <w:vAlign w:val="bottom"/>
          </w:tcPr>
          <w:p w14:paraId="1AA9DB69" w14:textId="0D910DC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0152FC3A" w14:textId="449E611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77D1801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0CD9E36" w14:textId="01B6201C"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1B3B71AF" w14:textId="1D11A39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528507FC" w14:textId="11A10D0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54903E57" w14:textId="061DE98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Pseudotanaidae</w:t>
            </w:r>
            <w:proofErr w:type="spellEnd"/>
          </w:p>
        </w:tc>
        <w:tc>
          <w:tcPr>
            <w:tcW w:w="2693" w:type="dxa"/>
            <w:vAlign w:val="bottom"/>
          </w:tcPr>
          <w:p w14:paraId="3CB469BF" w14:textId="7FEF61AD"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Pseudotanais</w:t>
            </w:r>
            <w:proofErr w:type="spellEnd"/>
            <w:r>
              <w:rPr>
                <w:rFonts w:cs="Arial"/>
                <w:b/>
                <w:bCs/>
                <w:i/>
                <w:iCs/>
                <w:sz w:val="16"/>
                <w:szCs w:val="16"/>
              </w:rPr>
              <w:t xml:space="preserve"> </w:t>
            </w:r>
            <w:proofErr w:type="spellStart"/>
            <w:r>
              <w:rPr>
                <w:rFonts w:cs="Arial"/>
                <w:b/>
                <w:bCs/>
                <w:i/>
                <w:iCs/>
                <w:sz w:val="16"/>
                <w:szCs w:val="16"/>
              </w:rPr>
              <w:t>yenneferae</w:t>
            </w:r>
            <w:proofErr w:type="spellEnd"/>
            <w:r>
              <w:rPr>
                <w:rFonts w:cs="Arial"/>
                <w:b/>
                <w:bCs/>
                <w:i/>
                <w:iCs/>
                <w:sz w:val="16"/>
                <w:szCs w:val="16"/>
              </w:rPr>
              <w:t>*</w:t>
            </w:r>
          </w:p>
        </w:tc>
        <w:tc>
          <w:tcPr>
            <w:tcW w:w="3685" w:type="dxa"/>
            <w:vAlign w:val="bottom"/>
          </w:tcPr>
          <w:p w14:paraId="70498B91" w14:textId="49DD3E78"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Jakiel, </w:t>
            </w:r>
            <w:proofErr w:type="spellStart"/>
            <w:r>
              <w:rPr>
                <w:rFonts w:cs="Arial"/>
                <w:sz w:val="16"/>
                <w:szCs w:val="16"/>
              </w:rPr>
              <w:t>Palero</w:t>
            </w:r>
            <w:proofErr w:type="spellEnd"/>
            <w:r>
              <w:rPr>
                <w:rFonts w:cs="Arial"/>
                <w:sz w:val="16"/>
                <w:szCs w:val="16"/>
              </w:rPr>
              <w:t xml:space="preserve"> &amp; Błażewicz, 2019</w:t>
            </w:r>
          </w:p>
        </w:tc>
        <w:tc>
          <w:tcPr>
            <w:tcW w:w="1134" w:type="dxa"/>
            <w:vAlign w:val="bottom"/>
          </w:tcPr>
          <w:p w14:paraId="507C28F2" w14:textId="21B5142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463B9BB6" w14:textId="3AD1DB7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5F7DFA23"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B2CC110" w14:textId="735B5CC0"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3EF74546" w14:textId="558577E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2F296CB1" w14:textId="1CF491E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633B891B" w14:textId="5731DB4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Typhlotanaidae</w:t>
            </w:r>
            <w:proofErr w:type="spellEnd"/>
          </w:p>
        </w:tc>
        <w:tc>
          <w:tcPr>
            <w:tcW w:w="2693" w:type="dxa"/>
            <w:vAlign w:val="bottom"/>
          </w:tcPr>
          <w:p w14:paraId="7E07C398" w14:textId="48E4CD98"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Paratyphlotanais</w:t>
            </w:r>
            <w:proofErr w:type="spellEnd"/>
            <w:r>
              <w:rPr>
                <w:rFonts w:cs="Arial"/>
                <w:i/>
                <w:iCs/>
                <w:sz w:val="16"/>
                <w:szCs w:val="16"/>
              </w:rPr>
              <w:t xml:space="preserve"> alveolus</w:t>
            </w:r>
          </w:p>
        </w:tc>
        <w:tc>
          <w:tcPr>
            <w:tcW w:w="3685" w:type="dxa"/>
            <w:vAlign w:val="bottom"/>
          </w:tcPr>
          <w:p w14:paraId="0AE7A8EA" w14:textId="5D06AA8C"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Błażewicz-</w:t>
            </w:r>
            <w:proofErr w:type="spellStart"/>
            <w:r>
              <w:rPr>
                <w:rFonts w:cs="Arial"/>
                <w:sz w:val="16"/>
                <w:szCs w:val="16"/>
              </w:rPr>
              <w:t>Paszkowycz</w:t>
            </w:r>
            <w:proofErr w:type="spellEnd"/>
            <w:r>
              <w:rPr>
                <w:rFonts w:cs="Arial"/>
                <w:sz w:val="16"/>
                <w:szCs w:val="16"/>
              </w:rPr>
              <w:t>, 2007</w:t>
            </w:r>
          </w:p>
        </w:tc>
        <w:tc>
          <w:tcPr>
            <w:tcW w:w="1134" w:type="dxa"/>
            <w:vAlign w:val="bottom"/>
          </w:tcPr>
          <w:p w14:paraId="7447D4DF" w14:textId="4AF9FC6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DD</w:t>
            </w:r>
          </w:p>
        </w:tc>
        <w:tc>
          <w:tcPr>
            <w:tcW w:w="851" w:type="dxa"/>
            <w:vAlign w:val="bottom"/>
          </w:tcPr>
          <w:p w14:paraId="02BE743D" w14:textId="7355760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38A0883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EF1F079" w14:textId="5563610E"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22A3480C" w14:textId="73F15D7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6D0FB206" w14:textId="039E472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0E2D7CD4" w14:textId="6704ED1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Typhlotanaidae</w:t>
            </w:r>
            <w:proofErr w:type="spellEnd"/>
          </w:p>
        </w:tc>
        <w:tc>
          <w:tcPr>
            <w:tcW w:w="2693" w:type="dxa"/>
            <w:vAlign w:val="bottom"/>
          </w:tcPr>
          <w:p w14:paraId="021A932E" w14:textId="1A7C8817"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Typhlotanais</w:t>
            </w:r>
            <w:proofErr w:type="spellEnd"/>
            <w:r>
              <w:rPr>
                <w:rFonts w:cs="Arial"/>
                <w:b/>
                <w:bCs/>
                <w:i/>
                <w:iCs/>
                <w:sz w:val="16"/>
                <w:szCs w:val="16"/>
              </w:rPr>
              <w:t xml:space="preserve"> </w:t>
            </w:r>
            <w:proofErr w:type="spellStart"/>
            <w:r>
              <w:rPr>
                <w:rFonts w:cs="Arial"/>
                <w:b/>
                <w:bCs/>
                <w:i/>
                <w:iCs/>
                <w:sz w:val="16"/>
                <w:szCs w:val="16"/>
              </w:rPr>
              <w:t>froufesae</w:t>
            </w:r>
            <w:proofErr w:type="spellEnd"/>
            <w:r>
              <w:rPr>
                <w:rFonts w:cs="Arial"/>
                <w:b/>
                <w:bCs/>
                <w:i/>
                <w:iCs/>
                <w:sz w:val="16"/>
                <w:szCs w:val="16"/>
              </w:rPr>
              <w:t>*</w:t>
            </w:r>
          </w:p>
        </w:tc>
        <w:tc>
          <w:tcPr>
            <w:tcW w:w="3685" w:type="dxa"/>
            <w:vAlign w:val="bottom"/>
          </w:tcPr>
          <w:p w14:paraId="508D0E19" w14:textId="0B0D06AA"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Larsen, 2011</w:t>
            </w:r>
          </w:p>
        </w:tc>
        <w:tc>
          <w:tcPr>
            <w:tcW w:w="1134" w:type="dxa"/>
            <w:vAlign w:val="bottom"/>
          </w:tcPr>
          <w:p w14:paraId="4E62AC60" w14:textId="6877B0E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A7BC0CF" w14:textId="52C9E98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1CBFECA7"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1955BC1" w14:textId="23A1446E"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59EDA512" w14:textId="0FE8815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0CE298F5" w14:textId="161FC5A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6C129FC8" w14:textId="0277CC8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Typhlotanaidae</w:t>
            </w:r>
            <w:proofErr w:type="spellEnd"/>
          </w:p>
        </w:tc>
        <w:tc>
          <w:tcPr>
            <w:tcW w:w="2693" w:type="dxa"/>
            <w:vAlign w:val="bottom"/>
          </w:tcPr>
          <w:p w14:paraId="21889F03" w14:textId="4728ADE0"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Typhlotanais</w:t>
            </w:r>
            <w:proofErr w:type="spellEnd"/>
            <w:r>
              <w:rPr>
                <w:rFonts w:cs="Arial"/>
                <w:i/>
                <w:iCs/>
                <w:sz w:val="16"/>
                <w:szCs w:val="16"/>
              </w:rPr>
              <w:t xml:space="preserve"> </w:t>
            </w:r>
            <w:proofErr w:type="spellStart"/>
            <w:r>
              <w:rPr>
                <w:rFonts w:cs="Arial"/>
                <w:i/>
                <w:iCs/>
                <w:sz w:val="16"/>
                <w:szCs w:val="16"/>
              </w:rPr>
              <w:t>mixtus</w:t>
            </w:r>
            <w:proofErr w:type="spellEnd"/>
          </w:p>
        </w:tc>
        <w:tc>
          <w:tcPr>
            <w:tcW w:w="3685" w:type="dxa"/>
            <w:vAlign w:val="bottom"/>
          </w:tcPr>
          <w:p w14:paraId="11490A8A" w14:textId="5612BF75"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Hansen, 1913</w:t>
            </w:r>
          </w:p>
        </w:tc>
        <w:tc>
          <w:tcPr>
            <w:tcW w:w="1134" w:type="dxa"/>
            <w:vAlign w:val="bottom"/>
          </w:tcPr>
          <w:p w14:paraId="3A25F872" w14:textId="64E90CF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DB8FC9D" w14:textId="0A669F3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53136C6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9E67F70" w14:textId="481DC75B"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6AB3AB13" w14:textId="786B3E3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09B6EB5F" w14:textId="34E515A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49704B77" w14:textId="54B5C4E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Typhlotanaidae</w:t>
            </w:r>
            <w:proofErr w:type="spellEnd"/>
          </w:p>
        </w:tc>
        <w:tc>
          <w:tcPr>
            <w:tcW w:w="2693" w:type="dxa"/>
            <w:vAlign w:val="bottom"/>
          </w:tcPr>
          <w:p w14:paraId="740BF7A8" w14:textId="11533993"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Typhlotanais</w:t>
            </w:r>
            <w:proofErr w:type="spellEnd"/>
            <w:r>
              <w:rPr>
                <w:rFonts w:cs="Arial"/>
                <w:b/>
                <w:bCs/>
                <w:i/>
                <w:iCs/>
                <w:sz w:val="16"/>
                <w:szCs w:val="16"/>
              </w:rPr>
              <w:t xml:space="preserve"> </w:t>
            </w:r>
            <w:proofErr w:type="spellStart"/>
            <w:r>
              <w:rPr>
                <w:rFonts w:cs="Arial"/>
                <w:b/>
                <w:bCs/>
                <w:i/>
                <w:iCs/>
                <w:sz w:val="16"/>
                <w:szCs w:val="16"/>
              </w:rPr>
              <w:t>pereosetulosa</w:t>
            </w:r>
            <w:proofErr w:type="spellEnd"/>
            <w:r>
              <w:rPr>
                <w:rFonts w:cs="Arial"/>
                <w:b/>
                <w:bCs/>
                <w:i/>
                <w:iCs/>
                <w:sz w:val="16"/>
                <w:szCs w:val="16"/>
              </w:rPr>
              <w:t>*</w:t>
            </w:r>
          </w:p>
        </w:tc>
        <w:tc>
          <w:tcPr>
            <w:tcW w:w="3685" w:type="dxa"/>
            <w:vAlign w:val="bottom"/>
          </w:tcPr>
          <w:p w14:paraId="0A28E9A9" w14:textId="2FBE08F5"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Larsen, 2011</w:t>
            </w:r>
          </w:p>
        </w:tc>
        <w:tc>
          <w:tcPr>
            <w:tcW w:w="1134" w:type="dxa"/>
            <w:vAlign w:val="bottom"/>
          </w:tcPr>
          <w:p w14:paraId="5E98B529" w14:textId="1443CF5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36ACBA6" w14:textId="215F6A6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4BEFAAEC"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B32A81A" w14:textId="42734452"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5167AA83" w14:textId="3269136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Malacostraca</w:t>
            </w:r>
          </w:p>
        </w:tc>
        <w:tc>
          <w:tcPr>
            <w:tcW w:w="1701" w:type="dxa"/>
            <w:vAlign w:val="bottom"/>
          </w:tcPr>
          <w:p w14:paraId="11053EDB" w14:textId="1BFC921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Tanaidacea</w:t>
            </w:r>
            <w:proofErr w:type="spellEnd"/>
          </w:p>
        </w:tc>
        <w:tc>
          <w:tcPr>
            <w:tcW w:w="1985" w:type="dxa"/>
            <w:vAlign w:val="bottom"/>
          </w:tcPr>
          <w:p w14:paraId="1149142E" w14:textId="4239D37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Typhlotanaidae</w:t>
            </w:r>
            <w:proofErr w:type="spellEnd"/>
          </w:p>
        </w:tc>
        <w:tc>
          <w:tcPr>
            <w:tcW w:w="2693" w:type="dxa"/>
            <w:vAlign w:val="bottom"/>
          </w:tcPr>
          <w:p w14:paraId="3B97DA2A" w14:textId="778BF84F"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Typhlotanais</w:t>
            </w:r>
            <w:proofErr w:type="spellEnd"/>
            <w:r>
              <w:rPr>
                <w:rFonts w:cs="Arial"/>
                <w:i/>
                <w:iCs/>
                <w:sz w:val="16"/>
                <w:szCs w:val="16"/>
              </w:rPr>
              <w:t xml:space="preserve"> </w:t>
            </w:r>
            <w:proofErr w:type="spellStart"/>
            <w:r>
              <w:rPr>
                <w:rFonts w:cs="Arial"/>
                <w:i/>
                <w:iCs/>
                <w:sz w:val="16"/>
                <w:szCs w:val="16"/>
              </w:rPr>
              <w:t>plebejus</w:t>
            </w:r>
            <w:proofErr w:type="spellEnd"/>
          </w:p>
        </w:tc>
        <w:tc>
          <w:tcPr>
            <w:tcW w:w="3685" w:type="dxa"/>
            <w:vAlign w:val="bottom"/>
          </w:tcPr>
          <w:p w14:paraId="4B99529A" w14:textId="5AE6290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Hansen, 1913</w:t>
            </w:r>
          </w:p>
        </w:tc>
        <w:tc>
          <w:tcPr>
            <w:tcW w:w="1134" w:type="dxa"/>
            <w:vAlign w:val="bottom"/>
          </w:tcPr>
          <w:p w14:paraId="5402B383" w14:textId="7C2BAA8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06AD9311" w14:textId="7F8E1A2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3B003719"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47CFEF8" w14:textId="1A8427CF"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0A4E44C4" w14:textId="75B7B50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Ostracoda</w:t>
            </w:r>
          </w:p>
        </w:tc>
        <w:tc>
          <w:tcPr>
            <w:tcW w:w="1701" w:type="dxa"/>
            <w:vAlign w:val="bottom"/>
          </w:tcPr>
          <w:p w14:paraId="77B0D06B" w14:textId="464D78E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Myodocopida</w:t>
            </w:r>
            <w:proofErr w:type="spellEnd"/>
          </w:p>
        </w:tc>
        <w:tc>
          <w:tcPr>
            <w:tcW w:w="1985" w:type="dxa"/>
            <w:vAlign w:val="bottom"/>
          </w:tcPr>
          <w:p w14:paraId="55388212" w14:textId="48E661A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Cypridinidae</w:t>
            </w:r>
          </w:p>
        </w:tc>
        <w:tc>
          <w:tcPr>
            <w:tcW w:w="2693" w:type="dxa"/>
            <w:vAlign w:val="bottom"/>
          </w:tcPr>
          <w:p w14:paraId="73E2C746" w14:textId="7366C94B"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Codonocera </w:t>
            </w:r>
            <w:proofErr w:type="spellStart"/>
            <w:r>
              <w:rPr>
                <w:rFonts w:cs="Arial"/>
                <w:i/>
                <w:iCs/>
                <w:sz w:val="16"/>
                <w:szCs w:val="16"/>
              </w:rPr>
              <w:t>pusilla</w:t>
            </w:r>
            <w:proofErr w:type="spellEnd"/>
          </w:p>
        </w:tc>
        <w:tc>
          <w:tcPr>
            <w:tcW w:w="3685" w:type="dxa"/>
            <w:vAlign w:val="bottom"/>
          </w:tcPr>
          <w:p w14:paraId="5E03C75B" w14:textId="0007B3A1"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Müller, 1906</w:t>
            </w:r>
          </w:p>
        </w:tc>
        <w:tc>
          <w:tcPr>
            <w:tcW w:w="1134" w:type="dxa"/>
            <w:vAlign w:val="bottom"/>
          </w:tcPr>
          <w:p w14:paraId="5203E2DF" w14:textId="330E10C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DD</w:t>
            </w:r>
          </w:p>
        </w:tc>
        <w:tc>
          <w:tcPr>
            <w:tcW w:w="851" w:type="dxa"/>
            <w:vAlign w:val="bottom"/>
          </w:tcPr>
          <w:p w14:paraId="7A2365AA" w14:textId="2E97765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063A8CEC"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24E9C2B" w14:textId="6A58D133"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6CC9C82E" w14:textId="0329233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Ostracoda</w:t>
            </w:r>
          </w:p>
        </w:tc>
        <w:tc>
          <w:tcPr>
            <w:tcW w:w="1701" w:type="dxa"/>
            <w:vAlign w:val="bottom"/>
          </w:tcPr>
          <w:p w14:paraId="14116D26" w14:textId="5B4B7E5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Myodocopida</w:t>
            </w:r>
            <w:proofErr w:type="spellEnd"/>
          </w:p>
        </w:tc>
        <w:tc>
          <w:tcPr>
            <w:tcW w:w="1985" w:type="dxa"/>
            <w:vAlign w:val="bottom"/>
          </w:tcPr>
          <w:p w14:paraId="7B94F596" w14:textId="4F2BDB9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Cypridinidae</w:t>
            </w:r>
          </w:p>
        </w:tc>
        <w:tc>
          <w:tcPr>
            <w:tcW w:w="2693" w:type="dxa"/>
            <w:vAlign w:val="bottom"/>
          </w:tcPr>
          <w:p w14:paraId="1C9E70D5" w14:textId="33C495ED"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Cypridina acuminata</w:t>
            </w:r>
          </w:p>
        </w:tc>
        <w:tc>
          <w:tcPr>
            <w:tcW w:w="3685" w:type="dxa"/>
            <w:vAlign w:val="bottom"/>
          </w:tcPr>
          <w:p w14:paraId="055B603E" w14:textId="1C8B879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(Müller, 1894)</w:t>
            </w:r>
          </w:p>
        </w:tc>
        <w:tc>
          <w:tcPr>
            <w:tcW w:w="1134" w:type="dxa"/>
            <w:vAlign w:val="bottom"/>
          </w:tcPr>
          <w:p w14:paraId="1D87DB3B" w14:textId="0874C1A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DD</w:t>
            </w:r>
          </w:p>
        </w:tc>
        <w:tc>
          <w:tcPr>
            <w:tcW w:w="851" w:type="dxa"/>
            <w:vAlign w:val="bottom"/>
          </w:tcPr>
          <w:p w14:paraId="7FF21C74" w14:textId="5DE05BF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4EFE38D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F3CFA1A" w14:textId="0EAC91CB"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31536C0C" w14:textId="7D689DE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Ostracoda</w:t>
            </w:r>
          </w:p>
        </w:tc>
        <w:tc>
          <w:tcPr>
            <w:tcW w:w="1701" w:type="dxa"/>
            <w:vAlign w:val="bottom"/>
          </w:tcPr>
          <w:p w14:paraId="6864CF77" w14:textId="7B4D089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Myodocopida</w:t>
            </w:r>
            <w:proofErr w:type="spellEnd"/>
          </w:p>
        </w:tc>
        <w:tc>
          <w:tcPr>
            <w:tcW w:w="1985" w:type="dxa"/>
            <w:vAlign w:val="bottom"/>
          </w:tcPr>
          <w:p w14:paraId="7E77F087" w14:textId="69B3DA7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Cypridinidae</w:t>
            </w:r>
          </w:p>
        </w:tc>
        <w:tc>
          <w:tcPr>
            <w:tcW w:w="2693" w:type="dxa"/>
            <w:vAlign w:val="bottom"/>
          </w:tcPr>
          <w:p w14:paraId="5A536540" w14:textId="70CFD044"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Cypridina </w:t>
            </w:r>
            <w:proofErr w:type="spellStart"/>
            <w:r>
              <w:rPr>
                <w:rFonts w:cs="Arial"/>
                <w:i/>
                <w:iCs/>
                <w:sz w:val="16"/>
                <w:szCs w:val="16"/>
              </w:rPr>
              <w:t>amphiacantha</w:t>
            </w:r>
            <w:proofErr w:type="spellEnd"/>
          </w:p>
        </w:tc>
        <w:tc>
          <w:tcPr>
            <w:tcW w:w="3685" w:type="dxa"/>
            <w:vAlign w:val="bottom"/>
          </w:tcPr>
          <w:p w14:paraId="4C602BFB" w14:textId="12FABB84"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Müller, 1890</w:t>
            </w:r>
          </w:p>
        </w:tc>
        <w:tc>
          <w:tcPr>
            <w:tcW w:w="1134" w:type="dxa"/>
            <w:vAlign w:val="bottom"/>
          </w:tcPr>
          <w:p w14:paraId="20840CF5" w14:textId="5398A74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DD</w:t>
            </w:r>
          </w:p>
        </w:tc>
        <w:tc>
          <w:tcPr>
            <w:tcW w:w="851" w:type="dxa"/>
            <w:vAlign w:val="bottom"/>
          </w:tcPr>
          <w:p w14:paraId="04F1E581" w14:textId="66D8FF0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0128AB1D"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9D67130" w14:textId="1DE4CFA7"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02C0E7F4" w14:textId="6A439A6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Ostracoda</w:t>
            </w:r>
          </w:p>
        </w:tc>
        <w:tc>
          <w:tcPr>
            <w:tcW w:w="1701" w:type="dxa"/>
            <w:vAlign w:val="bottom"/>
          </w:tcPr>
          <w:p w14:paraId="3D8F20E1" w14:textId="18B6D0B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Myodocopida</w:t>
            </w:r>
            <w:proofErr w:type="spellEnd"/>
          </w:p>
        </w:tc>
        <w:tc>
          <w:tcPr>
            <w:tcW w:w="1985" w:type="dxa"/>
            <w:vAlign w:val="bottom"/>
          </w:tcPr>
          <w:p w14:paraId="36ED3C25" w14:textId="02269A3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Cypridinidae</w:t>
            </w:r>
          </w:p>
        </w:tc>
        <w:tc>
          <w:tcPr>
            <w:tcW w:w="2693" w:type="dxa"/>
            <w:vAlign w:val="bottom"/>
          </w:tcPr>
          <w:p w14:paraId="46293135" w14:textId="49A299FD"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Cypridina dentata</w:t>
            </w:r>
          </w:p>
        </w:tc>
        <w:tc>
          <w:tcPr>
            <w:tcW w:w="3685" w:type="dxa"/>
            <w:vAlign w:val="bottom"/>
          </w:tcPr>
          <w:p w14:paraId="355188F5" w14:textId="06EC7DC8"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(Müller, 1906)</w:t>
            </w:r>
          </w:p>
        </w:tc>
        <w:tc>
          <w:tcPr>
            <w:tcW w:w="1134" w:type="dxa"/>
            <w:vAlign w:val="bottom"/>
          </w:tcPr>
          <w:p w14:paraId="13FFFC84" w14:textId="199310B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DD</w:t>
            </w:r>
          </w:p>
        </w:tc>
        <w:tc>
          <w:tcPr>
            <w:tcW w:w="851" w:type="dxa"/>
            <w:vAlign w:val="bottom"/>
          </w:tcPr>
          <w:p w14:paraId="5E8721CD" w14:textId="08C26C5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67CE2913"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03931C2" w14:textId="4D76FD99" w:rsidR="00064891" w:rsidRPr="00B135DD" w:rsidRDefault="00064891" w:rsidP="00064891">
            <w:pPr>
              <w:rPr>
                <w:b w:val="0"/>
                <w:sz w:val="16"/>
                <w:szCs w:val="16"/>
              </w:rPr>
            </w:pPr>
            <w:r w:rsidRPr="00B135DD">
              <w:rPr>
                <w:rFonts w:cs="Arial"/>
                <w:b w:val="0"/>
                <w:i/>
                <w:iCs/>
                <w:sz w:val="16"/>
                <w:szCs w:val="16"/>
              </w:rPr>
              <w:t>Arthropoda</w:t>
            </w:r>
          </w:p>
        </w:tc>
        <w:tc>
          <w:tcPr>
            <w:tcW w:w="1701" w:type="dxa"/>
            <w:vAlign w:val="bottom"/>
          </w:tcPr>
          <w:p w14:paraId="7D36981F" w14:textId="350FAE9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Ostracoda</w:t>
            </w:r>
          </w:p>
        </w:tc>
        <w:tc>
          <w:tcPr>
            <w:tcW w:w="1701" w:type="dxa"/>
            <w:vAlign w:val="bottom"/>
          </w:tcPr>
          <w:p w14:paraId="3276CEE4" w14:textId="38FDB15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Myodocopida</w:t>
            </w:r>
            <w:proofErr w:type="spellEnd"/>
          </w:p>
        </w:tc>
        <w:tc>
          <w:tcPr>
            <w:tcW w:w="1985" w:type="dxa"/>
            <w:vAlign w:val="bottom"/>
          </w:tcPr>
          <w:p w14:paraId="12EBD92C" w14:textId="01B64D4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Cypridinidae</w:t>
            </w:r>
          </w:p>
        </w:tc>
        <w:tc>
          <w:tcPr>
            <w:tcW w:w="2693" w:type="dxa"/>
            <w:vAlign w:val="bottom"/>
          </w:tcPr>
          <w:p w14:paraId="7CF72660" w14:textId="79D122E1"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Cypridina </w:t>
            </w:r>
            <w:proofErr w:type="spellStart"/>
            <w:r>
              <w:rPr>
                <w:rFonts w:cs="Arial"/>
                <w:i/>
                <w:iCs/>
                <w:sz w:val="16"/>
                <w:szCs w:val="16"/>
              </w:rPr>
              <w:t>galatheae</w:t>
            </w:r>
            <w:proofErr w:type="spellEnd"/>
          </w:p>
        </w:tc>
        <w:tc>
          <w:tcPr>
            <w:tcW w:w="3685" w:type="dxa"/>
            <w:vAlign w:val="bottom"/>
          </w:tcPr>
          <w:p w14:paraId="30883653" w14:textId="673417B5"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
        </w:tc>
        <w:tc>
          <w:tcPr>
            <w:tcW w:w="1134" w:type="dxa"/>
            <w:vAlign w:val="bottom"/>
          </w:tcPr>
          <w:p w14:paraId="7498D4F5" w14:textId="11F269A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DD</w:t>
            </w:r>
          </w:p>
        </w:tc>
        <w:tc>
          <w:tcPr>
            <w:tcW w:w="851" w:type="dxa"/>
            <w:vAlign w:val="bottom"/>
          </w:tcPr>
          <w:p w14:paraId="262EADCC" w14:textId="1BCCFCE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7E26E6A0"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B0AA00E" w14:textId="4F4DACEA"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11AB3758" w14:textId="07F6084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Ostracoda</w:t>
            </w:r>
          </w:p>
        </w:tc>
        <w:tc>
          <w:tcPr>
            <w:tcW w:w="1701" w:type="dxa"/>
            <w:vAlign w:val="bottom"/>
          </w:tcPr>
          <w:p w14:paraId="7076E0FD" w14:textId="296C8FD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Myodocopida</w:t>
            </w:r>
            <w:proofErr w:type="spellEnd"/>
          </w:p>
        </w:tc>
        <w:tc>
          <w:tcPr>
            <w:tcW w:w="1985" w:type="dxa"/>
            <w:vAlign w:val="bottom"/>
          </w:tcPr>
          <w:p w14:paraId="1BA248B1" w14:textId="77BA43D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Cypridinidae</w:t>
            </w:r>
          </w:p>
        </w:tc>
        <w:tc>
          <w:tcPr>
            <w:tcW w:w="2693" w:type="dxa"/>
            <w:vAlign w:val="bottom"/>
          </w:tcPr>
          <w:p w14:paraId="3BCB6EAA" w14:textId="0870406C"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Cypridina </w:t>
            </w:r>
            <w:proofErr w:type="spellStart"/>
            <w:r>
              <w:rPr>
                <w:rFonts w:cs="Arial"/>
                <w:i/>
                <w:iCs/>
                <w:sz w:val="16"/>
                <w:szCs w:val="16"/>
              </w:rPr>
              <w:t>multipilosa</w:t>
            </w:r>
            <w:proofErr w:type="spellEnd"/>
          </w:p>
        </w:tc>
        <w:tc>
          <w:tcPr>
            <w:tcW w:w="3685" w:type="dxa"/>
            <w:vAlign w:val="bottom"/>
          </w:tcPr>
          <w:p w14:paraId="06614AB9" w14:textId="7D9751A8"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Poulsen, 1962</w:t>
            </w:r>
          </w:p>
        </w:tc>
        <w:tc>
          <w:tcPr>
            <w:tcW w:w="1134" w:type="dxa"/>
            <w:vAlign w:val="bottom"/>
          </w:tcPr>
          <w:p w14:paraId="5D7C6250" w14:textId="638E698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DD</w:t>
            </w:r>
          </w:p>
        </w:tc>
        <w:tc>
          <w:tcPr>
            <w:tcW w:w="851" w:type="dxa"/>
            <w:vAlign w:val="bottom"/>
          </w:tcPr>
          <w:p w14:paraId="07D47F5E" w14:textId="6734D62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07EE529E"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56A9225" w14:textId="1B2E8C00"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54755F65" w14:textId="7AF9843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Ostracoda</w:t>
            </w:r>
          </w:p>
        </w:tc>
        <w:tc>
          <w:tcPr>
            <w:tcW w:w="1701" w:type="dxa"/>
            <w:vAlign w:val="bottom"/>
          </w:tcPr>
          <w:p w14:paraId="35D98A3F" w14:textId="3ACBA6D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Myodocopida</w:t>
            </w:r>
            <w:proofErr w:type="spellEnd"/>
          </w:p>
        </w:tc>
        <w:tc>
          <w:tcPr>
            <w:tcW w:w="1985" w:type="dxa"/>
            <w:vAlign w:val="bottom"/>
          </w:tcPr>
          <w:p w14:paraId="75996395" w14:textId="1193907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Cypridinidae</w:t>
            </w:r>
          </w:p>
        </w:tc>
        <w:tc>
          <w:tcPr>
            <w:tcW w:w="2693" w:type="dxa"/>
            <w:vAlign w:val="bottom"/>
          </w:tcPr>
          <w:p w14:paraId="188E3D06" w14:textId="458E5E8E"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Cypridina nana</w:t>
            </w:r>
          </w:p>
        </w:tc>
        <w:tc>
          <w:tcPr>
            <w:tcW w:w="3685" w:type="dxa"/>
            <w:vAlign w:val="bottom"/>
          </w:tcPr>
          <w:p w14:paraId="23C7C641" w14:textId="6012E3BA"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Poulsen, 1962</w:t>
            </w:r>
          </w:p>
        </w:tc>
        <w:tc>
          <w:tcPr>
            <w:tcW w:w="1134" w:type="dxa"/>
            <w:vAlign w:val="bottom"/>
          </w:tcPr>
          <w:p w14:paraId="420D727F" w14:textId="449A945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DD</w:t>
            </w:r>
          </w:p>
        </w:tc>
        <w:tc>
          <w:tcPr>
            <w:tcW w:w="851" w:type="dxa"/>
            <w:vAlign w:val="bottom"/>
          </w:tcPr>
          <w:p w14:paraId="18EE4589" w14:textId="4F61D4F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6FAEDBD8"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CE43390" w14:textId="310A81C1"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399B160C" w14:textId="2A46E84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Ostracoda</w:t>
            </w:r>
          </w:p>
        </w:tc>
        <w:tc>
          <w:tcPr>
            <w:tcW w:w="1701" w:type="dxa"/>
            <w:vAlign w:val="bottom"/>
          </w:tcPr>
          <w:p w14:paraId="0DA99212" w14:textId="1AE6452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Myodocopida</w:t>
            </w:r>
            <w:proofErr w:type="spellEnd"/>
          </w:p>
        </w:tc>
        <w:tc>
          <w:tcPr>
            <w:tcW w:w="1985" w:type="dxa"/>
            <w:vAlign w:val="bottom"/>
          </w:tcPr>
          <w:p w14:paraId="3D55697F" w14:textId="66E384D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Cypridinidae</w:t>
            </w:r>
          </w:p>
        </w:tc>
        <w:tc>
          <w:tcPr>
            <w:tcW w:w="2693" w:type="dxa"/>
            <w:vAlign w:val="bottom"/>
          </w:tcPr>
          <w:p w14:paraId="10BD0661" w14:textId="7A7A53C8"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Cypridina serrata</w:t>
            </w:r>
          </w:p>
        </w:tc>
        <w:tc>
          <w:tcPr>
            <w:tcW w:w="3685" w:type="dxa"/>
            <w:vAlign w:val="bottom"/>
          </w:tcPr>
          <w:p w14:paraId="3EAA7787" w14:textId="404B13E9"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(Müller, 1906)</w:t>
            </w:r>
          </w:p>
        </w:tc>
        <w:tc>
          <w:tcPr>
            <w:tcW w:w="1134" w:type="dxa"/>
            <w:vAlign w:val="bottom"/>
          </w:tcPr>
          <w:p w14:paraId="2CB84A0A" w14:textId="289B996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DD</w:t>
            </w:r>
          </w:p>
        </w:tc>
        <w:tc>
          <w:tcPr>
            <w:tcW w:w="851" w:type="dxa"/>
            <w:vAlign w:val="bottom"/>
          </w:tcPr>
          <w:p w14:paraId="34FD2CDD" w14:textId="3D12384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00CF181E"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234EB33" w14:textId="28E27AC9"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632FD592" w14:textId="2CDFBE3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Ostracoda</w:t>
            </w:r>
          </w:p>
        </w:tc>
        <w:tc>
          <w:tcPr>
            <w:tcW w:w="1701" w:type="dxa"/>
            <w:vAlign w:val="bottom"/>
          </w:tcPr>
          <w:p w14:paraId="3D213E45" w14:textId="42D274B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Myodocopida</w:t>
            </w:r>
            <w:proofErr w:type="spellEnd"/>
          </w:p>
        </w:tc>
        <w:tc>
          <w:tcPr>
            <w:tcW w:w="1985" w:type="dxa"/>
            <w:vAlign w:val="bottom"/>
          </w:tcPr>
          <w:p w14:paraId="3F5EBD0D" w14:textId="3E26302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Cypridinidae</w:t>
            </w:r>
          </w:p>
        </w:tc>
        <w:tc>
          <w:tcPr>
            <w:tcW w:w="2693" w:type="dxa"/>
            <w:vAlign w:val="bottom"/>
          </w:tcPr>
          <w:p w14:paraId="3087695A" w14:textId="7FCFF086"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Cypridina </w:t>
            </w:r>
            <w:proofErr w:type="spellStart"/>
            <w:r>
              <w:rPr>
                <w:rFonts w:cs="Arial"/>
                <w:i/>
                <w:iCs/>
                <w:sz w:val="16"/>
                <w:szCs w:val="16"/>
              </w:rPr>
              <w:t>sinuosa</w:t>
            </w:r>
            <w:proofErr w:type="spellEnd"/>
          </w:p>
        </w:tc>
        <w:tc>
          <w:tcPr>
            <w:tcW w:w="3685" w:type="dxa"/>
            <w:vAlign w:val="bottom"/>
          </w:tcPr>
          <w:p w14:paraId="55E15C10" w14:textId="4B5F7DB7"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(Müller, 1906)</w:t>
            </w:r>
          </w:p>
        </w:tc>
        <w:tc>
          <w:tcPr>
            <w:tcW w:w="1134" w:type="dxa"/>
            <w:vAlign w:val="bottom"/>
          </w:tcPr>
          <w:p w14:paraId="4195BEC2" w14:textId="6163E55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DD</w:t>
            </w:r>
          </w:p>
        </w:tc>
        <w:tc>
          <w:tcPr>
            <w:tcW w:w="851" w:type="dxa"/>
            <w:vAlign w:val="bottom"/>
          </w:tcPr>
          <w:p w14:paraId="28C3F65D" w14:textId="6EF9444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597C01D8"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3DCF192" w14:textId="073439A2"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6E2C2A21" w14:textId="3130016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Ostracoda</w:t>
            </w:r>
          </w:p>
        </w:tc>
        <w:tc>
          <w:tcPr>
            <w:tcW w:w="1701" w:type="dxa"/>
            <w:vAlign w:val="bottom"/>
          </w:tcPr>
          <w:p w14:paraId="2F593341" w14:textId="6AFBFE3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Myodocopida</w:t>
            </w:r>
            <w:proofErr w:type="spellEnd"/>
          </w:p>
        </w:tc>
        <w:tc>
          <w:tcPr>
            <w:tcW w:w="1985" w:type="dxa"/>
            <w:vAlign w:val="bottom"/>
          </w:tcPr>
          <w:p w14:paraId="0C101F35" w14:textId="525B0AB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Cypridinidae</w:t>
            </w:r>
          </w:p>
        </w:tc>
        <w:tc>
          <w:tcPr>
            <w:tcW w:w="2693" w:type="dxa"/>
            <w:vAlign w:val="bottom"/>
          </w:tcPr>
          <w:p w14:paraId="6189D884" w14:textId="704AFEB0"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Paravargula</w:t>
            </w:r>
            <w:proofErr w:type="spellEnd"/>
            <w:r>
              <w:rPr>
                <w:rFonts w:cs="Arial"/>
                <w:i/>
                <w:iCs/>
                <w:sz w:val="16"/>
                <w:szCs w:val="16"/>
              </w:rPr>
              <w:t xml:space="preserve"> </w:t>
            </w:r>
            <w:proofErr w:type="spellStart"/>
            <w:r>
              <w:rPr>
                <w:rFonts w:cs="Arial"/>
                <w:i/>
                <w:iCs/>
                <w:sz w:val="16"/>
                <w:szCs w:val="16"/>
              </w:rPr>
              <w:t>hirsuta</w:t>
            </w:r>
            <w:proofErr w:type="spellEnd"/>
          </w:p>
        </w:tc>
        <w:tc>
          <w:tcPr>
            <w:tcW w:w="3685" w:type="dxa"/>
            <w:vAlign w:val="bottom"/>
          </w:tcPr>
          <w:p w14:paraId="00443CDD" w14:textId="5A7AAB3C"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(Müller, 1906)</w:t>
            </w:r>
          </w:p>
        </w:tc>
        <w:tc>
          <w:tcPr>
            <w:tcW w:w="1134" w:type="dxa"/>
            <w:vAlign w:val="bottom"/>
          </w:tcPr>
          <w:p w14:paraId="54DF95E4" w14:textId="6317142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DD</w:t>
            </w:r>
          </w:p>
        </w:tc>
        <w:tc>
          <w:tcPr>
            <w:tcW w:w="851" w:type="dxa"/>
            <w:vAlign w:val="bottom"/>
          </w:tcPr>
          <w:p w14:paraId="20864118" w14:textId="754414A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05C76499"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55FAA4B" w14:textId="5C795196"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4214A529" w14:textId="500A505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Ostracoda</w:t>
            </w:r>
          </w:p>
        </w:tc>
        <w:tc>
          <w:tcPr>
            <w:tcW w:w="1701" w:type="dxa"/>
            <w:vAlign w:val="bottom"/>
          </w:tcPr>
          <w:p w14:paraId="2D10EC4A" w14:textId="6A69D2C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Myodocopida</w:t>
            </w:r>
            <w:proofErr w:type="spellEnd"/>
          </w:p>
        </w:tc>
        <w:tc>
          <w:tcPr>
            <w:tcW w:w="1985" w:type="dxa"/>
            <w:vAlign w:val="bottom"/>
          </w:tcPr>
          <w:p w14:paraId="7D4596EA" w14:textId="0DA6B12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Cypridinidae</w:t>
            </w:r>
          </w:p>
        </w:tc>
        <w:tc>
          <w:tcPr>
            <w:tcW w:w="2693" w:type="dxa"/>
            <w:vAlign w:val="bottom"/>
          </w:tcPr>
          <w:p w14:paraId="71BB8C83" w14:textId="16BF2619"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Skogsbergia</w:t>
            </w:r>
            <w:proofErr w:type="spellEnd"/>
            <w:r>
              <w:rPr>
                <w:rFonts w:cs="Arial"/>
                <w:i/>
                <w:iCs/>
                <w:sz w:val="16"/>
                <w:szCs w:val="16"/>
              </w:rPr>
              <w:t xml:space="preserve"> </w:t>
            </w:r>
            <w:proofErr w:type="spellStart"/>
            <w:r>
              <w:rPr>
                <w:rFonts w:cs="Arial"/>
                <w:i/>
                <w:iCs/>
                <w:sz w:val="16"/>
                <w:szCs w:val="16"/>
              </w:rPr>
              <w:t>crenulata</w:t>
            </w:r>
            <w:proofErr w:type="spellEnd"/>
          </w:p>
        </w:tc>
        <w:tc>
          <w:tcPr>
            <w:tcW w:w="3685" w:type="dxa"/>
            <w:vAlign w:val="bottom"/>
          </w:tcPr>
          <w:p w14:paraId="430A6105" w14:textId="3704F5CB"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Poulsen, 1962</w:t>
            </w:r>
          </w:p>
        </w:tc>
        <w:tc>
          <w:tcPr>
            <w:tcW w:w="1134" w:type="dxa"/>
            <w:vAlign w:val="bottom"/>
          </w:tcPr>
          <w:p w14:paraId="0038D829" w14:textId="0BDC05C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DD</w:t>
            </w:r>
          </w:p>
        </w:tc>
        <w:tc>
          <w:tcPr>
            <w:tcW w:w="851" w:type="dxa"/>
            <w:vAlign w:val="bottom"/>
          </w:tcPr>
          <w:p w14:paraId="1FC93A1E" w14:textId="6FCF9A4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5847EF0D"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D6AFF53" w14:textId="6911F05D"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1CD1E068" w14:textId="408FE08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Thecostraca</w:t>
            </w:r>
            <w:proofErr w:type="spellEnd"/>
          </w:p>
        </w:tc>
        <w:tc>
          <w:tcPr>
            <w:tcW w:w="1701" w:type="dxa"/>
            <w:vAlign w:val="bottom"/>
          </w:tcPr>
          <w:p w14:paraId="3A9AB3AC" w14:textId="6077B05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Scalpellomorpha</w:t>
            </w:r>
            <w:proofErr w:type="spellEnd"/>
          </w:p>
        </w:tc>
        <w:tc>
          <w:tcPr>
            <w:tcW w:w="1985" w:type="dxa"/>
            <w:vAlign w:val="bottom"/>
          </w:tcPr>
          <w:p w14:paraId="5BEBA8AC" w14:textId="638EC2D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Scalpellidae</w:t>
            </w:r>
            <w:proofErr w:type="spellEnd"/>
          </w:p>
        </w:tc>
        <w:tc>
          <w:tcPr>
            <w:tcW w:w="2693" w:type="dxa"/>
            <w:vAlign w:val="bottom"/>
          </w:tcPr>
          <w:p w14:paraId="7AB2AA7E" w14:textId="6FF80138"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Amigdoscalpellum</w:t>
            </w:r>
            <w:proofErr w:type="spellEnd"/>
            <w:r>
              <w:rPr>
                <w:rFonts w:cs="Arial"/>
                <w:i/>
                <w:iCs/>
                <w:sz w:val="16"/>
                <w:szCs w:val="16"/>
              </w:rPr>
              <w:t xml:space="preserve"> </w:t>
            </w:r>
            <w:proofErr w:type="spellStart"/>
            <w:r>
              <w:rPr>
                <w:rFonts w:cs="Arial"/>
                <w:i/>
                <w:iCs/>
                <w:sz w:val="16"/>
                <w:szCs w:val="16"/>
              </w:rPr>
              <w:t>torbenwolffi</w:t>
            </w:r>
            <w:proofErr w:type="spellEnd"/>
          </w:p>
        </w:tc>
        <w:tc>
          <w:tcPr>
            <w:tcW w:w="3685" w:type="dxa"/>
            <w:vAlign w:val="bottom"/>
          </w:tcPr>
          <w:p w14:paraId="3343A613" w14:textId="5BC29CD1"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Zevina</w:t>
            </w:r>
            <w:proofErr w:type="spellEnd"/>
            <w:r>
              <w:rPr>
                <w:rFonts w:cs="Arial"/>
                <w:sz w:val="16"/>
                <w:szCs w:val="16"/>
              </w:rPr>
              <w:t>, 1981</w:t>
            </w:r>
          </w:p>
        </w:tc>
        <w:tc>
          <w:tcPr>
            <w:tcW w:w="1134" w:type="dxa"/>
            <w:vAlign w:val="bottom"/>
          </w:tcPr>
          <w:p w14:paraId="4546FBF2" w14:textId="29A3BCE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4F3C52F9" w14:textId="06A24C0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46BE3E66"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AAAA255" w14:textId="425E847F"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5F228433" w14:textId="104F8F9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Thecostraca</w:t>
            </w:r>
            <w:proofErr w:type="spellEnd"/>
          </w:p>
        </w:tc>
        <w:tc>
          <w:tcPr>
            <w:tcW w:w="1701" w:type="dxa"/>
            <w:vAlign w:val="bottom"/>
          </w:tcPr>
          <w:p w14:paraId="4A3672E4" w14:textId="5AA8FFF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Scalpellomorpha</w:t>
            </w:r>
            <w:proofErr w:type="spellEnd"/>
          </w:p>
        </w:tc>
        <w:tc>
          <w:tcPr>
            <w:tcW w:w="1985" w:type="dxa"/>
            <w:vAlign w:val="bottom"/>
          </w:tcPr>
          <w:p w14:paraId="25E270EB" w14:textId="05745CD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Scalpellidae</w:t>
            </w:r>
            <w:proofErr w:type="spellEnd"/>
          </w:p>
        </w:tc>
        <w:tc>
          <w:tcPr>
            <w:tcW w:w="2693" w:type="dxa"/>
            <w:vAlign w:val="bottom"/>
          </w:tcPr>
          <w:p w14:paraId="7B12A3E9" w14:textId="0A3A2188"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Arcoscalpellum</w:t>
            </w:r>
            <w:proofErr w:type="spellEnd"/>
            <w:r>
              <w:rPr>
                <w:rFonts w:cs="Arial"/>
                <w:i/>
                <w:iCs/>
                <w:sz w:val="16"/>
                <w:szCs w:val="16"/>
              </w:rPr>
              <w:t xml:space="preserve"> </w:t>
            </w:r>
            <w:proofErr w:type="spellStart"/>
            <w:r>
              <w:rPr>
                <w:rFonts w:cs="Arial"/>
                <w:i/>
                <w:iCs/>
                <w:sz w:val="16"/>
                <w:szCs w:val="16"/>
              </w:rPr>
              <w:t>radiatum</w:t>
            </w:r>
            <w:proofErr w:type="spellEnd"/>
          </w:p>
        </w:tc>
        <w:tc>
          <w:tcPr>
            <w:tcW w:w="3685" w:type="dxa"/>
            <w:vAlign w:val="bottom"/>
          </w:tcPr>
          <w:p w14:paraId="152718DC" w14:textId="70CFB566"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Rao &amp; Newman, 1972</w:t>
            </w:r>
          </w:p>
        </w:tc>
        <w:tc>
          <w:tcPr>
            <w:tcW w:w="1134" w:type="dxa"/>
            <w:vAlign w:val="bottom"/>
          </w:tcPr>
          <w:p w14:paraId="17F1631A" w14:textId="1D25E08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273923F" w14:textId="49C5FAD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16FE1DD4"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B6C9BC9" w14:textId="68504E0A"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60A1217E" w14:textId="7487771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Thecostraca</w:t>
            </w:r>
            <w:proofErr w:type="spellEnd"/>
          </w:p>
        </w:tc>
        <w:tc>
          <w:tcPr>
            <w:tcW w:w="1701" w:type="dxa"/>
            <w:vAlign w:val="bottom"/>
          </w:tcPr>
          <w:p w14:paraId="208ED6D0" w14:textId="42D3891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Scalpellomorpha</w:t>
            </w:r>
            <w:proofErr w:type="spellEnd"/>
          </w:p>
        </w:tc>
        <w:tc>
          <w:tcPr>
            <w:tcW w:w="1985" w:type="dxa"/>
            <w:vAlign w:val="bottom"/>
          </w:tcPr>
          <w:p w14:paraId="22D39C97" w14:textId="569DAB1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Scalpellidae</w:t>
            </w:r>
            <w:proofErr w:type="spellEnd"/>
          </w:p>
        </w:tc>
        <w:tc>
          <w:tcPr>
            <w:tcW w:w="2693" w:type="dxa"/>
            <w:vAlign w:val="bottom"/>
          </w:tcPr>
          <w:p w14:paraId="2B2B1B15" w14:textId="5E515549"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Catherinum</w:t>
            </w:r>
            <w:proofErr w:type="spellEnd"/>
            <w:r>
              <w:rPr>
                <w:rFonts w:cs="Arial"/>
                <w:i/>
                <w:iCs/>
                <w:sz w:val="16"/>
                <w:szCs w:val="16"/>
              </w:rPr>
              <w:t xml:space="preserve"> </w:t>
            </w:r>
            <w:proofErr w:type="spellStart"/>
            <w:r>
              <w:rPr>
                <w:rFonts w:cs="Arial"/>
                <w:i/>
                <w:iCs/>
                <w:sz w:val="16"/>
                <w:szCs w:val="16"/>
              </w:rPr>
              <w:t>albatrossianum</w:t>
            </w:r>
            <w:proofErr w:type="spellEnd"/>
            <w:r>
              <w:rPr>
                <w:rFonts w:cs="Arial"/>
                <w:i/>
                <w:iCs/>
                <w:sz w:val="16"/>
                <w:szCs w:val="16"/>
              </w:rPr>
              <w:t>~</w:t>
            </w:r>
          </w:p>
        </w:tc>
        <w:tc>
          <w:tcPr>
            <w:tcW w:w="3685" w:type="dxa"/>
            <w:vAlign w:val="bottom"/>
          </w:tcPr>
          <w:p w14:paraId="2FBAC062" w14:textId="006BADA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Pilsbry</w:t>
            </w:r>
            <w:proofErr w:type="spellEnd"/>
            <w:r>
              <w:rPr>
                <w:rFonts w:cs="Arial"/>
                <w:sz w:val="16"/>
                <w:szCs w:val="16"/>
              </w:rPr>
              <w:t>, 1907)</w:t>
            </w:r>
          </w:p>
        </w:tc>
        <w:tc>
          <w:tcPr>
            <w:tcW w:w="1134" w:type="dxa"/>
            <w:vAlign w:val="bottom"/>
          </w:tcPr>
          <w:p w14:paraId="2A733B95" w14:textId="23CD479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21C17DA6" w14:textId="7430ACD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5301AAC6"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DCAFD4C" w14:textId="017DED69"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5F6417B0" w14:textId="248BA4C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Thecostraca</w:t>
            </w:r>
            <w:proofErr w:type="spellEnd"/>
          </w:p>
        </w:tc>
        <w:tc>
          <w:tcPr>
            <w:tcW w:w="1701" w:type="dxa"/>
            <w:vAlign w:val="bottom"/>
          </w:tcPr>
          <w:p w14:paraId="1DED94EE" w14:textId="69D6E88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Scalpellomorpha</w:t>
            </w:r>
            <w:proofErr w:type="spellEnd"/>
          </w:p>
        </w:tc>
        <w:tc>
          <w:tcPr>
            <w:tcW w:w="1985" w:type="dxa"/>
            <w:vAlign w:val="bottom"/>
          </w:tcPr>
          <w:p w14:paraId="3E7727B5" w14:textId="17F5A5F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Scalpellidae</w:t>
            </w:r>
            <w:proofErr w:type="spellEnd"/>
          </w:p>
        </w:tc>
        <w:tc>
          <w:tcPr>
            <w:tcW w:w="2693" w:type="dxa"/>
            <w:vAlign w:val="bottom"/>
          </w:tcPr>
          <w:p w14:paraId="7C3B1BE6" w14:textId="1F9F71BA"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Catherinum</w:t>
            </w:r>
            <w:proofErr w:type="spellEnd"/>
            <w:r>
              <w:rPr>
                <w:rFonts w:cs="Arial"/>
                <w:i/>
                <w:iCs/>
                <w:sz w:val="16"/>
                <w:szCs w:val="16"/>
              </w:rPr>
              <w:t xml:space="preserve"> </w:t>
            </w:r>
            <w:proofErr w:type="spellStart"/>
            <w:r>
              <w:rPr>
                <w:rFonts w:cs="Arial"/>
                <w:i/>
                <w:iCs/>
                <w:sz w:val="16"/>
                <w:szCs w:val="16"/>
              </w:rPr>
              <w:t>novaezelandiae</w:t>
            </w:r>
            <w:proofErr w:type="spellEnd"/>
            <w:r>
              <w:rPr>
                <w:rFonts w:cs="Arial"/>
                <w:i/>
                <w:iCs/>
                <w:sz w:val="16"/>
                <w:szCs w:val="16"/>
              </w:rPr>
              <w:t>~</w:t>
            </w:r>
          </w:p>
        </w:tc>
        <w:tc>
          <w:tcPr>
            <w:tcW w:w="3685" w:type="dxa"/>
            <w:vAlign w:val="bottom"/>
          </w:tcPr>
          <w:p w14:paraId="02AA3BE5" w14:textId="5976EFCE"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(Hoek, 1883)</w:t>
            </w:r>
          </w:p>
        </w:tc>
        <w:tc>
          <w:tcPr>
            <w:tcW w:w="1134" w:type="dxa"/>
            <w:vAlign w:val="bottom"/>
          </w:tcPr>
          <w:p w14:paraId="57C8850D" w14:textId="562A322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42A51ACB" w14:textId="3F63AFD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4063283C"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2013D48" w14:textId="7FFF4FEE"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0498B459" w14:textId="1FE136A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Thecostraca</w:t>
            </w:r>
            <w:proofErr w:type="spellEnd"/>
          </w:p>
        </w:tc>
        <w:tc>
          <w:tcPr>
            <w:tcW w:w="1701" w:type="dxa"/>
            <w:vAlign w:val="bottom"/>
          </w:tcPr>
          <w:p w14:paraId="714B6EDB" w14:textId="255F9FC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Scalpellomorpha</w:t>
            </w:r>
            <w:proofErr w:type="spellEnd"/>
          </w:p>
        </w:tc>
        <w:tc>
          <w:tcPr>
            <w:tcW w:w="1985" w:type="dxa"/>
            <w:vAlign w:val="bottom"/>
          </w:tcPr>
          <w:p w14:paraId="75E8C50D" w14:textId="67CDD9A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Scalpellidae</w:t>
            </w:r>
            <w:proofErr w:type="spellEnd"/>
          </w:p>
        </w:tc>
        <w:tc>
          <w:tcPr>
            <w:tcW w:w="2693" w:type="dxa"/>
            <w:vAlign w:val="bottom"/>
          </w:tcPr>
          <w:p w14:paraId="7DDC7E3A" w14:textId="162E51E3"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Catherinum</w:t>
            </w:r>
            <w:proofErr w:type="spellEnd"/>
            <w:r>
              <w:rPr>
                <w:rFonts w:cs="Arial"/>
                <w:i/>
                <w:iCs/>
                <w:sz w:val="16"/>
                <w:szCs w:val="16"/>
              </w:rPr>
              <w:t xml:space="preserve"> </w:t>
            </w:r>
            <w:proofErr w:type="spellStart"/>
            <w:r>
              <w:rPr>
                <w:rFonts w:cs="Arial"/>
                <w:i/>
                <w:iCs/>
                <w:sz w:val="16"/>
                <w:szCs w:val="16"/>
              </w:rPr>
              <w:t>tortilum</w:t>
            </w:r>
            <w:proofErr w:type="spellEnd"/>
          </w:p>
        </w:tc>
        <w:tc>
          <w:tcPr>
            <w:tcW w:w="3685" w:type="dxa"/>
            <w:vAlign w:val="bottom"/>
          </w:tcPr>
          <w:p w14:paraId="0EE376AD" w14:textId="750268C8"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Zevina</w:t>
            </w:r>
            <w:proofErr w:type="spellEnd"/>
            <w:r>
              <w:rPr>
                <w:rFonts w:cs="Arial"/>
                <w:sz w:val="16"/>
                <w:szCs w:val="16"/>
              </w:rPr>
              <w:t>, 1973)</w:t>
            </w:r>
          </w:p>
        </w:tc>
        <w:tc>
          <w:tcPr>
            <w:tcW w:w="1134" w:type="dxa"/>
            <w:vAlign w:val="bottom"/>
          </w:tcPr>
          <w:p w14:paraId="474C8B36" w14:textId="1603C3B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E857194" w14:textId="22379AC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7F97B0E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70B6E19" w14:textId="366D876C"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4C8B88ED" w14:textId="16C6E12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Thecostraca</w:t>
            </w:r>
            <w:proofErr w:type="spellEnd"/>
          </w:p>
        </w:tc>
        <w:tc>
          <w:tcPr>
            <w:tcW w:w="1701" w:type="dxa"/>
            <w:vAlign w:val="bottom"/>
          </w:tcPr>
          <w:p w14:paraId="2010CFC1" w14:textId="233B0D1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Scalpellomorpha</w:t>
            </w:r>
            <w:proofErr w:type="spellEnd"/>
          </w:p>
        </w:tc>
        <w:tc>
          <w:tcPr>
            <w:tcW w:w="1985" w:type="dxa"/>
            <w:vAlign w:val="bottom"/>
          </w:tcPr>
          <w:p w14:paraId="3FFEE8EB" w14:textId="22BEACD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Scalpellidae</w:t>
            </w:r>
            <w:proofErr w:type="spellEnd"/>
          </w:p>
        </w:tc>
        <w:tc>
          <w:tcPr>
            <w:tcW w:w="2693" w:type="dxa"/>
            <w:vAlign w:val="bottom"/>
          </w:tcPr>
          <w:p w14:paraId="313A55FD" w14:textId="2FC6EFF8"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Trianguloscalpellum</w:t>
            </w:r>
            <w:proofErr w:type="spellEnd"/>
            <w:r>
              <w:rPr>
                <w:rFonts w:cs="Arial"/>
                <w:i/>
                <w:iCs/>
                <w:sz w:val="16"/>
                <w:szCs w:val="16"/>
              </w:rPr>
              <w:t xml:space="preserve"> gigas</w:t>
            </w:r>
          </w:p>
        </w:tc>
        <w:tc>
          <w:tcPr>
            <w:tcW w:w="3685" w:type="dxa"/>
            <w:vAlign w:val="bottom"/>
          </w:tcPr>
          <w:p w14:paraId="2601A3DA" w14:textId="191C7B66"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(Hoek, 1883)</w:t>
            </w:r>
          </w:p>
        </w:tc>
        <w:tc>
          <w:tcPr>
            <w:tcW w:w="1134" w:type="dxa"/>
            <w:vAlign w:val="bottom"/>
          </w:tcPr>
          <w:p w14:paraId="27F7ACFA" w14:textId="20CDBBD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63B3B0EF" w14:textId="4C2477E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5DEF4FD4"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96AF704" w14:textId="5A2E3639" w:rsidR="00064891" w:rsidRPr="00B135DD" w:rsidRDefault="00064891" w:rsidP="00064891">
            <w:pPr>
              <w:rPr>
                <w:b w:val="0"/>
                <w:sz w:val="16"/>
                <w:szCs w:val="16"/>
              </w:rPr>
            </w:pPr>
            <w:r w:rsidRPr="00B135DD">
              <w:rPr>
                <w:rFonts w:cs="Arial"/>
                <w:b w:val="0"/>
                <w:sz w:val="16"/>
                <w:szCs w:val="16"/>
              </w:rPr>
              <w:t>Arthropoda</w:t>
            </w:r>
          </w:p>
        </w:tc>
        <w:tc>
          <w:tcPr>
            <w:tcW w:w="1701" w:type="dxa"/>
            <w:vAlign w:val="bottom"/>
          </w:tcPr>
          <w:p w14:paraId="179357F4" w14:textId="39E311D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
        </w:tc>
        <w:tc>
          <w:tcPr>
            <w:tcW w:w="1701" w:type="dxa"/>
            <w:vAlign w:val="bottom"/>
          </w:tcPr>
          <w:p w14:paraId="0AA1FD17" w14:textId="572FEC2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
        </w:tc>
        <w:tc>
          <w:tcPr>
            <w:tcW w:w="1985" w:type="dxa"/>
            <w:vAlign w:val="bottom"/>
          </w:tcPr>
          <w:p w14:paraId="03771FD8" w14:textId="64834A7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
        </w:tc>
        <w:tc>
          <w:tcPr>
            <w:tcW w:w="2693" w:type="dxa"/>
            <w:vAlign w:val="bottom"/>
          </w:tcPr>
          <w:p w14:paraId="0C0D55B3" w14:textId="385B5645"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Tauroceratus</w:t>
            </w:r>
            <w:proofErr w:type="spellEnd"/>
            <w:r>
              <w:rPr>
                <w:rFonts w:cs="Arial"/>
                <w:i/>
                <w:iCs/>
                <w:sz w:val="16"/>
                <w:szCs w:val="16"/>
              </w:rPr>
              <w:t xml:space="preserve"> </w:t>
            </w:r>
            <w:proofErr w:type="spellStart"/>
            <w:r>
              <w:rPr>
                <w:rFonts w:cs="Arial"/>
                <w:i/>
                <w:iCs/>
                <w:sz w:val="16"/>
                <w:szCs w:val="16"/>
              </w:rPr>
              <w:t>steiningeri</w:t>
            </w:r>
            <w:proofErr w:type="spellEnd"/>
          </w:p>
        </w:tc>
        <w:tc>
          <w:tcPr>
            <w:tcW w:w="3685" w:type="dxa"/>
            <w:vAlign w:val="bottom"/>
          </w:tcPr>
          <w:p w14:paraId="769D584A" w14:textId="3C55276D"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(George, 2006)</w:t>
            </w:r>
          </w:p>
        </w:tc>
        <w:tc>
          <w:tcPr>
            <w:tcW w:w="1134" w:type="dxa"/>
            <w:vAlign w:val="bottom"/>
          </w:tcPr>
          <w:p w14:paraId="0D510BCB" w14:textId="20A89D3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93E166D" w14:textId="6A35278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4385A01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0D65826" w14:textId="0217629F" w:rsidR="00064891" w:rsidRPr="00B135DD" w:rsidRDefault="00064891" w:rsidP="00064891">
            <w:pPr>
              <w:rPr>
                <w:b w:val="0"/>
                <w:sz w:val="16"/>
                <w:szCs w:val="16"/>
              </w:rPr>
            </w:pPr>
            <w:r w:rsidRPr="00B135DD">
              <w:rPr>
                <w:rFonts w:cs="Arial"/>
                <w:b w:val="0"/>
                <w:sz w:val="16"/>
                <w:szCs w:val="16"/>
              </w:rPr>
              <w:t>Brachiopoda</w:t>
            </w:r>
          </w:p>
        </w:tc>
        <w:tc>
          <w:tcPr>
            <w:tcW w:w="1701" w:type="dxa"/>
            <w:vAlign w:val="bottom"/>
          </w:tcPr>
          <w:p w14:paraId="7A00855D" w14:textId="67E480C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Lingulata</w:t>
            </w:r>
            <w:proofErr w:type="spellEnd"/>
          </w:p>
        </w:tc>
        <w:tc>
          <w:tcPr>
            <w:tcW w:w="1701" w:type="dxa"/>
            <w:vAlign w:val="bottom"/>
          </w:tcPr>
          <w:p w14:paraId="01093FA5" w14:textId="37982C3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Lingulida</w:t>
            </w:r>
            <w:proofErr w:type="spellEnd"/>
          </w:p>
        </w:tc>
        <w:tc>
          <w:tcPr>
            <w:tcW w:w="1985" w:type="dxa"/>
            <w:vAlign w:val="bottom"/>
          </w:tcPr>
          <w:p w14:paraId="5ADB3DFC" w14:textId="413C7AD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Discinidae</w:t>
            </w:r>
            <w:proofErr w:type="spellEnd"/>
          </w:p>
        </w:tc>
        <w:tc>
          <w:tcPr>
            <w:tcW w:w="2693" w:type="dxa"/>
            <w:vAlign w:val="bottom"/>
          </w:tcPr>
          <w:p w14:paraId="27E5CA5C" w14:textId="029502FF"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Pelagodiscus</w:t>
            </w:r>
            <w:proofErr w:type="spellEnd"/>
            <w:r>
              <w:rPr>
                <w:rFonts w:cs="Arial"/>
                <w:i/>
                <w:iCs/>
                <w:sz w:val="16"/>
                <w:szCs w:val="16"/>
              </w:rPr>
              <w:t xml:space="preserve"> atlanticus</w:t>
            </w:r>
          </w:p>
        </w:tc>
        <w:tc>
          <w:tcPr>
            <w:tcW w:w="3685" w:type="dxa"/>
            <w:vAlign w:val="bottom"/>
          </w:tcPr>
          <w:p w14:paraId="3590FA3F" w14:textId="124EE384"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(King, 1868)</w:t>
            </w:r>
          </w:p>
        </w:tc>
        <w:tc>
          <w:tcPr>
            <w:tcW w:w="1134" w:type="dxa"/>
            <w:vAlign w:val="bottom"/>
          </w:tcPr>
          <w:p w14:paraId="15DD2007" w14:textId="42A7B82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5F22578D" w14:textId="247866A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0EAA254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85BE427" w14:textId="5DFAC19E" w:rsidR="00064891" w:rsidRPr="00B135DD" w:rsidRDefault="00064891" w:rsidP="00064891">
            <w:pPr>
              <w:rPr>
                <w:b w:val="0"/>
                <w:sz w:val="16"/>
                <w:szCs w:val="16"/>
              </w:rPr>
            </w:pPr>
            <w:r w:rsidRPr="00B135DD">
              <w:rPr>
                <w:rFonts w:cs="Arial"/>
                <w:b w:val="0"/>
                <w:sz w:val="16"/>
                <w:szCs w:val="16"/>
              </w:rPr>
              <w:t>Brachiopoda</w:t>
            </w:r>
          </w:p>
        </w:tc>
        <w:tc>
          <w:tcPr>
            <w:tcW w:w="1701" w:type="dxa"/>
            <w:vAlign w:val="bottom"/>
          </w:tcPr>
          <w:p w14:paraId="784C9CC8" w14:textId="5163D48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Rhynchonellata</w:t>
            </w:r>
            <w:proofErr w:type="spellEnd"/>
          </w:p>
        </w:tc>
        <w:tc>
          <w:tcPr>
            <w:tcW w:w="1701" w:type="dxa"/>
            <w:vAlign w:val="bottom"/>
          </w:tcPr>
          <w:p w14:paraId="2E27A529" w14:textId="4707EC1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Rhynchonellida</w:t>
            </w:r>
            <w:proofErr w:type="spellEnd"/>
          </w:p>
        </w:tc>
        <w:tc>
          <w:tcPr>
            <w:tcW w:w="1985" w:type="dxa"/>
            <w:vAlign w:val="bottom"/>
          </w:tcPr>
          <w:p w14:paraId="41F7DD27" w14:textId="7472DB1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Frieleiidae</w:t>
            </w:r>
            <w:proofErr w:type="spellEnd"/>
          </w:p>
        </w:tc>
        <w:tc>
          <w:tcPr>
            <w:tcW w:w="2693" w:type="dxa"/>
            <w:vAlign w:val="bottom"/>
          </w:tcPr>
          <w:p w14:paraId="5CEBF10A" w14:textId="6855EC05"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Neorhynchia</w:t>
            </w:r>
            <w:proofErr w:type="spellEnd"/>
            <w:r>
              <w:rPr>
                <w:rFonts w:cs="Arial"/>
                <w:i/>
                <w:iCs/>
                <w:sz w:val="16"/>
                <w:szCs w:val="16"/>
              </w:rPr>
              <w:t xml:space="preserve"> </w:t>
            </w:r>
            <w:proofErr w:type="spellStart"/>
            <w:r>
              <w:rPr>
                <w:rFonts w:cs="Arial"/>
                <w:i/>
                <w:iCs/>
                <w:sz w:val="16"/>
                <w:szCs w:val="16"/>
              </w:rPr>
              <w:t>strebeli</w:t>
            </w:r>
            <w:proofErr w:type="spellEnd"/>
          </w:p>
        </w:tc>
        <w:tc>
          <w:tcPr>
            <w:tcW w:w="3685" w:type="dxa"/>
            <w:vAlign w:val="bottom"/>
          </w:tcPr>
          <w:p w14:paraId="628AFE99" w14:textId="659DFBC0"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(Dall, 1908)</w:t>
            </w:r>
          </w:p>
        </w:tc>
        <w:tc>
          <w:tcPr>
            <w:tcW w:w="1134" w:type="dxa"/>
            <w:vAlign w:val="bottom"/>
          </w:tcPr>
          <w:p w14:paraId="095617FD" w14:textId="57ED404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46E307AC" w14:textId="3931094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5E3411B2"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0640B4D" w14:textId="33407537" w:rsidR="00064891" w:rsidRPr="00B135DD" w:rsidRDefault="00064891" w:rsidP="00064891">
            <w:pPr>
              <w:rPr>
                <w:b w:val="0"/>
                <w:sz w:val="16"/>
                <w:szCs w:val="16"/>
              </w:rPr>
            </w:pPr>
            <w:r w:rsidRPr="00B135DD">
              <w:rPr>
                <w:rFonts w:cs="Arial"/>
                <w:b w:val="0"/>
                <w:sz w:val="16"/>
                <w:szCs w:val="16"/>
              </w:rPr>
              <w:t>Brachiopoda</w:t>
            </w:r>
          </w:p>
        </w:tc>
        <w:tc>
          <w:tcPr>
            <w:tcW w:w="1701" w:type="dxa"/>
            <w:vAlign w:val="bottom"/>
          </w:tcPr>
          <w:p w14:paraId="091256E7" w14:textId="32F479A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Rhynchonellata</w:t>
            </w:r>
            <w:proofErr w:type="spellEnd"/>
          </w:p>
        </w:tc>
        <w:tc>
          <w:tcPr>
            <w:tcW w:w="1701" w:type="dxa"/>
            <w:vAlign w:val="bottom"/>
          </w:tcPr>
          <w:p w14:paraId="1F9C8BCD" w14:textId="0C0F54A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Terebratulida</w:t>
            </w:r>
            <w:proofErr w:type="spellEnd"/>
          </w:p>
        </w:tc>
        <w:tc>
          <w:tcPr>
            <w:tcW w:w="1985" w:type="dxa"/>
            <w:vAlign w:val="bottom"/>
          </w:tcPr>
          <w:p w14:paraId="53ABED92" w14:textId="3309616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Dyscoliidae</w:t>
            </w:r>
            <w:proofErr w:type="spellEnd"/>
          </w:p>
        </w:tc>
        <w:tc>
          <w:tcPr>
            <w:tcW w:w="2693" w:type="dxa"/>
            <w:vAlign w:val="bottom"/>
          </w:tcPr>
          <w:p w14:paraId="05C5D96D" w14:textId="2F31BFB6"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Abyssothyris</w:t>
            </w:r>
            <w:proofErr w:type="spellEnd"/>
            <w:r>
              <w:rPr>
                <w:rFonts w:cs="Arial"/>
                <w:i/>
                <w:iCs/>
                <w:sz w:val="16"/>
                <w:szCs w:val="16"/>
              </w:rPr>
              <w:t xml:space="preserve"> </w:t>
            </w:r>
            <w:proofErr w:type="spellStart"/>
            <w:r>
              <w:rPr>
                <w:rFonts w:cs="Arial"/>
                <w:i/>
                <w:iCs/>
                <w:sz w:val="16"/>
                <w:szCs w:val="16"/>
              </w:rPr>
              <w:t>wyvillei</w:t>
            </w:r>
            <w:proofErr w:type="spellEnd"/>
          </w:p>
        </w:tc>
        <w:tc>
          <w:tcPr>
            <w:tcW w:w="3685" w:type="dxa"/>
            <w:vAlign w:val="bottom"/>
          </w:tcPr>
          <w:p w14:paraId="1232E6D8" w14:textId="3687C1A4"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(Davidson, 1878)</w:t>
            </w:r>
          </w:p>
        </w:tc>
        <w:tc>
          <w:tcPr>
            <w:tcW w:w="1134" w:type="dxa"/>
            <w:vAlign w:val="bottom"/>
          </w:tcPr>
          <w:p w14:paraId="45CEA171" w14:textId="0FB4B40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3145600" w14:textId="6BBD351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6B76B1E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E97AF63" w14:textId="1485EDF7" w:rsidR="00064891" w:rsidRPr="00B135DD" w:rsidRDefault="00064891" w:rsidP="00064891">
            <w:pPr>
              <w:rPr>
                <w:b w:val="0"/>
                <w:sz w:val="16"/>
                <w:szCs w:val="16"/>
              </w:rPr>
            </w:pPr>
            <w:r w:rsidRPr="00B135DD">
              <w:rPr>
                <w:rFonts w:cs="Arial"/>
                <w:b w:val="0"/>
                <w:sz w:val="16"/>
                <w:szCs w:val="16"/>
              </w:rPr>
              <w:t>Brachiopoda</w:t>
            </w:r>
          </w:p>
        </w:tc>
        <w:tc>
          <w:tcPr>
            <w:tcW w:w="1701" w:type="dxa"/>
            <w:vAlign w:val="bottom"/>
          </w:tcPr>
          <w:p w14:paraId="6C3014A5" w14:textId="30CF8C0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Rhynchonellata</w:t>
            </w:r>
            <w:proofErr w:type="spellEnd"/>
          </w:p>
        </w:tc>
        <w:tc>
          <w:tcPr>
            <w:tcW w:w="1701" w:type="dxa"/>
            <w:vAlign w:val="bottom"/>
          </w:tcPr>
          <w:p w14:paraId="0B94FA2D" w14:textId="5664E18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Terebratulida</w:t>
            </w:r>
            <w:proofErr w:type="spellEnd"/>
          </w:p>
        </w:tc>
        <w:tc>
          <w:tcPr>
            <w:tcW w:w="1985" w:type="dxa"/>
            <w:vAlign w:val="bottom"/>
          </w:tcPr>
          <w:p w14:paraId="6D4E4A1D" w14:textId="1E209D1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Dyscolioidea</w:t>
            </w:r>
            <w:proofErr w:type="spellEnd"/>
            <w:r>
              <w:rPr>
                <w:rFonts w:cs="Arial"/>
                <w:sz w:val="16"/>
                <w:szCs w:val="16"/>
              </w:rPr>
              <w:t xml:space="preserve"> incertae sedis</w:t>
            </w:r>
          </w:p>
        </w:tc>
        <w:tc>
          <w:tcPr>
            <w:tcW w:w="2693" w:type="dxa"/>
            <w:vAlign w:val="bottom"/>
          </w:tcPr>
          <w:p w14:paraId="6F7E3C75" w14:textId="5B143183"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Oceanithyris</w:t>
            </w:r>
            <w:proofErr w:type="spellEnd"/>
            <w:r>
              <w:rPr>
                <w:rFonts w:cs="Arial"/>
                <w:b/>
                <w:bCs/>
                <w:i/>
                <w:iCs/>
                <w:sz w:val="16"/>
                <w:szCs w:val="16"/>
              </w:rPr>
              <w:t xml:space="preserve"> </w:t>
            </w:r>
            <w:proofErr w:type="spellStart"/>
            <w:r>
              <w:rPr>
                <w:rFonts w:cs="Arial"/>
                <w:b/>
                <w:bCs/>
                <w:i/>
                <w:iCs/>
                <w:sz w:val="16"/>
                <w:szCs w:val="16"/>
              </w:rPr>
              <w:t>juveniformis</w:t>
            </w:r>
            <w:proofErr w:type="spellEnd"/>
            <w:r>
              <w:rPr>
                <w:rFonts w:cs="Arial"/>
                <w:b/>
                <w:bCs/>
                <w:i/>
                <w:iCs/>
                <w:sz w:val="16"/>
                <w:szCs w:val="16"/>
              </w:rPr>
              <w:t>*</w:t>
            </w:r>
          </w:p>
        </w:tc>
        <w:tc>
          <w:tcPr>
            <w:tcW w:w="3685" w:type="dxa"/>
            <w:vAlign w:val="bottom"/>
          </w:tcPr>
          <w:p w14:paraId="58E25382" w14:textId="45978E94"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Bitner &amp; </w:t>
            </w:r>
            <w:proofErr w:type="spellStart"/>
            <w:r>
              <w:rPr>
                <w:rFonts w:cs="Arial"/>
                <w:sz w:val="16"/>
                <w:szCs w:val="16"/>
              </w:rPr>
              <w:t>Zezina</w:t>
            </w:r>
            <w:proofErr w:type="spellEnd"/>
            <w:r>
              <w:rPr>
                <w:rFonts w:cs="Arial"/>
                <w:sz w:val="16"/>
                <w:szCs w:val="16"/>
              </w:rPr>
              <w:t>, 2013</w:t>
            </w:r>
          </w:p>
        </w:tc>
        <w:tc>
          <w:tcPr>
            <w:tcW w:w="1134" w:type="dxa"/>
            <w:vAlign w:val="bottom"/>
          </w:tcPr>
          <w:p w14:paraId="7DAA7791" w14:textId="212132F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O</w:t>
            </w:r>
          </w:p>
        </w:tc>
        <w:tc>
          <w:tcPr>
            <w:tcW w:w="851" w:type="dxa"/>
            <w:vAlign w:val="bottom"/>
          </w:tcPr>
          <w:p w14:paraId="0FB9F19C" w14:textId="11ADC3F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4C4DD891"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394E382" w14:textId="64B029A2" w:rsidR="00064891" w:rsidRPr="00B135DD" w:rsidRDefault="00064891" w:rsidP="00064891">
            <w:pPr>
              <w:rPr>
                <w:b w:val="0"/>
                <w:sz w:val="16"/>
                <w:szCs w:val="16"/>
              </w:rPr>
            </w:pPr>
            <w:r w:rsidRPr="00B135DD">
              <w:rPr>
                <w:rFonts w:cs="Arial"/>
                <w:b w:val="0"/>
                <w:sz w:val="16"/>
                <w:szCs w:val="16"/>
              </w:rPr>
              <w:t>Brachiopoda</w:t>
            </w:r>
          </w:p>
        </w:tc>
        <w:tc>
          <w:tcPr>
            <w:tcW w:w="1701" w:type="dxa"/>
            <w:vAlign w:val="bottom"/>
          </w:tcPr>
          <w:p w14:paraId="41E8C95E" w14:textId="2F66388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Rhynchonellata</w:t>
            </w:r>
            <w:proofErr w:type="spellEnd"/>
          </w:p>
        </w:tc>
        <w:tc>
          <w:tcPr>
            <w:tcW w:w="1701" w:type="dxa"/>
            <w:vAlign w:val="bottom"/>
          </w:tcPr>
          <w:p w14:paraId="1A81FE82" w14:textId="748069C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Terebratulida</w:t>
            </w:r>
            <w:proofErr w:type="spellEnd"/>
          </w:p>
        </w:tc>
        <w:tc>
          <w:tcPr>
            <w:tcW w:w="1985" w:type="dxa"/>
            <w:vAlign w:val="bottom"/>
          </w:tcPr>
          <w:p w14:paraId="080D6F29" w14:textId="7D68032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
        </w:tc>
        <w:tc>
          <w:tcPr>
            <w:tcW w:w="2693" w:type="dxa"/>
            <w:vAlign w:val="bottom"/>
          </w:tcPr>
          <w:p w14:paraId="066E38A3" w14:textId="21A703FC"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Gwynia</w:t>
            </w:r>
            <w:proofErr w:type="spellEnd"/>
            <w:r>
              <w:rPr>
                <w:rFonts w:cs="Arial"/>
                <w:i/>
                <w:iCs/>
                <w:sz w:val="16"/>
                <w:szCs w:val="16"/>
              </w:rPr>
              <w:t xml:space="preserve"> capsula~</w:t>
            </w:r>
          </w:p>
        </w:tc>
        <w:tc>
          <w:tcPr>
            <w:tcW w:w="3685" w:type="dxa"/>
            <w:vAlign w:val="bottom"/>
          </w:tcPr>
          <w:p w14:paraId="4D7F764B" w14:textId="74284286"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(Jeffreys, 1859)</w:t>
            </w:r>
          </w:p>
        </w:tc>
        <w:tc>
          <w:tcPr>
            <w:tcW w:w="1134" w:type="dxa"/>
            <w:vAlign w:val="bottom"/>
          </w:tcPr>
          <w:p w14:paraId="2DE9F41D" w14:textId="0983A5A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0346C059" w14:textId="4F21663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5A027FCC"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17A2265" w14:textId="79E2F722" w:rsidR="00064891" w:rsidRPr="00B135DD" w:rsidRDefault="00064891" w:rsidP="00064891">
            <w:pPr>
              <w:rPr>
                <w:b w:val="0"/>
                <w:sz w:val="16"/>
                <w:szCs w:val="16"/>
              </w:rPr>
            </w:pPr>
            <w:r w:rsidRPr="00B135DD">
              <w:rPr>
                <w:rFonts w:cs="Arial"/>
                <w:b w:val="0"/>
                <w:sz w:val="16"/>
                <w:szCs w:val="16"/>
              </w:rPr>
              <w:t>Brachiopoda</w:t>
            </w:r>
          </w:p>
        </w:tc>
        <w:tc>
          <w:tcPr>
            <w:tcW w:w="1701" w:type="dxa"/>
            <w:vAlign w:val="bottom"/>
          </w:tcPr>
          <w:p w14:paraId="258666DE" w14:textId="2E29D10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Rhynchonellata</w:t>
            </w:r>
            <w:proofErr w:type="spellEnd"/>
          </w:p>
        </w:tc>
        <w:tc>
          <w:tcPr>
            <w:tcW w:w="1701" w:type="dxa"/>
            <w:vAlign w:val="bottom"/>
          </w:tcPr>
          <w:p w14:paraId="302514E3" w14:textId="7E73694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Terebratulida</w:t>
            </w:r>
            <w:proofErr w:type="spellEnd"/>
          </w:p>
        </w:tc>
        <w:tc>
          <w:tcPr>
            <w:tcW w:w="1985" w:type="dxa"/>
            <w:vAlign w:val="bottom"/>
          </w:tcPr>
          <w:p w14:paraId="199F11D3" w14:textId="2C9AE4F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
        </w:tc>
        <w:tc>
          <w:tcPr>
            <w:tcW w:w="2693" w:type="dxa"/>
            <w:vAlign w:val="bottom"/>
          </w:tcPr>
          <w:p w14:paraId="067B7877" w14:textId="3F99E94E"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Simpliciforma</w:t>
            </w:r>
            <w:proofErr w:type="spellEnd"/>
            <w:r>
              <w:rPr>
                <w:rFonts w:cs="Arial"/>
                <w:b/>
                <w:bCs/>
                <w:i/>
                <w:iCs/>
                <w:sz w:val="16"/>
                <w:szCs w:val="16"/>
              </w:rPr>
              <w:t xml:space="preserve"> profunda*</w:t>
            </w:r>
          </w:p>
        </w:tc>
        <w:tc>
          <w:tcPr>
            <w:tcW w:w="3685" w:type="dxa"/>
            <w:vAlign w:val="bottom"/>
          </w:tcPr>
          <w:p w14:paraId="49C9122B" w14:textId="014ACC85"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Bitner &amp; </w:t>
            </w:r>
            <w:proofErr w:type="spellStart"/>
            <w:r>
              <w:rPr>
                <w:rFonts w:cs="Arial"/>
                <w:sz w:val="16"/>
                <w:szCs w:val="16"/>
              </w:rPr>
              <w:t>Zezina</w:t>
            </w:r>
            <w:proofErr w:type="spellEnd"/>
            <w:r>
              <w:rPr>
                <w:rFonts w:cs="Arial"/>
                <w:sz w:val="16"/>
                <w:szCs w:val="16"/>
              </w:rPr>
              <w:t>, 2013</w:t>
            </w:r>
          </w:p>
        </w:tc>
        <w:tc>
          <w:tcPr>
            <w:tcW w:w="1134" w:type="dxa"/>
            <w:vAlign w:val="bottom"/>
          </w:tcPr>
          <w:p w14:paraId="41CAEA84" w14:textId="3FF6D2C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20939D33" w14:textId="7B005B2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44D8E1C3"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CED9FE2" w14:textId="64B9BCAA" w:rsidR="00064891" w:rsidRPr="00B135DD" w:rsidRDefault="00064891" w:rsidP="00064891">
            <w:pPr>
              <w:rPr>
                <w:b w:val="0"/>
                <w:sz w:val="16"/>
                <w:szCs w:val="16"/>
              </w:rPr>
            </w:pPr>
            <w:r w:rsidRPr="00B135DD">
              <w:rPr>
                <w:rFonts w:cs="Arial"/>
                <w:b w:val="0"/>
                <w:sz w:val="16"/>
                <w:szCs w:val="16"/>
              </w:rPr>
              <w:t>Bryozoa</w:t>
            </w:r>
          </w:p>
        </w:tc>
        <w:tc>
          <w:tcPr>
            <w:tcW w:w="1701" w:type="dxa"/>
            <w:vAlign w:val="bottom"/>
          </w:tcPr>
          <w:p w14:paraId="331B74B9" w14:textId="276EE3C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Gymnolaemata</w:t>
            </w:r>
            <w:proofErr w:type="spellEnd"/>
          </w:p>
        </w:tc>
        <w:tc>
          <w:tcPr>
            <w:tcW w:w="1701" w:type="dxa"/>
            <w:vAlign w:val="bottom"/>
          </w:tcPr>
          <w:p w14:paraId="3F59ABF5" w14:textId="1199338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Cheilostomatida</w:t>
            </w:r>
            <w:proofErr w:type="spellEnd"/>
          </w:p>
        </w:tc>
        <w:tc>
          <w:tcPr>
            <w:tcW w:w="1985" w:type="dxa"/>
            <w:vAlign w:val="bottom"/>
          </w:tcPr>
          <w:p w14:paraId="6E26AC2B" w14:textId="540D4D7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Bifaxariidae</w:t>
            </w:r>
            <w:proofErr w:type="spellEnd"/>
          </w:p>
        </w:tc>
        <w:tc>
          <w:tcPr>
            <w:tcW w:w="2693" w:type="dxa"/>
            <w:vAlign w:val="bottom"/>
          </w:tcPr>
          <w:p w14:paraId="5CA7E97A" w14:textId="3F63BDD1"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Bifaxaria</w:t>
            </w:r>
            <w:proofErr w:type="spellEnd"/>
            <w:r>
              <w:rPr>
                <w:rFonts w:cs="Arial"/>
                <w:i/>
                <w:iCs/>
                <w:sz w:val="16"/>
                <w:szCs w:val="16"/>
              </w:rPr>
              <w:t xml:space="preserve"> </w:t>
            </w:r>
            <w:proofErr w:type="spellStart"/>
            <w:r>
              <w:rPr>
                <w:rFonts w:cs="Arial"/>
                <w:i/>
                <w:iCs/>
                <w:sz w:val="16"/>
                <w:szCs w:val="16"/>
              </w:rPr>
              <w:t>submucronata</w:t>
            </w:r>
            <w:proofErr w:type="spellEnd"/>
          </w:p>
        </w:tc>
        <w:tc>
          <w:tcPr>
            <w:tcW w:w="3685" w:type="dxa"/>
            <w:vAlign w:val="bottom"/>
          </w:tcPr>
          <w:p w14:paraId="30B4D0E7" w14:textId="721FE401"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Busk, 1884</w:t>
            </w:r>
          </w:p>
        </w:tc>
        <w:tc>
          <w:tcPr>
            <w:tcW w:w="1134" w:type="dxa"/>
            <w:vAlign w:val="bottom"/>
          </w:tcPr>
          <w:p w14:paraId="23BEF0C2" w14:textId="2261BBA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6F26F6D9" w14:textId="3EC0047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6E630FC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F59C44A" w14:textId="37202FC2" w:rsidR="00064891" w:rsidRPr="00B135DD" w:rsidRDefault="00064891" w:rsidP="00064891">
            <w:pPr>
              <w:rPr>
                <w:b w:val="0"/>
                <w:sz w:val="16"/>
                <w:szCs w:val="16"/>
              </w:rPr>
            </w:pPr>
            <w:r w:rsidRPr="00B135DD">
              <w:rPr>
                <w:rFonts w:cs="Arial"/>
                <w:b w:val="0"/>
                <w:sz w:val="16"/>
                <w:szCs w:val="16"/>
              </w:rPr>
              <w:t>Bryozoa</w:t>
            </w:r>
          </w:p>
        </w:tc>
        <w:tc>
          <w:tcPr>
            <w:tcW w:w="1701" w:type="dxa"/>
            <w:vAlign w:val="bottom"/>
          </w:tcPr>
          <w:p w14:paraId="41CC2B8A" w14:textId="4C1791D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Gymnolaemata</w:t>
            </w:r>
            <w:proofErr w:type="spellEnd"/>
          </w:p>
        </w:tc>
        <w:tc>
          <w:tcPr>
            <w:tcW w:w="1701" w:type="dxa"/>
            <w:vAlign w:val="bottom"/>
          </w:tcPr>
          <w:p w14:paraId="50AF331C" w14:textId="753E27D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Cheilostomatida</w:t>
            </w:r>
            <w:proofErr w:type="spellEnd"/>
          </w:p>
        </w:tc>
        <w:tc>
          <w:tcPr>
            <w:tcW w:w="1985" w:type="dxa"/>
            <w:vAlign w:val="bottom"/>
          </w:tcPr>
          <w:p w14:paraId="6C489B2D" w14:textId="289BCC9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Bifaxariidae</w:t>
            </w:r>
            <w:proofErr w:type="spellEnd"/>
          </w:p>
        </w:tc>
        <w:tc>
          <w:tcPr>
            <w:tcW w:w="2693" w:type="dxa"/>
            <w:vAlign w:val="bottom"/>
          </w:tcPr>
          <w:p w14:paraId="3875FDAA" w14:textId="76869238"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Raxifabia</w:t>
            </w:r>
            <w:proofErr w:type="spellEnd"/>
            <w:r>
              <w:rPr>
                <w:rFonts w:cs="Arial"/>
                <w:b/>
                <w:bCs/>
                <w:i/>
                <w:iCs/>
                <w:sz w:val="16"/>
                <w:szCs w:val="16"/>
              </w:rPr>
              <w:t xml:space="preserve"> </w:t>
            </w:r>
            <w:proofErr w:type="spellStart"/>
            <w:r>
              <w:rPr>
                <w:rFonts w:cs="Arial"/>
                <w:b/>
                <w:bCs/>
                <w:i/>
                <w:iCs/>
                <w:sz w:val="16"/>
                <w:szCs w:val="16"/>
              </w:rPr>
              <w:t>oligopora</w:t>
            </w:r>
            <w:proofErr w:type="spellEnd"/>
            <w:r>
              <w:rPr>
                <w:rFonts w:cs="Arial"/>
                <w:b/>
                <w:bCs/>
                <w:i/>
                <w:iCs/>
                <w:sz w:val="16"/>
                <w:szCs w:val="16"/>
              </w:rPr>
              <w:t>*</w:t>
            </w:r>
          </w:p>
        </w:tc>
        <w:tc>
          <w:tcPr>
            <w:tcW w:w="3685" w:type="dxa"/>
            <w:vAlign w:val="bottom"/>
          </w:tcPr>
          <w:p w14:paraId="21914764" w14:textId="776834A3"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Matsuyama, Jansen, Arbizu, Martha &amp; Freiwald, 2014</w:t>
            </w:r>
          </w:p>
        </w:tc>
        <w:tc>
          <w:tcPr>
            <w:tcW w:w="1134" w:type="dxa"/>
            <w:vAlign w:val="bottom"/>
          </w:tcPr>
          <w:p w14:paraId="5D6C78A1" w14:textId="7E9D044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255CA643" w14:textId="68B9CED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02CB33D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9617BBE" w14:textId="6978D1AB" w:rsidR="00064891" w:rsidRPr="00B135DD" w:rsidRDefault="00064891" w:rsidP="00064891">
            <w:pPr>
              <w:rPr>
                <w:b w:val="0"/>
                <w:sz w:val="16"/>
                <w:szCs w:val="16"/>
              </w:rPr>
            </w:pPr>
            <w:r w:rsidRPr="00B135DD">
              <w:rPr>
                <w:rFonts w:cs="Arial"/>
                <w:b w:val="0"/>
                <w:sz w:val="16"/>
                <w:szCs w:val="16"/>
              </w:rPr>
              <w:t>Bryozoa</w:t>
            </w:r>
          </w:p>
        </w:tc>
        <w:tc>
          <w:tcPr>
            <w:tcW w:w="1701" w:type="dxa"/>
            <w:vAlign w:val="bottom"/>
          </w:tcPr>
          <w:p w14:paraId="5BD50D40" w14:textId="2560B6F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Gymnolaemata</w:t>
            </w:r>
            <w:proofErr w:type="spellEnd"/>
          </w:p>
        </w:tc>
        <w:tc>
          <w:tcPr>
            <w:tcW w:w="1701" w:type="dxa"/>
            <w:vAlign w:val="bottom"/>
          </w:tcPr>
          <w:p w14:paraId="176A394D" w14:textId="4E433C4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Cheilostomatida</w:t>
            </w:r>
            <w:proofErr w:type="spellEnd"/>
          </w:p>
        </w:tc>
        <w:tc>
          <w:tcPr>
            <w:tcW w:w="1985" w:type="dxa"/>
            <w:vAlign w:val="bottom"/>
          </w:tcPr>
          <w:p w14:paraId="61250BC6" w14:textId="70DD960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Bugulidae</w:t>
            </w:r>
            <w:proofErr w:type="spellEnd"/>
          </w:p>
        </w:tc>
        <w:tc>
          <w:tcPr>
            <w:tcW w:w="2693" w:type="dxa"/>
            <w:vAlign w:val="bottom"/>
          </w:tcPr>
          <w:p w14:paraId="65418BBC" w14:textId="2E3EA5FC"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Camptoplites</w:t>
            </w:r>
            <w:proofErr w:type="spellEnd"/>
            <w:r>
              <w:rPr>
                <w:rFonts w:cs="Arial"/>
                <w:i/>
                <w:iCs/>
                <w:sz w:val="16"/>
                <w:szCs w:val="16"/>
              </w:rPr>
              <w:t xml:space="preserve"> </w:t>
            </w:r>
            <w:proofErr w:type="spellStart"/>
            <w:r>
              <w:rPr>
                <w:rFonts w:cs="Arial"/>
                <w:i/>
                <w:iCs/>
                <w:sz w:val="16"/>
                <w:szCs w:val="16"/>
              </w:rPr>
              <w:t>bicornis</w:t>
            </w:r>
            <w:proofErr w:type="spellEnd"/>
            <w:r>
              <w:rPr>
                <w:rFonts w:cs="Arial"/>
                <w:i/>
                <w:iCs/>
                <w:sz w:val="16"/>
                <w:szCs w:val="16"/>
              </w:rPr>
              <w:t>~</w:t>
            </w:r>
          </w:p>
        </w:tc>
        <w:tc>
          <w:tcPr>
            <w:tcW w:w="3685" w:type="dxa"/>
            <w:vAlign w:val="bottom"/>
          </w:tcPr>
          <w:p w14:paraId="1E9A9F37" w14:textId="26F8DE3B"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(Busk, 1884)</w:t>
            </w:r>
          </w:p>
        </w:tc>
        <w:tc>
          <w:tcPr>
            <w:tcW w:w="1134" w:type="dxa"/>
            <w:vAlign w:val="bottom"/>
          </w:tcPr>
          <w:p w14:paraId="2CDAB462" w14:textId="1C21687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5D46DE4E" w14:textId="48B0618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4DDC6F1F"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890D9AF" w14:textId="13B538FE" w:rsidR="00064891" w:rsidRPr="00B135DD" w:rsidRDefault="00064891" w:rsidP="00064891">
            <w:pPr>
              <w:rPr>
                <w:b w:val="0"/>
                <w:sz w:val="16"/>
                <w:szCs w:val="16"/>
              </w:rPr>
            </w:pPr>
            <w:r w:rsidRPr="00B135DD">
              <w:rPr>
                <w:rFonts w:cs="Arial"/>
                <w:b w:val="0"/>
                <w:sz w:val="16"/>
                <w:szCs w:val="16"/>
              </w:rPr>
              <w:t>Bryozoa</w:t>
            </w:r>
          </w:p>
        </w:tc>
        <w:tc>
          <w:tcPr>
            <w:tcW w:w="1701" w:type="dxa"/>
            <w:vAlign w:val="bottom"/>
          </w:tcPr>
          <w:p w14:paraId="77FBDDD9" w14:textId="1432A3A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Gymnolaemata</w:t>
            </w:r>
            <w:proofErr w:type="spellEnd"/>
          </w:p>
        </w:tc>
        <w:tc>
          <w:tcPr>
            <w:tcW w:w="1701" w:type="dxa"/>
            <w:vAlign w:val="bottom"/>
          </w:tcPr>
          <w:p w14:paraId="147AC56C" w14:textId="56040CE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Cheilostomatida</w:t>
            </w:r>
            <w:proofErr w:type="spellEnd"/>
          </w:p>
        </w:tc>
        <w:tc>
          <w:tcPr>
            <w:tcW w:w="1985" w:type="dxa"/>
            <w:vAlign w:val="bottom"/>
          </w:tcPr>
          <w:p w14:paraId="44F46FD0" w14:textId="7545D37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Smittinidae</w:t>
            </w:r>
            <w:proofErr w:type="spellEnd"/>
          </w:p>
        </w:tc>
        <w:tc>
          <w:tcPr>
            <w:tcW w:w="2693" w:type="dxa"/>
            <w:vAlign w:val="bottom"/>
          </w:tcPr>
          <w:p w14:paraId="70726583" w14:textId="067FB8C1"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Phylactella</w:t>
            </w:r>
            <w:proofErr w:type="spellEnd"/>
            <w:r>
              <w:rPr>
                <w:rFonts w:cs="Arial"/>
                <w:i/>
                <w:iCs/>
                <w:sz w:val="16"/>
                <w:szCs w:val="16"/>
              </w:rPr>
              <w:t xml:space="preserve"> </w:t>
            </w:r>
            <w:proofErr w:type="spellStart"/>
            <w:r>
              <w:rPr>
                <w:rFonts w:cs="Arial"/>
                <w:i/>
                <w:iCs/>
                <w:sz w:val="16"/>
                <w:szCs w:val="16"/>
              </w:rPr>
              <w:t>alulata</w:t>
            </w:r>
            <w:proofErr w:type="spellEnd"/>
          </w:p>
        </w:tc>
        <w:tc>
          <w:tcPr>
            <w:tcW w:w="3685" w:type="dxa"/>
            <w:vAlign w:val="bottom"/>
          </w:tcPr>
          <w:p w14:paraId="6FAD4275" w14:textId="51806A1C"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Osburn, 1952</w:t>
            </w:r>
          </w:p>
        </w:tc>
        <w:tc>
          <w:tcPr>
            <w:tcW w:w="1134" w:type="dxa"/>
            <w:vAlign w:val="bottom"/>
          </w:tcPr>
          <w:p w14:paraId="64DB63AF" w14:textId="588F2C9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4F8C210A" w14:textId="07AF2F5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1E792E2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C9FE715" w14:textId="19FA5B3A" w:rsidR="00064891" w:rsidRPr="00B135DD" w:rsidRDefault="00064891" w:rsidP="00064891">
            <w:pPr>
              <w:rPr>
                <w:b w:val="0"/>
                <w:sz w:val="16"/>
                <w:szCs w:val="16"/>
              </w:rPr>
            </w:pPr>
            <w:r w:rsidRPr="00B135DD">
              <w:rPr>
                <w:rFonts w:cs="Arial"/>
                <w:b w:val="0"/>
                <w:sz w:val="16"/>
                <w:szCs w:val="16"/>
              </w:rPr>
              <w:t>Bryozoa</w:t>
            </w:r>
          </w:p>
        </w:tc>
        <w:tc>
          <w:tcPr>
            <w:tcW w:w="1701" w:type="dxa"/>
            <w:vAlign w:val="bottom"/>
          </w:tcPr>
          <w:p w14:paraId="3D70DCE8" w14:textId="42DDC13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Gymnolaemata</w:t>
            </w:r>
            <w:proofErr w:type="spellEnd"/>
          </w:p>
        </w:tc>
        <w:tc>
          <w:tcPr>
            <w:tcW w:w="1701" w:type="dxa"/>
            <w:vAlign w:val="bottom"/>
          </w:tcPr>
          <w:p w14:paraId="2DD786AD" w14:textId="5680BC3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Ctenostomatida</w:t>
            </w:r>
            <w:proofErr w:type="spellEnd"/>
          </w:p>
        </w:tc>
        <w:tc>
          <w:tcPr>
            <w:tcW w:w="1985" w:type="dxa"/>
            <w:vAlign w:val="bottom"/>
          </w:tcPr>
          <w:p w14:paraId="40565EE2" w14:textId="46EF683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Arachnidiidae</w:t>
            </w:r>
            <w:proofErr w:type="spellEnd"/>
          </w:p>
        </w:tc>
        <w:tc>
          <w:tcPr>
            <w:tcW w:w="2693" w:type="dxa"/>
            <w:vAlign w:val="bottom"/>
          </w:tcPr>
          <w:p w14:paraId="4C82DB3E" w14:textId="23C59EFB"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Pierrella</w:t>
            </w:r>
            <w:proofErr w:type="spellEnd"/>
            <w:r>
              <w:rPr>
                <w:rFonts w:cs="Arial"/>
                <w:b/>
                <w:bCs/>
                <w:i/>
                <w:iCs/>
                <w:sz w:val="16"/>
                <w:szCs w:val="16"/>
              </w:rPr>
              <w:t xml:space="preserve"> plicata*</w:t>
            </w:r>
          </w:p>
        </w:tc>
        <w:tc>
          <w:tcPr>
            <w:tcW w:w="3685" w:type="dxa"/>
            <w:vAlign w:val="bottom"/>
          </w:tcPr>
          <w:p w14:paraId="5321BCE1" w14:textId="535594F8"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Grischenko, Gordon &amp; Melnik, 2018</w:t>
            </w:r>
          </w:p>
        </w:tc>
        <w:tc>
          <w:tcPr>
            <w:tcW w:w="1134" w:type="dxa"/>
            <w:vAlign w:val="bottom"/>
          </w:tcPr>
          <w:p w14:paraId="5057D808" w14:textId="72E0DAD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55079202" w14:textId="37398AC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54A2AB44"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9ED007D" w14:textId="2284B6D4" w:rsidR="00064891" w:rsidRPr="00B135DD" w:rsidRDefault="00064891" w:rsidP="00064891">
            <w:pPr>
              <w:rPr>
                <w:b w:val="0"/>
                <w:sz w:val="16"/>
                <w:szCs w:val="16"/>
              </w:rPr>
            </w:pPr>
            <w:r w:rsidRPr="00B135DD">
              <w:rPr>
                <w:rFonts w:cs="Arial"/>
                <w:b w:val="0"/>
                <w:sz w:val="16"/>
                <w:szCs w:val="16"/>
              </w:rPr>
              <w:t>Bryozoa</w:t>
            </w:r>
          </w:p>
        </w:tc>
        <w:tc>
          <w:tcPr>
            <w:tcW w:w="1701" w:type="dxa"/>
            <w:vAlign w:val="bottom"/>
          </w:tcPr>
          <w:p w14:paraId="04387F39" w14:textId="73BC250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Gymnolaemata</w:t>
            </w:r>
            <w:proofErr w:type="spellEnd"/>
          </w:p>
        </w:tc>
        <w:tc>
          <w:tcPr>
            <w:tcW w:w="1701" w:type="dxa"/>
            <w:vAlign w:val="bottom"/>
          </w:tcPr>
          <w:p w14:paraId="06756FF3" w14:textId="6438AF9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Ctenostomatida</w:t>
            </w:r>
            <w:proofErr w:type="spellEnd"/>
          </w:p>
        </w:tc>
        <w:tc>
          <w:tcPr>
            <w:tcW w:w="1985" w:type="dxa"/>
            <w:vAlign w:val="bottom"/>
          </w:tcPr>
          <w:p w14:paraId="62546044" w14:textId="671D508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Haywardozoidae</w:t>
            </w:r>
            <w:proofErr w:type="spellEnd"/>
          </w:p>
        </w:tc>
        <w:tc>
          <w:tcPr>
            <w:tcW w:w="2693" w:type="dxa"/>
            <w:vAlign w:val="bottom"/>
          </w:tcPr>
          <w:p w14:paraId="59FE0A3C" w14:textId="5C4FF799"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Haywardozoon</w:t>
            </w:r>
            <w:proofErr w:type="spellEnd"/>
            <w:r>
              <w:rPr>
                <w:rFonts w:cs="Arial"/>
                <w:b/>
                <w:bCs/>
                <w:i/>
                <w:iCs/>
                <w:sz w:val="16"/>
                <w:szCs w:val="16"/>
              </w:rPr>
              <w:t xml:space="preserve"> </w:t>
            </w:r>
            <w:proofErr w:type="spellStart"/>
            <w:r>
              <w:rPr>
                <w:rFonts w:cs="Arial"/>
                <w:b/>
                <w:bCs/>
                <w:i/>
                <w:iCs/>
                <w:sz w:val="16"/>
                <w:szCs w:val="16"/>
              </w:rPr>
              <w:t>pacificum</w:t>
            </w:r>
            <w:proofErr w:type="spellEnd"/>
            <w:r>
              <w:rPr>
                <w:rFonts w:cs="Arial"/>
                <w:b/>
                <w:bCs/>
                <w:i/>
                <w:iCs/>
                <w:sz w:val="16"/>
                <w:szCs w:val="16"/>
              </w:rPr>
              <w:t>*</w:t>
            </w:r>
          </w:p>
        </w:tc>
        <w:tc>
          <w:tcPr>
            <w:tcW w:w="3685" w:type="dxa"/>
            <w:vAlign w:val="bottom"/>
          </w:tcPr>
          <w:p w14:paraId="01DB9178" w14:textId="16485E33"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Grischenko, Gordon &amp; Melnik, 2018</w:t>
            </w:r>
          </w:p>
        </w:tc>
        <w:tc>
          <w:tcPr>
            <w:tcW w:w="1134" w:type="dxa"/>
            <w:vAlign w:val="bottom"/>
          </w:tcPr>
          <w:p w14:paraId="5F684AC2" w14:textId="0587CBB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3F08EE17" w14:textId="459F792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5B86B49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F913168" w14:textId="6E06BF38" w:rsidR="00064891" w:rsidRPr="00B135DD" w:rsidRDefault="00064891" w:rsidP="00064891">
            <w:pPr>
              <w:rPr>
                <w:b w:val="0"/>
                <w:sz w:val="16"/>
                <w:szCs w:val="16"/>
              </w:rPr>
            </w:pPr>
            <w:r w:rsidRPr="00B135DD">
              <w:rPr>
                <w:rFonts w:cs="Arial"/>
                <w:b w:val="0"/>
                <w:sz w:val="16"/>
                <w:szCs w:val="16"/>
              </w:rPr>
              <w:lastRenderedPageBreak/>
              <w:t>Bryozoa</w:t>
            </w:r>
          </w:p>
        </w:tc>
        <w:tc>
          <w:tcPr>
            <w:tcW w:w="1701" w:type="dxa"/>
            <w:vAlign w:val="bottom"/>
          </w:tcPr>
          <w:p w14:paraId="00215D98" w14:textId="7CE0454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Stenolaemata</w:t>
            </w:r>
            <w:proofErr w:type="spellEnd"/>
          </w:p>
        </w:tc>
        <w:tc>
          <w:tcPr>
            <w:tcW w:w="1701" w:type="dxa"/>
            <w:vAlign w:val="bottom"/>
          </w:tcPr>
          <w:p w14:paraId="1B10389C" w14:textId="70246FF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Cyclostomatida</w:t>
            </w:r>
            <w:proofErr w:type="spellEnd"/>
          </w:p>
        </w:tc>
        <w:tc>
          <w:tcPr>
            <w:tcW w:w="1985" w:type="dxa"/>
            <w:vAlign w:val="bottom"/>
          </w:tcPr>
          <w:p w14:paraId="5858687A" w14:textId="35DE931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Alyonushkidae</w:t>
            </w:r>
          </w:p>
        </w:tc>
        <w:tc>
          <w:tcPr>
            <w:tcW w:w="2693" w:type="dxa"/>
            <w:vAlign w:val="bottom"/>
          </w:tcPr>
          <w:p w14:paraId="52ACF433" w14:textId="3FA8D5CB"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Alyonushka</w:t>
            </w:r>
            <w:proofErr w:type="spellEnd"/>
            <w:r>
              <w:rPr>
                <w:rFonts w:cs="Arial"/>
                <w:b/>
                <w:bCs/>
                <w:i/>
                <w:iCs/>
                <w:sz w:val="16"/>
                <w:szCs w:val="16"/>
              </w:rPr>
              <w:t xml:space="preserve"> </w:t>
            </w:r>
            <w:proofErr w:type="spellStart"/>
            <w:r>
              <w:rPr>
                <w:rFonts w:cs="Arial"/>
                <w:b/>
                <w:bCs/>
                <w:i/>
                <w:iCs/>
                <w:sz w:val="16"/>
                <w:szCs w:val="16"/>
              </w:rPr>
              <w:t>echinata</w:t>
            </w:r>
            <w:proofErr w:type="spellEnd"/>
            <w:r>
              <w:rPr>
                <w:rFonts w:cs="Arial"/>
                <w:b/>
                <w:bCs/>
                <w:i/>
                <w:iCs/>
                <w:sz w:val="16"/>
                <w:szCs w:val="16"/>
              </w:rPr>
              <w:t>*</w:t>
            </w:r>
          </w:p>
        </w:tc>
        <w:tc>
          <w:tcPr>
            <w:tcW w:w="3685" w:type="dxa"/>
            <w:vAlign w:val="bottom"/>
          </w:tcPr>
          <w:p w14:paraId="5021273C" w14:textId="715700C2"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Grischenko, Gordon &amp; Melnik, 2018</w:t>
            </w:r>
          </w:p>
        </w:tc>
        <w:tc>
          <w:tcPr>
            <w:tcW w:w="1134" w:type="dxa"/>
            <w:vAlign w:val="bottom"/>
          </w:tcPr>
          <w:p w14:paraId="22EB196B" w14:textId="6D59B25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03AD193" w14:textId="251B811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75A65BB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9CBDE6C" w14:textId="7E954529" w:rsidR="00064891" w:rsidRPr="00B135DD" w:rsidRDefault="00064891" w:rsidP="00064891">
            <w:pPr>
              <w:rPr>
                <w:b w:val="0"/>
                <w:sz w:val="16"/>
                <w:szCs w:val="16"/>
              </w:rPr>
            </w:pPr>
            <w:r w:rsidRPr="00B135DD">
              <w:rPr>
                <w:rFonts w:cs="Arial"/>
                <w:b w:val="0"/>
                <w:sz w:val="16"/>
                <w:szCs w:val="16"/>
              </w:rPr>
              <w:t>Bryozoa</w:t>
            </w:r>
          </w:p>
        </w:tc>
        <w:tc>
          <w:tcPr>
            <w:tcW w:w="1701" w:type="dxa"/>
            <w:vAlign w:val="bottom"/>
          </w:tcPr>
          <w:p w14:paraId="7D20CAF1" w14:textId="59E9775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Stenolaemata</w:t>
            </w:r>
            <w:proofErr w:type="spellEnd"/>
          </w:p>
        </w:tc>
        <w:tc>
          <w:tcPr>
            <w:tcW w:w="1701" w:type="dxa"/>
            <w:vAlign w:val="bottom"/>
          </w:tcPr>
          <w:p w14:paraId="6E168D76" w14:textId="2D5D8E9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Cyclostomatida</w:t>
            </w:r>
            <w:proofErr w:type="spellEnd"/>
          </w:p>
        </w:tc>
        <w:tc>
          <w:tcPr>
            <w:tcW w:w="1985" w:type="dxa"/>
            <w:vAlign w:val="bottom"/>
          </w:tcPr>
          <w:p w14:paraId="723DE944" w14:textId="673BDD9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Alyonushkidae</w:t>
            </w:r>
          </w:p>
        </w:tc>
        <w:tc>
          <w:tcPr>
            <w:tcW w:w="2693" w:type="dxa"/>
            <w:vAlign w:val="bottom"/>
          </w:tcPr>
          <w:p w14:paraId="4C2ACA37" w14:textId="37E98FA2"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Alyonushka</w:t>
            </w:r>
            <w:proofErr w:type="spellEnd"/>
            <w:r>
              <w:rPr>
                <w:rFonts w:cs="Arial"/>
                <w:b/>
                <w:bCs/>
                <w:i/>
                <w:iCs/>
                <w:sz w:val="16"/>
                <w:szCs w:val="16"/>
              </w:rPr>
              <w:t xml:space="preserve"> </w:t>
            </w:r>
            <w:proofErr w:type="spellStart"/>
            <w:r>
              <w:rPr>
                <w:rFonts w:cs="Arial"/>
                <w:b/>
                <w:bCs/>
                <w:i/>
                <w:iCs/>
                <w:sz w:val="16"/>
                <w:szCs w:val="16"/>
              </w:rPr>
              <w:t>filia</w:t>
            </w:r>
            <w:proofErr w:type="spellEnd"/>
            <w:r>
              <w:rPr>
                <w:rFonts w:cs="Arial"/>
                <w:b/>
                <w:bCs/>
                <w:i/>
                <w:iCs/>
                <w:sz w:val="16"/>
                <w:szCs w:val="16"/>
              </w:rPr>
              <w:t>*</w:t>
            </w:r>
          </w:p>
        </w:tc>
        <w:tc>
          <w:tcPr>
            <w:tcW w:w="3685" w:type="dxa"/>
            <w:vAlign w:val="bottom"/>
          </w:tcPr>
          <w:p w14:paraId="209C8B35" w14:textId="7CC0685A"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Grischenko, Gordon &amp; Melnik, 2018</w:t>
            </w:r>
          </w:p>
        </w:tc>
        <w:tc>
          <w:tcPr>
            <w:tcW w:w="1134" w:type="dxa"/>
            <w:vAlign w:val="bottom"/>
          </w:tcPr>
          <w:p w14:paraId="309520F5" w14:textId="7C26A53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641E3363" w14:textId="719E431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7D83DA8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A1A6EC1" w14:textId="45E72D25" w:rsidR="00064891" w:rsidRPr="00B135DD" w:rsidRDefault="00064891" w:rsidP="00064891">
            <w:pPr>
              <w:rPr>
                <w:b w:val="0"/>
                <w:sz w:val="16"/>
                <w:szCs w:val="16"/>
              </w:rPr>
            </w:pPr>
            <w:r w:rsidRPr="00B135DD">
              <w:rPr>
                <w:rFonts w:cs="Arial"/>
                <w:b w:val="0"/>
                <w:sz w:val="16"/>
                <w:szCs w:val="16"/>
              </w:rPr>
              <w:t>Bryozoa</w:t>
            </w:r>
          </w:p>
        </w:tc>
        <w:tc>
          <w:tcPr>
            <w:tcW w:w="1701" w:type="dxa"/>
            <w:vAlign w:val="bottom"/>
          </w:tcPr>
          <w:p w14:paraId="331796CA" w14:textId="4BF013C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Stenolaemata</w:t>
            </w:r>
            <w:proofErr w:type="spellEnd"/>
          </w:p>
        </w:tc>
        <w:tc>
          <w:tcPr>
            <w:tcW w:w="1701" w:type="dxa"/>
            <w:vAlign w:val="bottom"/>
          </w:tcPr>
          <w:p w14:paraId="2B009176" w14:textId="0168A6D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Cyclostomatida</w:t>
            </w:r>
            <w:proofErr w:type="spellEnd"/>
          </w:p>
        </w:tc>
        <w:tc>
          <w:tcPr>
            <w:tcW w:w="1985" w:type="dxa"/>
            <w:vAlign w:val="bottom"/>
          </w:tcPr>
          <w:p w14:paraId="4FD919AF" w14:textId="4851A9A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Alyonushkidae</w:t>
            </w:r>
          </w:p>
        </w:tc>
        <w:tc>
          <w:tcPr>
            <w:tcW w:w="2693" w:type="dxa"/>
            <w:vAlign w:val="bottom"/>
          </w:tcPr>
          <w:p w14:paraId="56BB22CB" w14:textId="5545591C"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Alyonushka</w:t>
            </w:r>
            <w:proofErr w:type="spellEnd"/>
            <w:r>
              <w:rPr>
                <w:rFonts w:cs="Arial"/>
                <w:b/>
                <w:bCs/>
                <w:i/>
                <w:iCs/>
                <w:sz w:val="16"/>
                <w:szCs w:val="16"/>
              </w:rPr>
              <w:t xml:space="preserve"> </w:t>
            </w:r>
            <w:proofErr w:type="spellStart"/>
            <w:r>
              <w:rPr>
                <w:rFonts w:cs="Arial"/>
                <w:b/>
                <w:bCs/>
                <w:i/>
                <w:iCs/>
                <w:sz w:val="16"/>
                <w:szCs w:val="16"/>
              </w:rPr>
              <w:t>hystricosa</w:t>
            </w:r>
            <w:proofErr w:type="spellEnd"/>
            <w:r>
              <w:rPr>
                <w:rFonts w:cs="Arial"/>
                <w:b/>
                <w:bCs/>
                <w:i/>
                <w:iCs/>
                <w:sz w:val="16"/>
                <w:szCs w:val="16"/>
              </w:rPr>
              <w:t>*</w:t>
            </w:r>
          </w:p>
        </w:tc>
        <w:tc>
          <w:tcPr>
            <w:tcW w:w="3685" w:type="dxa"/>
            <w:vAlign w:val="bottom"/>
          </w:tcPr>
          <w:p w14:paraId="6432A5E1" w14:textId="08A3D9EF"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Grischenko, Gordon &amp; Melnik, 2018</w:t>
            </w:r>
          </w:p>
        </w:tc>
        <w:tc>
          <w:tcPr>
            <w:tcW w:w="1134" w:type="dxa"/>
            <w:vAlign w:val="bottom"/>
          </w:tcPr>
          <w:p w14:paraId="0612844E" w14:textId="559AF71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0F6A5677" w14:textId="3506D4C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7D8F29F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6649D28" w14:textId="45ED211C" w:rsidR="00064891" w:rsidRPr="00B135DD" w:rsidRDefault="00064891" w:rsidP="00064891">
            <w:pPr>
              <w:rPr>
                <w:b w:val="0"/>
                <w:sz w:val="16"/>
                <w:szCs w:val="16"/>
              </w:rPr>
            </w:pPr>
            <w:r w:rsidRPr="00B135DD">
              <w:rPr>
                <w:rFonts w:cs="Arial"/>
                <w:b w:val="0"/>
                <w:sz w:val="16"/>
                <w:szCs w:val="16"/>
              </w:rPr>
              <w:t>Bryozoa</w:t>
            </w:r>
          </w:p>
        </w:tc>
        <w:tc>
          <w:tcPr>
            <w:tcW w:w="1701" w:type="dxa"/>
            <w:vAlign w:val="bottom"/>
          </w:tcPr>
          <w:p w14:paraId="1CEDCF17" w14:textId="1269C90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Stenolaemata</w:t>
            </w:r>
            <w:proofErr w:type="spellEnd"/>
          </w:p>
        </w:tc>
        <w:tc>
          <w:tcPr>
            <w:tcW w:w="1701" w:type="dxa"/>
            <w:vAlign w:val="bottom"/>
          </w:tcPr>
          <w:p w14:paraId="6A2E6ABD" w14:textId="1AA803F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Cyclostomatida</w:t>
            </w:r>
            <w:proofErr w:type="spellEnd"/>
          </w:p>
        </w:tc>
        <w:tc>
          <w:tcPr>
            <w:tcW w:w="1985" w:type="dxa"/>
            <w:vAlign w:val="bottom"/>
          </w:tcPr>
          <w:p w14:paraId="11C1B625" w14:textId="0F0B7FF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Alyonushkidae</w:t>
            </w:r>
          </w:p>
        </w:tc>
        <w:tc>
          <w:tcPr>
            <w:tcW w:w="2693" w:type="dxa"/>
            <w:vAlign w:val="bottom"/>
          </w:tcPr>
          <w:p w14:paraId="4F7568FB" w14:textId="0A4F0D67"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Calyssopora</w:t>
            </w:r>
            <w:proofErr w:type="spellEnd"/>
            <w:r>
              <w:rPr>
                <w:rFonts w:cs="Arial"/>
                <w:b/>
                <w:bCs/>
                <w:i/>
                <w:iCs/>
                <w:sz w:val="16"/>
                <w:szCs w:val="16"/>
              </w:rPr>
              <w:t xml:space="preserve"> </w:t>
            </w:r>
            <w:proofErr w:type="spellStart"/>
            <w:r>
              <w:rPr>
                <w:rFonts w:cs="Arial"/>
                <w:b/>
                <w:bCs/>
                <w:i/>
                <w:iCs/>
                <w:sz w:val="16"/>
                <w:szCs w:val="16"/>
              </w:rPr>
              <w:t>clarionensis</w:t>
            </w:r>
            <w:proofErr w:type="spellEnd"/>
            <w:r>
              <w:rPr>
                <w:rFonts w:cs="Arial"/>
                <w:b/>
                <w:bCs/>
                <w:i/>
                <w:iCs/>
                <w:sz w:val="16"/>
                <w:szCs w:val="16"/>
              </w:rPr>
              <w:t>*</w:t>
            </w:r>
          </w:p>
        </w:tc>
        <w:tc>
          <w:tcPr>
            <w:tcW w:w="3685" w:type="dxa"/>
            <w:vAlign w:val="bottom"/>
          </w:tcPr>
          <w:p w14:paraId="66494038" w14:textId="4B28DA53"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Grischenko, Gordon &amp; Melnik, 2018</w:t>
            </w:r>
          </w:p>
        </w:tc>
        <w:tc>
          <w:tcPr>
            <w:tcW w:w="1134" w:type="dxa"/>
            <w:vAlign w:val="bottom"/>
          </w:tcPr>
          <w:p w14:paraId="233198C9" w14:textId="08C173F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40BF14D6" w14:textId="008B14F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317BDE0E"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849A27F" w14:textId="65B20180" w:rsidR="00064891" w:rsidRPr="00B135DD" w:rsidRDefault="00064891" w:rsidP="00064891">
            <w:pPr>
              <w:rPr>
                <w:b w:val="0"/>
                <w:sz w:val="16"/>
                <w:szCs w:val="16"/>
              </w:rPr>
            </w:pPr>
            <w:r w:rsidRPr="00B135DD">
              <w:rPr>
                <w:rFonts w:cs="Arial"/>
                <w:b w:val="0"/>
                <w:sz w:val="16"/>
                <w:szCs w:val="16"/>
              </w:rPr>
              <w:t>Bryozoa</w:t>
            </w:r>
          </w:p>
        </w:tc>
        <w:tc>
          <w:tcPr>
            <w:tcW w:w="1701" w:type="dxa"/>
            <w:vAlign w:val="bottom"/>
          </w:tcPr>
          <w:p w14:paraId="3BEBE423" w14:textId="3D26E15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Stenolaemata</w:t>
            </w:r>
            <w:proofErr w:type="spellEnd"/>
          </w:p>
        </w:tc>
        <w:tc>
          <w:tcPr>
            <w:tcW w:w="1701" w:type="dxa"/>
            <w:vAlign w:val="bottom"/>
          </w:tcPr>
          <w:p w14:paraId="639BF23F" w14:textId="63BDF15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Cyclostomatida</w:t>
            </w:r>
            <w:proofErr w:type="spellEnd"/>
          </w:p>
        </w:tc>
        <w:tc>
          <w:tcPr>
            <w:tcW w:w="1985" w:type="dxa"/>
            <w:vAlign w:val="bottom"/>
          </w:tcPr>
          <w:p w14:paraId="70A94B6D" w14:textId="41AF0FE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Alyonushkidae</w:t>
            </w:r>
          </w:p>
        </w:tc>
        <w:tc>
          <w:tcPr>
            <w:tcW w:w="2693" w:type="dxa"/>
            <w:vAlign w:val="bottom"/>
          </w:tcPr>
          <w:p w14:paraId="29BF8E0F" w14:textId="788F1ED3"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Calyssopora</w:t>
            </w:r>
            <w:proofErr w:type="spellEnd"/>
            <w:r>
              <w:rPr>
                <w:rFonts w:cs="Arial"/>
                <w:b/>
                <w:bCs/>
                <w:i/>
                <w:iCs/>
                <w:sz w:val="16"/>
                <w:szCs w:val="16"/>
              </w:rPr>
              <w:t xml:space="preserve"> </w:t>
            </w:r>
            <w:proofErr w:type="spellStart"/>
            <w:r>
              <w:rPr>
                <w:rFonts w:cs="Arial"/>
                <w:b/>
                <w:bCs/>
                <w:i/>
                <w:iCs/>
                <w:sz w:val="16"/>
                <w:szCs w:val="16"/>
              </w:rPr>
              <w:t>vasiformis</w:t>
            </w:r>
            <w:proofErr w:type="spellEnd"/>
            <w:r>
              <w:rPr>
                <w:rFonts w:cs="Arial"/>
                <w:b/>
                <w:bCs/>
                <w:i/>
                <w:iCs/>
                <w:sz w:val="16"/>
                <w:szCs w:val="16"/>
              </w:rPr>
              <w:t>*</w:t>
            </w:r>
          </w:p>
        </w:tc>
        <w:tc>
          <w:tcPr>
            <w:tcW w:w="3685" w:type="dxa"/>
            <w:vAlign w:val="bottom"/>
          </w:tcPr>
          <w:p w14:paraId="34B999DC" w14:textId="49DABFA8"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Grischenko, Gordon &amp; Melnik, 2018</w:t>
            </w:r>
          </w:p>
        </w:tc>
        <w:tc>
          <w:tcPr>
            <w:tcW w:w="1134" w:type="dxa"/>
            <w:vAlign w:val="bottom"/>
          </w:tcPr>
          <w:p w14:paraId="4F50608B" w14:textId="17D6968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5994833F" w14:textId="1E58B79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710DD95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8029493" w14:textId="75230458" w:rsidR="00064891" w:rsidRPr="00B135DD" w:rsidRDefault="00064891" w:rsidP="00064891">
            <w:pPr>
              <w:rPr>
                <w:b w:val="0"/>
                <w:sz w:val="16"/>
                <w:szCs w:val="16"/>
              </w:rPr>
            </w:pPr>
            <w:r w:rsidRPr="00B135DD">
              <w:rPr>
                <w:rFonts w:cs="Arial"/>
                <w:b w:val="0"/>
                <w:sz w:val="16"/>
                <w:szCs w:val="16"/>
              </w:rPr>
              <w:t>Bryozoa</w:t>
            </w:r>
          </w:p>
        </w:tc>
        <w:tc>
          <w:tcPr>
            <w:tcW w:w="1701" w:type="dxa"/>
            <w:vAlign w:val="bottom"/>
          </w:tcPr>
          <w:p w14:paraId="160AD546" w14:textId="25CFB63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Stenolaemata</w:t>
            </w:r>
            <w:proofErr w:type="spellEnd"/>
          </w:p>
        </w:tc>
        <w:tc>
          <w:tcPr>
            <w:tcW w:w="1701" w:type="dxa"/>
            <w:vAlign w:val="bottom"/>
          </w:tcPr>
          <w:p w14:paraId="38A49A4C" w14:textId="7D59661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Cyclostomatida</w:t>
            </w:r>
            <w:proofErr w:type="spellEnd"/>
          </w:p>
        </w:tc>
        <w:tc>
          <w:tcPr>
            <w:tcW w:w="1985" w:type="dxa"/>
            <w:vAlign w:val="bottom"/>
          </w:tcPr>
          <w:p w14:paraId="1DC03479" w14:textId="7F5A41D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Alyonushkidae</w:t>
            </w:r>
          </w:p>
        </w:tc>
        <w:tc>
          <w:tcPr>
            <w:tcW w:w="2693" w:type="dxa"/>
            <w:vAlign w:val="bottom"/>
          </w:tcPr>
          <w:p w14:paraId="71A9B7C8" w14:textId="3D87FAA4"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Calyssopora</w:t>
            </w:r>
            <w:proofErr w:type="spellEnd"/>
            <w:r>
              <w:rPr>
                <w:rFonts w:cs="Arial"/>
                <w:b/>
                <w:bCs/>
                <w:i/>
                <w:iCs/>
                <w:sz w:val="16"/>
                <w:szCs w:val="16"/>
              </w:rPr>
              <w:t xml:space="preserve"> volcano*</w:t>
            </w:r>
          </w:p>
        </w:tc>
        <w:tc>
          <w:tcPr>
            <w:tcW w:w="3685" w:type="dxa"/>
            <w:vAlign w:val="bottom"/>
          </w:tcPr>
          <w:p w14:paraId="16FC6BD8" w14:textId="3F865A0D"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Grischenko, Gordon &amp; Melnik, 2018</w:t>
            </w:r>
          </w:p>
        </w:tc>
        <w:tc>
          <w:tcPr>
            <w:tcW w:w="1134" w:type="dxa"/>
            <w:vAlign w:val="bottom"/>
          </w:tcPr>
          <w:p w14:paraId="6CC1FE6E" w14:textId="593A862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694AAE4E" w14:textId="3539D90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1B3A9C3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B582491" w14:textId="55766DDD" w:rsidR="00064891" w:rsidRPr="00B135DD" w:rsidRDefault="00064891" w:rsidP="00064891">
            <w:pPr>
              <w:rPr>
                <w:b w:val="0"/>
                <w:sz w:val="16"/>
                <w:szCs w:val="16"/>
              </w:rPr>
            </w:pPr>
            <w:r w:rsidRPr="00B135DD">
              <w:rPr>
                <w:rFonts w:cs="Arial"/>
                <w:b w:val="0"/>
                <w:sz w:val="16"/>
                <w:szCs w:val="16"/>
              </w:rPr>
              <w:t>Bryozoa</w:t>
            </w:r>
          </w:p>
        </w:tc>
        <w:tc>
          <w:tcPr>
            <w:tcW w:w="1701" w:type="dxa"/>
            <w:vAlign w:val="bottom"/>
          </w:tcPr>
          <w:p w14:paraId="3F7FA49E" w14:textId="2BBB2B4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Stenolaemata</w:t>
            </w:r>
            <w:proofErr w:type="spellEnd"/>
          </w:p>
        </w:tc>
        <w:tc>
          <w:tcPr>
            <w:tcW w:w="1701" w:type="dxa"/>
            <w:vAlign w:val="bottom"/>
          </w:tcPr>
          <w:p w14:paraId="1EDB285A" w14:textId="6D6141E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Cyclostomatida</w:t>
            </w:r>
            <w:proofErr w:type="spellEnd"/>
          </w:p>
        </w:tc>
        <w:tc>
          <w:tcPr>
            <w:tcW w:w="1985" w:type="dxa"/>
            <w:vAlign w:val="bottom"/>
          </w:tcPr>
          <w:p w14:paraId="58A7CE33" w14:textId="20E1894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Alyonushkidae</w:t>
            </w:r>
          </w:p>
        </w:tc>
        <w:tc>
          <w:tcPr>
            <w:tcW w:w="2693" w:type="dxa"/>
            <w:vAlign w:val="bottom"/>
          </w:tcPr>
          <w:p w14:paraId="389E5BA3" w14:textId="51B27C77"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Vasopora</w:t>
            </w:r>
            <w:proofErr w:type="spellEnd"/>
            <w:r>
              <w:rPr>
                <w:rFonts w:cs="Arial"/>
                <w:b/>
                <w:bCs/>
                <w:i/>
                <w:iCs/>
                <w:sz w:val="16"/>
                <w:szCs w:val="16"/>
              </w:rPr>
              <w:t xml:space="preserve"> </w:t>
            </w:r>
            <w:proofErr w:type="spellStart"/>
            <w:r>
              <w:rPr>
                <w:rFonts w:cs="Arial"/>
                <w:b/>
                <w:bCs/>
                <w:i/>
                <w:iCs/>
                <w:sz w:val="16"/>
                <w:szCs w:val="16"/>
              </w:rPr>
              <w:t>ceramica</w:t>
            </w:r>
            <w:proofErr w:type="spellEnd"/>
            <w:r>
              <w:rPr>
                <w:rFonts w:cs="Arial"/>
                <w:b/>
                <w:bCs/>
                <w:i/>
                <w:iCs/>
                <w:sz w:val="16"/>
                <w:szCs w:val="16"/>
              </w:rPr>
              <w:t>*</w:t>
            </w:r>
          </w:p>
        </w:tc>
        <w:tc>
          <w:tcPr>
            <w:tcW w:w="3685" w:type="dxa"/>
            <w:vAlign w:val="bottom"/>
          </w:tcPr>
          <w:p w14:paraId="2E2E3F47" w14:textId="73FDBAC4"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Grischenko, Gordon &amp; Melnik, 2021</w:t>
            </w:r>
          </w:p>
        </w:tc>
        <w:tc>
          <w:tcPr>
            <w:tcW w:w="1134" w:type="dxa"/>
            <w:vAlign w:val="bottom"/>
          </w:tcPr>
          <w:p w14:paraId="3F3E5013" w14:textId="6C55296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5492B51A" w14:textId="1A2306E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6FFE3DA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28871F4" w14:textId="39432A58" w:rsidR="00064891" w:rsidRPr="00B135DD" w:rsidRDefault="00064891" w:rsidP="00064891">
            <w:pPr>
              <w:rPr>
                <w:b w:val="0"/>
                <w:sz w:val="16"/>
                <w:szCs w:val="16"/>
              </w:rPr>
            </w:pPr>
            <w:r w:rsidRPr="00B135DD">
              <w:rPr>
                <w:rFonts w:cs="Arial"/>
                <w:b w:val="0"/>
                <w:sz w:val="16"/>
                <w:szCs w:val="16"/>
              </w:rPr>
              <w:t>Bryozoa</w:t>
            </w:r>
          </w:p>
        </w:tc>
        <w:tc>
          <w:tcPr>
            <w:tcW w:w="1701" w:type="dxa"/>
            <w:vAlign w:val="bottom"/>
          </w:tcPr>
          <w:p w14:paraId="37887469" w14:textId="311168C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Stenolaemata</w:t>
            </w:r>
            <w:proofErr w:type="spellEnd"/>
          </w:p>
        </w:tc>
        <w:tc>
          <w:tcPr>
            <w:tcW w:w="1701" w:type="dxa"/>
            <w:vAlign w:val="bottom"/>
          </w:tcPr>
          <w:p w14:paraId="08E6A0A9" w14:textId="232BB10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Cyclostomatida</w:t>
            </w:r>
            <w:proofErr w:type="spellEnd"/>
          </w:p>
        </w:tc>
        <w:tc>
          <w:tcPr>
            <w:tcW w:w="1985" w:type="dxa"/>
            <w:vAlign w:val="bottom"/>
          </w:tcPr>
          <w:p w14:paraId="12AE35EF" w14:textId="7EB9FF4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Anyutidae</w:t>
            </w:r>
          </w:p>
        </w:tc>
        <w:tc>
          <w:tcPr>
            <w:tcW w:w="2693" w:type="dxa"/>
            <w:vAlign w:val="bottom"/>
          </w:tcPr>
          <w:p w14:paraId="4057D0B0" w14:textId="2456A7B1"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b/>
                <w:bCs/>
                <w:i/>
                <w:iCs/>
                <w:sz w:val="16"/>
                <w:szCs w:val="16"/>
              </w:rPr>
              <w:t xml:space="preserve">Anyuta </w:t>
            </w:r>
            <w:proofErr w:type="spellStart"/>
            <w:r>
              <w:rPr>
                <w:rFonts w:cs="Arial"/>
                <w:b/>
                <w:bCs/>
                <w:i/>
                <w:iCs/>
                <w:sz w:val="16"/>
                <w:szCs w:val="16"/>
              </w:rPr>
              <w:t>anastema</w:t>
            </w:r>
            <w:proofErr w:type="spellEnd"/>
            <w:r>
              <w:rPr>
                <w:rFonts w:cs="Arial"/>
                <w:b/>
                <w:bCs/>
                <w:i/>
                <w:iCs/>
                <w:sz w:val="16"/>
                <w:szCs w:val="16"/>
              </w:rPr>
              <w:t>*</w:t>
            </w:r>
          </w:p>
        </w:tc>
        <w:tc>
          <w:tcPr>
            <w:tcW w:w="3685" w:type="dxa"/>
            <w:vAlign w:val="bottom"/>
          </w:tcPr>
          <w:p w14:paraId="03EDD8FE" w14:textId="66230D3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Grischenko, Gordon &amp; Melnik, 2018</w:t>
            </w:r>
          </w:p>
        </w:tc>
        <w:tc>
          <w:tcPr>
            <w:tcW w:w="1134" w:type="dxa"/>
            <w:vAlign w:val="bottom"/>
          </w:tcPr>
          <w:p w14:paraId="56AA2EB6" w14:textId="6FC72C5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59CEDCEC" w14:textId="46FBF9C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07CF4AB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78FE313" w14:textId="6A611C3D" w:rsidR="00064891" w:rsidRPr="00B135DD" w:rsidRDefault="00064891" w:rsidP="00064891">
            <w:pPr>
              <w:rPr>
                <w:b w:val="0"/>
                <w:sz w:val="16"/>
                <w:szCs w:val="16"/>
              </w:rPr>
            </w:pPr>
            <w:r w:rsidRPr="00B135DD">
              <w:rPr>
                <w:rFonts w:cs="Arial"/>
                <w:b w:val="0"/>
                <w:sz w:val="16"/>
                <w:szCs w:val="16"/>
              </w:rPr>
              <w:t>Bryozoa</w:t>
            </w:r>
          </w:p>
        </w:tc>
        <w:tc>
          <w:tcPr>
            <w:tcW w:w="1701" w:type="dxa"/>
            <w:vAlign w:val="bottom"/>
          </w:tcPr>
          <w:p w14:paraId="3606F465" w14:textId="54D3AF3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Stenolaemata</w:t>
            </w:r>
            <w:proofErr w:type="spellEnd"/>
          </w:p>
        </w:tc>
        <w:tc>
          <w:tcPr>
            <w:tcW w:w="1701" w:type="dxa"/>
            <w:vAlign w:val="bottom"/>
          </w:tcPr>
          <w:p w14:paraId="43DA8BC6" w14:textId="73A766C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Cyclostomatida</w:t>
            </w:r>
            <w:proofErr w:type="spellEnd"/>
          </w:p>
        </w:tc>
        <w:tc>
          <w:tcPr>
            <w:tcW w:w="1985" w:type="dxa"/>
            <w:vAlign w:val="bottom"/>
          </w:tcPr>
          <w:p w14:paraId="323116E7" w14:textId="52218AB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Anyutidae</w:t>
            </w:r>
          </w:p>
        </w:tc>
        <w:tc>
          <w:tcPr>
            <w:tcW w:w="2693" w:type="dxa"/>
            <w:vAlign w:val="bottom"/>
          </w:tcPr>
          <w:p w14:paraId="20486BF2" w14:textId="0C60657C"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Rallocytus</w:t>
            </w:r>
            <w:proofErr w:type="spellEnd"/>
            <w:r>
              <w:rPr>
                <w:rFonts w:cs="Arial"/>
                <w:b/>
                <w:bCs/>
                <w:i/>
                <w:iCs/>
                <w:sz w:val="16"/>
                <w:szCs w:val="16"/>
              </w:rPr>
              <w:t xml:space="preserve"> </w:t>
            </w:r>
            <w:proofErr w:type="spellStart"/>
            <w:r>
              <w:rPr>
                <w:rFonts w:cs="Arial"/>
                <w:b/>
                <w:bCs/>
                <w:i/>
                <w:iCs/>
                <w:sz w:val="16"/>
                <w:szCs w:val="16"/>
              </w:rPr>
              <w:t>ridiculus</w:t>
            </w:r>
            <w:proofErr w:type="spellEnd"/>
            <w:r>
              <w:rPr>
                <w:rFonts w:cs="Arial"/>
                <w:b/>
                <w:bCs/>
                <w:i/>
                <w:iCs/>
                <w:sz w:val="16"/>
                <w:szCs w:val="16"/>
              </w:rPr>
              <w:t>*</w:t>
            </w:r>
          </w:p>
        </w:tc>
        <w:tc>
          <w:tcPr>
            <w:tcW w:w="3685" w:type="dxa"/>
            <w:vAlign w:val="bottom"/>
          </w:tcPr>
          <w:p w14:paraId="1561D618" w14:textId="5A203C50"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Grischenko, Gordon &amp; Melnik, 2018</w:t>
            </w:r>
          </w:p>
        </w:tc>
        <w:tc>
          <w:tcPr>
            <w:tcW w:w="1134" w:type="dxa"/>
            <w:vAlign w:val="bottom"/>
          </w:tcPr>
          <w:p w14:paraId="655F0C84" w14:textId="77C4FBE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0A700DD5" w14:textId="5AFFD7A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4D54BE5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67334DD" w14:textId="58F64B45" w:rsidR="00064891" w:rsidRPr="00B135DD" w:rsidRDefault="00064891" w:rsidP="00064891">
            <w:pPr>
              <w:rPr>
                <w:b w:val="0"/>
                <w:sz w:val="16"/>
                <w:szCs w:val="16"/>
              </w:rPr>
            </w:pPr>
            <w:r w:rsidRPr="00B135DD">
              <w:rPr>
                <w:rFonts w:cs="Arial"/>
                <w:b w:val="0"/>
                <w:sz w:val="16"/>
                <w:szCs w:val="16"/>
              </w:rPr>
              <w:t>Bryozoa</w:t>
            </w:r>
          </w:p>
        </w:tc>
        <w:tc>
          <w:tcPr>
            <w:tcW w:w="1701" w:type="dxa"/>
            <w:vAlign w:val="bottom"/>
          </w:tcPr>
          <w:p w14:paraId="7CBFD3F4" w14:textId="0AEB816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Stenolaemata</w:t>
            </w:r>
            <w:proofErr w:type="spellEnd"/>
          </w:p>
        </w:tc>
        <w:tc>
          <w:tcPr>
            <w:tcW w:w="1701" w:type="dxa"/>
            <w:vAlign w:val="bottom"/>
          </w:tcPr>
          <w:p w14:paraId="66333764" w14:textId="3586892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Cyclostomatida</w:t>
            </w:r>
            <w:proofErr w:type="spellEnd"/>
          </w:p>
        </w:tc>
        <w:tc>
          <w:tcPr>
            <w:tcW w:w="1985" w:type="dxa"/>
            <w:vAlign w:val="bottom"/>
          </w:tcPr>
          <w:p w14:paraId="55E0EBFE" w14:textId="6DA7E82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Horneridae</w:t>
            </w:r>
            <w:proofErr w:type="spellEnd"/>
          </w:p>
        </w:tc>
        <w:tc>
          <w:tcPr>
            <w:tcW w:w="2693" w:type="dxa"/>
            <w:vAlign w:val="bottom"/>
          </w:tcPr>
          <w:p w14:paraId="30CA41FF" w14:textId="64D8A5FB"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Frontohornera</w:t>
            </w:r>
            <w:proofErr w:type="spellEnd"/>
            <w:r>
              <w:rPr>
                <w:rFonts w:cs="Arial"/>
                <w:b/>
                <w:bCs/>
                <w:i/>
                <w:iCs/>
                <w:sz w:val="16"/>
                <w:szCs w:val="16"/>
              </w:rPr>
              <w:t xml:space="preserve"> frontalis*</w:t>
            </w:r>
          </w:p>
        </w:tc>
        <w:tc>
          <w:tcPr>
            <w:tcW w:w="3685" w:type="dxa"/>
            <w:vAlign w:val="bottom"/>
          </w:tcPr>
          <w:p w14:paraId="5A529B7E" w14:textId="36A98C53"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Grischenko, Gordon &amp; Melnik, 2018</w:t>
            </w:r>
          </w:p>
        </w:tc>
        <w:tc>
          <w:tcPr>
            <w:tcW w:w="1134" w:type="dxa"/>
            <w:vAlign w:val="bottom"/>
          </w:tcPr>
          <w:p w14:paraId="2E241208" w14:textId="3E5D425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38D48DE8" w14:textId="1AC6AE5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6FAC4552"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7161CBE" w14:textId="2C816828" w:rsidR="00064891" w:rsidRPr="00B135DD" w:rsidRDefault="00064891" w:rsidP="00064891">
            <w:pPr>
              <w:rPr>
                <w:b w:val="0"/>
                <w:sz w:val="16"/>
                <w:szCs w:val="16"/>
              </w:rPr>
            </w:pPr>
            <w:r w:rsidRPr="00B135DD">
              <w:rPr>
                <w:rFonts w:cs="Arial"/>
                <w:b w:val="0"/>
                <w:sz w:val="16"/>
                <w:szCs w:val="16"/>
              </w:rPr>
              <w:t>Bryozoa</w:t>
            </w:r>
          </w:p>
        </w:tc>
        <w:tc>
          <w:tcPr>
            <w:tcW w:w="1701" w:type="dxa"/>
            <w:vAlign w:val="bottom"/>
          </w:tcPr>
          <w:p w14:paraId="36596D68" w14:textId="4DD6CBA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Stenolaemata</w:t>
            </w:r>
            <w:proofErr w:type="spellEnd"/>
          </w:p>
        </w:tc>
        <w:tc>
          <w:tcPr>
            <w:tcW w:w="1701" w:type="dxa"/>
            <w:vAlign w:val="bottom"/>
          </w:tcPr>
          <w:p w14:paraId="1FC6F418" w14:textId="576EE6F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Cyclostomatida</w:t>
            </w:r>
            <w:proofErr w:type="spellEnd"/>
          </w:p>
        </w:tc>
        <w:tc>
          <w:tcPr>
            <w:tcW w:w="1985" w:type="dxa"/>
            <w:vAlign w:val="bottom"/>
          </w:tcPr>
          <w:p w14:paraId="2E8EF0DF" w14:textId="04EE3AB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Lichenoporidae</w:t>
            </w:r>
            <w:proofErr w:type="spellEnd"/>
          </w:p>
        </w:tc>
        <w:tc>
          <w:tcPr>
            <w:tcW w:w="2693" w:type="dxa"/>
            <w:vAlign w:val="bottom"/>
          </w:tcPr>
          <w:p w14:paraId="3CBB5EAC" w14:textId="55BA298B"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Saccocamera</w:t>
            </w:r>
            <w:proofErr w:type="spellEnd"/>
            <w:r>
              <w:rPr>
                <w:rFonts w:cs="Arial"/>
                <w:b/>
                <w:bCs/>
                <w:i/>
                <w:iCs/>
                <w:sz w:val="16"/>
                <w:szCs w:val="16"/>
              </w:rPr>
              <w:t xml:space="preserve"> ampulla*</w:t>
            </w:r>
          </w:p>
        </w:tc>
        <w:tc>
          <w:tcPr>
            <w:tcW w:w="3685" w:type="dxa"/>
            <w:vAlign w:val="bottom"/>
          </w:tcPr>
          <w:p w14:paraId="7B2BC725" w14:textId="4E484884"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Grischenko, Gordon &amp; Melnik, 2018</w:t>
            </w:r>
          </w:p>
        </w:tc>
        <w:tc>
          <w:tcPr>
            <w:tcW w:w="1134" w:type="dxa"/>
            <w:vAlign w:val="bottom"/>
          </w:tcPr>
          <w:p w14:paraId="5983CE66" w14:textId="591C4AB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09217EA" w14:textId="2D6A634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02DB1CF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EEC4869" w14:textId="6385E2D0" w:rsidR="00064891" w:rsidRPr="00B135DD" w:rsidRDefault="00064891" w:rsidP="00064891">
            <w:pPr>
              <w:rPr>
                <w:b w:val="0"/>
                <w:sz w:val="16"/>
                <w:szCs w:val="16"/>
              </w:rPr>
            </w:pPr>
            <w:r w:rsidRPr="00B135DD">
              <w:rPr>
                <w:rFonts w:cs="Arial"/>
                <w:b w:val="0"/>
                <w:sz w:val="16"/>
                <w:szCs w:val="16"/>
              </w:rPr>
              <w:t>Bryozoa</w:t>
            </w:r>
          </w:p>
        </w:tc>
        <w:tc>
          <w:tcPr>
            <w:tcW w:w="1701" w:type="dxa"/>
            <w:vAlign w:val="bottom"/>
          </w:tcPr>
          <w:p w14:paraId="09A2B419" w14:textId="1CE4A33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Stenolaemata</w:t>
            </w:r>
            <w:proofErr w:type="spellEnd"/>
          </w:p>
        </w:tc>
        <w:tc>
          <w:tcPr>
            <w:tcW w:w="1701" w:type="dxa"/>
            <w:vAlign w:val="bottom"/>
          </w:tcPr>
          <w:p w14:paraId="41E3CF4A" w14:textId="7F78820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Cyclostomatida</w:t>
            </w:r>
            <w:proofErr w:type="spellEnd"/>
          </w:p>
        </w:tc>
        <w:tc>
          <w:tcPr>
            <w:tcW w:w="1985" w:type="dxa"/>
            <w:vAlign w:val="bottom"/>
          </w:tcPr>
          <w:p w14:paraId="5B942A2A" w14:textId="10957FD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Oncousoeciidae</w:t>
            </w:r>
            <w:proofErr w:type="spellEnd"/>
          </w:p>
        </w:tc>
        <w:tc>
          <w:tcPr>
            <w:tcW w:w="2693" w:type="dxa"/>
            <w:vAlign w:val="bottom"/>
          </w:tcPr>
          <w:p w14:paraId="5E2276C1" w14:textId="66951819"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Abyssoecia</w:t>
            </w:r>
            <w:proofErr w:type="spellEnd"/>
            <w:r>
              <w:rPr>
                <w:rFonts w:cs="Arial"/>
                <w:b/>
                <w:bCs/>
                <w:i/>
                <w:iCs/>
                <w:sz w:val="16"/>
                <w:szCs w:val="16"/>
              </w:rPr>
              <w:t xml:space="preserve"> </w:t>
            </w:r>
            <w:proofErr w:type="spellStart"/>
            <w:r>
              <w:rPr>
                <w:rFonts w:cs="Arial"/>
                <w:b/>
                <w:bCs/>
                <w:i/>
                <w:iCs/>
                <w:sz w:val="16"/>
                <w:szCs w:val="16"/>
              </w:rPr>
              <w:t>elevata</w:t>
            </w:r>
            <w:proofErr w:type="spellEnd"/>
            <w:r>
              <w:rPr>
                <w:rFonts w:cs="Arial"/>
                <w:b/>
                <w:bCs/>
                <w:i/>
                <w:iCs/>
                <w:sz w:val="16"/>
                <w:szCs w:val="16"/>
              </w:rPr>
              <w:t>*</w:t>
            </w:r>
          </w:p>
        </w:tc>
        <w:tc>
          <w:tcPr>
            <w:tcW w:w="3685" w:type="dxa"/>
            <w:vAlign w:val="bottom"/>
          </w:tcPr>
          <w:p w14:paraId="6B32C0B9" w14:textId="6D331808"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Grischenko, Gordon &amp; Melnik, 2018</w:t>
            </w:r>
          </w:p>
        </w:tc>
        <w:tc>
          <w:tcPr>
            <w:tcW w:w="1134" w:type="dxa"/>
            <w:vAlign w:val="bottom"/>
          </w:tcPr>
          <w:p w14:paraId="151867A7" w14:textId="67DB174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644D419D" w14:textId="5B19F37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059C33C5"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AF33661" w14:textId="1F77B753" w:rsidR="00064891" w:rsidRPr="00B135DD" w:rsidRDefault="00064891" w:rsidP="00064891">
            <w:pPr>
              <w:rPr>
                <w:b w:val="0"/>
                <w:sz w:val="16"/>
                <w:szCs w:val="16"/>
              </w:rPr>
            </w:pPr>
            <w:r w:rsidRPr="00B135DD">
              <w:rPr>
                <w:rFonts w:cs="Arial"/>
                <w:b w:val="0"/>
                <w:sz w:val="16"/>
                <w:szCs w:val="16"/>
              </w:rPr>
              <w:t>Bryozoa</w:t>
            </w:r>
          </w:p>
        </w:tc>
        <w:tc>
          <w:tcPr>
            <w:tcW w:w="1701" w:type="dxa"/>
            <w:vAlign w:val="bottom"/>
          </w:tcPr>
          <w:p w14:paraId="4F79EA60" w14:textId="51CE32E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Stenolaemata</w:t>
            </w:r>
            <w:proofErr w:type="spellEnd"/>
          </w:p>
        </w:tc>
        <w:tc>
          <w:tcPr>
            <w:tcW w:w="1701" w:type="dxa"/>
            <w:vAlign w:val="bottom"/>
          </w:tcPr>
          <w:p w14:paraId="13214C21" w14:textId="5C6B572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Cyclostomatida</w:t>
            </w:r>
            <w:proofErr w:type="spellEnd"/>
          </w:p>
        </w:tc>
        <w:tc>
          <w:tcPr>
            <w:tcW w:w="1985" w:type="dxa"/>
            <w:vAlign w:val="bottom"/>
          </w:tcPr>
          <w:p w14:paraId="7F724D00" w14:textId="5FA6511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Plagioeciidae</w:t>
            </w:r>
            <w:proofErr w:type="spellEnd"/>
          </w:p>
        </w:tc>
        <w:tc>
          <w:tcPr>
            <w:tcW w:w="2693" w:type="dxa"/>
            <w:vAlign w:val="bottom"/>
          </w:tcPr>
          <w:p w14:paraId="5F00EFFC" w14:textId="4BD36977"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Discantenna</w:t>
            </w:r>
            <w:proofErr w:type="spellEnd"/>
            <w:r>
              <w:rPr>
                <w:rFonts w:cs="Arial"/>
                <w:b/>
                <w:bCs/>
                <w:i/>
                <w:iCs/>
                <w:sz w:val="16"/>
                <w:szCs w:val="16"/>
              </w:rPr>
              <w:t xml:space="preserve"> </w:t>
            </w:r>
            <w:proofErr w:type="spellStart"/>
            <w:r>
              <w:rPr>
                <w:rFonts w:cs="Arial"/>
                <w:b/>
                <w:bCs/>
                <w:i/>
                <w:iCs/>
                <w:sz w:val="16"/>
                <w:szCs w:val="16"/>
              </w:rPr>
              <w:t>metallica</w:t>
            </w:r>
            <w:proofErr w:type="spellEnd"/>
            <w:r>
              <w:rPr>
                <w:rFonts w:cs="Arial"/>
                <w:b/>
                <w:bCs/>
                <w:i/>
                <w:iCs/>
                <w:sz w:val="16"/>
                <w:szCs w:val="16"/>
              </w:rPr>
              <w:t>*</w:t>
            </w:r>
          </w:p>
        </w:tc>
        <w:tc>
          <w:tcPr>
            <w:tcW w:w="3685" w:type="dxa"/>
            <w:vAlign w:val="bottom"/>
          </w:tcPr>
          <w:p w14:paraId="42038178" w14:textId="7A4C6A34"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Grischenko, Gordon &amp; Melnik, 2018</w:t>
            </w:r>
          </w:p>
        </w:tc>
        <w:tc>
          <w:tcPr>
            <w:tcW w:w="1134" w:type="dxa"/>
            <w:vAlign w:val="bottom"/>
          </w:tcPr>
          <w:p w14:paraId="1B8ABA27" w14:textId="0E631F1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41430AD" w14:textId="0BABBCE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35D3A85B"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47AB4A7" w14:textId="1043D20B" w:rsidR="00064891" w:rsidRPr="00B135DD" w:rsidRDefault="00064891" w:rsidP="00064891">
            <w:pPr>
              <w:rPr>
                <w:b w:val="0"/>
                <w:sz w:val="16"/>
                <w:szCs w:val="16"/>
              </w:rPr>
            </w:pPr>
            <w:r w:rsidRPr="00B135DD">
              <w:rPr>
                <w:rFonts w:cs="Arial"/>
                <w:b w:val="0"/>
                <w:sz w:val="16"/>
                <w:szCs w:val="16"/>
              </w:rPr>
              <w:t>Bryozoa</w:t>
            </w:r>
          </w:p>
        </w:tc>
        <w:tc>
          <w:tcPr>
            <w:tcW w:w="1701" w:type="dxa"/>
            <w:vAlign w:val="bottom"/>
          </w:tcPr>
          <w:p w14:paraId="02714B54" w14:textId="1778D7C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Stenolaemata</w:t>
            </w:r>
            <w:proofErr w:type="spellEnd"/>
          </w:p>
        </w:tc>
        <w:tc>
          <w:tcPr>
            <w:tcW w:w="1701" w:type="dxa"/>
            <w:vAlign w:val="bottom"/>
          </w:tcPr>
          <w:p w14:paraId="4F639521" w14:textId="3078B29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Cyclostomatida</w:t>
            </w:r>
            <w:proofErr w:type="spellEnd"/>
          </w:p>
        </w:tc>
        <w:tc>
          <w:tcPr>
            <w:tcW w:w="1985" w:type="dxa"/>
            <w:vAlign w:val="bottom"/>
          </w:tcPr>
          <w:p w14:paraId="3A5CF4FF" w14:textId="2167475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
        </w:tc>
        <w:tc>
          <w:tcPr>
            <w:tcW w:w="2693" w:type="dxa"/>
            <w:vAlign w:val="bottom"/>
          </w:tcPr>
          <w:p w14:paraId="1B2FBB99" w14:textId="55FCE59D"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Orectopora</w:t>
            </w:r>
            <w:proofErr w:type="spellEnd"/>
            <w:r>
              <w:rPr>
                <w:rFonts w:cs="Arial"/>
                <w:b/>
                <w:bCs/>
                <w:i/>
                <w:iCs/>
                <w:sz w:val="16"/>
                <w:szCs w:val="16"/>
              </w:rPr>
              <w:t xml:space="preserve"> flabellum*</w:t>
            </w:r>
          </w:p>
        </w:tc>
        <w:tc>
          <w:tcPr>
            <w:tcW w:w="3685" w:type="dxa"/>
            <w:vAlign w:val="bottom"/>
          </w:tcPr>
          <w:p w14:paraId="113C91B6" w14:textId="7068BA01"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Grischenko, Gordon &amp; Melnik, 2018</w:t>
            </w:r>
          </w:p>
        </w:tc>
        <w:tc>
          <w:tcPr>
            <w:tcW w:w="1134" w:type="dxa"/>
            <w:vAlign w:val="bottom"/>
          </w:tcPr>
          <w:p w14:paraId="5BAE9E46" w14:textId="37D7F55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54FAD53F" w14:textId="72ECBF3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7A8C5BD6"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3EE7611" w14:textId="36E8E545" w:rsidR="00064891" w:rsidRPr="00B135DD" w:rsidRDefault="00064891" w:rsidP="00064891">
            <w:pPr>
              <w:rPr>
                <w:b w:val="0"/>
                <w:sz w:val="16"/>
                <w:szCs w:val="16"/>
              </w:rPr>
            </w:pPr>
            <w:r w:rsidRPr="00B135DD">
              <w:rPr>
                <w:rFonts w:cs="Arial"/>
                <w:b w:val="0"/>
                <w:sz w:val="16"/>
                <w:szCs w:val="16"/>
              </w:rPr>
              <w:t>Bryozoa</w:t>
            </w:r>
          </w:p>
        </w:tc>
        <w:tc>
          <w:tcPr>
            <w:tcW w:w="1701" w:type="dxa"/>
            <w:vAlign w:val="bottom"/>
          </w:tcPr>
          <w:p w14:paraId="3E3416D5" w14:textId="4A3BEEE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Stenolaemata</w:t>
            </w:r>
            <w:proofErr w:type="spellEnd"/>
          </w:p>
        </w:tc>
        <w:tc>
          <w:tcPr>
            <w:tcW w:w="1701" w:type="dxa"/>
            <w:vAlign w:val="bottom"/>
          </w:tcPr>
          <w:p w14:paraId="6F5CCD1B" w14:textId="0AF0B95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Cyclostomatida</w:t>
            </w:r>
            <w:proofErr w:type="spellEnd"/>
          </w:p>
        </w:tc>
        <w:tc>
          <w:tcPr>
            <w:tcW w:w="1985" w:type="dxa"/>
            <w:vAlign w:val="bottom"/>
          </w:tcPr>
          <w:p w14:paraId="56357BF2" w14:textId="5002DD6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
        </w:tc>
        <w:tc>
          <w:tcPr>
            <w:tcW w:w="2693" w:type="dxa"/>
            <w:vAlign w:val="bottom"/>
          </w:tcPr>
          <w:p w14:paraId="5CE0C58F" w14:textId="779EF689"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Pandanipora</w:t>
            </w:r>
            <w:proofErr w:type="spellEnd"/>
            <w:r>
              <w:rPr>
                <w:rFonts w:cs="Arial"/>
                <w:b/>
                <w:bCs/>
                <w:i/>
                <w:iCs/>
                <w:sz w:val="16"/>
                <w:szCs w:val="16"/>
              </w:rPr>
              <w:t xml:space="preserve"> helix*</w:t>
            </w:r>
          </w:p>
        </w:tc>
        <w:tc>
          <w:tcPr>
            <w:tcW w:w="3685" w:type="dxa"/>
            <w:vAlign w:val="bottom"/>
          </w:tcPr>
          <w:p w14:paraId="3607E634" w14:textId="41DA3300"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Grischenko, Gordon &amp; Melnik, 2018</w:t>
            </w:r>
          </w:p>
        </w:tc>
        <w:tc>
          <w:tcPr>
            <w:tcW w:w="1134" w:type="dxa"/>
            <w:vAlign w:val="bottom"/>
          </w:tcPr>
          <w:p w14:paraId="681717E7" w14:textId="2F5791A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58FCEFE7" w14:textId="4D7C156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590FEA8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5AC28A9" w14:textId="683FF79B"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68A0C86A" w14:textId="31183B3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7B356F6F" w14:textId="6173F1F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Anguilliformes</w:t>
            </w:r>
          </w:p>
        </w:tc>
        <w:tc>
          <w:tcPr>
            <w:tcW w:w="1985" w:type="dxa"/>
            <w:vAlign w:val="bottom"/>
          </w:tcPr>
          <w:p w14:paraId="4C00E8DD" w14:textId="7DE718A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Nemichthyidae</w:t>
            </w:r>
            <w:proofErr w:type="spellEnd"/>
          </w:p>
        </w:tc>
        <w:tc>
          <w:tcPr>
            <w:tcW w:w="2693" w:type="dxa"/>
            <w:vAlign w:val="bottom"/>
          </w:tcPr>
          <w:p w14:paraId="59F243B8" w14:textId="6D11AF47"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Avocettina</w:t>
            </w:r>
            <w:proofErr w:type="spellEnd"/>
            <w:r>
              <w:rPr>
                <w:rFonts w:cs="Arial"/>
                <w:i/>
                <w:iCs/>
                <w:sz w:val="16"/>
                <w:szCs w:val="16"/>
              </w:rPr>
              <w:t xml:space="preserve"> </w:t>
            </w:r>
            <w:proofErr w:type="spellStart"/>
            <w:r>
              <w:rPr>
                <w:rFonts w:cs="Arial"/>
                <w:i/>
                <w:iCs/>
                <w:sz w:val="16"/>
                <w:szCs w:val="16"/>
              </w:rPr>
              <w:t>infans</w:t>
            </w:r>
            <w:proofErr w:type="spellEnd"/>
          </w:p>
        </w:tc>
        <w:tc>
          <w:tcPr>
            <w:tcW w:w="3685" w:type="dxa"/>
            <w:vAlign w:val="bottom"/>
          </w:tcPr>
          <w:p w14:paraId="3E1CD717" w14:textId="3405A95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(Günther, 1878)</w:t>
            </w:r>
          </w:p>
        </w:tc>
        <w:tc>
          <w:tcPr>
            <w:tcW w:w="1134" w:type="dxa"/>
            <w:vAlign w:val="bottom"/>
          </w:tcPr>
          <w:p w14:paraId="737460BF" w14:textId="7FFF9FA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G</w:t>
            </w:r>
          </w:p>
        </w:tc>
        <w:tc>
          <w:tcPr>
            <w:tcW w:w="851" w:type="dxa"/>
            <w:vAlign w:val="bottom"/>
          </w:tcPr>
          <w:p w14:paraId="52B085F5" w14:textId="0C9BD0E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06D88DC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2A55E23" w14:textId="0A592D4B"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2D1952C9" w14:textId="0B223F9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3F89BC57" w14:textId="39A8ADC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Anguilliformes</w:t>
            </w:r>
          </w:p>
        </w:tc>
        <w:tc>
          <w:tcPr>
            <w:tcW w:w="1985" w:type="dxa"/>
            <w:vAlign w:val="bottom"/>
          </w:tcPr>
          <w:p w14:paraId="220B2ED9" w14:textId="18A5FF7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Nemichthyidae</w:t>
            </w:r>
            <w:proofErr w:type="spellEnd"/>
          </w:p>
        </w:tc>
        <w:tc>
          <w:tcPr>
            <w:tcW w:w="2693" w:type="dxa"/>
            <w:vAlign w:val="bottom"/>
          </w:tcPr>
          <w:p w14:paraId="2210FB1F" w14:textId="4A746CE4"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Nemichthys</w:t>
            </w:r>
            <w:proofErr w:type="spellEnd"/>
            <w:r>
              <w:rPr>
                <w:rFonts w:cs="Arial"/>
                <w:i/>
                <w:iCs/>
                <w:sz w:val="16"/>
                <w:szCs w:val="16"/>
              </w:rPr>
              <w:t xml:space="preserve"> </w:t>
            </w:r>
            <w:proofErr w:type="spellStart"/>
            <w:r>
              <w:rPr>
                <w:rFonts w:cs="Arial"/>
                <w:i/>
                <w:iCs/>
                <w:sz w:val="16"/>
                <w:szCs w:val="16"/>
              </w:rPr>
              <w:t>scolopaceus</w:t>
            </w:r>
            <w:proofErr w:type="spellEnd"/>
          </w:p>
        </w:tc>
        <w:tc>
          <w:tcPr>
            <w:tcW w:w="3685" w:type="dxa"/>
            <w:vAlign w:val="bottom"/>
          </w:tcPr>
          <w:p w14:paraId="007EA843" w14:textId="75E8CFE8"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Richardson, 1848</w:t>
            </w:r>
          </w:p>
        </w:tc>
        <w:tc>
          <w:tcPr>
            <w:tcW w:w="1134" w:type="dxa"/>
            <w:vAlign w:val="bottom"/>
          </w:tcPr>
          <w:p w14:paraId="1609B735" w14:textId="77492C2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G</w:t>
            </w:r>
          </w:p>
        </w:tc>
        <w:tc>
          <w:tcPr>
            <w:tcW w:w="851" w:type="dxa"/>
            <w:vAlign w:val="bottom"/>
          </w:tcPr>
          <w:p w14:paraId="0DC62DD2" w14:textId="4D2F31E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6382E79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CC4854B" w14:textId="29BF8B61"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5A3A5697" w14:textId="675F517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0B18B3D4" w14:textId="0C11E99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Anguilliformes</w:t>
            </w:r>
          </w:p>
        </w:tc>
        <w:tc>
          <w:tcPr>
            <w:tcW w:w="1985" w:type="dxa"/>
            <w:vAlign w:val="bottom"/>
          </w:tcPr>
          <w:p w14:paraId="4DB77EBE" w14:textId="22AC0F6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Serrivomeridae</w:t>
            </w:r>
            <w:proofErr w:type="spellEnd"/>
          </w:p>
        </w:tc>
        <w:tc>
          <w:tcPr>
            <w:tcW w:w="2693" w:type="dxa"/>
            <w:vAlign w:val="bottom"/>
          </w:tcPr>
          <w:p w14:paraId="138617BE" w14:textId="164199F7"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Serrivomer</w:t>
            </w:r>
            <w:proofErr w:type="spellEnd"/>
            <w:r>
              <w:rPr>
                <w:rFonts w:cs="Arial"/>
                <w:i/>
                <w:iCs/>
                <w:sz w:val="16"/>
                <w:szCs w:val="16"/>
              </w:rPr>
              <w:t xml:space="preserve"> sector</w:t>
            </w:r>
          </w:p>
        </w:tc>
        <w:tc>
          <w:tcPr>
            <w:tcW w:w="3685" w:type="dxa"/>
            <w:vAlign w:val="bottom"/>
          </w:tcPr>
          <w:p w14:paraId="1A4989E6" w14:textId="6CD292C4"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Garman, 1899</w:t>
            </w:r>
          </w:p>
        </w:tc>
        <w:tc>
          <w:tcPr>
            <w:tcW w:w="1134" w:type="dxa"/>
            <w:vAlign w:val="bottom"/>
          </w:tcPr>
          <w:p w14:paraId="123C0709" w14:textId="181893C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G; O</w:t>
            </w:r>
          </w:p>
        </w:tc>
        <w:tc>
          <w:tcPr>
            <w:tcW w:w="851" w:type="dxa"/>
            <w:vAlign w:val="bottom"/>
          </w:tcPr>
          <w:p w14:paraId="23E6ACE1" w14:textId="01E9CD8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4939E0E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FFB5A02" w14:textId="69956825"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58B8C382" w14:textId="79254C7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433148B0" w14:textId="7D24234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Anguilliformes</w:t>
            </w:r>
          </w:p>
        </w:tc>
        <w:tc>
          <w:tcPr>
            <w:tcW w:w="1985" w:type="dxa"/>
            <w:vAlign w:val="bottom"/>
          </w:tcPr>
          <w:p w14:paraId="54BE6872" w14:textId="631CF4C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Synaphobranchidae</w:t>
            </w:r>
            <w:proofErr w:type="spellEnd"/>
          </w:p>
        </w:tc>
        <w:tc>
          <w:tcPr>
            <w:tcW w:w="2693" w:type="dxa"/>
            <w:vAlign w:val="bottom"/>
          </w:tcPr>
          <w:p w14:paraId="27B9B575" w14:textId="05ECCB3E"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Histiobranchus</w:t>
            </w:r>
            <w:proofErr w:type="spellEnd"/>
            <w:r>
              <w:rPr>
                <w:rFonts w:cs="Arial"/>
                <w:i/>
                <w:iCs/>
                <w:sz w:val="16"/>
                <w:szCs w:val="16"/>
              </w:rPr>
              <w:t xml:space="preserve"> bathybius</w:t>
            </w:r>
          </w:p>
        </w:tc>
        <w:tc>
          <w:tcPr>
            <w:tcW w:w="3685" w:type="dxa"/>
            <w:vAlign w:val="bottom"/>
          </w:tcPr>
          <w:p w14:paraId="1A730D64" w14:textId="261D9CEE"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(Günther, 1877)</w:t>
            </w:r>
          </w:p>
        </w:tc>
        <w:tc>
          <w:tcPr>
            <w:tcW w:w="1134" w:type="dxa"/>
            <w:vAlign w:val="bottom"/>
          </w:tcPr>
          <w:p w14:paraId="4AD57E88" w14:textId="591A14B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7B641300" w14:textId="5899FB3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12713723"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C761280" w14:textId="37300A7D"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68B099C1" w14:textId="64690AB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5A077879" w14:textId="52F5530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Anguilliformes</w:t>
            </w:r>
          </w:p>
        </w:tc>
        <w:tc>
          <w:tcPr>
            <w:tcW w:w="1985" w:type="dxa"/>
            <w:vAlign w:val="bottom"/>
          </w:tcPr>
          <w:p w14:paraId="6BA5A15B" w14:textId="22AEB35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Synaphobranchidae</w:t>
            </w:r>
            <w:proofErr w:type="spellEnd"/>
          </w:p>
        </w:tc>
        <w:tc>
          <w:tcPr>
            <w:tcW w:w="2693" w:type="dxa"/>
            <w:vAlign w:val="bottom"/>
          </w:tcPr>
          <w:p w14:paraId="4C2C135F" w14:textId="75EB8D45"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Ilyophis</w:t>
            </w:r>
            <w:proofErr w:type="spellEnd"/>
            <w:r>
              <w:rPr>
                <w:rFonts w:cs="Arial"/>
                <w:i/>
                <w:iCs/>
                <w:sz w:val="16"/>
                <w:szCs w:val="16"/>
              </w:rPr>
              <w:t xml:space="preserve"> </w:t>
            </w:r>
            <w:proofErr w:type="spellStart"/>
            <w:r>
              <w:rPr>
                <w:rFonts w:cs="Arial"/>
                <w:i/>
                <w:iCs/>
                <w:sz w:val="16"/>
                <w:szCs w:val="16"/>
              </w:rPr>
              <w:t>arx</w:t>
            </w:r>
            <w:proofErr w:type="spellEnd"/>
            <w:r>
              <w:rPr>
                <w:rFonts w:cs="Arial"/>
                <w:i/>
                <w:iCs/>
                <w:sz w:val="16"/>
                <w:szCs w:val="16"/>
              </w:rPr>
              <w:t>#</w:t>
            </w:r>
          </w:p>
        </w:tc>
        <w:tc>
          <w:tcPr>
            <w:tcW w:w="3685" w:type="dxa"/>
            <w:vAlign w:val="bottom"/>
          </w:tcPr>
          <w:p w14:paraId="51F01254" w14:textId="6D86B060"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Robins, 1976</w:t>
            </w:r>
          </w:p>
        </w:tc>
        <w:tc>
          <w:tcPr>
            <w:tcW w:w="1134" w:type="dxa"/>
            <w:vAlign w:val="bottom"/>
          </w:tcPr>
          <w:p w14:paraId="01FC1329" w14:textId="4173AE7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3E77BBED" w14:textId="0DF8BC3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5BFD8B74"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C5D0180" w14:textId="0DE54399"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370F3F6D" w14:textId="6B87104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5F010DB7" w14:textId="166CF2E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Aulopiformes</w:t>
            </w:r>
            <w:proofErr w:type="spellEnd"/>
          </w:p>
        </w:tc>
        <w:tc>
          <w:tcPr>
            <w:tcW w:w="1985" w:type="dxa"/>
            <w:vAlign w:val="bottom"/>
          </w:tcPr>
          <w:p w14:paraId="46780C82" w14:textId="1A9D36D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Bathysauridae</w:t>
            </w:r>
            <w:proofErr w:type="spellEnd"/>
          </w:p>
        </w:tc>
        <w:tc>
          <w:tcPr>
            <w:tcW w:w="2693" w:type="dxa"/>
            <w:vAlign w:val="bottom"/>
          </w:tcPr>
          <w:p w14:paraId="0684A7B4" w14:textId="56A0FD96"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Bathysaurus</w:t>
            </w:r>
            <w:proofErr w:type="spellEnd"/>
            <w:r>
              <w:rPr>
                <w:rFonts w:cs="Arial"/>
                <w:i/>
                <w:iCs/>
                <w:sz w:val="16"/>
                <w:szCs w:val="16"/>
              </w:rPr>
              <w:t xml:space="preserve"> </w:t>
            </w:r>
            <w:proofErr w:type="spellStart"/>
            <w:r>
              <w:rPr>
                <w:rFonts w:cs="Arial"/>
                <w:i/>
                <w:iCs/>
                <w:sz w:val="16"/>
                <w:szCs w:val="16"/>
              </w:rPr>
              <w:t>mollis</w:t>
            </w:r>
            <w:proofErr w:type="spellEnd"/>
            <w:r>
              <w:rPr>
                <w:rFonts w:cs="Arial"/>
                <w:i/>
                <w:iCs/>
                <w:sz w:val="16"/>
                <w:szCs w:val="16"/>
              </w:rPr>
              <w:t>#</w:t>
            </w:r>
          </w:p>
        </w:tc>
        <w:tc>
          <w:tcPr>
            <w:tcW w:w="3685" w:type="dxa"/>
            <w:vAlign w:val="bottom"/>
          </w:tcPr>
          <w:p w14:paraId="2A225B04" w14:textId="20E5C7A3"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Günther, 1878</w:t>
            </w:r>
          </w:p>
        </w:tc>
        <w:tc>
          <w:tcPr>
            <w:tcW w:w="1134" w:type="dxa"/>
            <w:vAlign w:val="bottom"/>
          </w:tcPr>
          <w:p w14:paraId="030A6BE5" w14:textId="707B002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41D9CF96" w14:textId="39C1297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4A512300"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8DBC971" w14:textId="2FB00587"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12CBC7E6" w14:textId="7DE4EE3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2EC07FD9" w14:textId="0E1FB40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Aulopiformes</w:t>
            </w:r>
            <w:proofErr w:type="spellEnd"/>
          </w:p>
        </w:tc>
        <w:tc>
          <w:tcPr>
            <w:tcW w:w="1985" w:type="dxa"/>
            <w:vAlign w:val="bottom"/>
          </w:tcPr>
          <w:p w14:paraId="29F571A3" w14:textId="23E9FAD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Ipnopidae</w:t>
            </w:r>
            <w:proofErr w:type="spellEnd"/>
          </w:p>
        </w:tc>
        <w:tc>
          <w:tcPr>
            <w:tcW w:w="2693" w:type="dxa"/>
            <w:vAlign w:val="bottom"/>
          </w:tcPr>
          <w:p w14:paraId="481550D5" w14:textId="0B64AB92"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Bathytyphlops</w:t>
            </w:r>
            <w:proofErr w:type="spellEnd"/>
            <w:r>
              <w:rPr>
                <w:rFonts w:cs="Arial"/>
                <w:i/>
                <w:iCs/>
                <w:sz w:val="16"/>
                <w:szCs w:val="16"/>
              </w:rPr>
              <w:t xml:space="preserve"> </w:t>
            </w:r>
            <w:proofErr w:type="spellStart"/>
            <w:r>
              <w:rPr>
                <w:rFonts w:cs="Arial"/>
                <w:i/>
                <w:iCs/>
                <w:sz w:val="16"/>
                <w:szCs w:val="16"/>
              </w:rPr>
              <w:t>sewelli</w:t>
            </w:r>
            <w:proofErr w:type="spellEnd"/>
            <w:r>
              <w:rPr>
                <w:rFonts w:cs="Arial"/>
                <w:i/>
                <w:iCs/>
                <w:sz w:val="16"/>
                <w:szCs w:val="16"/>
              </w:rPr>
              <w:t>~#</w:t>
            </w:r>
          </w:p>
        </w:tc>
        <w:tc>
          <w:tcPr>
            <w:tcW w:w="3685" w:type="dxa"/>
            <w:vAlign w:val="bottom"/>
          </w:tcPr>
          <w:p w14:paraId="74CAD451" w14:textId="7BE8C2F0"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(Norman, 1939)</w:t>
            </w:r>
          </w:p>
        </w:tc>
        <w:tc>
          <w:tcPr>
            <w:tcW w:w="1134" w:type="dxa"/>
            <w:vAlign w:val="bottom"/>
          </w:tcPr>
          <w:p w14:paraId="24401892" w14:textId="2041D2C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49FB574E" w14:textId="1840C14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159909D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5B8A4C6" w14:textId="31CD4528"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3795F761" w14:textId="5F1CA7C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0F40079A" w14:textId="6276944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Aulopiformes</w:t>
            </w:r>
            <w:proofErr w:type="spellEnd"/>
          </w:p>
        </w:tc>
        <w:tc>
          <w:tcPr>
            <w:tcW w:w="1985" w:type="dxa"/>
            <w:vAlign w:val="bottom"/>
          </w:tcPr>
          <w:p w14:paraId="26705DBD" w14:textId="5588C5B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Ipnopidae</w:t>
            </w:r>
            <w:proofErr w:type="spellEnd"/>
          </w:p>
        </w:tc>
        <w:tc>
          <w:tcPr>
            <w:tcW w:w="2693" w:type="dxa"/>
            <w:vAlign w:val="bottom"/>
          </w:tcPr>
          <w:p w14:paraId="3FC8D761" w14:textId="3603480F"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Ipnops</w:t>
            </w:r>
            <w:proofErr w:type="spellEnd"/>
            <w:r>
              <w:rPr>
                <w:rFonts w:cs="Arial"/>
                <w:i/>
                <w:iCs/>
                <w:sz w:val="16"/>
                <w:szCs w:val="16"/>
              </w:rPr>
              <w:t xml:space="preserve"> </w:t>
            </w:r>
            <w:proofErr w:type="spellStart"/>
            <w:r>
              <w:rPr>
                <w:rFonts w:cs="Arial"/>
                <w:i/>
                <w:iCs/>
                <w:sz w:val="16"/>
                <w:szCs w:val="16"/>
              </w:rPr>
              <w:t>meadi</w:t>
            </w:r>
            <w:proofErr w:type="spellEnd"/>
            <w:r>
              <w:rPr>
                <w:rFonts w:cs="Arial"/>
                <w:i/>
                <w:iCs/>
                <w:sz w:val="16"/>
                <w:szCs w:val="16"/>
              </w:rPr>
              <w:t>#</w:t>
            </w:r>
          </w:p>
        </w:tc>
        <w:tc>
          <w:tcPr>
            <w:tcW w:w="3685" w:type="dxa"/>
            <w:vAlign w:val="bottom"/>
          </w:tcPr>
          <w:p w14:paraId="16FB752A" w14:textId="68FC5A0B"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Nielsen, 1966</w:t>
            </w:r>
          </w:p>
        </w:tc>
        <w:tc>
          <w:tcPr>
            <w:tcW w:w="1134" w:type="dxa"/>
            <w:vAlign w:val="bottom"/>
          </w:tcPr>
          <w:p w14:paraId="47CA8654" w14:textId="7C9FC53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3F901597" w14:textId="185DD36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7F0046EB"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B1C2C1E" w14:textId="57ECF586"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72D543A7" w14:textId="1F21C9F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7A9145D1" w14:textId="11ADBF6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Gadiformes</w:t>
            </w:r>
            <w:proofErr w:type="spellEnd"/>
          </w:p>
        </w:tc>
        <w:tc>
          <w:tcPr>
            <w:tcW w:w="1985" w:type="dxa"/>
            <w:vAlign w:val="bottom"/>
          </w:tcPr>
          <w:p w14:paraId="32304F59" w14:textId="3F986A5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Macrouridae</w:t>
            </w:r>
            <w:proofErr w:type="spellEnd"/>
          </w:p>
        </w:tc>
        <w:tc>
          <w:tcPr>
            <w:tcW w:w="2693" w:type="dxa"/>
            <w:vAlign w:val="bottom"/>
          </w:tcPr>
          <w:p w14:paraId="0260DCE2" w14:textId="415EC757"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Coryphaenoides</w:t>
            </w:r>
            <w:proofErr w:type="spellEnd"/>
            <w:r>
              <w:rPr>
                <w:rFonts w:cs="Arial"/>
                <w:i/>
                <w:iCs/>
                <w:sz w:val="16"/>
                <w:szCs w:val="16"/>
              </w:rPr>
              <w:t xml:space="preserve"> </w:t>
            </w:r>
            <w:proofErr w:type="spellStart"/>
            <w:r>
              <w:rPr>
                <w:rFonts w:cs="Arial"/>
                <w:i/>
                <w:iCs/>
                <w:sz w:val="16"/>
                <w:szCs w:val="16"/>
              </w:rPr>
              <w:t>armatus</w:t>
            </w:r>
            <w:proofErr w:type="spellEnd"/>
          </w:p>
        </w:tc>
        <w:tc>
          <w:tcPr>
            <w:tcW w:w="3685" w:type="dxa"/>
            <w:vAlign w:val="bottom"/>
          </w:tcPr>
          <w:p w14:paraId="59066B85" w14:textId="0EEEAFB6"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(Hector, 1875)</w:t>
            </w:r>
          </w:p>
        </w:tc>
        <w:tc>
          <w:tcPr>
            <w:tcW w:w="1134" w:type="dxa"/>
            <w:vAlign w:val="bottom"/>
          </w:tcPr>
          <w:p w14:paraId="6657A79B" w14:textId="6BDFD65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DD</w:t>
            </w:r>
          </w:p>
        </w:tc>
        <w:tc>
          <w:tcPr>
            <w:tcW w:w="851" w:type="dxa"/>
            <w:vAlign w:val="bottom"/>
          </w:tcPr>
          <w:p w14:paraId="4BC5D16E" w14:textId="052FC69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75C045EB"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8AD9D08" w14:textId="26B57D87"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476E18E4" w14:textId="02C2667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65BDCCA0" w14:textId="66460B8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Gadiformes</w:t>
            </w:r>
            <w:proofErr w:type="spellEnd"/>
          </w:p>
        </w:tc>
        <w:tc>
          <w:tcPr>
            <w:tcW w:w="1985" w:type="dxa"/>
            <w:vAlign w:val="bottom"/>
          </w:tcPr>
          <w:p w14:paraId="3D60023F" w14:textId="11551B5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Macrouridae</w:t>
            </w:r>
            <w:proofErr w:type="spellEnd"/>
          </w:p>
        </w:tc>
        <w:tc>
          <w:tcPr>
            <w:tcW w:w="2693" w:type="dxa"/>
            <w:vAlign w:val="bottom"/>
          </w:tcPr>
          <w:p w14:paraId="274308D9" w14:textId="4733147A"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Coryphaenoides</w:t>
            </w:r>
            <w:proofErr w:type="spellEnd"/>
            <w:r>
              <w:rPr>
                <w:rFonts w:cs="Arial"/>
                <w:i/>
                <w:iCs/>
                <w:sz w:val="16"/>
                <w:szCs w:val="16"/>
              </w:rPr>
              <w:t xml:space="preserve"> </w:t>
            </w:r>
            <w:proofErr w:type="spellStart"/>
            <w:r>
              <w:rPr>
                <w:rFonts w:cs="Arial"/>
                <w:i/>
                <w:iCs/>
                <w:sz w:val="16"/>
                <w:szCs w:val="16"/>
              </w:rPr>
              <w:t>yaquinae</w:t>
            </w:r>
            <w:proofErr w:type="spellEnd"/>
            <w:r>
              <w:rPr>
                <w:rFonts w:cs="Arial"/>
                <w:i/>
                <w:iCs/>
                <w:sz w:val="16"/>
                <w:szCs w:val="16"/>
              </w:rPr>
              <w:t>#</w:t>
            </w:r>
          </w:p>
        </w:tc>
        <w:tc>
          <w:tcPr>
            <w:tcW w:w="3685" w:type="dxa"/>
            <w:vAlign w:val="bottom"/>
          </w:tcPr>
          <w:p w14:paraId="51B73E21" w14:textId="12FED0D2"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Iwamoto &amp; Stein, 1974</w:t>
            </w:r>
          </w:p>
        </w:tc>
        <w:tc>
          <w:tcPr>
            <w:tcW w:w="1134" w:type="dxa"/>
            <w:vAlign w:val="bottom"/>
          </w:tcPr>
          <w:p w14:paraId="7DD754E5" w14:textId="43F98BB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48E0DE63" w14:textId="577134B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65E6EAEB"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C472CEC" w14:textId="7029B346"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019350F3" w14:textId="5542B6A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0B952D75" w14:textId="73F816E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Lophiiformes</w:t>
            </w:r>
            <w:proofErr w:type="spellEnd"/>
          </w:p>
        </w:tc>
        <w:tc>
          <w:tcPr>
            <w:tcW w:w="1985" w:type="dxa"/>
            <w:vAlign w:val="bottom"/>
          </w:tcPr>
          <w:p w14:paraId="74FD974D" w14:textId="537F25D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Chaunacidae</w:t>
            </w:r>
            <w:proofErr w:type="spellEnd"/>
          </w:p>
        </w:tc>
        <w:tc>
          <w:tcPr>
            <w:tcW w:w="2693" w:type="dxa"/>
            <w:vAlign w:val="bottom"/>
          </w:tcPr>
          <w:p w14:paraId="3FA25A59" w14:textId="58613A88"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Chaunacops</w:t>
            </w:r>
            <w:proofErr w:type="spellEnd"/>
            <w:r>
              <w:rPr>
                <w:rFonts w:cs="Arial"/>
                <w:i/>
                <w:iCs/>
                <w:sz w:val="16"/>
                <w:szCs w:val="16"/>
              </w:rPr>
              <w:t xml:space="preserve"> </w:t>
            </w:r>
            <w:proofErr w:type="spellStart"/>
            <w:r>
              <w:rPr>
                <w:rFonts w:cs="Arial"/>
                <w:i/>
                <w:iCs/>
                <w:sz w:val="16"/>
                <w:szCs w:val="16"/>
              </w:rPr>
              <w:t>coloratus</w:t>
            </w:r>
            <w:proofErr w:type="spellEnd"/>
            <w:r>
              <w:rPr>
                <w:rFonts w:cs="Arial"/>
                <w:i/>
                <w:iCs/>
                <w:sz w:val="16"/>
                <w:szCs w:val="16"/>
              </w:rPr>
              <w:t>#</w:t>
            </w:r>
          </w:p>
        </w:tc>
        <w:tc>
          <w:tcPr>
            <w:tcW w:w="3685" w:type="dxa"/>
            <w:vAlign w:val="bottom"/>
          </w:tcPr>
          <w:p w14:paraId="5270E3D2" w14:textId="214CAD0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(Garman, 1899)</w:t>
            </w:r>
          </w:p>
        </w:tc>
        <w:tc>
          <w:tcPr>
            <w:tcW w:w="1134" w:type="dxa"/>
            <w:vAlign w:val="bottom"/>
          </w:tcPr>
          <w:p w14:paraId="4FE0C0CF" w14:textId="68914E6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C51B703" w14:textId="297A7CF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18ED118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6CF2AE3" w14:textId="6D06442A"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34AD276C" w14:textId="420C3E8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71CE35B8" w14:textId="7282A89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Lophiiformes</w:t>
            </w:r>
            <w:proofErr w:type="spellEnd"/>
          </w:p>
        </w:tc>
        <w:tc>
          <w:tcPr>
            <w:tcW w:w="1985" w:type="dxa"/>
            <w:vAlign w:val="bottom"/>
          </w:tcPr>
          <w:p w14:paraId="0EEFCBBB" w14:textId="1E41780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Melanocetidae</w:t>
            </w:r>
          </w:p>
        </w:tc>
        <w:tc>
          <w:tcPr>
            <w:tcW w:w="2693" w:type="dxa"/>
            <w:vAlign w:val="bottom"/>
          </w:tcPr>
          <w:p w14:paraId="20679063" w14:textId="160A8655"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Melanocetus </w:t>
            </w:r>
            <w:proofErr w:type="spellStart"/>
            <w:r>
              <w:rPr>
                <w:rFonts w:cs="Arial"/>
                <w:i/>
                <w:iCs/>
                <w:sz w:val="16"/>
                <w:szCs w:val="16"/>
              </w:rPr>
              <w:t>johnsonii</w:t>
            </w:r>
            <w:proofErr w:type="spellEnd"/>
          </w:p>
        </w:tc>
        <w:tc>
          <w:tcPr>
            <w:tcW w:w="3685" w:type="dxa"/>
            <w:vAlign w:val="bottom"/>
          </w:tcPr>
          <w:p w14:paraId="401AFC6F" w14:textId="46D5FE7B"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Günther, 1864</w:t>
            </w:r>
          </w:p>
        </w:tc>
        <w:tc>
          <w:tcPr>
            <w:tcW w:w="1134" w:type="dxa"/>
            <w:vAlign w:val="bottom"/>
          </w:tcPr>
          <w:p w14:paraId="6652F953" w14:textId="3750D58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w:t>
            </w:r>
          </w:p>
        </w:tc>
        <w:tc>
          <w:tcPr>
            <w:tcW w:w="851" w:type="dxa"/>
            <w:vAlign w:val="bottom"/>
          </w:tcPr>
          <w:p w14:paraId="1833DE8A" w14:textId="331B4E4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58691A9A"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9C52C45" w14:textId="7CBD2AA6"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7C404BEC" w14:textId="06A79B9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49AD9C69" w14:textId="5B4D823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Myctophiformes</w:t>
            </w:r>
            <w:proofErr w:type="spellEnd"/>
          </w:p>
        </w:tc>
        <w:tc>
          <w:tcPr>
            <w:tcW w:w="1985" w:type="dxa"/>
            <w:vAlign w:val="bottom"/>
          </w:tcPr>
          <w:p w14:paraId="245655C4" w14:textId="272CAF9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Myctophidae</w:t>
            </w:r>
            <w:proofErr w:type="spellEnd"/>
          </w:p>
        </w:tc>
        <w:tc>
          <w:tcPr>
            <w:tcW w:w="2693" w:type="dxa"/>
            <w:vAlign w:val="bottom"/>
          </w:tcPr>
          <w:p w14:paraId="1F251014" w14:textId="09081304"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Symbolophorus</w:t>
            </w:r>
            <w:proofErr w:type="spellEnd"/>
            <w:r>
              <w:rPr>
                <w:rFonts w:cs="Arial"/>
                <w:i/>
                <w:iCs/>
                <w:sz w:val="16"/>
                <w:szCs w:val="16"/>
              </w:rPr>
              <w:t xml:space="preserve"> </w:t>
            </w:r>
            <w:proofErr w:type="spellStart"/>
            <w:r>
              <w:rPr>
                <w:rFonts w:cs="Arial"/>
                <w:i/>
                <w:iCs/>
                <w:sz w:val="16"/>
                <w:szCs w:val="16"/>
              </w:rPr>
              <w:t>evermanni</w:t>
            </w:r>
            <w:proofErr w:type="spellEnd"/>
          </w:p>
        </w:tc>
        <w:tc>
          <w:tcPr>
            <w:tcW w:w="3685" w:type="dxa"/>
            <w:vAlign w:val="bottom"/>
          </w:tcPr>
          <w:p w14:paraId="6BE69ADE" w14:textId="228884B0"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(Gilbert, 1905)</w:t>
            </w:r>
          </w:p>
        </w:tc>
        <w:tc>
          <w:tcPr>
            <w:tcW w:w="1134" w:type="dxa"/>
            <w:vAlign w:val="bottom"/>
          </w:tcPr>
          <w:p w14:paraId="08D01B0E" w14:textId="295C6CD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G</w:t>
            </w:r>
          </w:p>
        </w:tc>
        <w:tc>
          <w:tcPr>
            <w:tcW w:w="851" w:type="dxa"/>
            <w:vAlign w:val="bottom"/>
          </w:tcPr>
          <w:p w14:paraId="32AAAAD9" w14:textId="59C75D9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20B1B627"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32E62A1" w14:textId="34D478A3"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358AAEC7" w14:textId="5BED778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245FDE8A" w14:textId="2A69556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Ophidiiformes</w:t>
            </w:r>
            <w:proofErr w:type="spellEnd"/>
          </w:p>
        </w:tc>
        <w:tc>
          <w:tcPr>
            <w:tcW w:w="1985" w:type="dxa"/>
            <w:vAlign w:val="bottom"/>
          </w:tcPr>
          <w:p w14:paraId="0CE90A3C" w14:textId="01CA523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Ophidiidae</w:t>
            </w:r>
            <w:proofErr w:type="spellEnd"/>
          </w:p>
        </w:tc>
        <w:tc>
          <w:tcPr>
            <w:tcW w:w="2693" w:type="dxa"/>
            <w:vAlign w:val="bottom"/>
          </w:tcPr>
          <w:p w14:paraId="633A58D1" w14:textId="5C049D65"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Barathrites</w:t>
            </w:r>
            <w:proofErr w:type="spellEnd"/>
            <w:r>
              <w:rPr>
                <w:rFonts w:cs="Arial"/>
                <w:i/>
                <w:iCs/>
                <w:sz w:val="16"/>
                <w:szCs w:val="16"/>
              </w:rPr>
              <w:t xml:space="preserve"> iris</w:t>
            </w:r>
          </w:p>
        </w:tc>
        <w:tc>
          <w:tcPr>
            <w:tcW w:w="3685" w:type="dxa"/>
            <w:vAlign w:val="bottom"/>
          </w:tcPr>
          <w:p w14:paraId="506E2C88" w14:textId="65C90940"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Zugmayer</w:t>
            </w:r>
            <w:proofErr w:type="spellEnd"/>
            <w:r>
              <w:rPr>
                <w:rFonts w:cs="Arial"/>
                <w:sz w:val="16"/>
                <w:szCs w:val="16"/>
              </w:rPr>
              <w:t>, 1911</w:t>
            </w:r>
          </w:p>
        </w:tc>
        <w:tc>
          <w:tcPr>
            <w:tcW w:w="1134" w:type="dxa"/>
            <w:vAlign w:val="bottom"/>
          </w:tcPr>
          <w:p w14:paraId="2DAF38BF" w14:textId="561E0F2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w:t>
            </w:r>
          </w:p>
        </w:tc>
        <w:tc>
          <w:tcPr>
            <w:tcW w:w="851" w:type="dxa"/>
            <w:vAlign w:val="bottom"/>
          </w:tcPr>
          <w:p w14:paraId="3620BAF9" w14:textId="5A37E3F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6C90E6CD"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CA5CBE2" w14:textId="5EFB0C59"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5F8B9582" w14:textId="36F4170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08F39876" w14:textId="190EBF6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Ophidiiformes</w:t>
            </w:r>
            <w:proofErr w:type="spellEnd"/>
          </w:p>
        </w:tc>
        <w:tc>
          <w:tcPr>
            <w:tcW w:w="1985" w:type="dxa"/>
            <w:vAlign w:val="bottom"/>
          </w:tcPr>
          <w:p w14:paraId="042CA07E" w14:textId="0B4A922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Ophidiidae</w:t>
            </w:r>
            <w:proofErr w:type="spellEnd"/>
          </w:p>
        </w:tc>
        <w:tc>
          <w:tcPr>
            <w:tcW w:w="2693" w:type="dxa"/>
            <w:vAlign w:val="bottom"/>
          </w:tcPr>
          <w:p w14:paraId="3F15A909" w14:textId="60ED82F1"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Bassogigas</w:t>
            </w:r>
            <w:proofErr w:type="spellEnd"/>
            <w:r>
              <w:rPr>
                <w:rFonts w:cs="Arial"/>
                <w:i/>
                <w:iCs/>
                <w:sz w:val="16"/>
                <w:szCs w:val="16"/>
              </w:rPr>
              <w:t xml:space="preserve"> </w:t>
            </w:r>
            <w:proofErr w:type="spellStart"/>
            <w:r>
              <w:rPr>
                <w:rFonts w:cs="Arial"/>
                <w:i/>
                <w:iCs/>
                <w:sz w:val="16"/>
                <w:szCs w:val="16"/>
              </w:rPr>
              <w:t>walkeri</w:t>
            </w:r>
            <w:proofErr w:type="spellEnd"/>
            <w:r>
              <w:rPr>
                <w:rFonts w:cs="Arial"/>
                <w:i/>
                <w:iCs/>
                <w:sz w:val="16"/>
                <w:szCs w:val="16"/>
              </w:rPr>
              <w:t>#</w:t>
            </w:r>
          </w:p>
        </w:tc>
        <w:tc>
          <w:tcPr>
            <w:tcW w:w="3685" w:type="dxa"/>
            <w:vAlign w:val="bottom"/>
          </w:tcPr>
          <w:p w14:paraId="3D029F01" w14:textId="2AC727E2"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Nielsen &amp; Møller, 2011</w:t>
            </w:r>
          </w:p>
        </w:tc>
        <w:tc>
          <w:tcPr>
            <w:tcW w:w="1134" w:type="dxa"/>
            <w:vAlign w:val="bottom"/>
          </w:tcPr>
          <w:p w14:paraId="289AAFF3" w14:textId="1FA1BE9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15CB4CC" w14:textId="1B18692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30EB7041"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DF32782" w14:textId="4372BC91"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443F6265" w14:textId="080B284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4EAE910F" w14:textId="6EEEB95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Ophidiiformes</w:t>
            </w:r>
            <w:proofErr w:type="spellEnd"/>
          </w:p>
        </w:tc>
        <w:tc>
          <w:tcPr>
            <w:tcW w:w="1985" w:type="dxa"/>
            <w:vAlign w:val="bottom"/>
          </w:tcPr>
          <w:p w14:paraId="19FFDA86" w14:textId="37A3C4B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Ophidiidae</w:t>
            </w:r>
            <w:proofErr w:type="spellEnd"/>
          </w:p>
        </w:tc>
        <w:tc>
          <w:tcPr>
            <w:tcW w:w="2693" w:type="dxa"/>
            <w:vAlign w:val="bottom"/>
          </w:tcPr>
          <w:p w14:paraId="076EF3A4" w14:textId="00BEE381"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Bassozetus</w:t>
            </w:r>
            <w:proofErr w:type="spellEnd"/>
            <w:r>
              <w:rPr>
                <w:rFonts w:cs="Arial"/>
                <w:i/>
                <w:iCs/>
                <w:sz w:val="16"/>
                <w:szCs w:val="16"/>
              </w:rPr>
              <w:t xml:space="preserve"> nasus#</w:t>
            </w:r>
          </w:p>
        </w:tc>
        <w:tc>
          <w:tcPr>
            <w:tcW w:w="3685" w:type="dxa"/>
            <w:vAlign w:val="bottom"/>
          </w:tcPr>
          <w:p w14:paraId="46858D74" w14:textId="1D0C345B"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Garman, 1899</w:t>
            </w:r>
          </w:p>
        </w:tc>
        <w:tc>
          <w:tcPr>
            <w:tcW w:w="1134" w:type="dxa"/>
            <w:vAlign w:val="bottom"/>
          </w:tcPr>
          <w:p w14:paraId="0C9081CC" w14:textId="7B3876E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1ED01CBE" w14:textId="40356C2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6240BDE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33E2F2D" w14:textId="05F144FB"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13A4A8B8" w14:textId="7ABE8FC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2EE94661" w14:textId="6E42E99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Ophidiiformes</w:t>
            </w:r>
            <w:proofErr w:type="spellEnd"/>
          </w:p>
        </w:tc>
        <w:tc>
          <w:tcPr>
            <w:tcW w:w="1985" w:type="dxa"/>
            <w:vAlign w:val="bottom"/>
          </w:tcPr>
          <w:p w14:paraId="463DBF2B" w14:textId="74E67C8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Ophidiidae</w:t>
            </w:r>
            <w:proofErr w:type="spellEnd"/>
          </w:p>
        </w:tc>
        <w:tc>
          <w:tcPr>
            <w:tcW w:w="2693" w:type="dxa"/>
            <w:vAlign w:val="bottom"/>
          </w:tcPr>
          <w:p w14:paraId="49DBBCD9" w14:textId="082CEA33"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Bathyonus</w:t>
            </w:r>
            <w:proofErr w:type="spellEnd"/>
            <w:r>
              <w:rPr>
                <w:rFonts w:cs="Arial"/>
                <w:i/>
                <w:iCs/>
                <w:sz w:val="16"/>
                <w:szCs w:val="16"/>
              </w:rPr>
              <w:t xml:space="preserve"> </w:t>
            </w:r>
            <w:proofErr w:type="spellStart"/>
            <w:r>
              <w:rPr>
                <w:rFonts w:cs="Arial"/>
                <w:i/>
                <w:iCs/>
                <w:sz w:val="16"/>
                <w:szCs w:val="16"/>
              </w:rPr>
              <w:t>caudalis</w:t>
            </w:r>
            <w:proofErr w:type="spellEnd"/>
          </w:p>
        </w:tc>
        <w:tc>
          <w:tcPr>
            <w:tcW w:w="3685" w:type="dxa"/>
            <w:vAlign w:val="bottom"/>
          </w:tcPr>
          <w:p w14:paraId="0DE89DB6" w14:textId="20054FD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(Garman, 1899)</w:t>
            </w:r>
          </w:p>
        </w:tc>
        <w:tc>
          <w:tcPr>
            <w:tcW w:w="1134" w:type="dxa"/>
            <w:vAlign w:val="bottom"/>
          </w:tcPr>
          <w:p w14:paraId="2FF71088" w14:textId="418DAC7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3441FAD6" w14:textId="731F54E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307A30B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8C14E48" w14:textId="4214DB78"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5AE50F6C" w14:textId="34403C0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208D9853" w14:textId="4AF25A5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Ophidiiformes</w:t>
            </w:r>
            <w:proofErr w:type="spellEnd"/>
          </w:p>
        </w:tc>
        <w:tc>
          <w:tcPr>
            <w:tcW w:w="1985" w:type="dxa"/>
            <w:vAlign w:val="bottom"/>
          </w:tcPr>
          <w:p w14:paraId="731965D1" w14:textId="3525F14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Ophidiidae</w:t>
            </w:r>
            <w:proofErr w:type="spellEnd"/>
          </w:p>
        </w:tc>
        <w:tc>
          <w:tcPr>
            <w:tcW w:w="2693" w:type="dxa"/>
            <w:vAlign w:val="bottom"/>
          </w:tcPr>
          <w:p w14:paraId="3063EF93" w14:textId="6E3CF86E"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Typhlonus</w:t>
            </w:r>
            <w:proofErr w:type="spellEnd"/>
            <w:r>
              <w:rPr>
                <w:rFonts w:cs="Arial"/>
                <w:i/>
                <w:iCs/>
                <w:sz w:val="16"/>
                <w:szCs w:val="16"/>
              </w:rPr>
              <w:t xml:space="preserve"> nasus</w:t>
            </w:r>
          </w:p>
        </w:tc>
        <w:tc>
          <w:tcPr>
            <w:tcW w:w="3685" w:type="dxa"/>
            <w:vAlign w:val="bottom"/>
          </w:tcPr>
          <w:p w14:paraId="04EA9C91" w14:textId="6945792F"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Günther, 1878</w:t>
            </w:r>
          </w:p>
        </w:tc>
        <w:tc>
          <w:tcPr>
            <w:tcW w:w="1134" w:type="dxa"/>
            <w:vAlign w:val="bottom"/>
          </w:tcPr>
          <w:p w14:paraId="37852910" w14:textId="2241A83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0A85221C" w14:textId="4BDF357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7E60061F"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AAC8EB6" w14:textId="77AE1D28"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28EBC3F8" w14:textId="661DE8D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77C9D17D" w14:textId="1F47FA2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Perciformes</w:t>
            </w:r>
          </w:p>
        </w:tc>
        <w:tc>
          <w:tcPr>
            <w:tcW w:w="1985" w:type="dxa"/>
            <w:vAlign w:val="bottom"/>
          </w:tcPr>
          <w:p w14:paraId="1476A4CB" w14:textId="71058AA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Zoarcidae</w:t>
            </w:r>
            <w:proofErr w:type="spellEnd"/>
          </w:p>
        </w:tc>
        <w:tc>
          <w:tcPr>
            <w:tcW w:w="2693" w:type="dxa"/>
            <w:vAlign w:val="bottom"/>
          </w:tcPr>
          <w:p w14:paraId="269CC74E" w14:textId="527B8D5D"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Pachycara</w:t>
            </w:r>
            <w:proofErr w:type="spellEnd"/>
            <w:r>
              <w:rPr>
                <w:rFonts w:cs="Arial"/>
                <w:i/>
                <w:iCs/>
                <w:sz w:val="16"/>
                <w:szCs w:val="16"/>
              </w:rPr>
              <w:t xml:space="preserve"> </w:t>
            </w:r>
            <w:proofErr w:type="spellStart"/>
            <w:r>
              <w:rPr>
                <w:rFonts w:cs="Arial"/>
                <w:i/>
                <w:iCs/>
                <w:sz w:val="16"/>
                <w:szCs w:val="16"/>
              </w:rPr>
              <w:t>bulbiceps</w:t>
            </w:r>
            <w:proofErr w:type="spellEnd"/>
            <w:r>
              <w:rPr>
                <w:rFonts w:cs="Arial"/>
                <w:i/>
                <w:iCs/>
                <w:sz w:val="16"/>
                <w:szCs w:val="16"/>
              </w:rPr>
              <w:t>~#</w:t>
            </w:r>
          </w:p>
        </w:tc>
        <w:tc>
          <w:tcPr>
            <w:tcW w:w="3685" w:type="dxa"/>
            <w:vAlign w:val="bottom"/>
          </w:tcPr>
          <w:p w14:paraId="6796C0B8" w14:textId="79289B00"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(Garman, 1899)</w:t>
            </w:r>
          </w:p>
        </w:tc>
        <w:tc>
          <w:tcPr>
            <w:tcW w:w="1134" w:type="dxa"/>
            <w:vAlign w:val="bottom"/>
          </w:tcPr>
          <w:p w14:paraId="1D6C3454" w14:textId="1D354E9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5B203A0E" w14:textId="21154FB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2B5AB2E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4D7C7B3" w14:textId="0044EF4F"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2515025C" w14:textId="047C487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32083F37" w14:textId="0572369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Perciformes</w:t>
            </w:r>
          </w:p>
        </w:tc>
        <w:tc>
          <w:tcPr>
            <w:tcW w:w="1985" w:type="dxa"/>
            <w:vAlign w:val="bottom"/>
          </w:tcPr>
          <w:p w14:paraId="016DF8E0" w14:textId="306BDE9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Zoarcidae</w:t>
            </w:r>
            <w:proofErr w:type="spellEnd"/>
          </w:p>
        </w:tc>
        <w:tc>
          <w:tcPr>
            <w:tcW w:w="2693" w:type="dxa"/>
            <w:vAlign w:val="bottom"/>
          </w:tcPr>
          <w:p w14:paraId="72F15F52" w14:textId="31A2594B"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Pachycara</w:t>
            </w:r>
            <w:proofErr w:type="spellEnd"/>
            <w:r>
              <w:rPr>
                <w:rFonts w:cs="Arial"/>
                <w:i/>
                <w:iCs/>
                <w:sz w:val="16"/>
                <w:szCs w:val="16"/>
              </w:rPr>
              <w:t xml:space="preserve"> </w:t>
            </w:r>
            <w:proofErr w:type="spellStart"/>
            <w:r>
              <w:rPr>
                <w:rFonts w:cs="Arial"/>
                <w:i/>
                <w:iCs/>
                <w:sz w:val="16"/>
                <w:szCs w:val="16"/>
              </w:rPr>
              <w:t>nazca</w:t>
            </w:r>
            <w:proofErr w:type="spellEnd"/>
          </w:p>
        </w:tc>
        <w:tc>
          <w:tcPr>
            <w:tcW w:w="3685" w:type="dxa"/>
            <w:vAlign w:val="bottom"/>
          </w:tcPr>
          <w:p w14:paraId="30E2C49A" w14:textId="3E9E79BD"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Anderson &amp; Bluhm, 1997</w:t>
            </w:r>
          </w:p>
        </w:tc>
        <w:tc>
          <w:tcPr>
            <w:tcW w:w="1134" w:type="dxa"/>
            <w:vAlign w:val="bottom"/>
          </w:tcPr>
          <w:p w14:paraId="069D180C" w14:textId="043CD5B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53B03E81" w14:textId="45AB5C9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36D44528"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18E322A" w14:textId="7F0C5047"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572764D3" w14:textId="7C2C159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1D53DE40" w14:textId="722457E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Scombriformes</w:t>
            </w:r>
            <w:proofErr w:type="spellEnd"/>
          </w:p>
        </w:tc>
        <w:tc>
          <w:tcPr>
            <w:tcW w:w="1985" w:type="dxa"/>
            <w:vAlign w:val="bottom"/>
          </w:tcPr>
          <w:p w14:paraId="358210CC" w14:textId="774C891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Chiasmodontidae</w:t>
            </w:r>
            <w:proofErr w:type="spellEnd"/>
          </w:p>
        </w:tc>
        <w:tc>
          <w:tcPr>
            <w:tcW w:w="2693" w:type="dxa"/>
            <w:vAlign w:val="bottom"/>
          </w:tcPr>
          <w:p w14:paraId="59CB29E4" w14:textId="61AF67DC"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Chiasmodon</w:t>
            </w:r>
            <w:proofErr w:type="spellEnd"/>
            <w:r>
              <w:rPr>
                <w:rFonts w:cs="Arial"/>
                <w:i/>
                <w:iCs/>
                <w:sz w:val="16"/>
                <w:szCs w:val="16"/>
              </w:rPr>
              <w:t xml:space="preserve"> </w:t>
            </w:r>
            <w:proofErr w:type="spellStart"/>
            <w:r>
              <w:rPr>
                <w:rFonts w:cs="Arial"/>
                <w:i/>
                <w:iCs/>
                <w:sz w:val="16"/>
                <w:szCs w:val="16"/>
              </w:rPr>
              <w:t>niger</w:t>
            </w:r>
            <w:proofErr w:type="spellEnd"/>
          </w:p>
        </w:tc>
        <w:tc>
          <w:tcPr>
            <w:tcW w:w="3685" w:type="dxa"/>
            <w:vAlign w:val="bottom"/>
          </w:tcPr>
          <w:p w14:paraId="6212EA1D" w14:textId="56C24688"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Johnson, 1864</w:t>
            </w:r>
          </w:p>
        </w:tc>
        <w:tc>
          <w:tcPr>
            <w:tcW w:w="1134" w:type="dxa"/>
            <w:vAlign w:val="bottom"/>
          </w:tcPr>
          <w:p w14:paraId="0AAC5605" w14:textId="2BE7FEA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106CBE7C" w14:textId="7E207CD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62BDA7A9"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86DEC85" w14:textId="5D8F4AA2"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7C176DC0" w14:textId="6F3F353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29DA4AE0" w14:textId="13A1BBF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Scombriformes</w:t>
            </w:r>
            <w:proofErr w:type="spellEnd"/>
          </w:p>
        </w:tc>
        <w:tc>
          <w:tcPr>
            <w:tcW w:w="1985" w:type="dxa"/>
            <w:vAlign w:val="bottom"/>
          </w:tcPr>
          <w:p w14:paraId="36772B0C" w14:textId="3EB5AFF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Chiasmodontidae</w:t>
            </w:r>
            <w:proofErr w:type="spellEnd"/>
          </w:p>
        </w:tc>
        <w:tc>
          <w:tcPr>
            <w:tcW w:w="2693" w:type="dxa"/>
            <w:vAlign w:val="bottom"/>
          </w:tcPr>
          <w:p w14:paraId="14BB43A1" w14:textId="648857AB"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Dysalotus</w:t>
            </w:r>
            <w:proofErr w:type="spellEnd"/>
            <w:r>
              <w:rPr>
                <w:rFonts w:cs="Arial"/>
                <w:i/>
                <w:iCs/>
                <w:sz w:val="16"/>
                <w:szCs w:val="16"/>
              </w:rPr>
              <w:t xml:space="preserve"> </w:t>
            </w:r>
            <w:proofErr w:type="spellStart"/>
            <w:r>
              <w:rPr>
                <w:rFonts w:cs="Arial"/>
                <w:i/>
                <w:iCs/>
                <w:sz w:val="16"/>
                <w:szCs w:val="16"/>
              </w:rPr>
              <w:t>alcocki</w:t>
            </w:r>
            <w:proofErr w:type="spellEnd"/>
          </w:p>
        </w:tc>
        <w:tc>
          <w:tcPr>
            <w:tcW w:w="3685" w:type="dxa"/>
            <w:vAlign w:val="bottom"/>
          </w:tcPr>
          <w:p w14:paraId="6F1E29EA" w14:textId="30575CCC"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MacGilchrist, 1905</w:t>
            </w:r>
          </w:p>
        </w:tc>
        <w:tc>
          <w:tcPr>
            <w:tcW w:w="1134" w:type="dxa"/>
            <w:vAlign w:val="bottom"/>
          </w:tcPr>
          <w:p w14:paraId="733AD936" w14:textId="008DB74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3ABD957" w14:textId="0C74F8A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54FBE11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0D5DC0F" w14:textId="4721CA93" w:rsidR="00064891" w:rsidRPr="00B135DD" w:rsidRDefault="00064891" w:rsidP="00064891">
            <w:pPr>
              <w:rPr>
                <w:b w:val="0"/>
                <w:sz w:val="16"/>
                <w:szCs w:val="16"/>
              </w:rPr>
            </w:pPr>
            <w:r w:rsidRPr="00B135DD">
              <w:rPr>
                <w:rFonts w:cs="Arial"/>
                <w:b w:val="0"/>
                <w:sz w:val="16"/>
                <w:szCs w:val="16"/>
              </w:rPr>
              <w:t>Chordata</w:t>
            </w:r>
          </w:p>
        </w:tc>
        <w:tc>
          <w:tcPr>
            <w:tcW w:w="1701" w:type="dxa"/>
            <w:vAlign w:val="bottom"/>
          </w:tcPr>
          <w:p w14:paraId="4767E0DF" w14:textId="2330D17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Actinopteri</w:t>
            </w:r>
            <w:proofErr w:type="spellEnd"/>
          </w:p>
        </w:tc>
        <w:tc>
          <w:tcPr>
            <w:tcW w:w="1701" w:type="dxa"/>
            <w:vAlign w:val="bottom"/>
          </w:tcPr>
          <w:p w14:paraId="772AB867" w14:textId="1308AC5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Stomiiformes</w:t>
            </w:r>
            <w:proofErr w:type="spellEnd"/>
          </w:p>
        </w:tc>
        <w:tc>
          <w:tcPr>
            <w:tcW w:w="1985" w:type="dxa"/>
            <w:vAlign w:val="bottom"/>
          </w:tcPr>
          <w:p w14:paraId="3CF14F1D" w14:textId="1B27954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Gonostomatidae</w:t>
            </w:r>
            <w:proofErr w:type="spellEnd"/>
          </w:p>
        </w:tc>
        <w:tc>
          <w:tcPr>
            <w:tcW w:w="2693" w:type="dxa"/>
            <w:vAlign w:val="bottom"/>
          </w:tcPr>
          <w:p w14:paraId="1074E394" w14:textId="40AAC37C"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Cyclothone</w:t>
            </w:r>
            <w:proofErr w:type="spellEnd"/>
            <w:r>
              <w:rPr>
                <w:rFonts w:cs="Arial"/>
                <w:i/>
                <w:iCs/>
                <w:sz w:val="16"/>
                <w:szCs w:val="16"/>
              </w:rPr>
              <w:t xml:space="preserve"> </w:t>
            </w:r>
            <w:proofErr w:type="spellStart"/>
            <w:r>
              <w:rPr>
                <w:rFonts w:cs="Arial"/>
                <w:i/>
                <w:iCs/>
                <w:sz w:val="16"/>
                <w:szCs w:val="16"/>
              </w:rPr>
              <w:t>microdon</w:t>
            </w:r>
            <w:proofErr w:type="spellEnd"/>
          </w:p>
        </w:tc>
        <w:tc>
          <w:tcPr>
            <w:tcW w:w="3685" w:type="dxa"/>
            <w:vAlign w:val="bottom"/>
          </w:tcPr>
          <w:p w14:paraId="6F4B68A6" w14:textId="76BE12B3"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(Günther, 1878)</w:t>
            </w:r>
          </w:p>
        </w:tc>
        <w:tc>
          <w:tcPr>
            <w:tcW w:w="1134" w:type="dxa"/>
            <w:vAlign w:val="bottom"/>
          </w:tcPr>
          <w:p w14:paraId="3AFA97E0" w14:textId="5E7C712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G</w:t>
            </w:r>
          </w:p>
        </w:tc>
        <w:tc>
          <w:tcPr>
            <w:tcW w:w="851" w:type="dxa"/>
            <w:vAlign w:val="bottom"/>
          </w:tcPr>
          <w:p w14:paraId="3AA131AF" w14:textId="670D7E4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0CDB2DE6"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DF6F304" w14:textId="447C9DE9"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65D5BB1D" w14:textId="7CD02E8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53783F7F" w14:textId="5560A9E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Actiniaria</w:t>
            </w:r>
          </w:p>
        </w:tc>
        <w:tc>
          <w:tcPr>
            <w:tcW w:w="1985" w:type="dxa"/>
            <w:vAlign w:val="bottom"/>
          </w:tcPr>
          <w:p w14:paraId="4728BD8F" w14:textId="3496BD7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Actinoscyphiidae</w:t>
            </w:r>
            <w:proofErr w:type="spellEnd"/>
          </w:p>
        </w:tc>
        <w:tc>
          <w:tcPr>
            <w:tcW w:w="2693" w:type="dxa"/>
            <w:vAlign w:val="bottom"/>
          </w:tcPr>
          <w:p w14:paraId="00FCE94D" w14:textId="4C14C17E"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Actinoscyphia</w:t>
            </w:r>
            <w:proofErr w:type="spellEnd"/>
            <w:r>
              <w:rPr>
                <w:rFonts w:cs="Arial"/>
                <w:i/>
                <w:iCs/>
                <w:sz w:val="16"/>
                <w:szCs w:val="16"/>
              </w:rPr>
              <w:t xml:space="preserve"> </w:t>
            </w:r>
            <w:proofErr w:type="spellStart"/>
            <w:r>
              <w:rPr>
                <w:rFonts w:cs="Arial"/>
                <w:i/>
                <w:iCs/>
                <w:sz w:val="16"/>
                <w:szCs w:val="16"/>
              </w:rPr>
              <w:t>verrilli</w:t>
            </w:r>
            <w:proofErr w:type="spellEnd"/>
            <w:r>
              <w:rPr>
                <w:rFonts w:cs="Arial"/>
                <w:i/>
                <w:iCs/>
                <w:sz w:val="16"/>
                <w:szCs w:val="16"/>
              </w:rPr>
              <w:t>#</w:t>
            </w:r>
          </w:p>
        </w:tc>
        <w:tc>
          <w:tcPr>
            <w:tcW w:w="3685" w:type="dxa"/>
            <w:vAlign w:val="bottom"/>
          </w:tcPr>
          <w:p w14:paraId="018ED3FE" w14:textId="3E3442BC"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(Gravier, 1918)</w:t>
            </w:r>
          </w:p>
        </w:tc>
        <w:tc>
          <w:tcPr>
            <w:tcW w:w="1134" w:type="dxa"/>
            <w:vAlign w:val="bottom"/>
          </w:tcPr>
          <w:p w14:paraId="5F676069" w14:textId="37042E6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1BEA76C5" w14:textId="2FB3A4F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44C4FCF4"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F7C8B39" w14:textId="6E48C784"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77F5EC29" w14:textId="1CD7CD0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3071D4A9" w14:textId="48D8831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Actiniaria</w:t>
            </w:r>
          </w:p>
        </w:tc>
        <w:tc>
          <w:tcPr>
            <w:tcW w:w="1985" w:type="dxa"/>
            <w:vAlign w:val="bottom"/>
          </w:tcPr>
          <w:p w14:paraId="19F8234D" w14:textId="117F505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Actinostolidae</w:t>
            </w:r>
            <w:proofErr w:type="spellEnd"/>
          </w:p>
        </w:tc>
        <w:tc>
          <w:tcPr>
            <w:tcW w:w="2693" w:type="dxa"/>
            <w:vAlign w:val="bottom"/>
          </w:tcPr>
          <w:p w14:paraId="5F6EF486" w14:textId="7D4A6D72"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Sicyonis</w:t>
            </w:r>
            <w:proofErr w:type="spellEnd"/>
            <w:r>
              <w:rPr>
                <w:rFonts w:cs="Arial"/>
                <w:i/>
                <w:iCs/>
                <w:sz w:val="16"/>
                <w:szCs w:val="16"/>
              </w:rPr>
              <w:t xml:space="preserve"> </w:t>
            </w:r>
            <w:proofErr w:type="spellStart"/>
            <w:r>
              <w:rPr>
                <w:rFonts w:cs="Arial"/>
                <w:i/>
                <w:iCs/>
                <w:sz w:val="16"/>
                <w:szCs w:val="16"/>
              </w:rPr>
              <w:t>tuberculata</w:t>
            </w:r>
            <w:proofErr w:type="spellEnd"/>
            <w:r>
              <w:rPr>
                <w:rFonts w:cs="Arial"/>
                <w:i/>
                <w:iCs/>
                <w:sz w:val="16"/>
                <w:szCs w:val="16"/>
              </w:rPr>
              <w:t>#</w:t>
            </w:r>
          </w:p>
        </w:tc>
        <w:tc>
          <w:tcPr>
            <w:tcW w:w="3685" w:type="dxa"/>
            <w:vAlign w:val="bottom"/>
          </w:tcPr>
          <w:p w14:paraId="3EA79152" w14:textId="579CD20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Carlgren, 1921</w:t>
            </w:r>
          </w:p>
        </w:tc>
        <w:tc>
          <w:tcPr>
            <w:tcW w:w="1134" w:type="dxa"/>
            <w:vAlign w:val="bottom"/>
          </w:tcPr>
          <w:p w14:paraId="3D7ECC0F" w14:textId="6D15D84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44672A0D" w14:textId="116F877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74673D44"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428FA60" w14:textId="52CD2509"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431A17A1" w14:textId="1C2623B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5B0964C3" w14:textId="79677D7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Actiniaria</w:t>
            </w:r>
          </w:p>
        </w:tc>
        <w:tc>
          <w:tcPr>
            <w:tcW w:w="1985" w:type="dxa"/>
            <w:vAlign w:val="bottom"/>
          </w:tcPr>
          <w:p w14:paraId="126B6E8D" w14:textId="286A679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Amphianthidae</w:t>
            </w:r>
            <w:proofErr w:type="spellEnd"/>
          </w:p>
        </w:tc>
        <w:tc>
          <w:tcPr>
            <w:tcW w:w="2693" w:type="dxa"/>
            <w:vAlign w:val="bottom"/>
          </w:tcPr>
          <w:p w14:paraId="3E7CC54E" w14:textId="7439F2ED"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Amphianthus</w:t>
            </w:r>
            <w:proofErr w:type="spellEnd"/>
            <w:r>
              <w:rPr>
                <w:rFonts w:cs="Arial"/>
                <w:i/>
                <w:iCs/>
                <w:sz w:val="16"/>
                <w:szCs w:val="16"/>
              </w:rPr>
              <w:t xml:space="preserve"> </w:t>
            </w:r>
            <w:proofErr w:type="spellStart"/>
            <w:r>
              <w:rPr>
                <w:rFonts w:cs="Arial"/>
                <w:i/>
                <w:iCs/>
                <w:sz w:val="16"/>
                <w:szCs w:val="16"/>
              </w:rPr>
              <w:t>bathybium</w:t>
            </w:r>
            <w:proofErr w:type="spellEnd"/>
            <w:r>
              <w:rPr>
                <w:rFonts w:cs="Arial"/>
                <w:i/>
                <w:iCs/>
                <w:sz w:val="16"/>
                <w:szCs w:val="16"/>
              </w:rPr>
              <w:t>#</w:t>
            </w:r>
          </w:p>
        </w:tc>
        <w:tc>
          <w:tcPr>
            <w:tcW w:w="3685" w:type="dxa"/>
            <w:vAlign w:val="bottom"/>
          </w:tcPr>
          <w:p w14:paraId="53AA1003" w14:textId="618071FA"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Hertwig, 1882</w:t>
            </w:r>
          </w:p>
        </w:tc>
        <w:tc>
          <w:tcPr>
            <w:tcW w:w="1134" w:type="dxa"/>
            <w:vAlign w:val="bottom"/>
          </w:tcPr>
          <w:p w14:paraId="3E35124A" w14:textId="2808463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150B7A80" w14:textId="739B965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3200105B"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7A63F75" w14:textId="6B6E45B8"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7FDD38C0" w14:textId="38B679A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64D7285E" w14:textId="7528213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Alcyonacea</w:t>
            </w:r>
          </w:p>
        </w:tc>
        <w:tc>
          <w:tcPr>
            <w:tcW w:w="1985" w:type="dxa"/>
            <w:vAlign w:val="bottom"/>
          </w:tcPr>
          <w:p w14:paraId="2D34797D" w14:textId="6E66E5B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Chrysogorgiidae</w:t>
            </w:r>
            <w:proofErr w:type="spellEnd"/>
          </w:p>
        </w:tc>
        <w:tc>
          <w:tcPr>
            <w:tcW w:w="2693" w:type="dxa"/>
            <w:vAlign w:val="bottom"/>
          </w:tcPr>
          <w:p w14:paraId="512573FF" w14:textId="17A669F7"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Chrysogorgia</w:t>
            </w:r>
            <w:proofErr w:type="spellEnd"/>
            <w:r>
              <w:rPr>
                <w:rFonts w:cs="Arial"/>
                <w:i/>
                <w:iCs/>
                <w:sz w:val="16"/>
                <w:szCs w:val="16"/>
              </w:rPr>
              <w:t xml:space="preserve"> pinnata~#</w:t>
            </w:r>
          </w:p>
        </w:tc>
        <w:tc>
          <w:tcPr>
            <w:tcW w:w="3685" w:type="dxa"/>
            <w:vAlign w:val="bottom"/>
          </w:tcPr>
          <w:p w14:paraId="24DFD155" w14:textId="10604C01"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Cairns, 2007</w:t>
            </w:r>
          </w:p>
        </w:tc>
        <w:tc>
          <w:tcPr>
            <w:tcW w:w="1134" w:type="dxa"/>
            <w:vAlign w:val="bottom"/>
          </w:tcPr>
          <w:p w14:paraId="396E7F99" w14:textId="0212A4C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F21E2A0" w14:textId="6EA89C6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0A54CC8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780530B" w14:textId="7B683FD6"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20FE9AA0" w14:textId="04EBF6D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627EA67E" w14:textId="3E786A7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Alcyonacea</w:t>
            </w:r>
          </w:p>
        </w:tc>
        <w:tc>
          <w:tcPr>
            <w:tcW w:w="1985" w:type="dxa"/>
            <w:vAlign w:val="bottom"/>
          </w:tcPr>
          <w:p w14:paraId="2FC61CB8" w14:textId="2A8131B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Clavulariidae</w:t>
            </w:r>
            <w:proofErr w:type="spellEnd"/>
          </w:p>
        </w:tc>
        <w:tc>
          <w:tcPr>
            <w:tcW w:w="2693" w:type="dxa"/>
            <w:vAlign w:val="bottom"/>
          </w:tcPr>
          <w:p w14:paraId="5E489CBA" w14:textId="0BC6492C"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Clavularia</w:t>
            </w:r>
            <w:proofErr w:type="spellEnd"/>
            <w:r>
              <w:rPr>
                <w:rFonts w:cs="Arial"/>
                <w:i/>
                <w:iCs/>
                <w:sz w:val="16"/>
                <w:szCs w:val="16"/>
              </w:rPr>
              <w:t xml:space="preserve"> </w:t>
            </w:r>
            <w:proofErr w:type="spellStart"/>
            <w:r>
              <w:rPr>
                <w:rFonts w:cs="Arial"/>
                <w:i/>
                <w:iCs/>
                <w:sz w:val="16"/>
                <w:szCs w:val="16"/>
              </w:rPr>
              <w:t>incrustans</w:t>
            </w:r>
            <w:proofErr w:type="spellEnd"/>
            <w:r>
              <w:rPr>
                <w:rFonts w:cs="Arial"/>
                <w:i/>
                <w:iCs/>
                <w:sz w:val="16"/>
                <w:szCs w:val="16"/>
              </w:rPr>
              <w:t>#</w:t>
            </w:r>
          </w:p>
        </w:tc>
        <w:tc>
          <w:tcPr>
            <w:tcW w:w="3685" w:type="dxa"/>
            <w:vAlign w:val="bottom"/>
          </w:tcPr>
          <w:p w14:paraId="22B17C44" w14:textId="412DF660"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(Thomson &amp; Henderson, 1906)</w:t>
            </w:r>
          </w:p>
        </w:tc>
        <w:tc>
          <w:tcPr>
            <w:tcW w:w="1134" w:type="dxa"/>
            <w:vAlign w:val="bottom"/>
          </w:tcPr>
          <w:p w14:paraId="0DF8F760" w14:textId="2413B6E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336D9F8" w14:textId="0CF8EEA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1170328F"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235EFF6" w14:textId="0022FD4B"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1A43A9AE" w14:textId="31B1376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30D12EAF" w14:textId="2072E67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Alcyonacea</w:t>
            </w:r>
          </w:p>
        </w:tc>
        <w:tc>
          <w:tcPr>
            <w:tcW w:w="1985" w:type="dxa"/>
            <w:vAlign w:val="bottom"/>
          </w:tcPr>
          <w:p w14:paraId="63F8CB6F" w14:textId="0094B6F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Isididae</w:t>
            </w:r>
            <w:proofErr w:type="spellEnd"/>
          </w:p>
        </w:tc>
        <w:tc>
          <w:tcPr>
            <w:tcW w:w="2693" w:type="dxa"/>
            <w:vAlign w:val="bottom"/>
          </w:tcPr>
          <w:p w14:paraId="5AA155B0" w14:textId="7A54BEC2"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Bathygorgia</w:t>
            </w:r>
            <w:proofErr w:type="spellEnd"/>
            <w:r>
              <w:rPr>
                <w:rFonts w:cs="Arial"/>
                <w:i/>
                <w:iCs/>
                <w:sz w:val="16"/>
                <w:szCs w:val="16"/>
              </w:rPr>
              <w:t xml:space="preserve"> </w:t>
            </w:r>
            <w:proofErr w:type="spellStart"/>
            <w:r>
              <w:rPr>
                <w:rFonts w:cs="Arial"/>
                <w:i/>
                <w:iCs/>
                <w:sz w:val="16"/>
                <w:szCs w:val="16"/>
              </w:rPr>
              <w:t>abyssicola</w:t>
            </w:r>
            <w:proofErr w:type="spellEnd"/>
          </w:p>
        </w:tc>
        <w:tc>
          <w:tcPr>
            <w:tcW w:w="3685" w:type="dxa"/>
            <w:vAlign w:val="bottom"/>
          </w:tcPr>
          <w:p w14:paraId="7A611E25" w14:textId="168BC14E"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Lapointe &amp; Watling, 2015</w:t>
            </w:r>
          </w:p>
        </w:tc>
        <w:tc>
          <w:tcPr>
            <w:tcW w:w="1134" w:type="dxa"/>
            <w:vAlign w:val="bottom"/>
          </w:tcPr>
          <w:p w14:paraId="7ACE7024" w14:textId="7159241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CB11B46" w14:textId="0404A4E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771FFA55"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8506188" w14:textId="0BE71B87"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5EBA601E" w14:textId="793B218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2F064434" w14:textId="6D3E653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Alcyonacea</w:t>
            </w:r>
          </w:p>
        </w:tc>
        <w:tc>
          <w:tcPr>
            <w:tcW w:w="1985" w:type="dxa"/>
            <w:vAlign w:val="bottom"/>
          </w:tcPr>
          <w:p w14:paraId="1E73488C" w14:textId="224F7F5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Isididae</w:t>
            </w:r>
            <w:proofErr w:type="spellEnd"/>
          </w:p>
        </w:tc>
        <w:tc>
          <w:tcPr>
            <w:tcW w:w="2693" w:type="dxa"/>
            <w:vAlign w:val="bottom"/>
          </w:tcPr>
          <w:p w14:paraId="47B2EB8A" w14:textId="4C15F039"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Bathygorgia</w:t>
            </w:r>
            <w:proofErr w:type="spellEnd"/>
            <w:r>
              <w:rPr>
                <w:rFonts w:cs="Arial"/>
                <w:i/>
                <w:iCs/>
                <w:sz w:val="16"/>
                <w:szCs w:val="16"/>
              </w:rPr>
              <w:t xml:space="preserve"> profunda#</w:t>
            </w:r>
          </w:p>
        </w:tc>
        <w:tc>
          <w:tcPr>
            <w:tcW w:w="3685" w:type="dxa"/>
            <w:vAlign w:val="bottom"/>
          </w:tcPr>
          <w:p w14:paraId="3602EE51" w14:textId="01C30E35"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Wright, 1885</w:t>
            </w:r>
          </w:p>
        </w:tc>
        <w:tc>
          <w:tcPr>
            <w:tcW w:w="1134" w:type="dxa"/>
            <w:vAlign w:val="bottom"/>
          </w:tcPr>
          <w:p w14:paraId="297D6375" w14:textId="5574210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4A5D44AA" w14:textId="61C5BCD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74AF2F28"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0D38126" w14:textId="3C2F084F"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6D0E426E" w14:textId="10002CF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57175591" w14:textId="4500171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Alcyonacea</w:t>
            </w:r>
          </w:p>
        </w:tc>
        <w:tc>
          <w:tcPr>
            <w:tcW w:w="1985" w:type="dxa"/>
            <w:vAlign w:val="bottom"/>
          </w:tcPr>
          <w:p w14:paraId="353A9330" w14:textId="23ECD90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Primnoidae</w:t>
            </w:r>
            <w:proofErr w:type="spellEnd"/>
          </w:p>
        </w:tc>
        <w:tc>
          <w:tcPr>
            <w:tcW w:w="2693" w:type="dxa"/>
            <w:vAlign w:val="bottom"/>
          </w:tcPr>
          <w:p w14:paraId="232D676A" w14:textId="194F2A7D"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Abyssoprimnoa</w:t>
            </w:r>
            <w:proofErr w:type="spellEnd"/>
            <w:r>
              <w:rPr>
                <w:rFonts w:cs="Arial"/>
                <w:b/>
                <w:bCs/>
                <w:i/>
                <w:iCs/>
                <w:sz w:val="16"/>
                <w:szCs w:val="16"/>
              </w:rPr>
              <w:t xml:space="preserve"> gemina*</w:t>
            </w:r>
          </w:p>
        </w:tc>
        <w:tc>
          <w:tcPr>
            <w:tcW w:w="3685" w:type="dxa"/>
            <w:vAlign w:val="bottom"/>
          </w:tcPr>
          <w:p w14:paraId="1FE51238" w14:textId="4859B7A7"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Cairns, 2015</w:t>
            </w:r>
          </w:p>
        </w:tc>
        <w:tc>
          <w:tcPr>
            <w:tcW w:w="1134" w:type="dxa"/>
            <w:vAlign w:val="bottom"/>
          </w:tcPr>
          <w:p w14:paraId="31F8B77A" w14:textId="2A6F1EB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2DA38196" w14:textId="59C6B0A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6E99267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FB0FF4C" w14:textId="3A51646A"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443F0ADC" w14:textId="35CEF0C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41906453" w14:textId="4E9DA0B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Alcyonacea</w:t>
            </w:r>
          </w:p>
        </w:tc>
        <w:tc>
          <w:tcPr>
            <w:tcW w:w="1985" w:type="dxa"/>
            <w:vAlign w:val="bottom"/>
          </w:tcPr>
          <w:p w14:paraId="5B65AC27" w14:textId="4C57162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Primnoidae</w:t>
            </w:r>
            <w:proofErr w:type="spellEnd"/>
          </w:p>
        </w:tc>
        <w:tc>
          <w:tcPr>
            <w:tcW w:w="2693" w:type="dxa"/>
            <w:vAlign w:val="bottom"/>
          </w:tcPr>
          <w:p w14:paraId="668A3280" w14:textId="67E8CF66"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Callozostron</w:t>
            </w:r>
            <w:proofErr w:type="spellEnd"/>
            <w:r>
              <w:rPr>
                <w:rFonts w:cs="Arial"/>
                <w:b/>
                <w:bCs/>
                <w:i/>
                <w:iCs/>
                <w:sz w:val="16"/>
                <w:szCs w:val="16"/>
              </w:rPr>
              <w:t xml:space="preserve"> </w:t>
            </w:r>
            <w:proofErr w:type="spellStart"/>
            <w:r>
              <w:rPr>
                <w:rFonts w:cs="Arial"/>
                <w:b/>
                <w:bCs/>
                <w:i/>
                <w:iCs/>
                <w:sz w:val="16"/>
                <w:szCs w:val="16"/>
              </w:rPr>
              <w:t>bayeri</w:t>
            </w:r>
            <w:proofErr w:type="spellEnd"/>
            <w:r>
              <w:rPr>
                <w:rFonts w:cs="Arial"/>
                <w:b/>
                <w:bCs/>
                <w:i/>
                <w:iCs/>
                <w:sz w:val="16"/>
                <w:szCs w:val="16"/>
              </w:rPr>
              <w:t>*</w:t>
            </w:r>
          </w:p>
        </w:tc>
        <w:tc>
          <w:tcPr>
            <w:tcW w:w="3685" w:type="dxa"/>
            <w:vAlign w:val="bottom"/>
          </w:tcPr>
          <w:p w14:paraId="5EC04CA3" w14:textId="0BF0E2C2"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Cairns, 2015</w:t>
            </w:r>
          </w:p>
        </w:tc>
        <w:tc>
          <w:tcPr>
            <w:tcW w:w="1134" w:type="dxa"/>
            <w:vAlign w:val="bottom"/>
          </w:tcPr>
          <w:p w14:paraId="1248F7E3" w14:textId="046604F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145A7DCF" w14:textId="3BDD8E0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6123F66B"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465B33F" w14:textId="3042D082"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4C9A2FDC" w14:textId="26F0B73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522AD8B2" w14:textId="4C813DA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Alcyonacea</w:t>
            </w:r>
          </w:p>
        </w:tc>
        <w:tc>
          <w:tcPr>
            <w:tcW w:w="1985" w:type="dxa"/>
            <w:vAlign w:val="bottom"/>
          </w:tcPr>
          <w:p w14:paraId="50C81355" w14:textId="2E35F6E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Primnoidae</w:t>
            </w:r>
            <w:proofErr w:type="spellEnd"/>
          </w:p>
        </w:tc>
        <w:tc>
          <w:tcPr>
            <w:tcW w:w="2693" w:type="dxa"/>
            <w:vAlign w:val="bottom"/>
          </w:tcPr>
          <w:p w14:paraId="269A8896" w14:textId="5DC176CA"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Calyptrophora</w:t>
            </w:r>
            <w:proofErr w:type="spellEnd"/>
            <w:r>
              <w:rPr>
                <w:rFonts w:cs="Arial"/>
                <w:i/>
                <w:iCs/>
                <w:sz w:val="16"/>
                <w:szCs w:val="16"/>
              </w:rPr>
              <w:t xml:space="preserve"> </w:t>
            </w:r>
            <w:proofErr w:type="spellStart"/>
            <w:r>
              <w:rPr>
                <w:rFonts w:cs="Arial"/>
                <w:i/>
                <w:iCs/>
                <w:sz w:val="16"/>
                <w:szCs w:val="16"/>
              </w:rPr>
              <w:t>distolos</w:t>
            </w:r>
            <w:proofErr w:type="spellEnd"/>
          </w:p>
        </w:tc>
        <w:tc>
          <w:tcPr>
            <w:tcW w:w="3685" w:type="dxa"/>
            <w:vAlign w:val="bottom"/>
          </w:tcPr>
          <w:p w14:paraId="11769AC4" w14:textId="5FDB11A6"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Cairns, 2018</w:t>
            </w:r>
          </w:p>
        </w:tc>
        <w:tc>
          <w:tcPr>
            <w:tcW w:w="1134" w:type="dxa"/>
            <w:vAlign w:val="bottom"/>
          </w:tcPr>
          <w:p w14:paraId="0E1C147E" w14:textId="3F0D06D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w:t>
            </w:r>
          </w:p>
        </w:tc>
        <w:tc>
          <w:tcPr>
            <w:tcW w:w="851" w:type="dxa"/>
            <w:vAlign w:val="bottom"/>
          </w:tcPr>
          <w:p w14:paraId="664ADD98" w14:textId="2680C95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7D30507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BB15DC8" w14:textId="215B7B11"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1E67A59D" w14:textId="354CF01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0949375A" w14:textId="7FC6AC4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Alcyonacea</w:t>
            </w:r>
          </w:p>
        </w:tc>
        <w:tc>
          <w:tcPr>
            <w:tcW w:w="1985" w:type="dxa"/>
            <w:vAlign w:val="bottom"/>
          </w:tcPr>
          <w:p w14:paraId="58DD3DD4" w14:textId="7212B1C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Primnoidae</w:t>
            </w:r>
            <w:proofErr w:type="spellEnd"/>
          </w:p>
        </w:tc>
        <w:tc>
          <w:tcPr>
            <w:tcW w:w="2693" w:type="dxa"/>
            <w:vAlign w:val="bottom"/>
          </w:tcPr>
          <w:p w14:paraId="3A99C874" w14:textId="513FC400"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Calyptrophora</w:t>
            </w:r>
            <w:proofErr w:type="spellEnd"/>
            <w:r>
              <w:rPr>
                <w:rFonts w:cs="Arial"/>
                <w:b/>
                <w:bCs/>
                <w:i/>
                <w:iCs/>
                <w:sz w:val="16"/>
                <w:szCs w:val="16"/>
              </w:rPr>
              <w:t xml:space="preserve"> </w:t>
            </w:r>
            <w:proofErr w:type="spellStart"/>
            <w:r>
              <w:rPr>
                <w:rFonts w:cs="Arial"/>
                <w:b/>
                <w:bCs/>
                <w:i/>
                <w:iCs/>
                <w:sz w:val="16"/>
                <w:szCs w:val="16"/>
              </w:rPr>
              <w:t>persephone</w:t>
            </w:r>
            <w:proofErr w:type="spellEnd"/>
            <w:r>
              <w:rPr>
                <w:rFonts w:cs="Arial"/>
                <w:b/>
                <w:bCs/>
                <w:i/>
                <w:iCs/>
                <w:sz w:val="16"/>
                <w:szCs w:val="16"/>
              </w:rPr>
              <w:t>*</w:t>
            </w:r>
          </w:p>
        </w:tc>
        <w:tc>
          <w:tcPr>
            <w:tcW w:w="3685" w:type="dxa"/>
            <w:vAlign w:val="bottom"/>
          </w:tcPr>
          <w:p w14:paraId="38ABED32" w14:textId="7498C2D5"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Cairns, 2015</w:t>
            </w:r>
          </w:p>
        </w:tc>
        <w:tc>
          <w:tcPr>
            <w:tcW w:w="1134" w:type="dxa"/>
            <w:vAlign w:val="bottom"/>
          </w:tcPr>
          <w:p w14:paraId="36B775F3" w14:textId="335EDAE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3734BC80" w14:textId="6C8236F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14E2D3A7"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18AE601" w14:textId="5A51810C" w:rsidR="00064891" w:rsidRPr="00B135DD" w:rsidRDefault="00064891" w:rsidP="00064891">
            <w:pPr>
              <w:rPr>
                <w:b w:val="0"/>
                <w:sz w:val="16"/>
                <w:szCs w:val="16"/>
              </w:rPr>
            </w:pPr>
            <w:r w:rsidRPr="00B135DD">
              <w:rPr>
                <w:rFonts w:cs="Arial"/>
                <w:b w:val="0"/>
                <w:sz w:val="16"/>
                <w:szCs w:val="16"/>
              </w:rPr>
              <w:lastRenderedPageBreak/>
              <w:t>Cnidaria</w:t>
            </w:r>
          </w:p>
        </w:tc>
        <w:tc>
          <w:tcPr>
            <w:tcW w:w="1701" w:type="dxa"/>
            <w:vAlign w:val="bottom"/>
          </w:tcPr>
          <w:p w14:paraId="08A67E06" w14:textId="747F081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763D4E7E" w14:textId="09568DC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Antipatharia</w:t>
            </w:r>
          </w:p>
        </w:tc>
        <w:tc>
          <w:tcPr>
            <w:tcW w:w="1985" w:type="dxa"/>
            <w:vAlign w:val="bottom"/>
          </w:tcPr>
          <w:p w14:paraId="28F93F52" w14:textId="500DE15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Schizopathidae</w:t>
            </w:r>
            <w:proofErr w:type="spellEnd"/>
          </w:p>
        </w:tc>
        <w:tc>
          <w:tcPr>
            <w:tcW w:w="2693" w:type="dxa"/>
            <w:vAlign w:val="bottom"/>
          </w:tcPr>
          <w:p w14:paraId="7CFEF6E4" w14:textId="6D9A8A85"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Abyssopathes</w:t>
            </w:r>
            <w:proofErr w:type="spellEnd"/>
            <w:r>
              <w:rPr>
                <w:rFonts w:cs="Arial"/>
                <w:b/>
                <w:bCs/>
                <w:i/>
                <w:iCs/>
                <w:sz w:val="16"/>
                <w:szCs w:val="16"/>
              </w:rPr>
              <w:t xml:space="preserve"> </w:t>
            </w:r>
            <w:proofErr w:type="spellStart"/>
            <w:r>
              <w:rPr>
                <w:rFonts w:cs="Arial"/>
                <w:b/>
                <w:bCs/>
                <w:i/>
                <w:iCs/>
                <w:sz w:val="16"/>
                <w:szCs w:val="16"/>
              </w:rPr>
              <w:t>anomala</w:t>
            </w:r>
            <w:proofErr w:type="spellEnd"/>
            <w:r>
              <w:rPr>
                <w:rFonts w:cs="Arial"/>
                <w:b/>
                <w:bCs/>
                <w:i/>
                <w:iCs/>
                <w:sz w:val="16"/>
                <w:szCs w:val="16"/>
              </w:rPr>
              <w:t>*</w:t>
            </w:r>
          </w:p>
        </w:tc>
        <w:tc>
          <w:tcPr>
            <w:tcW w:w="3685" w:type="dxa"/>
            <w:vAlign w:val="bottom"/>
          </w:tcPr>
          <w:p w14:paraId="5C527B51" w14:textId="70AFE92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Molodtsova &amp; Opresko, 2017</w:t>
            </w:r>
          </w:p>
        </w:tc>
        <w:tc>
          <w:tcPr>
            <w:tcW w:w="1134" w:type="dxa"/>
            <w:vAlign w:val="bottom"/>
          </w:tcPr>
          <w:p w14:paraId="6351C13E" w14:textId="029020B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526F5A2A" w14:textId="35452CE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40EC7604"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CDE71B4" w14:textId="523C5792"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5CBCDD88" w14:textId="266D9A1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548B8DC3" w14:textId="7D212A8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Antipatharia</w:t>
            </w:r>
          </w:p>
        </w:tc>
        <w:tc>
          <w:tcPr>
            <w:tcW w:w="1985" w:type="dxa"/>
            <w:vAlign w:val="bottom"/>
          </w:tcPr>
          <w:p w14:paraId="08CA4623" w14:textId="0797A09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Schizopathidae</w:t>
            </w:r>
            <w:proofErr w:type="spellEnd"/>
          </w:p>
        </w:tc>
        <w:tc>
          <w:tcPr>
            <w:tcW w:w="2693" w:type="dxa"/>
            <w:vAlign w:val="bottom"/>
          </w:tcPr>
          <w:p w14:paraId="52F16D74" w14:textId="05500DF0"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Abyssopathes</w:t>
            </w:r>
            <w:proofErr w:type="spellEnd"/>
            <w:r>
              <w:rPr>
                <w:rFonts w:cs="Arial"/>
                <w:i/>
                <w:iCs/>
                <w:sz w:val="16"/>
                <w:szCs w:val="16"/>
              </w:rPr>
              <w:t xml:space="preserve"> lyra</w:t>
            </w:r>
          </w:p>
        </w:tc>
        <w:tc>
          <w:tcPr>
            <w:tcW w:w="3685" w:type="dxa"/>
            <w:vAlign w:val="bottom"/>
          </w:tcPr>
          <w:p w14:paraId="1300D296" w14:textId="2FE4A704"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(Brook, 1889)</w:t>
            </w:r>
          </w:p>
        </w:tc>
        <w:tc>
          <w:tcPr>
            <w:tcW w:w="1134" w:type="dxa"/>
            <w:vAlign w:val="bottom"/>
          </w:tcPr>
          <w:p w14:paraId="219B76FF" w14:textId="6C6128A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6430D872" w14:textId="3BF9D9C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1BA088D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A7840CF" w14:textId="3E8F9429"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025B1860" w14:textId="4AC5DA5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7BC2BFD0" w14:textId="63FB935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Antipatharia</w:t>
            </w:r>
          </w:p>
        </w:tc>
        <w:tc>
          <w:tcPr>
            <w:tcW w:w="1985" w:type="dxa"/>
            <w:vAlign w:val="bottom"/>
          </w:tcPr>
          <w:p w14:paraId="79457D75" w14:textId="2ECFC7F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Schizopathidae</w:t>
            </w:r>
            <w:proofErr w:type="spellEnd"/>
          </w:p>
        </w:tc>
        <w:tc>
          <w:tcPr>
            <w:tcW w:w="2693" w:type="dxa"/>
            <w:vAlign w:val="bottom"/>
          </w:tcPr>
          <w:p w14:paraId="79EADBD3" w14:textId="5BFD7D48"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Abyssopathes</w:t>
            </w:r>
            <w:proofErr w:type="spellEnd"/>
            <w:r>
              <w:rPr>
                <w:rFonts w:cs="Arial"/>
                <w:i/>
                <w:iCs/>
                <w:sz w:val="16"/>
                <w:szCs w:val="16"/>
              </w:rPr>
              <w:t xml:space="preserve"> </w:t>
            </w:r>
            <w:proofErr w:type="spellStart"/>
            <w:r>
              <w:rPr>
                <w:rFonts w:cs="Arial"/>
                <w:i/>
                <w:iCs/>
                <w:sz w:val="16"/>
                <w:szCs w:val="16"/>
              </w:rPr>
              <w:t>lyriformis</w:t>
            </w:r>
            <w:proofErr w:type="spellEnd"/>
            <w:r>
              <w:rPr>
                <w:rFonts w:cs="Arial"/>
                <w:i/>
                <w:iCs/>
                <w:sz w:val="16"/>
                <w:szCs w:val="16"/>
              </w:rPr>
              <w:t>~</w:t>
            </w:r>
          </w:p>
        </w:tc>
        <w:tc>
          <w:tcPr>
            <w:tcW w:w="3685" w:type="dxa"/>
            <w:vAlign w:val="bottom"/>
          </w:tcPr>
          <w:p w14:paraId="42002444" w14:textId="18BB53C2"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Opresko, 2002</w:t>
            </w:r>
          </w:p>
        </w:tc>
        <w:tc>
          <w:tcPr>
            <w:tcW w:w="1134" w:type="dxa"/>
            <w:vAlign w:val="bottom"/>
          </w:tcPr>
          <w:p w14:paraId="1A7C0CDD" w14:textId="5255CE8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24062AB1" w14:textId="1A72B51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453FA7D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8AD7C75" w14:textId="6DB6657B"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328CA019" w14:textId="42C3521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57E6A1D8" w14:textId="4D2CC3B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Antipatharia</w:t>
            </w:r>
          </w:p>
        </w:tc>
        <w:tc>
          <w:tcPr>
            <w:tcW w:w="1985" w:type="dxa"/>
            <w:vAlign w:val="bottom"/>
          </w:tcPr>
          <w:p w14:paraId="45DBAF3D" w14:textId="08EC06B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Schizopathidae</w:t>
            </w:r>
            <w:proofErr w:type="spellEnd"/>
          </w:p>
        </w:tc>
        <w:tc>
          <w:tcPr>
            <w:tcW w:w="2693" w:type="dxa"/>
            <w:vAlign w:val="bottom"/>
          </w:tcPr>
          <w:p w14:paraId="17DE93D9" w14:textId="0D4D6205"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Alternatipathes</w:t>
            </w:r>
            <w:proofErr w:type="spellEnd"/>
            <w:r>
              <w:rPr>
                <w:rFonts w:cs="Arial"/>
                <w:i/>
                <w:iCs/>
                <w:sz w:val="16"/>
                <w:szCs w:val="16"/>
              </w:rPr>
              <w:t xml:space="preserve"> </w:t>
            </w:r>
            <w:proofErr w:type="spellStart"/>
            <w:r>
              <w:rPr>
                <w:rFonts w:cs="Arial"/>
                <w:i/>
                <w:iCs/>
                <w:sz w:val="16"/>
                <w:szCs w:val="16"/>
              </w:rPr>
              <w:t>alternata</w:t>
            </w:r>
            <w:proofErr w:type="spellEnd"/>
          </w:p>
        </w:tc>
        <w:tc>
          <w:tcPr>
            <w:tcW w:w="3685" w:type="dxa"/>
            <w:vAlign w:val="bottom"/>
          </w:tcPr>
          <w:p w14:paraId="50DAB9C2" w14:textId="1F932323"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(Brook, 1889)</w:t>
            </w:r>
          </w:p>
        </w:tc>
        <w:tc>
          <w:tcPr>
            <w:tcW w:w="1134" w:type="dxa"/>
            <w:vAlign w:val="bottom"/>
          </w:tcPr>
          <w:p w14:paraId="72151DB7" w14:textId="22F98D7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2F21F84E" w14:textId="41B7532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0A6AF0C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617E031" w14:textId="3D23AA9F"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4D008AE5" w14:textId="123494D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28DD5DE4" w14:textId="07FA6D6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Antipatharia</w:t>
            </w:r>
          </w:p>
        </w:tc>
        <w:tc>
          <w:tcPr>
            <w:tcW w:w="1985" w:type="dxa"/>
            <w:vAlign w:val="bottom"/>
          </w:tcPr>
          <w:p w14:paraId="4F67C07B" w14:textId="240064F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Schizopathidae</w:t>
            </w:r>
            <w:proofErr w:type="spellEnd"/>
          </w:p>
        </w:tc>
        <w:tc>
          <w:tcPr>
            <w:tcW w:w="2693" w:type="dxa"/>
            <w:vAlign w:val="bottom"/>
          </w:tcPr>
          <w:p w14:paraId="5A50018E" w14:textId="2A722516"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Alternatipathes</w:t>
            </w:r>
            <w:proofErr w:type="spellEnd"/>
            <w:r>
              <w:rPr>
                <w:rFonts w:cs="Arial"/>
                <w:i/>
                <w:iCs/>
                <w:sz w:val="16"/>
                <w:szCs w:val="16"/>
              </w:rPr>
              <w:t xml:space="preserve"> </w:t>
            </w:r>
            <w:proofErr w:type="spellStart"/>
            <w:r>
              <w:rPr>
                <w:rFonts w:cs="Arial"/>
                <w:i/>
                <w:iCs/>
                <w:sz w:val="16"/>
                <w:szCs w:val="16"/>
              </w:rPr>
              <w:t>bipinnata</w:t>
            </w:r>
            <w:proofErr w:type="spellEnd"/>
            <w:r>
              <w:rPr>
                <w:rFonts w:cs="Arial"/>
                <w:i/>
                <w:iCs/>
                <w:sz w:val="16"/>
                <w:szCs w:val="16"/>
              </w:rPr>
              <w:t>~#</w:t>
            </w:r>
          </w:p>
        </w:tc>
        <w:tc>
          <w:tcPr>
            <w:tcW w:w="3685" w:type="dxa"/>
            <w:vAlign w:val="bottom"/>
          </w:tcPr>
          <w:p w14:paraId="4A587A61" w14:textId="7E0B233A"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(Opresko, 2005)</w:t>
            </w:r>
          </w:p>
        </w:tc>
        <w:tc>
          <w:tcPr>
            <w:tcW w:w="1134" w:type="dxa"/>
            <w:vAlign w:val="bottom"/>
          </w:tcPr>
          <w:p w14:paraId="3F5BB441" w14:textId="7889038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3C1EF35C" w14:textId="5A8CFDD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1D40DCA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3A3F2C3" w14:textId="0CA04ABE"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03A4EEF9" w14:textId="0C9D503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6970688C" w14:textId="5A97ED6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Antipatharia</w:t>
            </w:r>
          </w:p>
        </w:tc>
        <w:tc>
          <w:tcPr>
            <w:tcW w:w="1985" w:type="dxa"/>
            <w:vAlign w:val="bottom"/>
          </w:tcPr>
          <w:p w14:paraId="1867B581" w14:textId="117C582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Schizopathidae</w:t>
            </w:r>
            <w:proofErr w:type="spellEnd"/>
          </w:p>
        </w:tc>
        <w:tc>
          <w:tcPr>
            <w:tcW w:w="2693" w:type="dxa"/>
            <w:vAlign w:val="bottom"/>
          </w:tcPr>
          <w:p w14:paraId="5DAAC5E4" w14:textId="594B126A"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Bathypathes</w:t>
            </w:r>
            <w:proofErr w:type="spellEnd"/>
            <w:r>
              <w:rPr>
                <w:rFonts w:cs="Arial"/>
                <w:i/>
                <w:iCs/>
                <w:sz w:val="16"/>
                <w:szCs w:val="16"/>
              </w:rPr>
              <w:t xml:space="preserve"> </w:t>
            </w:r>
            <w:proofErr w:type="spellStart"/>
            <w:r>
              <w:rPr>
                <w:rFonts w:cs="Arial"/>
                <w:i/>
                <w:iCs/>
                <w:sz w:val="16"/>
                <w:szCs w:val="16"/>
              </w:rPr>
              <w:t>patula</w:t>
            </w:r>
            <w:proofErr w:type="spellEnd"/>
            <w:r>
              <w:rPr>
                <w:rFonts w:cs="Arial"/>
                <w:i/>
                <w:iCs/>
                <w:sz w:val="16"/>
                <w:szCs w:val="16"/>
              </w:rPr>
              <w:t>#</w:t>
            </w:r>
          </w:p>
        </w:tc>
        <w:tc>
          <w:tcPr>
            <w:tcW w:w="3685" w:type="dxa"/>
            <w:vAlign w:val="bottom"/>
          </w:tcPr>
          <w:p w14:paraId="7B76A639" w14:textId="1DE12DA1"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Brook, 1889</w:t>
            </w:r>
          </w:p>
        </w:tc>
        <w:tc>
          <w:tcPr>
            <w:tcW w:w="1134" w:type="dxa"/>
            <w:vAlign w:val="bottom"/>
          </w:tcPr>
          <w:p w14:paraId="11D3D637" w14:textId="387933E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06CDB90D" w14:textId="79FB82A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4EB0D19C"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C5CA2BE" w14:textId="0EA0906B"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68DC2AD6" w14:textId="31B0830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61644F72" w14:textId="0E46E50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Antipatharia</w:t>
            </w:r>
          </w:p>
        </w:tc>
        <w:tc>
          <w:tcPr>
            <w:tcW w:w="1985" w:type="dxa"/>
            <w:vAlign w:val="bottom"/>
          </w:tcPr>
          <w:p w14:paraId="6048C458" w14:textId="50CDB97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Schizopathidae</w:t>
            </w:r>
            <w:proofErr w:type="spellEnd"/>
          </w:p>
        </w:tc>
        <w:tc>
          <w:tcPr>
            <w:tcW w:w="2693" w:type="dxa"/>
            <w:vAlign w:val="bottom"/>
          </w:tcPr>
          <w:p w14:paraId="62A14E71" w14:textId="4A2DF453"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Schizopathes</w:t>
            </w:r>
            <w:proofErr w:type="spellEnd"/>
            <w:r>
              <w:rPr>
                <w:rFonts w:cs="Arial"/>
                <w:i/>
                <w:iCs/>
                <w:sz w:val="16"/>
                <w:szCs w:val="16"/>
              </w:rPr>
              <w:t xml:space="preserve"> </w:t>
            </w:r>
            <w:proofErr w:type="spellStart"/>
            <w:r>
              <w:rPr>
                <w:rFonts w:cs="Arial"/>
                <w:i/>
                <w:iCs/>
                <w:sz w:val="16"/>
                <w:szCs w:val="16"/>
              </w:rPr>
              <w:t>affinis</w:t>
            </w:r>
            <w:proofErr w:type="spellEnd"/>
          </w:p>
        </w:tc>
        <w:tc>
          <w:tcPr>
            <w:tcW w:w="3685" w:type="dxa"/>
            <w:vAlign w:val="bottom"/>
          </w:tcPr>
          <w:p w14:paraId="614B2329" w14:textId="6A6886D7"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Brook, 1889</w:t>
            </w:r>
          </w:p>
        </w:tc>
        <w:tc>
          <w:tcPr>
            <w:tcW w:w="1134" w:type="dxa"/>
            <w:vAlign w:val="bottom"/>
          </w:tcPr>
          <w:p w14:paraId="1A90BB22" w14:textId="61177EE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3D67B5A8" w14:textId="22BCC5C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66A3EA85"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06636DE" w14:textId="54FCF051"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1C53E3C1" w14:textId="3047DDF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59551564" w14:textId="37ACF9E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Antipatharia</w:t>
            </w:r>
          </w:p>
        </w:tc>
        <w:tc>
          <w:tcPr>
            <w:tcW w:w="1985" w:type="dxa"/>
            <w:vAlign w:val="bottom"/>
          </w:tcPr>
          <w:p w14:paraId="30227299" w14:textId="0D6A92D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Schizopathidae</w:t>
            </w:r>
            <w:proofErr w:type="spellEnd"/>
          </w:p>
        </w:tc>
        <w:tc>
          <w:tcPr>
            <w:tcW w:w="2693" w:type="dxa"/>
            <w:vAlign w:val="bottom"/>
          </w:tcPr>
          <w:p w14:paraId="3493262F" w14:textId="0BA975FC"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Schizopathes</w:t>
            </w:r>
            <w:proofErr w:type="spellEnd"/>
            <w:r>
              <w:rPr>
                <w:rFonts w:cs="Arial"/>
                <w:i/>
                <w:iCs/>
                <w:sz w:val="16"/>
                <w:szCs w:val="16"/>
              </w:rPr>
              <w:t xml:space="preserve"> </w:t>
            </w:r>
            <w:proofErr w:type="spellStart"/>
            <w:r>
              <w:rPr>
                <w:rFonts w:cs="Arial"/>
                <w:i/>
                <w:iCs/>
                <w:sz w:val="16"/>
                <w:szCs w:val="16"/>
              </w:rPr>
              <w:t>crassa</w:t>
            </w:r>
            <w:proofErr w:type="spellEnd"/>
            <w:r>
              <w:rPr>
                <w:rFonts w:cs="Arial"/>
                <w:i/>
                <w:iCs/>
                <w:sz w:val="16"/>
                <w:szCs w:val="16"/>
              </w:rPr>
              <w:t>#</w:t>
            </w:r>
          </w:p>
        </w:tc>
        <w:tc>
          <w:tcPr>
            <w:tcW w:w="3685" w:type="dxa"/>
            <w:vAlign w:val="bottom"/>
          </w:tcPr>
          <w:p w14:paraId="0C2CA14F" w14:textId="1D71D1CF"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Brook, 1889</w:t>
            </w:r>
          </w:p>
        </w:tc>
        <w:tc>
          <w:tcPr>
            <w:tcW w:w="1134" w:type="dxa"/>
            <w:vAlign w:val="bottom"/>
          </w:tcPr>
          <w:p w14:paraId="27350B13" w14:textId="0B72F5F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8F6944C" w14:textId="5453AC2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7FCC523D"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968D206" w14:textId="24E41B7D"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054E04A1" w14:textId="26CD3E6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1D143CCD" w14:textId="7D070C5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Antipatharia</w:t>
            </w:r>
          </w:p>
        </w:tc>
        <w:tc>
          <w:tcPr>
            <w:tcW w:w="1985" w:type="dxa"/>
            <w:vAlign w:val="bottom"/>
          </w:tcPr>
          <w:p w14:paraId="2C6D53AC" w14:textId="1475137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Schizopathidae</w:t>
            </w:r>
            <w:proofErr w:type="spellEnd"/>
          </w:p>
        </w:tc>
        <w:tc>
          <w:tcPr>
            <w:tcW w:w="2693" w:type="dxa"/>
            <w:vAlign w:val="bottom"/>
          </w:tcPr>
          <w:p w14:paraId="792FC718" w14:textId="4C8EDEC5"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Umbellapathes</w:t>
            </w:r>
            <w:proofErr w:type="spellEnd"/>
            <w:r>
              <w:rPr>
                <w:rFonts w:cs="Arial"/>
                <w:i/>
                <w:iCs/>
                <w:sz w:val="16"/>
                <w:szCs w:val="16"/>
              </w:rPr>
              <w:t xml:space="preserve"> </w:t>
            </w:r>
            <w:proofErr w:type="spellStart"/>
            <w:r>
              <w:rPr>
                <w:rFonts w:cs="Arial"/>
                <w:i/>
                <w:iCs/>
                <w:sz w:val="16"/>
                <w:szCs w:val="16"/>
              </w:rPr>
              <w:t>helioanthes</w:t>
            </w:r>
            <w:proofErr w:type="spellEnd"/>
            <w:r>
              <w:rPr>
                <w:rFonts w:cs="Arial"/>
                <w:i/>
                <w:iCs/>
                <w:sz w:val="16"/>
                <w:szCs w:val="16"/>
              </w:rPr>
              <w:t>~#</w:t>
            </w:r>
          </w:p>
        </w:tc>
        <w:tc>
          <w:tcPr>
            <w:tcW w:w="3685" w:type="dxa"/>
            <w:vAlign w:val="bottom"/>
          </w:tcPr>
          <w:p w14:paraId="38F5ED37" w14:textId="2EB868CC"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Opresko, 2005</w:t>
            </w:r>
          </w:p>
        </w:tc>
        <w:tc>
          <w:tcPr>
            <w:tcW w:w="1134" w:type="dxa"/>
            <w:vAlign w:val="bottom"/>
          </w:tcPr>
          <w:p w14:paraId="4D9A1672" w14:textId="53E9EB4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2B5BE77C" w14:textId="4FF4AFE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2781F30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C7BF854" w14:textId="2CB4D5BE"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1AF28642" w14:textId="1D37E96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6515605A" w14:textId="29F237D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Corallimorpharia</w:t>
            </w:r>
            <w:proofErr w:type="spellEnd"/>
          </w:p>
        </w:tc>
        <w:tc>
          <w:tcPr>
            <w:tcW w:w="1985" w:type="dxa"/>
            <w:vAlign w:val="bottom"/>
          </w:tcPr>
          <w:p w14:paraId="001E3664" w14:textId="729CD71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Sideractinidae</w:t>
            </w:r>
            <w:proofErr w:type="spellEnd"/>
          </w:p>
        </w:tc>
        <w:tc>
          <w:tcPr>
            <w:tcW w:w="2693" w:type="dxa"/>
            <w:vAlign w:val="bottom"/>
          </w:tcPr>
          <w:p w14:paraId="221937B4" w14:textId="78792C63"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Nectactis</w:t>
            </w:r>
            <w:proofErr w:type="spellEnd"/>
            <w:r>
              <w:rPr>
                <w:rFonts w:cs="Arial"/>
                <w:i/>
                <w:iCs/>
                <w:sz w:val="16"/>
                <w:szCs w:val="16"/>
              </w:rPr>
              <w:t xml:space="preserve"> </w:t>
            </w:r>
            <w:proofErr w:type="spellStart"/>
            <w:r>
              <w:rPr>
                <w:rFonts w:cs="Arial"/>
                <w:i/>
                <w:iCs/>
                <w:sz w:val="16"/>
                <w:szCs w:val="16"/>
              </w:rPr>
              <w:t>singularis</w:t>
            </w:r>
            <w:proofErr w:type="spellEnd"/>
            <w:r>
              <w:rPr>
                <w:rFonts w:cs="Arial"/>
                <w:i/>
                <w:iCs/>
                <w:sz w:val="16"/>
                <w:szCs w:val="16"/>
              </w:rPr>
              <w:t>#</w:t>
            </w:r>
          </w:p>
        </w:tc>
        <w:tc>
          <w:tcPr>
            <w:tcW w:w="3685" w:type="dxa"/>
            <w:vAlign w:val="bottom"/>
          </w:tcPr>
          <w:p w14:paraId="3C7AAFA9" w14:textId="26854812"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Gravier, 1918</w:t>
            </w:r>
          </w:p>
        </w:tc>
        <w:tc>
          <w:tcPr>
            <w:tcW w:w="1134" w:type="dxa"/>
            <w:vAlign w:val="bottom"/>
          </w:tcPr>
          <w:p w14:paraId="49B1C242" w14:textId="15CABEC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43762BFA" w14:textId="1E06740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1BD4B38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F55523F" w14:textId="7E05009A"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47411AA5" w14:textId="74EA895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27A80B07" w14:textId="1620576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Scleractinia</w:t>
            </w:r>
          </w:p>
        </w:tc>
        <w:tc>
          <w:tcPr>
            <w:tcW w:w="1985" w:type="dxa"/>
            <w:vAlign w:val="bottom"/>
          </w:tcPr>
          <w:p w14:paraId="74BBD246" w14:textId="43E8B2D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Acroporidae</w:t>
            </w:r>
            <w:proofErr w:type="spellEnd"/>
          </w:p>
        </w:tc>
        <w:tc>
          <w:tcPr>
            <w:tcW w:w="2693" w:type="dxa"/>
            <w:vAlign w:val="bottom"/>
          </w:tcPr>
          <w:p w14:paraId="647EB340" w14:textId="387EB9A0"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Acropora humilis</w:t>
            </w:r>
          </w:p>
        </w:tc>
        <w:tc>
          <w:tcPr>
            <w:tcW w:w="3685" w:type="dxa"/>
            <w:vAlign w:val="bottom"/>
          </w:tcPr>
          <w:p w14:paraId="6BAF86C6" w14:textId="5F85C293"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(Dana, 1846)</w:t>
            </w:r>
          </w:p>
        </w:tc>
        <w:tc>
          <w:tcPr>
            <w:tcW w:w="1134" w:type="dxa"/>
            <w:vAlign w:val="bottom"/>
          </w:tcPr>
          <w:p w14:paraId="47D242AE" w14:textId="2410980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G</w:t>
            </w:r>
          </w:p>
        </w:tc>
        <w:tc>
          <w:tcPr>
            <w:tcW w:w="851" w:type="dxa"/>
            <w:vAlign w:val="bottom"/>
          </w:tcPr>
          <w:p w14:paraId="6854E4A6" w14:textId="2BA62E6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531445F9"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9F85294" w14:textId="417740ED"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5684E05D" w14:textId="5B49682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Anthozoa</w:t>
            </w:r>
          </w:p>
        </w:tc>
        <w:tc>
          <w:tcPr>
            <w:tcW w:w="1701" w:type="dxa"/>
            <w:vAlign w:val="bottom"/>
          </w:tcPr>
          <w:p w14:paraId="42A03F81" w14:textId="38C9507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Scleractinia</w:t>
            </w:r>
          </w:p>
        </w:tc>
        <w:tc>
          <w:tcPr>
            <w:tcW w:w="1985" w:type="dxa"/>
            <w:vAlign w:val="bottom"/>
          </w:tcPr>
          <w:p w14:paraId="18B10B09" w14:textId="15DA062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Fungiacyathidae</w:t>
            </w:r>
            <w:proofErr w:type="spellEnd"/>
          </w:p>
        </w:tc>
        <w:tc>
          <w:tcPr>
            <w:tcW w:w="2693" w:type="dxa"/>
            <w:vAlign w:val="bottom"/>
          </w:tcPr>
          <w:p w14:paraId="5B012392" w14:textId="717BDB53"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Fungiacyathus</w:t>
            </w:r>
            <w:proofErr w:type="spellEnd"/>
            <w:r>
              <w:rPr>
                <w:rFonts w:cs="Arial"/>
                <w:i/>
                <w:iCs/>
                <w:sz w:val="16"/>
                <w:szCs w:val="16"/>
              </w:rPr>
              <w:t xml:space="preserve"> (</w:t>
            </w:r>
            <w:proofErr w:type="spellStart"/>
            <w:r>
              <w:rPr>
                <w:rFonts w:cs="Arial"/>
                <w:i/>
                <w:iCs/>
                <w:sz w:val="16"/>
                <w:szCs w:val="16"/>
              </w:rPr>
              <w:t>Fungiacyathus</w:t>
            </w:r>
            <w:proofErr w:type="spellEnd"/>
            <w:r>
              <w:rPr>
                <w:rFonts w:cs="Arial"/>
                <w:i/>
                <w:iCs/>
                <w:sz w:val="16"/>
                <w:szCs w:val="16"/>
              </w:rPr>
              <w:t>) fragilis~</w:t>
            </w:r>
          </w:p>
        </w:tc>
        <w:tc>
          <w:tcPr>
            <w:tcW w:w="3685" w:type="dxa"/>
            <w:vAlign w:val="bottom"/>
          </w:tcPr>
          <w:p w14:paraId="55BE86EF" w14:textId="26E0DAAC"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Sars, 1872</w:t>
            </w:r>
          </w:p>
        </w:tc>
        <w:tc>
          <w:tcPr>
            <w:tcW w:w="1134" w:type="dxa"/>
            <w:vAlign w:val="bottom"/>
          </w:tcPr>
          <w:p w14:paraId="094B5213" w14:textId="5D0BDD9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9984ED0" w14:textId="2B41B72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2F72AE0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BCD3514" w14:textId="239C8466"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1A7A0F05" w14:textId="1D7E06E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Hydrozoa</w:t>
            </w:r>
            <w:proofErr w:type="spellEnd"/>
          </w:p>
        </w:tc>
        <w:tc>
          <w:tcPr>
            <w:tcW w:w="1701" w:type="dxa"/>
            <w:vAlign w:val="bottom"/>
          </w:tcPr>
          <w:p w14:paraId="579EE29F" w14:textId="19FB7A7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Leptothecata</w:t>
            </w:r>
            <w:proofErr w:type="spellEnd"/>
          </w:p>
        </w:tc>
        <w:tc>
          <w:tcPr>
            <w:tcW w:w="1985" w:type="dxa"/>
            <w:vAlign w:val="bottom"/>
          </w:tcPr>
          <w:p w14:paraId="0568C342" w14:textId="10C67C8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Eirenidae</w:t>
            </w:r>
            <w:proofErr w:type="spellEnd"/>
          </w:p>
        </w:tc>
        <w:tc>
          <w:tcPr>
            <w:tcW w:w="2693" w:type="dxa"/>
            <w:vAlign w:val="bottom"/>
          </w:tcPr>
          <w:p w14:paraId="1F17781F" w14:textId="065221CD"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Eutima</w:t>
            </w:r>
            <w:proofErr w:type="spellEnd"/>
            <w:r>
              <w:rPr>
                <w:rFonts w:cs="Arial"/>
                <w:i/>
                <w:iCs/>
                <w:sz w:val="16"/>
                <w:szCs w:val="16"/>
              </w:rPr>
              <w:t xml:space="preserve"> </w:t>
            </w:r>
            <w:proofErr w:type="spellStart"/>
            <w:r>
              <w:rPr>
                <w:rFonts w:cs="Arial"/>
                <w:i/>
                <w:iCs/>
                <w:sz w:val="16"/>
                <w:szCs w:val="16"/>
              </w:rPr>
              <w:t>gegenbauri</w:t>
            </w:r>
            <w:proofErr w:type="spellEnd"/>
          </w:p>
        </w:tc>
        <w:tc>
          <w:tcPr>
            <w:tcW w:w="3685" w:type="dxa"/>
            <w:vAlign w:val="bottom"/>
          </w:tcPr>
          <w:p w14:paraId="6267F921" w14:textId="263BA6B9"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(Haeckel, 1864)</w:t>
            </w:r>
          </w:p>
        </w:tc>
        <w:tc>
          <w:tcPr>
            <w:tcW w:w="1134" w:type="dxa"/>
            <w:vAlign w:val="bottom"/>
          </w:tcPr>
          <w:p w14:paraId="49CD45D9" w14:textId="6557EE2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DD</w:t>
            </w:r>
          </w:p>
        </w:tc>
        <w:tc>
          <w:tcPr>
            <w:tcW w:w="851" w:type="dxa"/>
            <w:vAlign w:val="bottom"/>
          </w:tcPr>
          <w:p w14:paraId="62FD6E05" w14:textId="7958E37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6E990673"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D8A1D53" w14:textId="59425AE2" w:rsidR="00064891" w:rsidRPr="00B135DD" w:rsidRDefault="00064891" w:rsidP="00064891">
            <w:pPr>
              <w:rPr>
                <w:b w:val="0"/>
                <w:sz w:val="16"/>
                <w:szCs w:val="16"/>
              </w:rPr>
            </w:pPr>
            <w:r w:rsidRPr="00B135DD">
              <w:rPr>
                <w:rFonts w:cs="Arial"/>
                <w:b w:val="0"/>
                <w:sz w:val="16"/>
                <w:szCs w:val="16"/>
              </w:rPr>
              <w:t>Cnidaria</w:t>
            </w:r>
          </w:p>
        </w:tc>
        <w:tc>
          <w:tcPr>
            <w:tcW w:w="1701" w:type="dxa"/>
            <w:vAlign w:val="bottom"/>
          </w:tcPr>
          <w:p w14:paraId="1693E580" w14:textId="229EAB8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Scyphozoa</w:t>
            </w:r>
            <w:proofErr w:type="spellEnd"/>
          </w:p>
        </w:tc>
        <w:tc>
          <w:tcPr>
            <w:tcW w:w="1701" w:type="dxa"/>
            <w:vAlign w:val="bottom"/>
          </w:tcPr>
          <w:p w14:paraId="42D82C00" w14:textId="73C892E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Coronatae</w:t>
            </w:r>
            <w:proofErr w:type="spellEnd"/>
          </w:p>
        </w:tc>
        <w:tc>
          <w:tcPr>
            <w:tcW w:w="1985" w:type="dxa"/>
            <w:vAlign w:val="bottom"/>
          </w:tcPr>
          <w:p w14:paraId="7A1CE74B" w14:textId="62DD87F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Periphyllidae</w:t>
            </w:r>
            <w:proofErr w:type="spellEnd"/>
          </w:p>
        </w:tc>
        <w:tc>
          <w:tcPr>
            <w:tcW w:w="2693" w:type="dxa"/>
            <w:vAlign w:val="bottom"/>
          </w:tcPr>
          <w:p w14:paraId="41E22CA5" w14:textId="6F94D366"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Periphylla</w:t>
            </w:r>
            <w:proofErr w:type="spellEnd"/>
            <w:r>
              <w:rPr>
                <w:rFonts w:cs="Arial"/>
                <w:i/>
                <w:iCs/>
                <w:sz w:val="16"/>
                <w:szCs w:val="16"/>
              </w:rPr>
              <w:t xml:space="preserve"> </w:t>
            </w:r>
            <w:proofErr w:type="spellStart"/>
            <w:r>
              <w:rPr>
                <w:rFonts w:cs="Arial"/>
                <w:i/>
                <w:iCs/>
                <w:sz w:val="16"/>
                <w:szCs w:val="16"/>
              </w:rPr>
              <w:t>periphylla</w:t>
            </w:r>
            <w:proofErr w:type="spellEnd"/>
            <w:r>
              <w:rPr>
                <w:rFonts w:cs="Arial"/>
                <w:i/>
                <w:iCs/>
                <w:sz w:val="16"/>
                <w:szCs w:val="16"/>
              </w:rPr>
              <w:t>#</w:t>
            </w:r>
          </w:p>
        </w:tc>
        <w:tc>
          <w:tcPr>
            <w:tcW w:w="3685" w:type="dxa"/>
            <w:vAlign w:val="bottom"/>
          </w:tcPr>
          <w:p w14:paraId="1CD78E49" w14:textId="30F9AA39"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Péron</w:t>
            </w:r>
            <w:proofErr w:type="spellEnd"/>
            <w:r>
              <w:rPr>
                <w:rFonts w:cs="Arial"/>
                <w:sz w:val="16"/>
                <w:szCs w:val="16"/>
              </w:rPr>
              <w:t xml:space="preserve"> &amp; Lesueur, 1810)</w:t>
            </w:r>
          </w:p>
        </w:tc>
        <w:tc>
          <w:tcPr>
            <w:tcW w:w="1134" w:type="dxa"/>
            <w:vAlign w:val="bottom"/>
          </w:tcPr>
          <w:p w14:paraId="147A3FEB" w14:textId="37062B8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0F2D318" w14:textId="02C1685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3FA5775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F995598" w14:textId="29E1AC0A"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3875B71C" w14:textId="61A3610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16FE6FA3" w14:textId="3EE9DB8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Brisingida</w:t>
            </w:r>
            <w:proofErr w:type="spellEnd"/>
          </w:p>
        </w:tc>
        <w:tc>
          <w:tcPr>
            <w:tcW w:w="1985" w:type="dxa"/>
            <w:vAlign w:val="bottom"/>
          </w:tcPr>
          <w:p w14:paraId="3A0D781D" w14:textId="25085B0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Brisingidae</w:t>
            </w:r>
            <w:proofErr w:type="spellEnd"/>
          </w:p>
        </w:tc>
        <w:tc>
          <w:tcPr>
            <w:tcW w:w="2693" w:type="dxa"/>
            <w:vAlign w:val="bottom"/>
          </w:tcPr>
          <w:p w14:paraId="31C5B758" w14:textId="399DEC44"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Astrolirus</w:t>
            </w:r>
            <w:proofErr w:type="spellEnd"/>
            <w:r>
              <w:rPr>
                <w:rFonts w:cs="Arial"/>
                <w:i/>
                <w:iCs/>
                <w:sz w:val="16"/>
                <w:szCs w:val="16"/>
              </w:rPr>
              <w:t xml:space="preserve"> </w:t>
            </w:r>
            <w:proofErr w:type="spellStart"/>
            <w:r>
              <w:rPr>
                <w:rFonts w:cs="Arial"/>
                <w:i/>
                <w:iCs/>
                <w:sz w:val="16"/>
                <w:szCs w:val="16"/>
              </w:rPr>
              <w:t>panamensis</w:t>
            </w:r>
            <w:proofErr w:type="spellEnd"/>
            <w:r>
              <w:rPr>
                <w:rFonts w:cs="Arial"/>
                <w:i/>
                <w:iCs/>
                <w:sz w:val="16"/>
                <w:szCs w:val="16"/>
              </w:rPr>
              <w:t>#</w:t>
            </w:r>
          </w:p>
        </w:tc>
        <w:tc>
          <w:tcPr>
            <w:tcW w:w="3685" w:type="dxa"/>
            <w:vAlign w:val="bottom"/>
          </w:tcPr>
          <w:p w14:paraId="09177766" w14:textId="5E99BB1E"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(Ludwig, 1905)</w:t>
            </w:r>
          </w:p>
        </w:tc>
        <w:tc>
          <w:tcPr>
            <w:tcW w:w="1134" w:type="dxa"/>
            <w:vAlign w:val="bottom"/>
          </w:tcPr>
          <w:p w14:paraId="644C4205" w14:textId="501AB16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C8D9BF9" w14:textId="2B13E3D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78E0EA6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9E06DA5" w14:textId="1C446307"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41DB2464" w14:textId="07E46F0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0F0FD4D1" w14:textId="033624E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Brisingida</w:t>
            </w:r>
            <w:proofErr w:type="spellEnd"/>
          </w:p>
        </w:tc>
        <w:tc>
          <w:tcPr>
            <w:tcW w:w="1985" w:type="dxa"/>
            <w:vAlign w:val="bottom"/>
          </w:tcPr>
          <w:p w14:paraId="6D640A26" w14:textId="07B1A74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Freyellidae</w:t>
            </w:r>
            <w:proofErr w:type="spellEnd"/>
          </w:p>
        </w:tc>
        <w:tc>
          <w:tcPr>
            <w:tcW w:w="2693" w:type="dxa"/>
            <w:vAlign w:val="bottom"/>
          </w:tcPr>
          <w:p w14:paraId="31E644CC" w14:textId="62C53694"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Freyastera</w:t>
            </w:r>
            <w:proofErr w:type="spellEnd"/>
            <w:r>
              <w:rPr>
                <w:rFonts w:cs="Arial"/>
                <w:i/>
                <w:iCs/>
                <w:sz w:val="16"/>
                <w:szCs w:val="16"/>
              </w:rPr>
              <w:t xml:space="preserve"> </w:t>
            </w:r>
            <w:proofErr w:type="spellStart"/>
            <w:r>
              <w:rPr>
                <w:rFonts w:cs="Arial"/>
                <w:i/>
                <w:iCs/>
                <w:sz w:val="16"/>
                <w:szCs w:val="16"/>
              </w:rPr>
              <w:t>benthophila</w:t>
            </w:r>
            <w:proofErr w:type="spellEnd"/>
            <w:r>
              <w:rPr>
                <w:rFonts w:cs="Arial"/>
                <w:i/>
                <w:iCs/>
                <w:sz w:val="16"/>
                <w:szCs w:val="16"/>
              </w:rPr>
              <w:t>~</w:t>
            </w:r>
          </w:p>
        </w:tc>
        <w:tc>
          <w:tcPr>
            <w:tcW w:w="3685" w:type="dxa"/>
            <w:vAlign w:val="bottom"/>
          </w:tcPr>
          <w:p w14:paraId="69EA1CA6" w14:textId="1D1AF4C3"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Sladen</w:t>
            </w:r>
            <w:proofErr w:type="spellEnd"/>
            <w:r>
              <w:rPr>
                <w:rFonts w:cs="Arial"/>
                <w:sz w:val="16"/>
                <w:szCs w:val="16"/>
              </w:rPr>
              <w:t>, 1889)</w:t>
            </w:r>
          </w:p>
        </w:tc>
        <w:tc>
          <w:tcPr>
            <w:tcW w:w="1134" w:type="dxa"/>
            <w:vAlign w:val="bottom"/>
          </w:tcPr>
          <w:p w14:paraId="555A04A3" w14:textId="01FEFEB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7970D679" w14:textId="2E7D830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047DA4A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78E24D9" w14:textId="3C00AB6C"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53287D29" w14:textId="7307DA7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5356700D" w14:textId="43A7CB2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Brisingida</w:t>
            </w:r>
            <w:proofErr w:type="spellEnd"/>
          </w:p>
        </w:tc>
        <w:tc>
          <w:tcPr>
            <w:tcW w:w="1985" w:type="dxa"/>
            <w:vAlign w:val="bottom"/>
          </w:tcPr>
          <w:p w14:paraId="36157A9D" w14:textId="1BCFC47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Freyellidae</w:t>
            </w:r>
            <w:proofErr w:type="spellEnd"/>
          </w:p>
        </w:tc>
        <w:tc>
          <w:tcPr>
            <w:tcW w:w="2693" w:type="dxa"/>
            <w:vAlign w:val="bottom"/>
          </w:tcPr>
          <w:p w14:paraId="710DB558" w14:textId="7757AE7A"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Freyastera</w:t>
            </w:r>
            <w:proofErr w:type="spellEnd"/>
            <w:r>
              <w:rPr>
                <w:rFonts w:cs="Arial"/>
                <w:i/>
                <w:iCs/>
                <w:sz w:val="16"/>
                <w:szCs w:val="16"/>
              </w:rPr>
              <w:t xml:space="preserve"> </w:t>
            </w:r>
            <w:proofErr w:type="spellStart"/>
            <w:r>
              <w:rPr>
                <w:rFonts w:cs="Arial"/>
                <w:i/>
                <w:iCs/>
                <w:sz w:val="16"/>
                <w:szCs w:val="16"/>
              </w:rPr>
              <w:t>tuberculata</w:t>
            </w:r>
            <w:proofErr w:type="spellEnd"/>
            <w:r>
              <w:rPr>
                <w:rFonts w:cs="Arial"/>
                <w:i/>
                <w:iCs/>
                <w:sz w:val="16"/>
                <w:szCs w:val="16"/>
              </w:rPr>
              <w:t>~</w:t>
            </w:r>
          </w:p>
        </w:tc>
        <w:tc>
          <w:tcPr>
            <w:tcW w:w="3685" w:type="dxa"/>
            <w:vAlign w:val="bottom"/>
          </w:tcPr>
          <w:p w14:paraId="35F2E8C8" w14:textId="5B730CBD"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Sladen</w:t>
            </w:r>
            <w:proofErr w:type="spellEnd"/>
            <w:r>
              <w:rPr>
                <w:rFonts w:cs="Arial"/>
                <w:sz w:val="16"/>
                <w:szCs w:val="16"/>
              </w:rPr>
              <w:t>, 1889)</w:t>
            </w:r>
          </w:p>
        </w:tc>
        <w:tc>
          <w:tcPr>
            <w:tcW w:w="1134" w:type="dxa"/>
            <w:vAlign w:val="bottom"/>
          </w:tcPr>
          <w:p w14:paraId="42D90537" w14:textId="4899537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1AA9F08A" w14:textId="3D2467E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34ABEE9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321FE7E" w14:textId="20B1DA3D"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A2D1C97" w14:textId="620E248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1FAE8727" w14:textId="539C757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Brisingida</w:t>
            </w:r>
            <w:proofErr w:type="spellEnd"/>
          </w:p>
        </w:tc>
        <w:tc>
          <w:tcPr>
            <w:tcW w:w="1985" w:type="dxa"/>
            <w:vAlign w:val="bottom"/>
          </w:tcPr>
          <w:p w14:paraId="0583A2C9" w14:textId="3452F39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Freyellidae</w:t>
            </w:r>
            <w:proofErr w:type="spellEnd"/>
          </w:p>
        </w:tc>
        <w:tc>
          <w:tcPr>
            <w:tcW w:w="2693" w:type="dxa"/>
            <w:vAlign w:val="bottom"/>
          </w:tcPr>
          <w:p w14:paraId="2608B4AA" w14:textId="4DBA3FAC"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Freyella</w:t>
            </w:r>
            <w:proofErr w:type="spellEnd"/>
            <w:r>
              <w:rPr>
                <w:rFonts w:cs="Arial"/>
                <w:i/>
                <w:iCs/>
                <w:sz w:val="16"/>
                <w:szCs w:val="16"/>
              </w:rPr>
              <w:t xml:space="preserve"> </w:t>
            </w:r>
            <w:proofErr w:type="spellStart"/>
            <w:r>
              <w:rPr>
                <w:rFonts w:cs="Arial"/>
                <w:i/>
                <w:iCs/>
                <w:sz w:val="16"/>
                <w:szCs w:val="16"/>
              </w:rPr>
              <w:t>breviispina</w:t>
            </w:r>
            <w:proofErr w:type="spellEnd"/>
            <w:r>
              <w:rPr>
                <w:rFonts w:cs="Arial"/>
                <w:i/>
                <w:iCs/>
                <w:sz w:val="16"/>
                <w:szCs w:val="16"/>
              </w:rPr>
              <w:t>#</w:t>
            </w:r>
          </w:p>
        </w:tc>
        <w:tc>
          <w:tcPr>
            <w:tcW w:w="3685" w:type="dxa"/>
            <w:vAlign w:val="bottom"/>
          </w:tcPr>
          <w:p w14:paraId="3707A7B7" w14:textId="26D4A06F"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(H.L. Clark, 1920)</w:t>
            </w:r>
          </w:p>
        </w:tc>
        <w:tc>
          <w:tcPr>
            <w:tcW w:w="1134" w:type="dxa"/>
            <w:vAlign w:val="bottom"/>
          </w:tcPr>
          <w:p w14:paraId="3BB9D5AC" w14:textId="461B77D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6346F82E" w14:textId="26D0A7A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6AD4342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2ED6762" w14:textId="35C22614"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8A3E17C" w14:textId="743BAD0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320E2571" w14:textId="30699E4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Brisingida</w:t>
            </w:r>
            <w:proofErr w:type="spellEnd"/>
          </w:p>
        </w:tc>
        <w:tc>
          <w:tcPr>
            <w:tcW w:w="1985" w:type="dxa"/>
            <w:vAlign w:val="bottom"/>
          </w:tcPr>
          <w:p w14:paraId="63BF4042" w14:textId="5EE95D8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Freyellidae</w:t>
            </w:r>
            <w:proofErr w:type="spellEnd"/>
          </w:p>
        </w:tc>
        <w:tc>
          <w:tcPr>
            <w:tcW w:w="2693" w:type="dxa"/>
            <w:vAlign w:val="bottom"/>
          </w:tcPr>
          <w:p w14:paraId="3B110682" w14:textId="6BACB112"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Freyella</w:t>
            </w:r>
            <w:proofErr w:type="spellEnd"/>
            <w:r>
              <w:rPr>
                <w:rFonts w:cs="Arial"/>
                <w:i/>
                <w:iCs/>
                <w:sz w:val="16"/>
                <w:szCs w:val="16"/>
              </w:rPr>
              <w:t xml:space="preserve"> </w:t>
            </w:r>
            <w:proofErr w:type="spellStart"/>
            <w:r>
              <w:rPr>
                <w:rFonts w:cs="Arial"/>
                <w:i/>
                <w:iCs/>
                <w:sz w:val="16"/>
                <w:szCs w:val="16"/>
              </w:rPr>
              <w:t>heroina</w:t>
            </w:r>
            <w:proofErr w:type="spellEnd"/>
            <w:r>
              <w:rPr>
                <w:rFonts w:cs="Arial"/>
                <w:i/>
                <w:iCs/>
                <w:sz w:val="16"/>
                <w:szCs w:val="16"/>
              </w:rPr>
              <w:t>#</w:t>
            </w:r>
          </w:p>
        </w:tc>
        <w:tc>
          <w:tcPr>
            <w:tcW w:w="3685" w:type="dxa"/>
            <w:vAlign w:val="bottom"/>
          </w:tcPr>
          <w:p w14:paraId="17337D99" w14:textId="547B6D9A"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Sladen</w:t>
            </w:r>
            <w:proofErr w:type="spellEnd"/>
            <w:r>
              <w:rPr>
                <w:rFonts w:cs="Arial"/>
                <w:sz w:val="16"/>
                <w:szCs w:val="16"/>
              </w:rPr>
              <w:t>, 1889</w:t>
            </w:r>
          </w:p>
        </w:tc>
        <w:tc>
          <w:tcPr>
            <w:tcW w:w="1134" w:type="dxa"/>
            <w:vAlign w:val="bottom"/>
          </w:tcPr>
          <w:p w14:paraId="2D661E4A" w14:textId="1E28973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41A4D034" w14:textId="163D225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526197D7"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9E0BCA3" w14:textId="6C3881EE"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6DB1B3B8" w14:textId="20F595C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5548995F" w14:textId="7D5104D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Brisingida</w:t>
            </w:r>
            <w:proofErr w:type="spellEnd"/>
          </w:p>
        </w:tc>
        <w:tc>
          <w:tcPr>
            <w:tcW w:w="1985" w:type="dxa"/>
            <w:vAlign w:val="bottom"/>
          </w:tcPr>
          <w:p w14:paraId="5D30B158" w14:textId="549C17A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Freyellidae</w:t>
            </w:r>
            <w:proofErr w:type="spellEnd"/>
          </w:p>
        </w:tc>
        <w:tc>
          <w:tcPr>
            <w:tcW w:w="2693" w:type="dxa"/>
            <w:vAlign w:val="bottom"/>
          </w:tcPr>
          <w:p w14:paraId="30106306" w14:textId="65B25ADB"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Freyella</w:t>
            </w:r>
            <w:proofErr w:type="spellEnd"/>
            <w:r>
              <w:rPr>
                <w:rFonts w:cs="Arial"/>
                <w:i/>
                <w:iCs/>
                <w:sz w:val="16"/>
                <w:szCs w:val="16"/>
              </w:rPr>
              <w:t xml:space="preserve"> insignis#</w:t>
            </w:r>
          </w:p>
        </w:tc>
        <w:tc>
          <w:tcPr>
            <w:tcW w:w="3685" w:type="dxa"/>
            <w:vAlign w:val="bottom"/>
          </w:tcPr>
          <w:p w14:paraId="7FB39FCA" w14:textId="1572E6B4"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Ludwig, 1905</w:t>
            </w:r>
          </w:p>
        </w:tc>
        <w:tc>
          <w:tcPr>
            <w:tcW w:w="1134" w:type="dxa"/>
            <w:vAlign w:val="bottom"/>
          </w:tcPr>
          <w:p w14:paraId="2905F495" w14:textId="20C26CB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6484B6B1" w14:textId="5DD19AE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60A9435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50AF065" w14:textId="4BF01565"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0FB50BA4" w14:textId="2522A2A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2F8C47DA" w14:textId="4E5B94E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Brisingida</w:t>
            </w:r>
            <w:proofErr w:type="spellEnd"/>
          </w:p>
        </w:tc>
        <w:tc>
          <w:tcPr>
            <w:tcW w:w="1985" w:type="dxa"/>
            <w:vAlign w:val="bottom"/>
          </w:tcPr>
          <w:p w14:paraId="33AD55A8" w14:textId="284B57A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Freyellidae</w:t>
            </w:r>
            <w:proofErr w:type="spellEnd"/>
          </w:p>
        </w:tc>
        <w:tc>
          <w:tcPr>
            <w:tcW w:w="2693" w:type="dxa"/>
            <w:vAlign w:val="bottom"/>
          </w:tcPr>
          <w:p w14:paraId="1BBBD13F" w14:textId="4EE99E2B"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Freyella</w:t>
            </w:r>
            <w:proofErr w:type="spellEnd"/>
            <w:r>
              <w:rPr>
                <w:rFonts w:cs="Arial"/>
                <w:i/>
                <w:iCs/>
                <w:sz w:val="16"/>
                <w:szCs w:val="16"/>
              </w:rPr>
              <w:t xml:space="preserve"> </w:t>
            </w:r>
            <w:proofErr w:type="spellStart"/>
            <w:r>
              <w:rPr>
                <w:rFonts w:cs="Arial"/>
                <w:i/>
                <w:iCs/>
                <w:sz w:val="16"/>
                <w:szCs w:val="16"/>
              </w:rPr>
              <w:t>octoradiata</w:t>
            </w:r>
            <w:proofErr w:type="spellEnd"/>
            <w:r>
              <w:rPr>
                <w:rFonts w:cs="Arial"/>
                <w:i/>
                <w:iCs/>
                <w:sz w:val="16"/>
                <w:szCs w:val="16"/>
              </w:rPr>
              <w:t>#</w:t>
            </w:r>
          </w:p>
        </w:tc>
        <w:tc>
          <w:tcPr>
            <w:tcW w:w="3685" w:type="dxa"/>
            <w:vAlign w:val="bottom"/>
          </w:tcPr>
          <w:p w14:paraId="0F570EBE" w14:textId="6D3223C7"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(H.L. Clark, 1920)</w:t>
            </w:r>
          </w:p>
        </w:tc>
        <w:tc>
          <w:tcPr>
            <w:tcW w:w="1134" w:type="dxa"/>
            <w:vAlign w:val="bottom"/>
          </w:tcPr>
          <w:p w14:paraId="19DD52FC" w14:textId="32BDF6E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AC55DB8" w14:textId="3CB67FE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631B29D1"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88874B5" w14:textId="47CCF9E4"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05F22E61" w14:textId="6FDF6F1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36EA04EC" w14:textId="5A21270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Brisingida</w:t>
            </w:r>
            <w:proofErr w:type="spellEnd"/>
          </w:p>
        </w:tc>
        <w:tc>
          <w:tcPr>
            <w:tcW w:w="1985" w:type="dxa"/>
            <w:vAlign w:val="bottom"/>
          </w:tcPr>
          <w:p w14:paraId="4ACBA8BA" w14:textId="6594DC3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Freyellidae</w:t>
            </w:r>
            <w:proofErr w:type="spellEnd"/>
          </w:p>
        </w:tc>
        <w:tc>
          <w:tcPr>
            <w:tcW w:w="2693" w:type="dxa"/>
            <w:vAlign w:val="bottom"/>
          </w:tcPr>
          <w:p w14:paraId="0214BCFE" w14:textId="7581F223"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Freyella</w:t>
            </w:r>
            <w:proofErr w:type="spellEnd"/>
            <w:r>
              <w:rPr>
                <w:rFonts w:cs="Arial"/>
                <w:i/>
                <w:iCs/>
                <w:sz w:val="16"/>
                <w:szCs w:val="16"/>
              </w:rPr>
              <w:t xml:space="preserve"> </w:t>
            </w:r>
            <w:proofErr w:type="spellStart"/>
            <w:r>
              <w:rPr>
                <w:rFonts w:cs="Arial"/>
                <w:i/>
                <w:iCs/>
                <w:sz w:val="16"/>
                <w:szCs w:val="16"/>
              </w:rPr>
              <w:t>pacifica</w:t>
            </w:r>
            <w:proofErr w:type="spellEnd"/>
            <w:r>
              <w:rPr>
                <w:rFonts w:cs="Arial"/>
                <w:i/>
                <w:iCs/>
                <w:sz w:val="16"/>
                <w:szCs w:val="16"/>
              </w:rPr>
              <w:t>#</w:t>
            </w:r>
          </w:p>
        </w:tc>
        <w:tc>
          <w:tcPr>
            <w:tcW w:w="3685" w:type="dxa"/>
            <w:vAlign w:val="bottom"/>
          </w:tcPr>
          <w:p w14:paraId="70A31272" w14:textId="0500E6E7"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Ludwig, 1905</w:t>
            </w:r>
          </w:p>
        </w:tc>
        <w:tc>
          <w:tcPr>
            <w:tcW w:w="1134" w:type="dxa"/>
            <w:vAlign w:val="bottom"/>
          </w:tcPr>
          <w:p w14:paraId="3B0785C5" w14:textId="3541DB6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AA3A5C4" w14:textId="3A8BDC8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59E44187"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4201A0F" w14:textId="69480ADB"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7E9470D6" w14:textId="149C0A7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1FB9B536" w14:textId="64F95F4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Forcipulatida</w:t>
            </w:r>
            <w:proofErr w:type="spellEnd"/>
          </w:p>
        </w:tc>
        <w:tc>
          <w:tcPr>
            <w:tcW w:w="1985" w:type="dxa"/>
            <w:vAlign w:val="bottom"/>
          </w:tcPr>
          <w:p w14:paraId="326988A6" w14:textId="2F6CE39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Zoroasteridae</w:t>
            </w:r>
            <w:proofErr w:type="spellEnd"/>
          </w:p>
        </w:tc>
        <w:tc>
          <w:tcPr>
            <w:tcW w:w="2693" w:type="dxa"/>
            <w:vAlign w:val="bottom"/>
          </w:tcPr>
          <w:p w14:paraId="15AC0C58" w14:textId="7D8E29C6"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Zoroaster </w:t>
            </w:r>
            <w:proofErr w:type="spellStart"/>
            <w:r>
              <w:rPr>
                <w:rFonts w:cs="Arial"/>
                <w:i/>
                <w:iCs/>
                <w:sz w:val="16"/>
                <w:szCs w:val="16"/>
              </w:rPr>
              <w:t>hirsutus</w:t>
            </w:r>
            <w:proofErr w:type="spellEnd"/>
            <w:r>
              <w:rPr>
                <w:rFonts w:cs="Arial"/>
                <w:i/>
                <w:iCs/>
                <w:sz w:val="16"/>
                <w:szCs w:val="16"/>
              </w:rPr>
              <w:t>#</w:t>
            </w:r>
          </w:p>
        </w:tc>
        <w:tc>
          <w:tcPr>
            <w:tcW w:w="3685" w:type="dxa"/>
            <w:vAlign w:val="bottom"/>
          </w:tcPr>
          <w:p w14:paraId="04623CC0" w14:textId="60025B01"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Ludwig, 1905</w:t>
            </w:r>
          </w:p>
        </w:tc>
        <w:tc>
          <w:tcPr>
            <w:tcW w:w="1134" w:type="dxa"/>
            <w:vAlign w:val="bottom"/>
          </w:tcPr>
          <w:p w14:paraId="47C14EBE" w14:textId="658D593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DF6A351" w14:textId="7AA59AC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44CC0482"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4B2AF7C" w14:textId="4869FB21"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760300E9" w14:textId="7398053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6C46D4D1" w14:textId="300F373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Forcipulatida</w:t>
            </w:r>
            <w:proofErr w:type="spellEnd"/>
          </w:p>
        </w:tc>
        <w:tc>
          <w:tcPr>
            <w:tcW w:w="1985" w:type="dxa"/>
            <w:vAlign w:val="bottom"/>
          </w:tcPr>
          <w:p w14:paraId="745F3E99" w14:textId="14AFE9B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Zoroasteridae</w:t>
            </w:r>
            <w:proofErr w:type="spellEnd"/>
          </w:p>
        </w:tc>
        <w:tc>
          <w:tcPr>
            <w:tcW w:w="2693" w:type="dxa"/>
            <w:vAlign w:val="bottom"/>
          </w:tcPr>
          <w:p w14:paraId="04F16A59" w14:textId="3457AB0A"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Zoroaster </w:t>
            </w:r>
            <w:proofErr w:type="spellStart"/>
            <w:r>
              <w:rPr>
                <w:rFonts w:cs="Arial"/>
                <w:i/>
                <w:iCs/>
                <w:sz w:val="16"/>
                <w:szCs w:val="16"/>
              </w:rPr>
              <w:t>ophiurus</w:t>
            </w:r>
            <w:proofErr w:type="spellEnd"/>
            <w:r>
              <w:rPr>
                <w:rFonts w:cs="Arial"/>
                <w:i/>
                <w:iCs/>
                <w:sz w:val="16"/>
                <w:szCs w:val="16"/>
              </w:rPr>
              <w:t>#</w:t>
            </w:r>
          </w:p>
        </w:tc>
        <w:tc>
          <w:tcPr>
            <w:tcW w:w="3685" w:type="dxa"/>
            <w:vAlign w:val="bottom"/>
          </w:tcPr>
          <w:p w14:paraId="3C898810" w14:textId="68D83F06"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Fisher, 1905</w:t>
            </w:r>
          </w:p>
        </w:tc>
        <w:tc>
          <w:tcPr>
            <w:tcW w:w="1134" w:type="dxa"/>
            <w:vAlign w:val="bottom"/>
          </w:tcPr>
          <w:p w14:paraId="03359C57" w14:textId="78D4E38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ABB76DE" w14:textId="1A2AB48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124E4A68"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1D5C23F" w14:textId="374C9032"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6089CE9D" w14:textId="58C8763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21C8542C" w14:textId="45401B0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Notomyotida</w:t>
            </w:r>
            <w:proofErr w:type="spellEnd"/>
          </w:p>
        </w:tc>
        <w:tc>
          <w:tcPr>
            <w:tcW w:w="1985" w:type="dxa"/>
            <w:vAlign w:val="bottom"/>
          </w:tcPr>
          <w:p w14:paraId="1D51EE7C" w14:textId="5B5616D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Benthopectinidae</w:t>
            </w:r>
            <w:proofErr w:type="spellEnd"/>
          </w:p>
        </w:tc>
        <w:tc>
          <w:tcPr>
            <w:tcW w:w="2693" w:type="dxa"/>
            <w:vAlign w:val="bottom"/>
          </w:tcPr>
          <w:p w14:paraId="6B36BDFF" w14:textId="146CCD4E"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Benthopecten</w:t>
            </w:r>
            <w:proofErr w:type="spellEnd"/>
            <w:r>
              <w:rPr>
                <w:rFonts w:cs="Arial"/>
                <w:i/>
                <w:iCs/>
                <w:sz w:val="16"/>
                <w:szCs w:val="16"/>
              </w:rPr>
              <w:t xml:space="preserve"> </w:t>
            </w:r>
            <w:proofErr w:type="spellStart"/>
            <w:r>
              <w:rPr>
                <w:rFonts w:cs="Arial"/>
                <w:i/>
                <w:iCs/>
                <w:sz w:val="16"/>
                <w:szCs w:val="16"/>
              </w:rPr>
              <w:t>acanthonotus</w:t>
            </w:r>
            <w:proofErr w:type="spellEnd"/>
            <w:r>
              <w:rPr>
                <w:rFonts w:cs="Arial"/>
                <w:i/>
                <w:iCs/>
                <w:sz w:val="16"/>
                <w:szCs w:val="16"/>
              </w:rPr>
              <w:t>#</w:t>
            </w:r>
          </w:p>
        </w:tc>
        <w:tc>
          <w:tcPr>
            <w:tcW w:w="3685" w:type="dxa"/>
            <w:vAlign w:val="bottom"/>
          </w:tcPr>
          <w:p w14:paraId="2E23CD42" w14:textId="7D70A94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Fisher, 1905</w:t>
            </w:r>
          </w:p>
        </w:tc>
        <w:tc>
          <w:tcPr>
            <w:tcW w:w="1134" w:type="dxa"/>
            <w:vAlign w:val="bottom"/>
          </w:tcPr>
          <w:p w14:paraId="2E862CED" w14:textId="4AD842A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6C7652AB" w14:textId="658302F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7236D936"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0893AFE" w14:textId="7E7BD84B"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0BA8F97E" w14:textId="73A8B7C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6C781ABB" w14:textId="21350C5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Notomyotida</w:t>
            </w:r>
            <w:proofErr w:type="spellEnd"/>
          </w:p>
        </w:tc>
        <w:tc>
          <w:tcPr>
            <w:tcW w:w="1985" w:type="dxa"/>
            <w:vAlign w:val="bottom"/>
          </w:tcPr>
          <w:p w14:paraId="56A66E78" w14:textId="2730F57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Benthopectinidae</w:t>
            </w:r>
            <w:proofErr w:type="spellEnd"/>
          </w:p>
        </w:tc>
        <w:tc>
          <w:tcPr>
            <w:tcW w:w="2693" w:type="dxa"/>
            <w:vAlign w:val="bottom"/>
          </w:tcPr>
          <w:p w14:paraId="49E8D938" w14:textId="2AB985D6"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Pectinaster</w:t>
            </w:r>
            <w:proofErr w:type="spellEnd"/>
            <w:r>
              <w:rPr>
                <w:rFonts w:cs="Arial"/>
                <w:i/>
                <w:iCs/>
                <w:sz w:val="16"/>
                <w:szCs w:val="16"/>
              </w:rPr>
              <w:t xml:space="preserve"> </w:t>
            </w:r>
            <w:proofErr w:type="spellStart"/>
            <w:r>
              <w:rPr>
                <w:rFonts w:cs="Arial"/>
                <w:i/>
                <w:iCs/>
                <w:sz w:val="16"/>
                <w:szCs w:val="16"/>
              </w:rPr>
              <w:t>agassizi</w:t>
            </w:r>
            <w:proofErr w:type="spellEnd"/>
            <w:r>
              <w:rPr>
                <w:rFonts w:cs="Arial"/>
                <w:i/>
                <w:iCs/>
                <w:sz w:val="16"/>
                <w:szCs w:val="16"/>
              </w:rPr>
              <w:t>#</w:t>
            </w:r>
          </w:p>
        </w:tc>
        <w:tc>
          <w:tcPr>
            <w:tcW w:w="3685" w:type="dxa"/>
            <w:vAlign w:val="bottom"/>
          </w:tcPr>
          <w:p w14:paraId="04E21B34" w14:textId="57131C60"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Ludwig, 1905</w:t>
            </w:r>
          </w:p>
        </w:tc>
        <w:tc>
          <w:tcPr>
            <w:tcW w:w="1134" w:type="dxa"/>
            <w:vAlign w:val="bottom"/>
          </w:tcPr>
          <w:p w14:paraId="713A55E8" w14:textId="5DC4591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65FE9213" w14:textId="509AA68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3BF642F4"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D37E58D" w14:textId="1C14655F"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46E32A8" w14:textId="6B48C1B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329A281B" w14:textId="67A0B12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Paxillosida</w:t>
            </w:r>
            <w:proofErr w:type="spellEnd"/>
          </w:p>
        </w:tc>
        <w:tc>
          <w:tcPr>
            <w:tcW w:w="1985" w:type="dxa"/>
            <w:vAlign w:val="bottom"/>
          </w:tcPr>
          <w:p w14:paraId="5F015BD0" w14:textId="5FB87A6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Astropectinidae</w:t>
            </w:r>
            <w:proofErr w:type="spellEnd"/>
          </w:p>
        </w:tc>
        <w:tc>
          <w:tcPr>
            <w:tcW w:w="2693" w:type="dxa"/>
            <w:vAlign w:val="bottom"/>
          </w:tcPr>
          <w:p w14:paraId="522C29C1" w14:textId="5C2D62D7"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Dipsacaster</w:t>
            </w:r>
            <w:proofErr w:type="spellEnd"/>
            <w:r>
              <w:rPr>
                <w:rFonts w:cs="Arial"/>
                <w:i/>
                <w:iCs/>
                <w:sz w:val="16"/>
                <w:szCs w:val="16"/>
              </w:rPr>
              <w:t xml:space="preserve"> </w:t>
            </w:r>
            <w:proofErr w:type="spellStart"/>
            <w:r>
              <w:rPr>
                <w:rFonts w:cs="Arial"/>
                <w:i/>
                <w:iCs/>
                <w:sz w:val="16"/>
                <w:szCs w:val="16"/>
              </w:rPr>
              <w:t>anoplus</w:t>
            </w:r>
            <w:proofErr w:type="spellEnd"/>
            <w:r>
              <w:rPr>
                <w:rFonts w:cs="Arial"/>
                <w:i/>
                <w:iCs/>
                <w:sz w:val="16"/>
                <w:szCs w:val="16"/>
              </w:rPr>
              <w:t>#</w:t>
            </w:r>
          </w:p>
        </w:tc>
        <w:tc>
          <w:tcPr>
            <w:tcW w:w="3685" w:type="dxa"/>
            <w:vAlign w:val="bottom"/>
          </w:tcPr>
          <w:p w14:paraId="034AC03C" w14:textId="626BA772"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Fisher, 1910</w:t>
            </w:r>
          </w:p>
        </w:tc>
        <w:tc>
          <w:tcPr>
            <w:tcW w:w="1134" w:type="dxa"/>
            <w:vAlign w:val="bottom"/>
          </w:tcPr>
          <w:p w14:paraId="65BD7F95" w14:textId="437A8A8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31D46367" w14:textId="4F2244B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203CA915"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17370FD" w14:textId="0582FE9A"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74C29EC1" w14:textId="514242B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69515443" w14:textId="538E90E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Paxillosida</w:t>
            </w:r>
            <w:proofErr w:type="spellEnd"/>
          </w:p>
        </w:tc>
        <w:tc>
          <w:tcPr>
            <w:tcW w:w="1985" w:type="dxa"/>
            <w:vAlign w:val="bottom"/>
          </w:tcPr>
          <w:p w14:paraId="701A7BCF" w14:textId="6E57EC5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Astropectinidae</w:t>
            </w:r>
            <w:proofErr w:type="spellEnd"/>
          </w:p>
        </w:tc>
        <w:tc>
          <w:tcPr>
            <w:tcW w:w="2693" w:type="dxa"/>
            <w:vAlign w:val="bottom"/>
          </w:tcPr>
          <w:p w14:paraId="430C9C80" w14:textId="7BF1AC91"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Dytaster</w:t>
            </w:r>
            <w:proofErr w:type="spellEnd"/>
            <w:r>
              <w:rPr>
                <w:rFonts w:cs="Arial"/>
                <w:i/>
                <w:iCs/>
                <w:sz w:val="16"/>
                <w:szCs w:val="16"/>
              </w:rPr>
              <w:t xml:space="preserve"> </w:t>
            </w:r>
            <w:proofErr w:type="spellStart"/>
            <w:r>
              <w:rPr>
                <w:rFonts w:cs="Arial"/>
                <w:i/>
                <w:iCs/>
                <w:sz w:val="16"/>
                <w:szCs w:val="16"/>
              </w:rPr>
              <w:t>exilis</w:t>
            </w:r>
            <w:proofErr w:type="spellEnd"/>
          </w:p>
        </w:tc>
        <w:tc>
          <w:tcPr>
            <w:tcW w:w="3685" w:type="dxa"/>
            <w:vAlign w:val="bottom"/>
          </w:tcPr>
          <w:p w14:paraId="55DCAE58" w14:textId="2D5B1BF9"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Sladen</w:t>
            </w:r>
            <w:proofErr w:type="spellEnd"/>
            <w:r>
              <w:rPr>
                <w:rFonts w:cs="Arial"/>
                <w:sz w:val="16"/>
                <w:szCs w:val="16"/>
              </w:rPr>
              <w:t>, 1889</w:t>
            </w:r>
          </w:p>
        </w:tc>
        <w:tc>
          <w:tcPr>
            <w:tcW w:w="1134" w:type="dxa"/>
            <w:vAlign w:val="bottom"/>
          </w:tcPr>
          <w:p w14:paraId="0E1949A0" w14:textId="7369514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G; O</w:t>
            </w:r>
          </w:p>
        </w:tc>
        <w:tc>
          <w:tcPr>
            <w:tcW w:w="851" w:type="dxa"/>
            <w:vAlign w:val="bottom"/>
          </w:tcPr>
          <w:p w14:paraId="7B2A48ED" w14:textId="2A5F1BD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0136F01C"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22F3D34" w14:textId="743A62B7"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794BE507" w14:textId="742EAC6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6F9E4862" w14:textId="144DB32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Paxillosida</w:t>
            </w:r>
            <w:proofErr w:type="spellEnd"/>
          </w:p>
        </w:tc>
        <w:tc>
          <w:tcPr>
            <w:tcW w:w="1985" w:type="dxa"/>
            <w:vAlign w:val="bottom"/>
          </w:tcPr>
          <w:p w14:paraId="264BC7C5" w14:textId="73045D1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Astropectinidae</w:t>
            </w:r>
            <w:proofErr w:type="spellEnd"/>
          </w:p>
        </w:tc>
        <w:tc>
          <w:tcPr>
            <w:tcW w:w="2693" w:type="dxa"/>
            <w:vAlign w:val="bottom"/>
          </w:tcPr>
          <w:p w14:paraId="443BA742" w14:textId="75EE2180"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Dytaster</w:t>
            </w:r>
            <w:proofErr w:type="spellEnd"/>
            <w:r>
              <w:rPr>
                <w:rFonts w:cs="Arial"/>
                <w:i/>
                <w:iCs/>
                <w:sz w:val="16"/>
                <w:szCs w:val="16"/>
              </w:rPr>
              <w:t xml:space="preserve"> </w:t>
            </w:r>
            <w:proofErr w:type="spellStart"/>
            <w:r>
              <w:rPr>
                <w:rFonts w:cs="Arial"/>
                <w:i/>
                <w:iCs/>
                <w:sz w:val="16"/>
                <w:szCs w:val="16"/>
              </w:rPr>
              <w:t>gilberti</w:t>
            </w:r>
            <w:proofErr w:type="spellEnd"/>
          </w:p>
        </w:tc>
        <w:tc>
          <w:tcPr>
            <w:tcW w:w="3685" w:type="dxa"/>
            <w:vAlign w:val="bottom"/>
          </w:tcPr>
          <w:p w14:paraId="3F8C6EE3" w14:textId="3E7DB2B1"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Fisher, 1905</w:t>
            </w:r>
          </w:p>
        </w:tc>
        <w:tc>
          <w:tcPr>
            <w:tcW w:w="1134" w:type="dxa"/>
            <w:vAlign w:val="bottom"/>
          </w:tcPr>
          <w:p w14:paraId="0986C120" w14:textId="7B957A6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w:t>
            </w:r>
          </w:p>
        </w:tc>
        <w:tc>
          <w:tcPr>
            <w:tcW w:w="851" w:type="dxa"/>
            <w:vAlign w:val="bottom"/>
          </w:tcPr>
          <w:p w14:paraId="11ABA71E" w14:textId="3086B6A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07A728B1"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3A61D37" w14:textId="56DC6C0D"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06BBA5EB" w14:textId="2799AB5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67D8ECAB" w14:textId="5543DCC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Paxillosida</w:t>
            </w:r>
            <w:proofErr w:type="spellEnd"/>
          </w:p>
        </w:tc>
        <w:tc>
          <w:tcPr>
            <w:tcW w:w="1985" w:type="dxa"/>
            <w:vAlign w:val="bottom"/>
          </w:tcPr>
          <w:p w14:paraId="07FC3879" w14:textId="5C7DAD3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Astropectinidae</w:t>
            </w:r>
            <w:proofErr w:type="spellEnd"/>
          </w:p>
        </w:tc>
        <w:tc>
          <w:tcPr>
            <w:tcW w:w="2693" w:type="dxa"/>
            <w:vAlign w:val="bottom"/>
          </w:tcPr>
          <w:p w14:paraId="720F3BBE" w14:textId="4B8E2D7F"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Psilaster</w:t>
            </w:r>
            <w:proofErr w:type="spellEnd"/>
            <w:r>
              <w:rPr>
                <w:rFonts w:cs="Arial"/>
                <w:i/>
                <w:iCs/>
                <w:sz w:val="16"/>
                <w:szCs w:val="16"/>
              </w:rPr>
              <w:t xml:space="preserve"> </w:t>
            </w:r>
            <w:proofErr w:type="spellStart"/>
            <w:r>
              <w:rPr>
                <w:rFonts w:cs="Arial"/>
                <w:i/>
                <w:iCs/>
                <w:sz w:val="16"/>
                <w:szCs w:val="16"/>
              </w:rPr>
              <w:t>pectinatus</w:t>
            </w:r>
            <w:proofErr w:type="spellEnd"/>
            <w:r>
              <w:rPr>
                <w:rFonts w:cs="Arial"/>
                <w:i/>
                <w:iCs/>
                <w:sz w:val="16"/>
                <w:szCs w:val="16"/>
              </w:rPr>
              <w:t>#</w:t>
            </w:r>
          </w:p>
        </w:tc>
        <w:tc>
          <w:tcPr>
            <w:tcW w:w="3685" w:type="dxa"/>
            <w:vAlign w:val="bottom"/>
          </w:tcPr>
          <w:p w14:paraId="4D73D44B" w14:textId="79041265"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(Fisher, 1905)</w:t>
            </w:r>
          </w:p>
        </w:tc>
        <w:tc>
          <w:tcPr>
            <w:tcW w:w="1134" w:type="dxa"/>
            <w:vAlign w:val="bottom"/>
          </w:tcPr>
          <w:p w14:paraId="6FA42D37" w14:textId="14C1A10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08678D5F" w14:textId="634A9F4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71435E4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2D0C41A" w14:textId="36B272F4"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0DFFDCF6" w14:textId="10E33B0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2BCC6FBB" w14:textId="21BEC85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Paxillosida</w:t>
            </w:r>
            <w:proofErr w:type="spellEnd"/>
          </w:p>
        </w:tc>
        <w:tc>
          <w:tcPr>
            <w:tcW w:w="1985" w:type="dxa"/>
            <w:vAlign w:val="bottom"/>
          </w:tcPr>
          <w:p w14:paraId="5CE732C5" w14:textId="6056304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Porcellanasteridae</w:t>
            </w:r>
            <w:proofErr w:type="spellEnd"/>
          </w:p>
        </w:tc>
        <w:tc>
          <w:tcPr>
            <w:tcW w:w="2693" w:type="dxa"/>
            <w:vAlign w:val="bottom"/>
          </w:tcPr>
          <w:p w14:paraId="2C93A79A" w14:textId="1191592E"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Eremicaster</w:t>
            </w:r>
            <w:proofErr w:type="spellEnd"/>
            <w:r>
              <w:rPr>
                <w:rFonts w:cs="Arial"/>
                <w:i/>
                <w:iCs/>
                <w:sz w:val="16"/>
                <w:szCs w:val="16"/>
              </w:rPr>
              <w:t xml:space="preserve"> </w:t>
            </w:r>
            <w:proofErr w:type="spellStart"/>
            <w:r>
              <w:rPr>
                <w:rFonts w:cs="Arial"/>
                <w:i/>
                <w:iCs/>
                <w:sz w:val="16"/>
                <w:szCs w:val="16"/>
              </w:rPr>
              <w:t>crassus</w:t>
            </w:r>
            <w:proofErr w:type="spellEnd"/>
          </w:p>
        </w:tc>
        <w:tc>
          <w:tcPr>
            <w:tcW w:w="3685" w:type="dxa"/>
            <w:vAlign w:val="bottom"/>
          </w:tcPr>
          <w:p w14:paraId="37919856" w14:textId="5D257E9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Sladen</w:t>
            </w:r>
            <w:proofErr w:type="spellEnd"/>
            <w:r>
              <w:rPr>
                <w:rFonts w:cs="Arial"/>
                <w:sz w:val="16"/>
                <w:szCs w:val="16"/>
              </w:rPr>
              <w:t>, 1883)</w:t>
            </w:r>
          </w:p>
        </w:tc>
        <w:tc>
          <w:tcPr>
            <w:tcW w:w="1134" w:type="dxa"/>
            <w:vAlign w:val="bottom"/>
          </w:tcPr>
          <w:p w14:paraId="678DE977" w14:textId="3E74CBC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4A426C59" w14:textId="21BA130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78612F21"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085DD95" w14:textId="7AA4CD71"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6A9271B8" w14:textId="518747D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0F21A2D2" w14:textId="08530F1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Paxillosida</w:t>
            </w:r>
            <w:proofErr w:type="spellEnd"/>
          </w:p>
        </w:tc>
        <w:tc>
          <w:tcPr>
            <w:tcW w:w="1985" w:type="dxa"/>
            <w:vAlign w:val="bottom"/>
          </w:tcPr>
          <w:p w14:paraId="18701940" w14:textId="6B2C695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Porcellanasteridae</w:t>
            </w:r>
            <w:proofErr w:type="spellEnd"/>
          </w:p>
        </w:tc>
        <w:tc>
          <w:tcPr>
            <w:tcW w:w="2693" w:type="dxa"/>
            <w:vAlign w:val="bottom"/>
          </w:tcPr>
          <w:p w14:paraId="1F856041" w14:textId="11E651B7"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Eremicaster</w:t>
            </w:r>
            <w:proofErr w:type="spellEnd"/>
            <w:r>
              <w:rPr>
                <w:rFonts w:cs="Arial"/>
                <w:i/>
                <w:iCs/>
                <w:sz w:val="16"/>
                <w:szCs w:val="16"/>
              </w:rPr>
              <w:t xml:space="preserve"> </w:t>
            </w:r>
            <w:proofErr w:type="spellStart"/>
            <w:r>
              <w:rPr>
                <w:rFonts w:cs="Arial"/>
                <w:i/>
                <w:iCs/>
                <w:sz w:val="16"/>
                <w:szCs w:val="16"/>
              </w:rPr>
              <w:t>pacificus</w:t>
            </w:r>
            <w:proofErr w:type="spellEnd"/>
            <w:r>
              <w:rPr>
                <w:rFonts w:cs="Arial"/>
                <w:i/>
                <w:iCs/>
                <w:sz w:val="16"/>
                <w:szCs w:val="16"/>
              </w:rPr>
              <w:t>#</w:t>
            </w:r>
          </w:p>
        </w:tc>
        <w:tc>
          <w:tcPr>
            <w:tcW w:w="3685" w:type="dxa"/>
            <w:vAlign w:val="bottom"/>
          </w:tcPr>
          <w:p w14:paraId="5ACA5356" w14:textId="307C4D81"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(Ludwig, 1905)</w:t>
            </w:r>
          </w:p>
        </w:tc>
        <w:tc>
          <w:tcPr>
            <w:tcW w:w="1134" w:type="dxa"/>
            <w:vAlign w:val="bottom"/>
          </w:tcPr>
          <w:p w14:paraId="1EEBED26" w14:textId="06EA0CE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5BF59BA7" w14:textId="5BFCFB7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5FA265B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35A008C" w14:textId="211FDFDA"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6ED3C290" w14:textId="242473C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4CDC07FF" w14:textId="7871584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Paxillosida</w:t>
            </w:r>
            <w:proofErr w:type="spellEnd"/>
          </w:p>
        </w:tc>
        <w:tc>
          <w:tcPr>
            <w:tcW w:w="1985" w:type="dxa"/>
            <w:vAlign w:val="bottom"/>
          </w:tcPr>
          <w:p w14:paraId="302B9AE1" w14:textId="50271F2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Porcellanasteridae</w:t>
            </w:r>
            <w:proofErr w:type="spellEnd"/>
          </w:p>
        </w:tc>
        <w:tc>
          <w:tcPr>
            <w:tcW w:w="2693" w:type="dxa"/>
            <w:vAlign w:val="bottom"/>
          </w:tcPr>
          <w:p w14:paraId="13E16A08" w14:textId="4B25F491"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Hyphalaster</w:t>
            </w:r>
            <w:proofErr w:type="spellEnd"/>
            <w:r>
              <w:rPr>
                <w:rFonts w:cs="Arial"/>
                <w:i/>
                <w:iCs/>
                <w:sz w:val="16"/>
                <w:szCs w:val="16"/>
              </w:rPr>
              <w:t xml:space="preserve"> </w:t>
            </w:r>
            <w:proofErr w:type="spellStart"/>
            <w:r>
              <w:rPr>
                <w:rFonts w:cs="Arial"/>
                <w:i/>
                <w:iCs/>
                <w:sz w:val="16"/>
                <w:szCs w:val="16"/>
              </w:rPr>
              <w:t>inermis</w:t>
            </w:r>
            <w:proofErr w:type="spellEnd"/>
          </w:p>
        </w:tc>
        <w:tc>
          <w:tcPr>
            <w:tcW w:w="3685" w:type="dxa"/>
            <w:vAlign w:val="bottom"/>
          </w:tcPr>
          <w:p w14:paraId="49AD628A" w14:textId="2AC40FB0"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Sladen</w:t>
            </w:r>
            <w:proofErr w:type="spellEnd"/>
            <w:r>
              <w:rPr>
                <w:rFonts w:cs="Arial"/>
                <w:sz w:val="16"/>
                <w:szCs w:val="16"/>
              </w:rPr>
              <w:t>, 1883</w:t>
            </w:r>
          </w:p>
        </w:tc>
        <w:tc>
          <w:tcPr>
            <w:tcW w:w="1134" w:type="dxa"/>
            <w:vAlign w:val="bottom"/>
          </w:tcPr>
          <w:p w14:paraId="1BAA135D" w14:textId="4B4E293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w:t>
            </w:r>
          </w:p>
        </w:tc>
        <w:tc>
          <w:tcPr>
            <w:tcW w:w="851" w:type="dxa"/>
            <w:vAlign w:val="bottom"/>
          </w:tcPr>
          <w:p w14:paraId="66B59858" w14:textId="10902D0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192046A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42455EC" w14:textId="5A130F74"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31012D08" w14:textId="6DD7266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15294DC5" w14:textId="1D85FC2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Paxillosida</w:t>
            </w:r>
            <w:proofErr w:type="spellEnd"/>
          </w:p>
        </w:tc>
        <w:tc>
          <w:tcPr>
            <w:tcW w:w="1985" w:type="dxa"/>
            <w:vAlign w:val="bottom"/>
          </w:tcPr>
          <w:p w14:paraId="6C994B71" w14:textId="488A6E4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Porcellanasteridae</w:t>
            </w:r>
            <w:proofErr w:type="spellEnd"/>
          </w:p>
        </w:tc>
        <w:tc>
          <w:tcPr>
            <w:tcW w:w="2693" w:type="dxa"/>
            <w:vAlign w:val="bottom"/>
          </w:tcPr>
          <w:p w14:paraId="4FF015D3" w14:textId="0F43097E"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Porcellanaster</w:t>
            </w:r>
            <w:proofErr w:type="spellEnd"/>
            <w:r>
              <w:rPr>
                <w:rFonts w:cs="Arial"/>
                <w:i/>
                <w:iCs/>
                <w:sz w:val="16"/>
                <w:szCs w:val="16"/>
              </w:rPr>
              <w:t xml:space="preserve"> </w:t>
            </w:r>
            <w:proofErr w:type="spellStart"/>
            <w:r>
              <w:rPr>
                <w:rFonts w:cs="Arial"/>
                <w:i/>
                <w:iCs/>
                <w:sz w:val="16"/>
                <w:szCs w:val="16"/>
              </w:rPr>
              <w:t>ceruleus</w:t>
            </w:r>
            <w:proofErr w:type="spellEnd"/>
          </w:p>
        </w:tc>
        <w:tc>
          <w:tcPr>
            <w:tcW w:w="3685" w:type="dxa"/>
            <w:vAlign w:val="bottom"/>
          </w:tcPr>
          <w:p w14:paraId="48822F85" w14:textId="58C35198"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Wyville</w:t>
            </w:r>
            <w:proofErr w:type="spellEnd"/>
            <w:r>
              <w:rPr>
                <w:rFonts w:cs="Arial"/>
                <w:sz w:val="16"/>
                <w:szCs w:val="16"/>
              </w:rPr>
              <w:t xml:space="preserve"> Thomson, 1878</w:t>
            </w:r>
          </w:p>
        </w:tc>
        <w:tc>
          <w:tcPr>
            <w:tcW w:w="1134" w:type="dxa"/>
            <w:vAlign w:val="bottom"/>
          </w:tcPr>
          <w:p w14:paraId="4565E26C" w14:textId="1375CDF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70AC32A8" w14:textId="296BBD7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21EF804D"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6442734" w14:textId="7A993B62"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7FA0ACE2" w14:textId="78ADCF9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521566BE" w14:textId="4C101A7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Paxillosida</w:t>
            </w:r>
            <w:proofErr w:type="spellEnd"/>
          </w:p>
        </w:tc>
        <w:tc>
          <w:tcPr>
            <w:tcW w:w="1985" w:type="dxa"/>
            <w:vAlign w:val="bottom"/>
          </w:tcPr>
          <w:p w14:paraId="1A135E9E" w14:textId="0336B60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Porcellanasteridae</w:t>
            </w:r>
            <w:proofErr w:type="spellEnd"/>
          </w:p>
        </w:tc>
        <w:tc>
          <w:tcPr>
            <w:tcW w:w="2693" w:type="dxa"/>
            <w:vAlign w:val="bottom"/>
          </w:tcPr>
          <w:p w14:paraId="742193D5" w14:textId="3AFF804F"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Styracaster</w:t>
            </w:r>
            <w:proofErr w:type="spellEnd"/>
            <w:r>
              <w:rPr>
                <w:rFonts w:cs="Arial"/>
                <w:i/>
                <w:iCs/>
                <w:sz w:val="16"/>
                <w:szCs w:val="16"/>
              </w:rPr>
              <w:t xml:space="preserve"> </w:t>
            </w:r>
            <w:proofErr w:type="spellStart"/>
            <w:r>
              <w:rPr>
                <w:rFonts w:cs="Arial"/>
                <w:i/>
                <w:iCs/>
                <w:sz w:val="16"/>
                <w:szCs w:val="16"/>
              </w:rPr>
              <w:t>caroli</w:t>
            </w:r>
            <w:proofErr w:type="spellEnd"/>
          </w:p>
        </w:tc>
        <w:tc>
          <w:tcPr>
            <w:tcW w:w="3685" w:type="dxa"/>
            <w:vAlign w:val="bottom"/>
          </w:tcPr>
          <w:p w14:paraId="47315AAC" w14:textId="11662F08"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Ludwig, 1907</w:t>
            </w:r>
          </w:p>
        </w:tc>
        <w:tc>
          <w:tcPr>
            <w:tcW w:w="1134" w:type="dxa"/>
            <w:vAlign w:val="bottom"/>
          </w:tcPr>
          <w:p w14:paraId="4B7061E8" w14:textId="2C33DF8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3168F0ED" w14:textId="5D12819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767E847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C19D965" w14:textId="225066A7"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06B5E637" w14:textId="786F1DF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0B4D7C76" w14:textId="51E8530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Paxillosida</w:t>
            </w:r>
            <w:proofErr w:type="spellEnd"/>
          </w:p>
        </w:tc>
        <w:tc>
          <w:tcPr>
            <w:tcW w:w="1985" w:type="dxa"/>
            <w:vAlign w:val="bottom"/>
          </w:tcPr>
          <w:p w14:paraId="36AC825A" w14:textId="2D307E4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Porcellanasteridae</w:t>
            </w:r>
            <w:proofErr w:type="spellEnd"/>
          </w:p>
        </w:tc>
        <w:tc>
          <w:tcPr>
            <w:tcW w:w="2693" w:type="dxa"/>
            <w:vAlign w:val="bottom"/>
          </w:tcPr>
          <w:p w14:paraId="1311751D" w14:textId="35B9B90A"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Styracaster</w:t>
            </w:r>
            <w:proofErr w:type="spellEnd"/>
            <w:r>
              <w:rPr>
                <w:rFonts w:cs="Arial"/>
                <w:i/>
                <w:iCs/>
                <w:sz w:val="16"/>
                <w:szCs w:val="16"/>
              </w:rPr>
              <w:t xml:space="preserve"> elongatus</w:t>
            </w:r>
          </w:p>
        </w:tc>
        <w:tc>
          <w:tcPr>
            <w:tcW w:w="3685" w:type="dxa"/>
            <w:vAlign w:val="bottom"/>
          </w:tcPr>
          <w:p w14:paraId="1FC698C7" w14:textId="60E78CAD"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Koehler, 1907</w:t>
            </w:r>
          </w:p>
        </w:tc>
        <w:tc>
          <w:tcPr>
            <w:tcW w:w="1134" w:type="dxa"/>
            <w:vAlign w:val="bottom"/>
          </w:tcPr>
          <w:p w14:paraId="20DFC976" w14:textId="365CA50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44406C10" w14:textId="1B33517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621DDD78"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EADB814" w14:textId="4E24D834"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197BBD19" w14:textId="39D0335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3B1215DD" w14:textId="46F35CC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Paxillosida</w:t>
            </w:r>
            <w:proofErr w:type="spellEnd"/>
          </w:p>
        </w:tc>
        <w:tc>
          <w:tcPr>
            <w:tcW w:w="1985" w:type="dxa"/>
            <w:vAlign w:val="bottom"/>
          </w:tcPr>
          <w:p w14:paraId="3FDD9873" w14:textId="75F9E75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Porcellanasteridae</w:t>
            </w:r>
            <w:proofErr w:type="spellEnd"/>
          </w:p>
        </w:tc>
        <w:tc>
          <w:tcPr>
            <w:tcW w:w="2693" w:type="dxa"/>
            <w:vAlign w:val="bottom"/>
          </w:tcPr>
          <w:p w14:paraId="332E5376" w14:textId="458B6207"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Styracaster</w:t>
            </w:r>
            <w:proofErr w:type="spellEnd"/>
            <w:r>
              <w:rPr>
                <w:rFonts w:cs="Arial"/>
                <w:i/>
                <w:iCs/>
                <w:sz w:val="16"/>
                <w:szCs w:val="16"/>
              </w:rPr>
              <w:t xml:space="preserve"> </w:t>
            </w:r>
            <w:proofErr w:type="spellStart"/>
            <w:r>
              <w:rPr>
                <w:rFonts w:cs="Arial"/>
                <w:i/>
                <w:iCs/>
                <w:sz w:val="16"/>
                <w:szCs w:val="16"/>
              </w:rPr>
              <w:t>paucispinus</w:t>
            </w:r>
            <w:proofErr w:type="spellEnd"/>
          </w:p>
        </w:tc>
        <w:tc>
          <w:tcPr>
            <w:tcW w:w="3685" w:type="dxa"/>
            <w:vAlign w:val="bottom"/>
          </w:tcPr>
          <w:p w14:paraId="1344ADFC" w14:textId="21DC0155"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Ludwig, 1907</w:t>
            </w:r>
          </w:p>
        </w:tc>
        <w:tc>
          <w:tcPr>
            <w:tcW w:w="1134" w:type="dxa"/>
            <w:vAlign w:val="bottom"/>
          </w:tcPr>
          <w:p w14:paraId="4CD36766" w14:textId="7E0FAF9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65329F80" w14:textId="3AD058D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4A2A9135"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EC63AFB" w14:textId="5D0057B5"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05D188BA" w14:textId="17B68A8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5276FD5E" w14:textId="35D85F5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Paxillosida</w:t>
            </w:r>
            <w:proofErr w:type="spellEnd"/>
          </w:p>
        </w:tc>
        <w:tc>
          <w:tcPr>
            <w:tcW w:w="1985" w:type="dxa"/>
            <w:vAlign w:val="bottom"/>
          </w:tcPr>
          <w:p w14:paraId="39E2E906" w14:textId="516B427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Porcellanasteridae</w:t>
            </w:r>
            <w:proofErr w:type="spellEnd"/>
          </w:p>
        </w:tc>
        <w:tc>
          <w:tcPr>
            <w:tcW w:w="2693" w:type="dxa"/>
            <w:vAlign w:val="bottom"/>
          </w:tcPr>
          <w:p w14:paraId="511257E8" w14:textId="368E30F5"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Styracaster</w:t>
            </w:r>
            <w:proofErr w:type="spellEnd"/>
            <w:r>
              <w:rPr>
                <w:rFonts w:cs="Arial"/>
                <w:i/>
                <w:iCs/>
                <w:sz w:val="16"/>
                <w:szCs w:val="16"/>
              </w:rPr>
              <w:t xml:space="preserve"> </w:t>
            </w:r>
            <w:proofErr w:type="spellStart"/>
            <w:r>
              <w:rPr>
                <w:rFonts w:cs="Arial"/>
                <w:i/>
                <w:iCs/>
                <w:sz w:val="16"/>
                <w:szCs w:val="16"/>
              </w:rPr>
              <w:t>transitvus</w:t>
            </w:r>
            <w:proofErr w:type="spellEnd"/>
          </w:p>
        </w:tc>
        <w:tc>
          <w:tcPr>
            <w:tcW w:w="3685" w:type="dxa"/>
            <w:vAlign w:val="bottom"/>
          </w:tcPr>
          <w:p w14:paraId="47C3391F" w14:textId="74018E66"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Belyaev &amp; </w:t>
            </w:r>
            <w:proofErr w:type="spellStart"/>
            <w:r>
              <w:rPr>
                <w:rFonts w:cs="Arial"/>
                <w:sz w:val="16"/>
                <w:szCs w:val="16"/>
              </w:rPr>
              <w:t>Moskalev</w:t>
            </w:r>
            <w:proofErr w:type="spellEnd"/>
            <w:r>
              <w:rPr>
                <w:rFonts w:cs="Arial"/>
                <w:sz w:val="16"/>
                <w:szCs w:val="16"/>
              </w:rPr>
              <w:t>, 1986</w:t>
            </w:r>
          </w:p>
        </w:tc>
        <w:tc>
          <w:tcPr>
            <w:tcW w:w="1134" w:type="dxa"/>
            <w:vAlign w:val="bottom"/>
          </w:tcPr>
          <w:p w14:paraId="27732BEF" w14:textId="54F9B07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w:t>
            </w:r>
          </w:p>
        </w:tc>
        <w:tc>
          <w:tcPr>
            <w:tcW w:w="851" w:type="dxa"/>
            <w:vAlign w:val="bottom"/>
          </w:tcPr>
          <w:p w14:paraId="08694938" w14:textId="09F2EAA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56EBC5F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E116A01" w14:textId="44A6B34A"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5D1C9AB4" w14:textId="078F99D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2D67CC46" w14:textId="5706BD1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Paxillosida</w:t>
            </w:r>
            <w:proofErr w:type="spellEnd"/>
          </w:p>
        </w:tc>
        <w:tc>
          <w:tcPr>
            <w:tcW w:w="1985" w:type="dxa"/>
            <w:vAlign w:val="bottom"/>
          </w:tcPr>
          <w:p w14:paraId="02146DF4" w14:textId="0FE9759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Porcellanasteridae</w:t>
            </w:r>
            <w:proofErr w:type="spellEnd"/>
          </w:p>
        </w:tc>
        <w:tc>
          <w:tcPr>
            <w:tcW w:w="2693" w:type="dxa"/>
            <w:vAlign w:val="bottom"/>
          </w:tcPr>
          <w:p w14:paraId="64CAD8EB" w14:textId="7B5B3A92"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Thoracaster</w:t>
            </w:r>
            <w:proofErr w:type="spellEnd"/>
            <w:r>
              <w:rPr>
                <w:rFonts w:cs="Arial"/>
                <w:i/>
                <w:iCs/>
                <w:sz w:val="16"/>
                <w:szCs w:val="16"/>
              </w:rPr>
              <w:t xml:space="preserve"> </w:t>
            </w:r>
            <w:proofErr w:type="spellStart"/>
            <w:r>
              <w:rPr>
                <w:rFonts w:cs="Arial"/>
                <w:i/>
                <w:iCs/>
                <w:sz w:val="16"/>
                <w:szCs w:val="16"/>
              </w:rPr>
              <w:t>cylindratus</w:t>
            </w:r>
            <w:proofErr w:type="spellEnd"/>
            <w:r>
              <w:rPr>
                <w:rFonts w:cs="Arial"/>
                <w:i/>
                <w:iCs/>
                <w:sz w:val="16"/>
                <w:szCs w:val="16"/>
              </w:rPr>
              <w:t>#</w:t>
            </w:r>
          </w:p>
        </w:tc>
        <w:tc>
          <w:tcPr>
            <w:tcW w:w="3685" w:type="dxa"/>
            <w:vAlign w:val="bottom"/>
          </w:tcPr>
          <w:p w14:paraId="54F0A0D0" w14:textId="66916A38"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Sladen</w:t>
            </w:r>
            <w:proofErr w:type="spellEnd"/>
            <w:r>
              <w:rPr>
                <w:rFonts w:cs="Arial"/>
                <w:sz w:val="16"/>
                <w:szCs w:val="16"/>
              </w:rPr>
              <w:t>, 1883</w:t>
            </w:r>
          </w:p>
        </w:tc>
        <w:tc>
          <w:tcPr>
            <w:tcW w:w="1134" w:type="dxa"/>
            <w:vAlign w:val="bottom"/>
          </w:tcPr>
          <w:p w14:paraId="2E563C8E" w14:textId="15BD969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3D5DEA21" w14:textId="25472A9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64AE8602"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E163D45" w14:textId="6A26B5D0"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6393DCF" w14:textId="7B0541C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7D04FB72" w14:textId="3A47D87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Valvatida</w:t>
            </w:r>
            <w:proofErr w:type="spellEnd"/>
          </w:p>
        </w:tc>
        <w:tc>
          <w:tcPr>
            <w:tcW w:w="1985" w:type="dxa"/>
            <w:vAlign w:val="bottom"/>
          </w:tcPr>
          <w:p w14:paraId="432F4F08" w14:textId="271331B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Asterinidae</w:t>
            </w:r>
            <w:proofErr w:type="spellEnd"/>
          </w:p>
        </w:tc>
        <w:tc>
          <w:tcPr>
            <w:tcW w:w="2693" w:type="dxa"/>
            <w:vAlign w:val="bottom"/>
          </w:tcPr>
          <w:p w14:paraId="08F7C13F" w14:textId="6818AFCE"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Patiriella</w:t>
            </w:r>
            <w:proofErr w:type="spellEnd"/>
            <w:r>
              <w:rPr>
                <w:rFonts w:cs="Arial"/>
                <w:i/>
                <w:iCs/>
                <w:sz w:val="16"/>
                <w:szCs w:val="16"/>
              </w:rPr>
              <w:t xml:space="preserve"> </w:t>
            </w:r>
            <w:proofErr w:type="spellStart"/>
            <w:r>
              <w:rPr>
                <w:rFonts w:cs="Arial"/>
                <w:i/>
                <w:iCs/>
                <w:sz w:val="16"/>
                <w:szCs w:val="16"/>
              </w:rPr>
              <w:t>regularis</w:t>
            </w:r>
            <w:proofErr w:type="spellEnd"/>
          </w:p>
        </w:tc>
        <w:tc>
          <w:tcPr>
            <w:tcW w:w="3685" w:type="dxa"/>
            <w:vAlign w:val="bottom"/>
          </w:tcPr>
          <w:p w14:paraId="23BD5179" w14:textId="7DE9F223"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(Verrill, 1867)</w:t>
            </w:r>
          </w:p>
        </w:tc>
        <w:tc>
          <w:tcPr>
            <w:tcW w:w="1134" w:type="dxa"/>
            <w:vAlign w:val="bottom"/>
          </w:tcPr>
          <w:p w14:paraId="30EB62A7" w14:textId="45B16FE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51347663" w14:textId="431E9A4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3A9AD0D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657F6F6" w14:textId="217B59F0"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47A9F4FD" w14:textId="78CB955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5E285B89" w14:textId="1BEAD15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Velatida</w:t>
            </w:r>
            <w:proofErr w:type="spellEnd"/>
          </w:p>
        </w:tc>
        <w:tc>
          <w:tcPr>
            <w:tcW w:w="1985" w:type="dxa"/>
            <w:vAlign w:val="bottom"/>
          </w:tcPr>
          <w:p w14:paraId="4D4C7780" w14:textId="766B9B2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Pterasteridae</w:t>
            </w:r>
            <w:proofErr w:type="spellEnd"/>
          </w:p>
        </w:tc>
        <w:tc>
          <w:tcPr>
            <w:tcW w:w="2693" w:type="dxa"/>
            <w:vAlign w:val="bottom"/>
          </w:tcPr>
          <w:p w14:paraId="09915673" w14:textId="23C57ECE"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Hymenaster</w:t>
            </w:r>
            <w:proofErr w:type="spellEnd"/>
            <w:r>
              <w:rPr>
                <w:rFonts w:cs="Arial"/>
                <w:i/>
                <w:iCs/>
                <w:sz w:val="16"/>
                <w:szCs w:val="16"/>
              </w:rPr>
              <w:t xml:space="preserve"> </w:t>
            </w:r>
            <w:proofErr w:type="spellStart"/>
            <w:r>
              <w:rPr>
                <w:rFonts w:cs="Arial"/>
                <w:i/>
                <w:iCs/>
                <w:sz w:val="16"/>
                <w:szCs w:val="16"/>
              </w:rPr>
              <w:t>echinulatus</w:t>
            </w:r>
            <w:proofErr w:type="spellEnd"/>
          </w:p>
        </w:tc>
        <w:tc>
          <w:tcPr>
            <w:tcW w:w="3685" w:type="dxa"/>
            <w:vAlign w:val="bottom"/>
          </w:tcPr>
          <w:p w14:paraId="27AE314D" w14:textId="59BCCF11"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Sladen</w:t>
            </w:r>
            <w:proofErr w:type="spellEnd"/>
            <w:r>
              <w:rPr>
                <w:rFonts w:cs="Arial"/>
                <w:sz w:val="16"/>
                <w:szCs w:val="16"/>
              </w:rPr>
              <w:t>, 1882</w:t>
            </w:r>
          </w:p>
        </w:tc>
        <w:tc>
          <w:tcPr>
            <w:tcW w:w="1134" w:type="dxa"/>
            <w:vAlign w:val="bottom"/>
          </w:tcPr>
          <w:p w14:paraId="60A6214D" w14:textId="05C0CA4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G; O</w:t>
            </w:r>
          </w:p>
        </w:tc>
        <w:tc>
          <w:tcPr>
            <w:tcW w:w="851" w:type="dxa"/>
            <w:vAlign w:val="bottom"/>
          </w:tcPr>
          <w:p w14:paraId="60586801" w14:textId="501C8C8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2389D0BE"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049D5B0" w14:textId="5A700453"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0B97B322" w14:textId="645C13B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55BFCBEF" w14:textId="0A9E13C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Velatida</w:t>
            </w:r>
            <w:proofErr w:type="spellEnd"/>
          </w:p>
        </w:tc>
        <w:tc>
          <w:tcPr>
            <w:tcW w:w="1985" w:type="dxa"/>
            <w:vAlign w:val="bottom"/>
          </w:tcPr>
          <w:p w14:paraId="39FF6C96" w14:textId="7FC69B8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Pterasteridae</w:t>
            </w:r>
            <w:proofErr w:type="spellEnd"/>
          </w:p>
        </w:tc>
        <w:tc>
          <w:tcPr>
            <w:tcW w:w="2693" w:type="dxa"/>
            <w:vAlign w:val="bottom"/>
          </w:tcPr>
          <w:p w14:paraId="16F58B64" w14:textId="0B3110E9"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Hymenaster</w:t>
            </w:r>
            <w:proofErr w:type="spellEnd"/>
            <w:r>
              <w:rPr>
                <w:rFonts w:cs="Arial"/>
                <w:i/>
                <w:iCs/>
                <w:sz w:val="16"/>
                <w:szCs w:val="16"/>
              </w:rPr>
              <w:t xml:space="preserve"> </w:t>
            </w:r>
            <w:proofErr w:type="spellStart"/>
            <w:r>
              <w:rPr>
                <w:rFonts w:cs="Arial"/>
                <w:i/>
                <w:iCs/>
                <w:sz w:val="16"/>
                <w:szCs w:val="16"/>
              </w:rPr>
              <w:t>gracilis</w:t>
            </w:r>
            <w:proofErr w:type="spellEnd"/>
            <w:r>
              <w:rPr>
                <w:rFonts w:cs="Arial"/>
                <w:i/>
                <w:iCs/>
                <w:sz w:val="16"/>
                <w:szCs w:val="16"/>
              </w:rPr>
              <w:t>#</w:t>
            </w:r>
          </w:p>
        </w:tc>
        <w:tc>
          <w:tcPr>
            <w:tcW w:w="3685" w:type="dxa"/>
            <w:vAlign w:val="bottom"/>
          </w:tcPr>
          <w:p w14:paraId="64F12716" w14:textId="620AAF21"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Ludwig, 1905</w:t>
            </w:r>
          </w:p>
        </w:tc>
        <w:tc>
          <w:tcPr>
            <w:tcW w:w="1134" w:type="dxa"/>
            <w:vAlign w:val="bottom"/>
          </w:tcPr>
          <w:p w14:paraId="127553D5" w14:textId="073E4FF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A1DC7E1" w14:textId="7C8DA37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6936904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919BFDE" w14:textId="2B291B9A"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6BE2A65A" w14:textId="28CA142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7114AA87" w14:textId="77DA8C8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Velatida</w:t>
            </w:r>
            <w:proofErr w:type="spellEnd"/>
          </w:p>
        </w:tc>
        <w:tc>
          <w:tcPr>
            <w:tcW w:w="1985" w:type="dxa"/>
            <w:vAlign w:val="bottom"/>
          </w:tcPr>
          <w:p w14:paraId="40DEE32C" w14:textId="5875182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Pterasteridae</w:t>
            </w:r>
            <w:proofErr w:type="spellEnd"/>
          </w:p>
        </w:tc>
        <w:tc>
          <w:tcPr>
            <w:tcW w:w="2693" w:type="dxa"/>
            <w:vAlign w:val="bottom"/>
          </w:tcPr>
          <w:p w14:paraId="41BDD8A4" w14:textId="4CB17723"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Hymenaster</w:t>
            </w:r>
            <w:proofErr w:type="spellEnd"/>
            <w:r>
              <w:rPr>
                <w:rFonts w:cs="Arial"/>
                <w:i/>
                <w:iCs/>
                <w:sz w:val="16"/>
                <w:szCs w:val="16"/>
              </w:rPr>
              <w:t xml:space="preserve"> </w:t>
            </w:r>
            <w:proofErr w:type="spellStart"/>
            <w:r>
              <w:rPr>
                <w:rFonts w:cs="Arial"/>
                <w:i/>
                <w:iCs/>
                <w:sz w:val="16"/>
                <w:szCs w:val="16"/>
              </w:rPr>
              <w:t>quadrispinosus</w:t>
            </w:r>
            <w:proofErr w:type="spellEnd"/>
            <w:r>
              <w:rPr>
                <w:rFonts w:cs="Arial"/>
                <w:i/>
                <w:iCs/>
                <w:sz w:val="16"/>
                <w:szCs w:val="16"/>
              </w:rPr>
              <w:t>#</w:t>
            </w:r>
          </w:p>
        </w:tc>
        <w:tc>
          <w:tcPr>
            <w:tcW w:w="3685" w:type="dxa"/>
            <w:vAlign w:val="bottom"/>
          </w:tcPr>
          <w:p w14:paraId="2B2CD443" w14:textId="0B6A4D26"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Fisher, 1905</w:t>
            </w:r>
          </w:p>
        </w:tc>
        <w:tc>
          <w:tcPr>
            <w:tcW w:w="1134" w:type="dxa"/>
            <w:vAlign w:val="bottom"/>
          </w:tcPr>
          <w:p w14:paraId="71D7C928" w14:textId="104D3F3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E4CF3EC" w14:textId="7E80013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22E5A0F6"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D4900A0" w14:textId="2A9F12DC"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4A9F35C" w14:textId="1C6BC05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Asteroidea</w:t>
            </w:r>
          </w:p>
        </w:tc>
        <w:tc>
          <w:tcPr>
            <w:tcW w:w="1701" w:type="dxa"/>
            <w:vAlign w:val="bottom"/>
          </w:tcPr>
          <w:p w14:paraId="26E9E65E" w14:textId="0EFAC3A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Velatida</w:t>
            </w:r>
            <w:proofErr w:type="spellEnd"/>
          </w:p>
        </w:tc>
        <w:tc>
          <w:tcPr>
            <w:tcW w:w="1985" w:type="dxa"/>
            <w:vAlign w:val="bottom"/>
          </w:tcPr>
          <w:p w14:paraId="763764BC" w14:textId="075C225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Pterasteridae</w:t>
            </w:r>
            <w:proofErr w:type="spellEnd"/>
          </w:p>
        </w:tc>
        <w:tc>
          <w:tcPr>
            <w:tcW w:w="2693" w:type="dxa"/>
            <w:vAlign w:val="bottom"/>
          </w:tcPr>
          <w:p w14:paraId="4620702A" w14:textId="153564AF"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Hymenaster</w:t>
            </w:r>
            <w:proofErr w:type="spellEnd"/>
            <w:r>
              <w:rPr>
                <w:rFonts w:cs="Arial"/>
                <w:i/>
                <w:iCs/>
                <w:sz w:val="16"/>
                <w:szCs w:val="16"/>
              </w:rPr>
              <w:t xml:space="preserve"> violaceus</w:t>
            </w:r>
          </w:p>
        </w:tc>
        <w:tc>
          <w:tcPr>
            <w:tcW w:w="3685" w:type="dxa"/>
            <w:vAlign w:val="bottom"/>
          </w:tcPr>
          <w:p w14:paraId="657BDC70" w14:textId="6DE3D899"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Ludwig, 1905</w:t>
            </w:r>
          </w:p>
        </w:tc>
        <w:tc>
          <w:tcPr>
            <w:tcW w:w="1134" w:type="dxa"/>
            <w:vAlign w:val="bottom"/>
          </w:tcPr>
          <w:p w14:paraId="5BC4A514" w14:textId="70F0F6B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1FDDBCA" w14:textId="6735BA4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32328D1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E5CC945" w14:textId="63084D38"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8A235FB" w14:textId="7192F2C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Crinoidea</w:t>
            </w:r>
          </w:p>
        </w:tc>
        <w:tc>
          <w:tcPr>
            <w:tcW w:w="1701" w:type="dxa"/>
            <w:vAlign w:val="bottom"/>
          </w:tcPr>
          <w:p w14:paraId="71FDB6D2" w14:textId="6AECA19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Comatulida</w:t>
            </w:r>
            <w:proofErr w:type="spellEnd"/>
          </w:p>
        </w:tc>
        <w:tc>
          <w:tcPr>
            <w:tcW w:w="1985" w:type="dxa"/>
            <w:vAlign w:val="bottom"/>
          </w:tcPr>
          <w:p w14:paraId="2D5B91EC" w14:textId="7887B8C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Antedonidae</w:t>
            </w:r>
            <w:proofErr w:type="spellEnd"/>
          </w:p>
        </w:tc>
        <w:tc>
          <w:tcPr>
            <w:tcW w:w="2693" w:type="dxa"/>
            <w:vAlign w:val="bottom"/>
          </w:tcPr>
          <w:p w14:paraId="2CF9D97C" w14:textId="5B91FEA7"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Fariometra</w:t>
            </w:r>
            <w:proofErr w:type="spellEnd"/>
            <w:r>
              <w:rPr>
                <w:rFonts w:cs="Arial"/>
                <w:i/>
                <w:iCs/>
                <w:sz w:val="16"/>
                <w:szCs w:val="16"/>
              </w:rPr>
              <w:t xml:space="preserve"> </w:t>
            </w:r>
            <w:proofErr w:type="spellStart"/>
            <w:r>
              <w:rPr>
                <w:rFonts w:cs="Arial"/>
                <w:i/>
                <w:iCs/>
                <w:sz w:val="16"/>
                <w:szCs w:val="16"/>
              </w:rPr>
              <w:t>parvula</w:t>
            </w:r>
            <w:proofErr w:type="spellEnd"/>
            <w:r>
              <w:rPr>
                <w:rFonts w:cs="Arial"/>
                <w:i/>
                <w:iCs/>
                <w:sz w:val="16"/>
                <w:szCs w:val="16"/>
              </w:rPr>
              <w:t>#</w:t>
            </w:r>
          </w:p>
        </w:tc>
        <w:tc>
          <w:tcPr>
            <w:tcW w:w="3685" w:type="dxa"/>
            <w:vAlign w:val="bottom"/>
          </w:tcPr>
          <w:p w14:paraId="08194038" w14:textId="769EE143"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(Hartlaub, 1895)</w:t>
            </w:r>
          </w:p>
        </w:tc>
        <w:tc>
          <w:tcPr>
            <w:tcW w:w="1134" w:type="dxa"/>
            <w:vAlign w:val="bottom"/>
          </w:tcPr>
          <w:p w14:paraId="4BC15379" w14:textId="2CA9C7B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2AC2C76" w14:textId="08600A0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68450E4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85BD6F1" w14:textId="72718E1D"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5651B3BE" w14:textId="233D402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Crinoidea</w:t>
            </w:r>
          </w:p>
        </w:tc>
        <w:tc>
          <w:tcPr>
            <w:tcW w:w="1701" w:type="dxa"/>
            <w:vAlign w:val="bottom"/>
          </w:tcPr>
          <w:p w14:paraId="176951D9" w14:textId="74B07BF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Comatulida</w:t>
            </w:r>
            <w:proofErr w:type="spellEnd"/>
          </w:p>
        </w:tc>
        <w:tc>
          <w:tcPr>
            <w:tcW w:w="1985" w:type="dxa"/>
            <w:vAlign w:val="bottom"/>
          </w:tcPr>
          <w:p w14:paraId="3E75B2CC" w14:textId="1F822C9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Bathycrinidae</w:t>
            </w:r>
            <w:proofErr w:type="spellEnd"/>
          </w:p>
        </w:tc>
        <w:tc>
          <w:tcPr>
            <w:tcW w:w="2693" w:type="dxa"/>
            <w:vAlign w:val="bottom"/>
          </w:tcPr>
          <w:p w14:paraId="44590218" w14:textId="52391B3F"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Bathycrinus</w:t>
            </w:r>
            <w:proofErr w:type="spellEnd"/>
            <w:r>
              <w:rPr>
                <w:rFonts w:cs="Arial"/>
                <w:i/>
                <w:iCs/>
                <w:sz w:val="16"/>
                <w:szCs w:val="16"/>
              </w:rPr>
              <w:t xml:space="preserve"> </w:t>
            </w:r>
            <w:proofErr w:type="spellStart"/>
            <w:r>
              <w:rPr>
                <w:rFonts w:cs="Arial"/>
                <w:i/>
                <w:iCs/>
                <w:sz w:val="16"/>
                <w:szCs w:val="16"/>
              </w:rPr>
              <w:t>equatorialis</w:t>
            </w:r>
            <w:proofErr w:type="spellEnd"/>
            <w:r>
              <w:rPr>
                <w:rFonts w:cs="Arial"/>
                <w:i/>
                <w:iCs/>
                <w:sz w:val="16"/>
                <w:szCs w:val="16"/>
              </w:rPr>
              <w:t>~#</w:t>
            </w:r>
          </w:p>
        </w:tc>
        <w:tc>
          <w:tcPr>
            <w:tcW w:w="3685" w:type="dxa"/>
            <w:vAlign w:val="bottom"/>
          </w:tcPr>
          <w:p w14:paraId="25B21F39" w14:textId="3031E437"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AH Clark, 1908</w:t>
            </w:r>
          </w:p>
        </w:tc>
        <w:tc>
          <w:tcPr>
            <w:tcW w:w="1134" w:type="dxa"/>
            <w:vAlign w:val="bottom"/>
          </w:tcPr>
          <w:p w14:paraId="3D6492A4" w14:textId="5B0A911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565A7B9D" w14:textId="3F6DAFA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22289F4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C4278C3" w14:textId="646D52E5"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5D1FB40B" w14:textId="3BAF660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Crinoidea</w:t>
            </w:r>
          </w:p>
        </w:tc>
        <w:tc>
          <w:tcPr>
            <w:tcW w:w="1701" w:type="dxa"/>
            <w:vAlign w:val="bottom"/>
          </w:tcPr>
          <w:p w14:paraId="244AF6B8" w14:textId="6D49B63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Hyocrinida</w:t>
            </w:r>
            <w:proofErr w:type="spellEnd"/>
          </w:p>
        </w:tc>
        <w:tc>
          <w:tcPr>
            <w:tcW w:w="1985" w:type="dxa"/>
            <w:vAlign w:val="bottom"/>
          </w:tcPr>
          <w:p w14:paraId="6AE7B9D2" w14:textId="2FD572A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Hyocrinidae</w:t>
            </w:r>
          </w:p>
        </w:tc>
        <w:tc>
          <w:tcPr>
            <w:tcW w:w="2693" w:type="dxa"/>
            <w:vAlign w:val="bottom"/>
          </w:tcPr>
          <w:p w14:paraId="56D0AA58" w14:textId="503DFA30"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Hyocrinus </w:t>
            </w:r>
            <w:proofErr w:type="spellStart"/>
            <w:r>
              <w:rPr>
                <w:rFonts w:cs="Arial"/>
                <w:i/>
                <w:iCs/>
                <w:sz w:val="16"/>
                <w:szCs w:val="16"/>
              </w:rPr>
              <w:t>bethellianus</w:t>
            </w:r>
            <w:proofErr w:type="spellEnd"/>
          </w:p>
        </w:tc>
        <w:tc>
          <w:tcPr>
            <w:tcW w:w="3685" w:type="dxa"/>
            <w:vAlign w:val="bottom"/>
          </w:tcPr>
          <w:p w14:paraId="1E23D1F4" w14:textId="36D774F4"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Thomson, 1876</w:t>
            </w:r>
          </w:p>
        </w:tc>
        <w:tc>
          <w:tcPr>
            <w:tcW w:w="1134" w:type="dxa"/>
            <w:vAlign w:val="bottom"/>
          </w:tcPr>
          <w:p w14:paraId="5F3A4B44" w14:textId="7AC876F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A66506F" w14:textId="7787FE0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36F0615B"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B72F7F5" w14:textId="1E289581"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549F15F8" w14:textId="06E7537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Crinoidea</w:t>
            </w:r>
          </w:p>
        </w:tc>
        <w:tc>
          <w:tcPr>
            <w:tcW w:w="1701" w:type="dxa"/>
            <w:vAlign w:val="bottom"/>
          </w:tcPr>
          <w:p w14:paraId="761AAC1F" w14:textId="319E066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Hyocrinida</w:t>
            </w:r>
            <w:proofErr w:type="spellEnd"/>
          </w:p>
        </w:tc>
        <w:tc>
          <w:tcPr>
            <w:tcW w:w="1985" w:type="dxa"/>
            <w:vAlign w:val="bottom"/>
          </w:tcPr>
          <w:p w14:paraId="784A2A14" w14:textId="15DADE2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Hyocrinidae</w:t>
            </w:r>
          </w:p>
        </w:tc>
        <w:tc>
          <w:tcPr>
            <w:tcW w:w="2693" w:type="dxa"/>
            <w:vAlign w:val="bottom"/>
          </w:tcPr>
          <w:p w14:paraId="503D352E" w14:textId="1D3D9A23"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b/>
                <w:bCs/>
                <w:i/>
                <w:iCs/>
                <w:sz w:val="16"/>
                <w:szCs w:val="16"/>
              </w:rPr>
              <w:t>Hyocrinus foelli*</w:t>
            </w:r>
          </w:p>
        </w:tc>
        <w:tc>
          <w:tcPr>
            <w:tcW w:w="3685" w:type="dxa"/>
            <w:vAlign w:val="bottom"/>
          </w:tcPr>
          <w:p w14:paraId="572DFF8D" w14:textId="702D8220"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Roux &amp; Pawson, 1999</w:t>
            </w:r>
          </w:p>
        </w:tc>
        <w:tc>
          <w:tcPr>
            <w:tcW w:w="1134" w:type="dxa"/>
            <w:vAlign w:val="bottom"/>
          </w:tcPr>
          <w:p w14:paraId="1AB195E6" w14:textId="3EA5B15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29D04B95" w14:textId="7590E84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0956CFD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ED3ABD0" w14:textId="61C56BBF" w:rsidR="00064891" w:rsidRPr="00B135DD" w:rsidRDefault="00064891" w:rsidP="00064891">
            <w:pPr>
              <w:rPr>
                <w:b w:val="0"/>
                <w:sz w:val="16"/>
                <w:szCs w:val="16"/>
              </w:rPr>
            </w:pPr>
            <w:r w:rsidRPr="00B135DD">
              <w:rPr>
                <w:rFonts w:cs="Arial"/>
                <w:b w:val="0"/>
                <w:sz w:val="16"/>
                <w:szCs w:val="16"/>
              </w:rPr>
              <w:lastRenderedPageBreak/>
              <w:t>Echinodermata</w:t>
            </w:r>
          </w:p>
        </w:tc>
        <w:tc>
          <w:tcPr>
            <w:tcW w:w="1701" w:type="dxa"/>
            <w:vAlign w:val="bottom"/>
          </w:tcPr>
          <w:p w14:paraId="5973168A" w14:textId="7CD6FB5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Crinoidea</w:t>
            </w:r>
          </w:p>
        </w:tc>
        <w:tc>
          <w:tcPr>
            <w:tcW w:w="1701" w:type="dxa"/>
            <w:vAlign w:val="bottom"/>
          </w:tcPr>
          <w:p w14:paraId="2F348D04" w14:textId="292C45F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Isocrinida</w:t>
            </w:r>
            <w:proofErr w:type="spellEnd"/>
          </w:p>
        </w:tc>
        <w:tc>
          <w:tcPr>
            <w:tcW w:w="1985" w:type="dxa"/>
            <w:vAlign w:val="bottom"/>
          </w:tcPr>
          <w:p w14:paraId="0E12A6FA" w14:textId="4C0F770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Isselicrinidae</w:t>
            </w:r>
            <w:proofErr w:type="spellEnd"/>
          </w:p>
        </w:tc>
        <w:tc>
          <w:tcPr>
            <w:tcW w:w="2693" w:type="dxa"/>
            <w:vAlign w:val="bottom"/>
          </w:tcPr>
          <w:p w14:paraId="7C9C7419" w14:textId="19188EC2"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Metacrinus</w:t>
            </w:r>
            <w:proofErr w:type="spellEnd"/>
            <w:r>
              <w:rPr>
                <w:rFonts w:cs="Arial"/>
                <w:i/>
                <w:iCs/>
                <w:sz w:val="16"/>
                <w:szCs w:val="16"/>
              </w:rPr>
              <w:t xml:space="preserve"> serratus</w:t>
            </w:r>
          </w:p>
        </w:tc>
        <w:tc>
          <w:tcPr>
            <w:tcW w:w="3685" w:type="dxa"/>
            <w:vAlign w:val="bottom"/>
          </w:tcPr>
          <w:p w14:paraId="191ED487" w14:textId="72A85D98"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Döderlein</w:t>
            </w:r>
            <w:proofErr w:type="spellEnd"/>
            <w:r>
              <w:rPr>
                <w:rFonts w:cs="Arial"/>
                <w:sz w:val="16"/>
                <w:szCs w:val="16"/>
              </w:rPr>
              <w:t>, 1907</w:t>
            </w:r>
          </w:p>
        </w:tc>
        <w:tc>
          <w:tcPr>
            <w:tcW w:w="1134" w:type="dxa"/>
            <w:vAlign w:val="bottom"/>
          </w:tcPr>
          <w:p w14:paraId="4ECBF2D1" w14:textId="7D9CE44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G</w:t>
            </w:r>
          </w:p>
        </w:tc>
        <w:tc>
          <w:tcPr>
            <w:tcW w:w="851" w:type="dxa"/>
            <w:vAlign w:val="bottom"/>
          </w:tcPr>
          <w:p w14:paraId="012F297A" w14:textId="06ED609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4673AE82"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2712102" w14:textId="0842548D"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90C3942" w14:textId="1C63584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Echinoidea</w:t>
            </w:r>
            <w:proofErr w:type="spellEnd"/>
          </w:p>
        </w:tc>
        <w:tc>
          <w:tcPr>
            <w:tcW w:w="1701" w:type="dxa"/>
            <w:vAlign w:val="bottom"/>
          </w:tcPr>
          <w:p w14:paraId="54FD6DF2" w14:textId="5DA075F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Aspidodiadematoida</w:t>
            </w:r>
            <w:proofErr w:type="spellEnd"/>
          </w:p>
        </w:tc>
        <w:tc>
          <w:tcPr>
            <w:tcW w:w="1985" w:type="dxa"/>
            <w:vAlign w:val="bottom"/>
          </w:tcPr>
          <w:p w14:paraId="196FB602" w14:textId="4CDA698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Aspidodiadematidae</w:t>
            </w:r>
            <w:proofErr w:type="spellEnd"/>
          </w:p>
        </w:tc>
        <w:tc>
          <w:tcPr>
            <w:tcW w:w="2693" w:type="dxa"/>
            <w:vAlign w:val="bottom"/>
          </w:tcPr>
          <w:p w14:paraId="6DA61D13" w14:textId="5D85A879"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Plesiodiadema</w:t>
            </w:r>
            <w:proofErr w:type="spellEnd"/>
            <w:r>
              <w:rPr>
                <w:rFonts w:cs="Arial"/>
                <w:i/>
                <w:iCs/>
                <w:sz w:val="16"/>
                <w:szCs w:val="16"/>
              </w:rPr>
              <w:t xml:space="preserve"> </w:t>
            </w:r>
            <w:proofErr w:type="spellStart"/>
            <w:r>
              <w:rPr>
                <w:rFonts w:cs="Arial"/>
                <w:i/>
                <w:iCs/>
                <w:sz w:val="16"/>
                <w:szCs w:val="16"/>
              </w:rPr>
              <w:t>globulosum</w:t>
            </w:r>
            <w:proofErr w:type="spellEnd"/>
          </w:p>
        </w:tc>
        <w:tc>
          <w:tcPr>
            <w:tcW w:w="3685" w:type="dxa"/>
            <w:vAlign w:val="bottom"/>
          </w:tcPr>
          <w:p w14:paraId="18B66481" w14:textId="0505D3FD"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(A. Agassiz, 1898)</w:t>
            </w:r>
          </w:p>
        </w:tc>
        <w:tc>
          <w:tcPr>
            <w:tcW w:w="1134" w:type="dxa"/>
            <w:vAlign w:val="bottom"/>
          </w:tcPr>
          <w:p w14:paraId="283A736B" w14:textId="29CD6B2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656A9F71" w14:textId="4894B2B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1EB3BDE3"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EFA7FC0" w14:textId="13CD043F"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4B03D060" w14:textId="1FF1136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Echinoidea</w:t>
            </w:r>
            <w:proofErr w:type="spellEnd"/>
          </w:p>
        </w:tc>
        <w:tc>
          <w:tcPr>
            <w:tcW w:w="1701" w:type="dxa"/>
            <w:vAlign w:val="bottom"/>
          </w:tcPr>
          <w:p w14:paraId="6C5DD4BB" w14:textId="40AA96F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Aspidodiadematoida</w:t>
            </w:r>
            <w:proofErr w:type="spellEnd"/>
          </w:p>
        </w:tc>
        <w:tc>
          <w:tcPr>
            <w:tcW w:w="1985" w:type="dxa"/>
            <w:vAlign w:val="bottom"/>
          </w:tcPr>
          <w:p w14:paraId="66B6EC50" w14:textId="68D4779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Aspidodiadematidae</w:t>
            </w:r>
            <w:proofErr w:type="spellEnd"/>
          </w:p>
        </w:tc>
        <w:tc>
          <w:tcPr>
            <w:tcW w:w="2693" w:type="dxa"/>
            <w:vAlign w:val="bottom"/>
          </w:tcPr>
          <w:p w14:paraId="1294A5F0" w14:textId="202BA347"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Plesiodiadema</w:t>
            </w:r>
            <w:proofErr w:type="spellEnd"/>
            <w:r>
              <w:rPr>
                <w:rFonts w:cs="Arial"/>
                <w:i/>
                <w:iCs/>
                <w:sz w:val="16"/>
                <w:szCs w:val="16"/>
              </w:rPr>
              <w:t xml:space="preserve"> </w:t>
            </w:r>
            <w:proofErr w:type="spellStart"/>
            <w:r>
              <w:rPr>
                <w:rFonts w:cs="Arial"/>
                <w:i/>
                <w:iCs/>
                <w:sz w:val="16"/>
                <w:szCs w:val="16"/>
              </w:rPr>
              <w:t>horridum</w:t>
            </w:r>
            <w:proofErr w:type="spellEnd"/>
            <w:r>
              <w:rPr>
                <w:rFonts w:cs="Arial"/>
                <w:i/>
                <w:iCs/>
                <w:sz w:val="16"/>
                <w:szCs w:val="16"/>
              </w:rPr>
              <w:t>#</w:t>
            </w:r>
          </w:p>
        </w:tc>
        <w:tc>
          <w:tcPr>
            <w:tcW w:w="3685" w:type="dxa"/>
            <w:vAlign w:val="bottom"/>
          </w:tcPr>
          <w:p w14:paraId="6BAE98BD" w14:textId="16805FB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(A. Agassiz, 1898)</w:t>
            </w:r>
          </w:p>
        </w:tc>
        <w:tc>
          <w:tcPr>
            <w:tcW w:w="1134" w:type="dxa"/>
            <w:vAlign w:val="bottom"/>
          </w:tcPr>
          <w:p w14:paraId="24267F7A" w14:textId="6D55D07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3F525B0" w14:textId="102A47F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762C292E"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0886522" w14:textId="36AA1079"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3B9CC7FB" w14:textId="7478CBA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Echinoidea</w:t>
            </w:r>
            <w:proofErr w:type="spellEnd"/>
          </w:p>
        </w:tc>
        <w:tc>
          <w:tcPr>
            <w:tcW w:w="1701" w:type="dxa"/>
            <w:vAlign w:val="bottom"/>
          </w:tcPr>
          <w:p w14:paraId="08B0C121" w14:textId="26B7969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Camarodonta</w:t>
            </w:r>
            <w:proofErr w:type="spellEnd"/>
          </w:p>
        </w:tc>
        <w:tc>
          <w:tcPr>
            <w:tcW w:w="1985" w:type="dxa"/>
            <w:vAlign w:val="bottom"/>
          </w:tcPr>
          <w:p w14:paraId="7FEDB366" w14:textId="0E44445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Toxopneustidae</w:t>
            </w:r>
            <w:proofErr w:type="spellEnd"/>
          </w:p>
        </w:tc>
        <w:tc>
          <w:tcPr>
            <w:tcW w:w="2693" w:type="dxa"/>
            <w:vAlign w:val="bottom"/>
          </w:tcPr>
          <w:p w14:paraId="5D085AE5" w14:textId="02ED1CAF"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Lytechinus</w:t>
            </w:r>
            <w:proofErr w:type="spellEnd"/>
            <w:r>
              <w:rPr>
                <w:rFonts w:cs="Arial"/>
                <w:i/>
                <w:iCs/>
                <w:sz w:val="16"/>
                <w:szCs w:val="16"/>
              </w:rPr>
              <w:t xml:space="preserve"> variegatus</w:t>
            </w:r>
          </w:p>
        </w:tc>
        <w:tc>
          <w:tcPr>
            <w:tcW w:w="3685" w:type="dxa"/>
            <w:vAlign w:val="bottom"/>
          </w:tcPr>
          <w:p w14:paraId="2493F35C" w14:textId="7C8B6127"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(Lamarck, 1816)</w:t>
            </w:r>
          </w:p>
        </w:tc>
        <w:tc>
          <w:tcPr>
            <w:tcW w:w="1134" w:type="dxa"/>
            <w:vAlign w:val="bottom"/>
          </w:tcPr>
          <w:p w14:paraId="5AEBE70A" w14:textId="4C408CF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70B4393" w14:textId="636D7F9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2DC0BC5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734AE31" w14:textId="7A184787"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5B0B579B" w14:textId="2491113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Echinoidea</w:t>
            </w:r>
            <w:proofErr w:type="spellEnd"/>
          </w:p>
        </w:tc>
        <w:tc>
          <w:tcPr>
            <w:tcW w:w="1701" w:type="dxa"/>
            <w:vAlign w:val="bottom"/>
          </w:tcPr>
          <w:p w14:paraId="5D2CABED" w14:textId="1E9409A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Cidaroida</w:t>
            </w:r>
            <w:proofErr w:type="spellEnd"/>
          </w:p>
        </w:tc>
        <w:tc>
          <w:tcPr>
            <w:tcW w:w="1985" w:type="dxa"/>
            <w:vAlign w:val="bottom"/>
          </w:tcPr>
          <w:p w14:paraId="15CC7C0A" w14:textId="717CDC2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Ctenocidaridae</w:t>
            </w:r>
            <w:proofErr w:type="spellEnd"/>
          </w:p>
        </w:tc>
        <w:tc>
          <w:tcPr>
            <w:tcW w:w="2693" w:type="dxa"/>
            <w:vAlign w:val="bottom"/>
          </w:tcPr>
          <w:p w14:paraId="60BF5669" w14:textId="33C22EFC"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Aporocidaris</w:t>
            </w:r>
            <w:proofErr w:type="spellEnd"/>
            <w:r>
              <w:rPr>
                <w:rFonts w:cs="Arial"/>
                <w:i/>
                <w:iCs/>
                <w:sz w:val="16"/>
                <w:szCs w:val="16"/>
              </w:rPr>
              <w:t xml:space="preserve"> </w:t>
            </w:r>
            <w:proofErr w:type="spellStart"/>
            <w:r>
              <w:rPr>
                <w:rFonts w:cs="Arial"/>
                <w:i/>
                <w:iCs/>
                <w:sz w:val="16"/>
                <w:szCs w:val="16"/>
              </w:rPr>
              <w:t>milleri</w:t>
            </w:r>
            <w:proofErr w:type="spellEnd"/>
            <w:r>
              <w:rPr>
                <w:rFonts w:cs="Arial"/>
                <w:i/>
                <w:iCs/>
                <w:sz w:val="16"/>
                <w:szCs w:val="16"/>
              </w:rPr>
              <w:t>#</w:t>
            </w:r>
          </w:p>
        </w:tc>
        <w:tc>
          <w:tcPr>
            <w:tcW w:w="3685" w:type="dxa"/>
            <w:vAlign w:val="bottom"/>
          </w:tcPr>
          <w:p w14:paraId="2762DEA0" w14:textId="7481143A"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(A. Agassiz, 1898)</w:t>
            </w:r>
          </w:p>
        </w:tc>
        <w:tc>
          <w:tcPr>
            <w:tcW w:w="1134" w:type="dxa"/>
            <w:vAlign w:val="bottom"/>
          </w:tcPr>
          <w:p w14:paraId="170369DB" w14:textId="593928B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900C634" w14:textId="00DD177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47CC196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60539FA" w14:textId="29392EF1"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18E21C2" w14:textId="26D24DD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Echinoidea</w:t>
            </w:r>
            <w:proofErr w:type="spellEnd"/>
          </w:p>
        </w:tc>
        <w:tc>
          <w:tcPr>
            <w:tcW w:w="1701" w:type="dxa"/>
            <w:vAlign w:val="bottom"/>
          </w:tcPr>
          <w:p w14:paraId="64B1E591" w14:textId="713823C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Echinothurioida</w:t>
            </w:r>
            <w:proofErr w:type="spellEnd"/>
          </w:p>
        </w:tc>
        <w:tc>
          <w:tcPr>
            <w:tcW w:w="1985" w:type="dxa"/>
            <w:vAlign w:val="bottom"/>
          </w:tcPr>
          <w:p w14:paraId="17C0E091" w14:textId="6E22F07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Echinothuriidae</w:t>
            </w:r>
            <w:proofErr w:type="spellEnd"/>
          </w:p>
        </w:tc>
        <w:tc>
          <w:tcPr>
            <w:tcW w:w="2693" w:type="dxa"/>
            <w:vAlign w:val="bottom"/>
          </w:tcPr>
          <w:p w14:paraId="5D73DBF0" w14:textId="6E7961BA"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Tromikosoma</w:t>
            </w:r>
            <w:proofErr w:type="spellEnd"/>
            <w:r>
              <w:rPr>
                <w:rFonts w:cs="Arial"/>
                <w:i/>
                <w:iCs/>
                <w:sz w:val="16"/>
                <w:szCs w:val="16"/>
              </w:rPr>
              <w:t xml:space="preserve"> </w:t>
            </w:r>
            <w:proofErr w:type="spellStart"/>
            <w:r>
              <w:rPr>
                <w:rFonts w:cs="Arial"/>
                <w:i/>
                <w:iCs/>
                <w:sz w:val="16"/>
                <w:szCs w:val="16"/>
              </w:rPr>
              <w:t>panamense</w:t>
            </w:r>
            <w:proofErr w:type="spellEnd"/>
            <w:r>
              <w:rPr>
                <w:rFonts w:cs="Arial"/>
                <w:i/>
                <w:iCs/>
                <w:sz w:val="16"/>
                <w:szCs w:val="16"/>
              </w:rPr>
              <w:t>#</w:t>
            </w:r>
          </w:p>
        </w:tc>
        <w:tc>
          <w:tcPr>
            <w:tcW w:w="3685" w:type="dxa"/>
            <w:vAlign w:val="bottom"/>
          </w:tcPr>
          <w:p w14:paraId="40C9680B" w14:textId="3666F784"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(A. Agassiz, 1898)</w:t>
            </w:r>
          </w:p>
        </w:tc>
        <w:tc>
          <w:tcPr>
            <w:tcW w:w="1134" w:type="dxa"/>
            <w:vAlign w:val="bottom"/>
          </w:tcPr>
          <w:p w14:paraId="09A95061" w14:textId="4F69FF9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F7D5FAC" w14:textId="15921F2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49E2016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BF889E4" w14:textId="0AB83AC5"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08CEF67A" w14:textId="7455140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Echinoidea</w:t>
            </w:r>
            <w:proofErr w:type="spellEnd"/>
          </w:p>
        </w:tc>
        <w:tc>
          <w:tcPr>
            <w:tcW w:w="1701" w:type="dxa"/>
            <w:vAlign w:val="bottom"/>
          </w:tcPr>
          <w:p w14:paraId="06D26989" w14:textId="7643413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Echinothurioida</w:t>
            </w:r>
            <w:proofErr w:type="spellEnd"/>
          </w:p>
        </w:tc>
        <w:tc>
          <w:tcPr>
            <w:tcW w:w="1985" w:type="dxa"/>
            <w:vAlign w:val="bottom"/>
          </w:tcPr>
          <w:p w14:paraId="51275D9F" w14:textId="2C45D6F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Kamptosomatidae</w:t>
            </w:r>
            <w:proofErr w:type="spellEnd"/>
          </w:p>
        </w:tc>
        <w:tc>
          <w:tcPr>
            <w:tcW w:w="2693" w:type="dxa"/>
            <w:vAlign w:val="bottom"/>
          </w:tcPr>
          <w:p w14:paraId="6E3F8715" w14:textId="49EA5329"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Kamptosoma</w:t>
            </w:r>
            <w:proofErr w:type="spellEnd"/>
            <w:r>
              <w:rPr>
                <w:rFonts w:cs="Arial"/>
                <w:i/>
                <w:iCs/>
                <w:sz w:val="16"/>
                <w:szCs w:val="16"/>
              </w:rPr>
              <w:t xml:space="preserve"> </w:t>
            </w:r>
            <w:proofErr w:type="spellStart"/>
            <w:r>
              <w:rPr>
                <w:rFonts w:cs="Arial"/>
                <w:i/>
                <w:iCs/>
                <w:sz w:val="16"/>
                <w:szCs w:val="16"/>
              </w:rPr>
              <w:t>abyssale</w:t>
            </w:r>
            <w:proofErr w:type="spellEnd"/>
            <w:r>
              <w:rPr>
                <w:rFonts w:cs="Arial"/>
                <w:i/>
                <w:iCs/>
                <w:sz w:val="16"/>
                <w:szCs w:val="16"/>
              </w:rPr>
              <w:t>~</w:t>
            </w:r>
          </w:p>
        </w:tc>
        <w:tc>
          <w:tcPr>
            <w:tcW w:w="3685" w:type="dxa"/>
            <w:vAlign w:val="bottom"/>
          </w:tcPr>
          <w:p w14:paraId="162E272B" w14:textId="3B276AE3"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Mironov, 1971</w:t>
            </w:r>
          </w:p>
        </w:tc>
        <w:tc>
          <w:tcPr>
            <w:tcW w:w="1134" w:type="dxa"/>
            <w:vAlign w:val="bottom"/>
          </w:tcPr>
          <w:p w14:paraId="03A15DE3" w14:textId="116140D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609B88F5" w14:textId="6293BED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4B72E47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E5BF965" w14:textId="47E30F93"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97B8E01" w14:textId="6B8F7D0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Echinoidea</w:t>
            </w:r>
            <w:proofErr w:type="spellEnd"/>
          </w:p>
        </w:tc>
        <w:tc>
          <w:tcPr>
            <w:tcW w:w="1701" w:type="dxa"/>
            <w:vAlign w:val="bottom"/>
          </w:tcPr>
          <w:p w14:paraId="04038F03" w14:textId="187147C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Echinothurioida</w:t>
            </w:r>
            <w:proofErr w:type="spellEnd"/>
          </w:p>
        </w:tc>
        <w:tc>
          <w:tcPr>
            <w:tcW w:w="1985" w:type="dxa"/>
            <w:vAlign w:val="bottom"/>
          </w:tcPr>
          <w:p w14:paraId="179226FB" w14:textId="1E197B2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Kamptosomatidae</w:t>
            </w:r>
            <w:proofErr w:type="spellEnd"/>
          </w:p>
        </w:tc>
        <w:tc>
          <w:tcPr>
            <w:tcW w:w="2693" w:type="dxa"/>
            <w:vAlign w:val="bottom"/>
          </w:tcPr>
          <w:p w14:paraId="5CEE2A32" w14:textId="6D9C2583"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Kamptosoma</w:t>
            </w:r>
            <w:proofErr w:type="spellEnd"/>
            <w:r>
              <w:rPr>
                <w:rFonts w:cs="Arial"/>
                <w:i/>
                <w:iCs/>
                <w:sz w:val="16"/>
                <w:szCs w:val="16"/>
              </w:rPr>
              <w:t xml:space="preserve"> asterias#</w:t>
            </w:r>
          </w:p>
        </w:tc>
        <w:tc>
          <w:tcPr>
            <w:tcW w:w="3685" w:type="dxa"/>
            <w:vAlign w:val="bottom"/>
          </w:tcPr>
          <w:p w14:paraId="37D5B727" w14:textId="6C8EE52A"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(A. Agassiz, 1881)</w:t>
            </w:r>
          </w:p>
        </w:tc>
        <w:tc>
          <w:tcPr>
            <w:tcW w:w="1134" w:type="dxa"/>
            <w:vAlign w:val="bottom"/>
          </w:tcPr>
          <w:p w14:paraId="1CE017BB" w14:textId="648B4C5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5BFB1C20" w14:textId="4EFD172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2F10269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1B4B30F" w14:textId="5F3563F9"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5C45EE89" w14:textId="7946D2F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Echinoidea</w:t>
            </w:r>
            <w:proofErr w:type="spellEnd"/>
          </w:p>
        </w:tc>
        <w:tc>
          <w:tcPr>
            <w:tcW w:w="1701" w:type="dxa"/>
            <w:vAlign w:val="bottom"/>
          </w:tcPr>
          <w:p w14:paraId="01DCDE6E" w14:textId="2F66133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Holasteroida</w:t>
            </w:r>
            <w:proofErr w:type="spellEnd"/>
          </w:p>
        </w:tc>
        <w:tc>
          <w:tcPr>
            <w:tcW w:w="1985" w:type="dxa"/>
            <w:vAlign w:val="bottom"/>
          </w:tcPr>
          <w:p w14:paraId="114DE194" w14:textId="681D419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Pourtalesiidae</w:t>
            </w:r>
            <w:proofErr w:type="spellEnd"/>
          </w:p>
        </w:tc>
        <w:tc>
          <w:tcPr>
            <w:tcW w:w="2693" w:type="dxa"/>
            <w:vAlign w:val="bottom"/>
          </w:tcPr>
          <w:p w14:paraId="73D3A668" w14:textId="2EFB180B"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Cystocrepis</w:t>
            </w:r>
            <w:proofErr w:type="spellEnd"/>
            <w:r>
              <w:rPr>
                <w:rFonts w:cs="Arial"/>
                <w:i/>
                <w:iCs/>
                <w:sz w:val="16"/>
                <w:szCs w:val="16"/>
              </w:rPr>
              <w:t xml:space="preserve"> </w:t>
            </w:r>
            <w:proofErr w:type="spellStart"/>
            <w:r>
              <w:rPr>
                <w:rFonts w:cs="Arial"/>
                <w:i/>
                <w:iCs/>
                <w:sz w:val="16"/>
                <w:szCs w:val="16"/>
              </w:rPr>
              <w:t>setigera</w:t>
            </w:r>
            <w:proofErr w:type="spellEnd"/>
            <w:r>
              <w:rPr>
                <w:rFonts w:cs="Arial"/>
                <w:i/>
                <w:iCs/>
                <w:sz w:val="16"/>
                <w:szCs w:val="16"/>
              </w:rPr>
              <w:t>#</w:t>
            </w:r>
          </w:p>
        </w:tc>
        <w:tc>
          <w:tcPr>
            <w:tcW w:w="3685" w:type="dxa"/>
            <w:vAlign w:val="bottom"/>
          </w:tcPr>
          <w:p w14:paraId="19A3EB1B" w14:textId="1B051232"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(A. Agassiz, 1898)</w:t>
            </w:r>
          </w:p>
        </w:tc>
        <w:tc>
          <w:tcPr>
            <w:tcW w:w="1134" w:type="dxa"/>
            <w:vAlign w:val="bottom"/>
          </w:tcPr>
          <w:p w14:paraId="407F2015" w14:textId="547F0ED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67FEA516" w14:textId="226D2E5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28BCAE85"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9A45FE5" w14:textId="21E015E8"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51FF9827" w14:textId="3BDC8CA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Echinoidea</w:t>
            </w:r>
            <w:proofErr w:type="spellEnd"/>
          </w:p>
        </w:tc>
        <w:tc>
          <w:tcPr>
            <w:tcW w:w="1701" w:type="dxa"/>
            <w:vAlign w:val="bottom"/>
          </w:tcPr>
          <w:p w14:paraId="557CE057" w14:textId="3CB9DFB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Holasteroida</w:t>
            </w:r>
            <w:proofErr w:type="spellEnd"/>
          </w:p>
        </w:tc>
        <w:tc>
          <w:tcPr>
            <w:tcW w:w="1985" w:type="dxa"/>
            <w:vAlign w:val="bottom"/>
          </w:tcPr>
          <w:p w14:paraId="32B75115" w14:textId="44FDB56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Urechinidae</w:t>
            </w:r>
            <w:proofErr w:type="spellEnd"/>
          </w:p>
        </w:tc>
        <w:tc>
          <w:tcPr>
            <w:tcW w:w="2693" w:type="dxa"/>
            <w:vAlign w:val="bottom"/>
          </w:tcPr>
          <w:p w14:paraId="3DAE668D" w14:textId="5A9CD26F"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Cystechinus</w:t>
            </w:r>
            <w:proofErr w:type="spellEnd"/>
            <w:r>
              <w:rPr>
                <w:rFonts w:cs="Arial"/>
                <w:i/>
                <w:iCs/>
                <w:sz w:val="16"/>
                <w:szCs w:val="16"/>
              </w:rPr>
              <w:t xml:space="preserve"> </w:t>
            </w:r>
            <w:proofErr w:type="spellStart"/>
            <w:r>
              <w:rPr>
                <w:rFonts w:cs="Arial"/>
                <w:i/>
                <w:iCs/>
                <w:sz w:val="16"/>
                <w:szCs w:val="16"/>
              </w:rPr>
              <w:t>loveni</w:t>
            </w:r>
            <w:proofErr w:type="spellEnd"/>
            <w:r>
              <w:rPr>
                <w:rFonts w:cs="Arial"/>
                <w:i/>
                <w:iCs/>
                <w:sz w:val="16"/>
                <w:szCs w:val="16"/>
              </w:rPr>
              <w:t>#</w:t>
            </w:r>
          </w:p>
        </w:tc>
        <w:tc>
          <w:tcPr>
            <w:tcW w:w="3685" w:type="dxa"/>
            <w:vAlign w:val="bottom"/>
          </w:tcPr>
          <w:p w14:paraId="66A0F37B" w14:textId="2C1C7474"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A. Agassiz, 1898</w:t>
            </w:r>
          </w:p>
        </w:tc>
        <w:tc>
          <w:tcPr>
            <w:tcW w:w="1134" w:type="dxa"/>
            <w:vAlign w:val="bottom"/>
          </w:tcPr>
          <w:p w14:paraId="47A9A1BB" w14:textId="1FB1CB7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51AE59ED" w14:textId="19622B5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2D2813D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97FDA7D" w14:textId="5DEF7BE7"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68EDD3C3" w14:textId="5C83BFA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Echinoidea</w:t>
            </w:r>
            <w:proofErr w:type="spellEnd"/>
          </w:p>
        </w:tc>
        <w:tc>
          <w:tcPr>
            <w:tcW w:w="1701" w:type="dxa"/>
            <w:vAlign w:val="bottom"/>
          </w:tcPr>
          <w:p w14:paraId="06E1BE54" w14:textId="03315A6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Holasteroida</w:t>
            </w:r>
            <w:proofErr w:type="spellEnd"/>
          </w:p>
        </w:tc>
        <w:tc>
          <w:tcPr>
            <w:tcW w:w="1985" w:type="dxa"/>
            <w:vAlign w:val="bottom"/>
          </w:tcPr>
          <w:p w14:paraId="1D4F51DE" w14:textId="248EAE3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Urechinidae</w:t>
            </w:r>
            <w:proofErr w:type="spellEnd"/>
          </w:p>
        </w:tc>
        <w:tc>
          <w:tcPr>
            <w:tcW w:w="2693" w:type="dxa"/>
            <w:vAlign w:val="bottom"/>
          </w:tcPr>
          <w:p w14:paraId="070471B7" w14:textId="1ABE49C9"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Urechinus</w:t>
            </w:r>
            <w:proofErr w:type="spellEnd"/>
            <w:r>
              <w:rPr>
                <w:rFonts w:cs="Arial"/>
                <w:i/>
                <w:iCs/>
                <w:sz w:val="16"/>
                <w:szCs w:val="16"/>
              </w:rPr>
              <w:t xml:space="preserve"> </w:t>
            </w:r>
            <w:proofErr w:type="spellStart"/>
            <w:r>
              <w:rPr>
                <w:rFonts w:cs="Arial"/>
                <w:i/>
                <w:iCs/>
                <w:sz w:val="16"/>
                <w:szCs w:val="16"/>
              </w:rPr>
              <w:t>naresianus</w:t>
            </w:r>
            <w:proofErr w:type="spellEnd"/>
            <w:r>
              <w:rPr>
                <w:rFonts w:cs="Arial"/>
                <w:i/>
                <w:iCs/>
                <w:sz w:val="16"/>
                <w:szCs w:val="16"/>
              </w:rPr>
              <w:t>#</w:t>
            </w:r>
          </w:p>
        </w:tc>
        <w:tc>
          <w:tcPr>
            <w:tcW w:w="3685" w:type="dxa"/>
            <w:vAlign w:val="bottom"/>
          </w:tcPr>
          <w:p w14:paraId="508B3892" w14:textId="2982D7A3"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A. Agassiz, 1879</w:t>
            </w:r>
          </w:p>
        </w:tc>
        <w:tc>
          <w:tcPr>
            <w:tcW w:w="1134" w:type="dxa"/>
            <w:vAlign w:val="bottom"/>
          </w:tcPr>
          <w:p w14:paraId="080610A2" w14:textId="17941C0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6BB8D74A" w14:textId="28046B8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2D958F76"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58CFBFC" w14:textId="7F078FB4"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3CABE231" w14:textId="6BF5DFF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Echinoidea</w:t>
            </w:r>
            <w:proofErr w:type="spellEnd"/>
          </w:p>
        </w:tc>
        <w:tc>
          <w:tcPr>
            <w:tcW w:w="1701" w:type="dxa"/>
            <w:vAlign w:val="bottom"/>
          </w:tcPr>
          <w:p w14:paraId="29113E28" w14:textId="07147F8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Spatangoida</w:t>
            </w:r>
            <w:proofErr w:type="spellEnd"/>
          </w:p>
        </w:tc>
        <w:tc>
          <w:tcPr>
            <w:tcW w:w="1985" w:type="dxa"/>
            <w:vAlign w:val="bottom"/>
          </w:tcPr>
          <w:p w14:paraId="158A3B88" w14:textId="73D1B9F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Aeropsidae</w:t>
            </w:r>
            <w:proofErr w:type="spellEnd"/>
          </w:p>
        </w:tc>
        <w:tc>
          <w:tcPr>
            <w:tcW w:w="2693" w:type="dxa"/>
            <w:vAlign w:val="bottom"/>
          </w:tcPr>
          <w:p w14:paraId="731A9051" w14:textId="4B96A65B"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Aeropsis</w:t>
            </w:r>
            <w:proofErr w:type="spellEnd"/>
            <w:r>
              <w:rPr>
                <w:rFonts w:cs="Arial"/>
                <w:i/>
                <w:iCs/>
                <w:sz w:val="16"/>
                <w:szCs w:val="16"/>
              </w:rPr>
              <w:t xml:space="preserve"> fulva#</w:t>
            </w:r>
          </w:p>
        </w:tc>
        <w:tc>
          <w:tcPr>
            <w:tcW w:w="3685" w:type="dxa"/>
            <w:vAlign w:val="bottom"/>
          </w:tcPr>
          <w:p w14:paraId="5D1F714E" w14:textId="1B0A984B"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(A. Agassiz, 1898)</w:t>
            </w:r>
          </w:p>
        </w:tc>
        <w:tc>
          <w:tcPr>
            <w:tcW w:w="1134" w:type="dxa"/>
            <w:vAlign w:val="bottom"/>
          </w:tcPr>
          <w:p w14:paraId="1A4A9D2C" w14:textId="78E9B18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B7C60AD" w14:textId="384BD2E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3C8F9D3D"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DAD67B3" w14:textId="7C9F95E3"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607022F4" w14:textId="47C189A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Echinoidea</w:t>
            </w:r>
            <w:proofErr w:type="spellEnd"/>
          </w:p>
        </w:tc>
        <w:tc>
          <w:tcPr>
            <w:tcW w:w="1701" w:type="dxa"/>
            <w:vAlign w:val="bottom"/>
          </w:tcPr>
          <w:p w14:paraId="48F9DE2E" w14:textId="1AC2FD0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Spatangoida</w:t>
            </w:r>
            <w:proofErr w:type="spellEnd"/>
          </w:p>
        </w:tc>
        <w:tc>
          <w:tcPr>
            <w:tcW w:w="1985" w:type="dxa"/>
            <w:vAlign w:val="bottom"/>
          </w:tcPr>
          <w:p w14:paraId="34CD67FF" w14:textId="12FAD7C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Brissidae</w:t>
            </w:r>
            <w:proofErr w:type="spellEnd"/>
          </w:p>
        </w:tc>
        <w:tc>
          <w:tcPr>
            <w:tcW w:w="2693" w:type="dxa"/>
            <w:vAlign w:val="bottom"/>
          </w:tcPr>
          <w:p w14:paraId="471B80F2" w14:textId="213C4CF4"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Brissopsis</w:t>
            </w:r>
            <w:proofErr w:type="spellEnd"/>
            <w:r>
              <w:rPr>
                <w:rFonts w:cs="Arial"/>
                <w:i/>
                <w:iCs/>
                <w:sz w:val="16"/>
                <w:szCs w:val="16"/>
              </w:rPr>
              <w:t xml:space="preserve"> </w:t>
            </w:r>
            <w:proofErr w:type="spellStart"/>
            <w:r>
              <w:rPr>
                <w:rFonts w:cs="Arial"/>
                <w:i/>
                <w:iCs/>
                <w:sz w:val="16"/>
                <w:szCs w:val="16"/>
              </w:rPr>
              <w:t>pacifica</w:t>
            </w:r>
            <w:proofErr w:type="spellEnd"/>
            <w:r>
              <w:rPr>
                <w:rFonts w:cs="Arial"/>
                <w:i/>
                <w:iCs/>
                <w:sz w:val="16"/>
                <w:szCs w:val="16"/>
              </w:rPr>
              <w:t>#</w:t>
            </w:r>
          </w:p>
        </w:tc>
        <w:tc>
          <w:tcPr>
            <w:tcW w:w="3685" w:type="dxa"/>
            <w:vAlign w:val="bottom"/>
          </w:tcPr>
          <w:p w14:paraId="052E9F8E" w14:textId="481E8859"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(A. Agassiz, 1898)</w:t>
            </w:r>
          </w:p>
        </w:tc>
        <w:tc>
          <w:tcPr>
            <w:tcW w:w="1134" w:type="dxa"/>
            <w:vAlign w:val="bottom"/>
          </w:tcPr>
          <w:p w14:paraId="68ABC3AE" w14:textId="778253E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207ED3CA" w14:textId="5DD930D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5906DEF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C8FF11E" w14:textId="7F249F96"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6922026F" w14:textId="3B728E9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Echinoidea</w:t>
            </w:r>
            <w:proofErr w:type="spellEnd"/>
          </w:p>
        </w:tc>
        <w:tc>
          <w:tcPr>
            <w:tcW w:w="1701" w:type="dxa"/>
            <w:vAlign w:val="bottom"/>
          </w:tcPr>
          <w:p w14:paraId="58C443F3" w14:textId="5ED110E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Spatangoida</w:t>
            </w:r>
            <w:proofErr w:type="spellEnd"/>
          </w:p>
        </w:tc>
        <w:tc>
          <w:tcPr>
            <w:tcW w:w="1985" w:type="dxa"/>
            <w:vAlign w:val="bottom"/>
          </w:tcPr>
          <w:p w14:paraId="7C6FA321" w14:textId="3C61D03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Hemiasteridae</w:t>
            </w:r>
            <w:proofErr w:type="spellEnd"/>
          </w:p>
        </w:tc>
        <w:tc>
          <w:tcPr>
            <w:tcW w:w="2693" w:type="dxa"/>
            <w:vAlign w:val="bottom"/>
          </w:tcPr>
          <w:p w14:paraId="61D231BB" w14:textId="6541E1A2"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Holanthus</w:t>
            </w:r>
            <w:proofErr w:type="spellEnd"/>
            <w:r>
              <w:rPr>
                <w:rFonts w:cs="Arial"/>
                <w:i/>
                <w:iCs/>
                <w:sz w:val="16"/>
                <w:szCs w:val="16"/>
              </w:rPr>
              <w:t xml:space="preserve"> tenuis#</w:t>
            </w:r>
          </w:p>
        </w:tc>
        <w:tc>
          <w:tcPr>
            <w:tcW w:w="3685" w:type="dxa"/>
            <w:vAlign w:val="bottom"/>
          </w:tcPr>
          <w:p w14:paraId="57CABFCE" w14:textId="3A9965AB"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(A. Agassiz, 1898)</w:t>
            </w:r>
          </w:p>
        </w:tc>
        <w:tc>
          <w:tcPr>
            <w:tcW w:w="1134" w:type="dxa"/>
            <w:vAlign w:val="bottom"/>
          </w:tcPr>
          <w:p w14:paraId="182D18C1" w14:textId="48F82A0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151B7291" w14:textId="7370111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0BDBB6FC"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7A4B611" w14:textId="1C7BFD65"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04E9B28D" w14:textId="42DCA65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Echinoidea</w:t>
            </w:r>
            <w:proofErr w:type="spellEnd"/>
          </w:p>
        </w:tc>
        <w:tc>
          <w:tcPr>
            <w:tcW w:w="1701" w:type="dxa"/>
            <w:vAlign w:val="bottom"/>
          </w:tcPr>
          <w:p w14:paraId="14736ED1" w14:textId="1920F18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Spatangoida</w:t>
            </w:r>
            <w:proofErr w:type="spellEnd"/>
          </w:p>
        </w:tc>
        <w:tc>
          <w:tcPr>
            <w:tcW w:w="1985" w:type="dxa"/>
            <w:vAlign w:val="bottom"/>
          </w:tcPr>
          <w:p w14:paraId="2B6F061E" w14:textId="34F911B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Loveniidae</w:t>
            </w:r>
            <w:proofErr w:type="spellEnd"/>
          </w:p>
        </w:tc>
        <w:tc>
          <w:tcPr>
            <w:tcW w:w="2693" w:type="dxa"/>
            <w:vAlign w:val="bottom"/>
          </w:tcPr>
          <w:p w14:paraId="5D4A7D98" w14:textId="2C9E7FBB"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Araeolampas</w:t>
            </w:r>
            <w:proofErr w:type="spellEnd"/>
            <w:r>
              <w:rPr>
                <w:rFonts w:cs="Arial"/>
                <w:i/>
                <w:iCs/>
                <w:sz w:val="16"/>
                <w:szCs w:val="16"/>
              </w:rPr>
              <w:t xml:space="preserve"> fulva#</w:t>
            </w:r>
          </w:p>
        </w:tc>
        <w:tc>
          <w:tcPr>
            <w:tcW w:w="3685" w:type="dxa"/>
            <w:vAlign w:val="bottom"/>
          </w:tcPr>
          <w:p w14:paraId="0DC1221D" w14:textId="0A0C7E1A"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(A. Agassiz, 1879)</w:t>
            </w:r>
          </w:p>
        </w:tc>
        <w:tc>
          <w:tcPr>
            <w:tcW w:w="1134" w:type="dxa"/>
            <w:vAlign w:val="bottom"/>
          </w:tcPr>
          <w:p w14:paraId="4546699C" w14:textId="06852AE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394E4C8E" w14:textId="3DCCD15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5F7ADA03"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7079B65" w14:textId="50E4E642"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49E12DDC" w14:textId="6EC6D9C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Echinoidea</w:t>
            </w:r>
            <w:proofErr w:type="spellEnd"/>
          </w:p>
        </w:tc>
        <w:tc>
          <w:tcPr>
            <w:tcW w:w="1701" w:type="dxa"/>
            <w:vAlign w:val="bottom"/>
          </w:tcPr>
          <w:p w14:paraId="5EA9254A" w14:textId="24E20C4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Spatangoida</w:t>
            </w:r>
            <w:proofErr w:type="spellEnd"/>
          </w:p>
        </w:tc>
        <w:tc>
          <w:tcPr>
            <w:tcW w:w="1985" w:type="dxa"/>
            <w:vAlign w:val="bottom"/>
          </w:tcPr>
          <w:p w14:paraId="1A0875F5" w14:textId="4920716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Loveniidae</w:t>
            </w:r>
            <w:proofErr w:type="spellEnd"/>
          </w:p>
        </w:tc>
        <w:tc>
          <w:tcPr>
            <w:tcW w:w="2693" w:type="dxa"/>
            <w:vAlign w:val="bottom"/>
          </w:tcPr>
          <w:p w14:paraId="51A1E4F6" w14:textId="4D113F3E"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Echinocardium</w:t>
            </w:r>
            <w:proofErr w:type="spellEnd"/>
            <w:r>
              <w:rPr>
                <w:rFonts w:cs="Arial"/>
                <w:i/>
                <w:iCs/>
                <w:sz w:val="16"/>
                <w:szCs w:val="16"/>
              </w:rPr>
              <w:t xml:space="preserve"> </w:t>
            </w:r>
            <w:proofErr w:type="spellStart"/>
            <w:r>
              <w:rPr>
                <w:rFonts w:cs="Arial"/>
                <w:i/>
                <w:iCs/>
                <w:sz w:val="16"/>
                <w:szCs w:val="16"/>
              </w:rPr>
              <w:t>cordatum</w:t>
            </w:r>
            <w:proofErr w:type="spellEnd"/>
            <w:r>
              <w:rPr>
                <w:rFonts w:cs="Arial"/>
                <w:i/>
                <w:iCs/>
                <w:sz w:val="16"/>
                <w:szCs w:val="16"/>
              </w:rPr>
              <w:t>#</w:t>
            </w:r>
          </w:p>
        </w:tc>
        <w:tc>
          <w:tcPr>
            <w:tcW w:w="3685" w:type="dxa"/>
            <w:vAlign w:val="bottom"/>
          </w:tcPr>
          <w:p w14:paraId="4AD98A9B" w14:textId="1275BC01"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(Pennant, 1777)</w:t>
            </w:r>
          </w:p>
        </w:tc>
        <w:tc>
          <w:tcPr>
            <w:tcW w:w="1134" w:type="dxa"/>
            <w:vAlign w:val="bottom"/>
          </w:tcPr>
          <w:p w14:paraId="16A742F7" w14:textId="0669EDD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9C0AB5D" w14:textId="28D65AC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0DB709F8"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70A8D05" w14:textId="1BBAD521"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3AD0A9D2" w14:textId="2E8D79B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Echinoidea</w:t>
            </w:r>
            <w:proofErr w:type="spellEnd"/>
          </w:p>
        </w:tc>
        <w:tc>
          <w:tcPr>
            <w:tcW w:w="1701" w:type="dxa"/>
            <w:vAlign w:val="bottom"/>
          </w:tcPr>
          <w:p w14:paraId="720FAF2F" w14:textId="1112BC6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Spatangoida</w:t>
            </w:r>
            <w:proofErr w:type="spellEnd"/>
          </w:p>
        </w:tc>
        <w:tc>
          <w:tcPr>
            <w:tcW w:w="1985" w:type="dxa"/>
            <w:vAlign w:val="bottom"/>
          </w:tcPr>
          <w:p w14:paraId="5EC08C5E" w14:textId="449EA9A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Schizasteridae</w:t>
            </w:r>
            <w:proofErr w:type="spellEnd"/>
          </w:p>
        </w:tc>
        <w:tc>
          <w:tcPr>
            <w:tcW w:w="2693" w:type="dxa"/>
            <w:vAlign w:val="bottom"/>
          </w:tcPr>
          <w:p w14:paraId="1BD5DA60" w14:textId="16E67004"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Aceste</w:t>
            </w:r>
            <w:proofErr w:type="spellEnd"/>
            <w:r>
              <w:rPr>
                <w:rFonts w:cs="Arial"/>
                <w:i/>
                <w:iCs/>
                <w:sz w:val="16"/>
                <w:szCs w:val="16"/>
              </w:rPr>
              <w:t xml:space="preserve"> ovata</w:t>
            </w:r>
          </w:p>
        </w:tc>
        <w:tc>
          <w:tcPr>
            <w:tcW w:w="3685" w:type="dxa"/>
            <w:vAlign w:val="bottom"/>
          </w:tcPr>
          <w:p w14:paraId="762761C0" w14:textId="15639732"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A. Agassiz &amp; H.L. Clark, 1907</w:t>
            </w:r>
          </w:p>
        </w:tc>
        <w:tc>
          <w:tcPr>
            <w:tcW w:w="1134" w:type="dxa"/>
            <w:vAlign w:val="bottom"/>
          </w:tcPr>
          <w:p w14:paraId="5FDDEA86" w14:textId="6AF226C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5F7B068C" w14:textId="66C7C45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1C1DD60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2063228" w14:textId="37622F77"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02BEF1D1" w14:textId="0A35DE0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Echinoidea</w:t>
            </w:r>
            <w:proofErr w:type="spellEnd"/>
          </w:p>
        </w:tc>
        <w:tc>
          <w:tcPr>
            <w:tcW w:w="1701" w:type="dxa"/>
            <w:vAlign w:val="bottom"/>
          </w:tcPr>
          <w:p w14:paraId="724F84C3" w14:textId="671F041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Spatangoida</w:t>
            </w:r>
            <w:proofErr w:type="spellEnd"/>
          </w:p>
        </w:tc>
        <w:tc>
          <w:tcPr>
            <w:tcW w:w="1985" w:type="dxa"/>
            <w:vAlign w:val="bottom"/>
          </w:tcPr>
          <w:p w14:paraId="6FA522A0" w14:textId="19138CB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Schizasteridae</w:t>
            </w:r>
            <w:proofErr w:type="spellEnd"/>
          </w:p>
        </w:tc>
        <w:tc>
          <w:tcPr>
            <w:tcW w:w="2693" w:type="dxa"/>
            <w:vAlign w:val="bottom"/>
          </w:tcPr>
          <w:p w14:paraId="2D2E59B9" w14:textId="36A2C783"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Brisaster</w:t>
            </w:r>
            <w:proofErr w:type="spellEnd"/>
            <w:r>
              <w:rPr>
                <w:rFonts w:cs="Arial"/>
                <w:i/>
                <w:iCs/>
                <w:sz w:val="16"/>
                <w:szCs w:val="16"/>
              </w:rPr>
              <w:t xml:space="preserve"> </w:t>
            </w:r>
            <w:proofErr w:type="spellStart"/>
            <w:r>
              <w:rPr>
                <w:rFonts w:cs="Arial"/>
                <w:i/>
                <w:iCs/>
                <w:sz w:val="16"/>
                <w:szCs w:val="16"/>
              </w:rPr>
              <w:t>latifrons</w:t>
            </w:r>
            <w:proofErr w:type="spellEnd"/>
            <w:r>
              <w:rPr>
                <w:rFonts w:cs="Arial"/>
                <w:i/>
                <w:iCs/>
                <w:sz w:val="16"/>
                <w:szCs w:val="16"/>
              </w:rPr>
              <w:t>#</w:t>
            </w:r>
          </w:p>
        </w:tc>
        <w:tc>
          <w:tcPr>
            <w:tcW w:w="3685" w:type="dxa"/>
            <w:vAlign w:val="bottom"/>
          </w:tcPr>
          <w:p w14:paraId="6634E2F3" w14:textId="55FE4A83"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(A. Agassiz, 1898)</w:t>
            </w:r>
          </w:p>
        </w:tc>
        <w:tc>
          <w:tcPr>
            <w:tcW w:w="1134" w:type="dxa"/>
            <w:vAlign w:val="bottom"/>
          </w:tcPr>
          <w:p w14:paraId="15F36ED4" w14:textId="42A671E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6EF79BB" w14:textId="066C973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5158999F"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FA95F67" w14:textId="4D73C44C"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5FBDD279" w14:textId="1025B3D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104066EB" w14:textId="4F07250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Apodida</w:t>
            </w:r>
            <w:proofErr w:type="spellEnd"/>
          </w:p>
        </w:tc>
        <w:tc>
          <w:tcPr>
            <w:tcW w:w="1985" w:type="dxa"/>
            <w:vAlign w:val="bottom"/>
          </w:tcPr>
          <w:p w14:paraId="11B8FB9F" w14:textId="1A5114E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Synaptidae</w:t>
            </w:r>
            <w:proofErr w:type="spellEnd"/>
          </w:p>
        </w:tc>
        <w:tc>
          <w:tcPr>
            <w:tcW w:w="2693" w:type="dxa"/>
            <w:vAlign w:val="bottom"/>
          </w:tcPr>
          <w:p w14:paraId="0099C9B9" w14:textId="492D1EA6"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Protankyra</w:t>
            </w:r>
            <w:proofErr w:type="spellEnd"/>
            <w:r>
              <w:rPr>
                <w:rFonts w:cs="Arial"/>
                <w:i/>
                <w:iCs/>
                <w:sz w:val="16"/>
                <w:szCs w:val="16"/>
              </w:rPr>
              <w:t xml:space="preserve"> </w:t>
            </w:r>
            <w:proofErr w:type="spellStart"/>
            <w:r>
              <w:rPr>
                <w:rFonts w:cs="Arial"/>
                <w:i/>
                <w:iCs/>
                <w:sz w:val="16"/>
                <w:szCs w:val="16"/>
              </w:rPr>
              <w:t>brychia</w:t>
            </w:r>
            <w:proofErr w:type="spellEnd"/>
            <w:r>
              <w:rPr>
                <w:rFonts w:cs="Arial"/>
                <w:i/>
                <w:iCs/>
                <w:sz w:val="16"/>
                <w:szCs w:val="16"/>
              </w:rPr>
              <w:t>#</w:t>
            </w:r>
          </w:p>
        </w:tc>
        <w:tc>
          <w:tcPr>
            <w:tcW w:w="3685" w:type="dxa"/>
            <w:vAlign w:val="bottom"/>
          </w:tcPr>
          <w:p w14:paraId="26DC7236" w14:textId="1A026B13"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(Verrill, 1885)</w:t>
            </w:r>
          </w:p>
        </w:tc>
        <w:tc>
          <w:tcPr>
            <w:tcW w:w="1134" w:type="dxa"/>
            <w:vAlign w:val="bottom"/>
          </w:tcPr>
          <w:p w14:paraId="72163757" w14:textId="4B11BB8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955F303" w14:textId="0253AD5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6F2E9404"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F0A594E" w14:textId="7897B39A"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5B10D86E" w14:textId="0D82315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304BDEA9" w14:textId="6B81250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Dendrochirotida</w:t>
            </w:r>
            <w:proofErr w:type="spellEnd"/>
          </w:p>
        </w:tc>
        <w:tc>
          <w:tcPr>
            <w:tcW w:w="1985" w:type="dxa"/>
            <w:vAlign w:val="bottom"/>
          </w:tcPr>
          <w:p w14:paraId="69A9C60B" w14:textId="6A87A99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Cucumariidae</w:t>
            </w:r>
            <w:proofErr w:type="spellEnd"/>
          </w:p>
        </w:tc>
        <w:tc>
          <w:tcPr>
            <w:tcW w:w="2693" w:type="dxa"/>
            <w:vAlign w:val="bottom"/>
          </w:tcPr>
          <w:p w14:paraId="311F8D3B" w14:textId="0C3503AE"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Abyssocucumis</w:t>
            </w:r>
            <w:proofErr w:type="spellEnd"/>
            <w:r>
              <w:rPr>
                <w:rFonts w:cs="Arial"/>
                <w:i/>
                <w:iCs/>
                <w:sz w:val="16"/>
                <w:szCs w:val="16"/>
              </w:rPr>
              <w:t xml:space="preserve"> abyssorum#</w:t>
            </w:r>
          </w:p>
        </w:tc>
        <w:tc>
          <w:tcPr>
            <w:tcW w:w="3685" w:type="dxa"/>
            <w:vAlign w:val="bottom"/>
          </w:tcPr>
          <w:p w14:paraId="2279E63B" w14:textId="1C63BAAD"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Théel</w:t>
            </w:r>
            <w:proofErr w:type="spellEnd"/>
            <w:r>
              <w:rPr>
                <w:rFonts w:cs="Arial"/>
                <w:sz w:val="16"/>
                <w:szCs w:val="16"/>
              </w:rPr>
              <w:t>, 1886)</w:t>
            </w:r>
          </w:p>
        </w:tc>
        <w:tc>
          <w:tcPr>
            <w:tcW w:w="1134" w:type="dxa"/>
            <w:vAlign w:val="bottom"/>
          </w:tcPr>
          <w:p w14:paraId="39821816" w14:textId="649D2A8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4EE2D5BD" w14:textId="7C7579F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4B1F967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8F14DEB" w14:textId="0472334E"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0C4722F1" w14:textId="69EBB7A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2014209D" w14:textId="747B1B5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Dendrochirotida</w:t>
            </w:r>
            <w:proofErr w:type="spellEnd"/>
          </w:p>
        </w:tc>
        <w:tc>
          <w:tcPr>
            <w:tcW w:w="1985" w:type="dxa"/>
            <w:vAlign w:val="bottom"/>
          </w:tcPr>
          <w:p w14:paraId="3F33EF31" w14:textId="47B4B26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Cucumariidae</w:t>
            </w:r>
            <w:proofErr w:type="spellEnd"/>
          </w:p>
        </w:tc>
        <w:tc>
          <w:tcPr>
            <w:tcW w:w="2693" w:type="dxa"/>
            <w:vAlign w:val="bottom"/>
          </w:tcPr>
          <w:p w14:paraId="466C0191" w14:textId="5EBF073E"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Abyssocucumis</w:t>
            </w:r>
            <w:proofErr w:type="spellEnd"/>
            <w:r>
              <w:rPr>
                <w:rFonts w:cs="Arial"/>
                <w:i/>
                <w:iCs/>
                <w:sz w:val="16"/>
                <w:szCs w:val="16"/>
              </w:rPr>
              <w:t xml:space="preserve"> </w:t>
            </w:r>
            <w:proofErr w:type="spellStart"/>
            <w:r>
              <w:rPr>
                <w:rFonts w:cs="Arial"/>
                <w:i/>
                <w:iCs/>
                <w:sz w:val="16"/>
                <w:szCs w:val="16"/>
              </w:rPr>
              <w:t>albatrossi</w:t>
            </w:r>
            <w:proofErr w:type="spellEnd"/>
            <w:r>
              <w:rPr>
                <w:rFonts w:cs="Arial"/>
                <w:i/>
                <w:iCs/>
                <w:sz w:val="16"/>
                <w:szCs w:val="16"/>
              </w:rPr>
              <w:t>#</w:t>
            </w:r>
          </w:p>
        </w:tc>
        <w:tc>
          <w:tcPr>
            <w:tcW w:w="3685" w:type="dxa"/>
            <w:vAlign w:val="bottom"/>
          </w:tcPr>
          <w:p w14:paraId="3884FE8E" w14:textId="6F7914FE"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Cherbonnier</w:t>
            </w:r>
            <w:proofErr w:type="spellEnd"/>
            <w:r>
              <w:rPr>
                <w:rFonts w:cs="Arial"/>
                <w:sz w:val="16"/>
                <w:szCs w:val="16"/>
              </w:rPr>
              <w:t>, 1941)</w:t>
            </w:r>
          </w:p>
        </w:tc>
        <w:tc>
          <w:tcPr>
            <w:tcW w:w="1134" w:type="dxa"/>
            <w:vAlign w:val="bottom"/>
          </w:tcPr>
          <w:p w14:paraId="6126501F" w14:textId="645CBB0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15DC9A7E" w14:textId="54802B0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0728D3A4"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5DBF9AC" w14:textId="093D39DA"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3305F5EE" w14:textId="30ED887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06B87904" w14:textId="473E6F5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Dendrochirotida</w:t>
            </w:r>
            <w:proofErr w:type="spellEnd"/>
          </w:p>
        </w:tc>
        <w:tc>
          <w:tcPr>
            <w:tcW w:w="1985" w:type="dxa"/>
            <w:vAlign w:val="bottom"/>
          </w:tcPr>
          <w:p w14:paraId="6E0741DA" w14:textId="4252A9F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Ypsilothuriidae</w:t>
            </w:r>
            <w:proofErr w:type="spellEnd"/>
          </w:p>
        </w:tc>
        <w:tc>
          <w:tcPr>
            <w:tcW w:w="2693" w:type="dxa"/>
            <w:vAlign w:val="bottom"/>
          </w:tcPr>
          <w:p w14:paraId="27763944" w14:textId="7F452C61"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Ypsilothuria</w:t>
            </w:r>
            <w:proofErr w:type="spellEnd"/>
            <w:r>
              <w:rPr>
                <w:rFonts w:cs="Arial"/>
                <w:i/>
                <w:iCs/>
                <w:sz w:val="16"/>
                <w:szCs w:val="16"/>
              </w:rPr>
              <w:t xml:space="preserve"> </w:t>
            </w:r>
            <w:proofErr w:type="spellStart"/>
            <w:r>
              <w:rPr>
                <w:rFonts w:cs="Arial"/>
                <w:i/>
                <w:iCs/>
                <w:sz w:val="16"/>
                <w:szCs w:val="16"/>
              </w:rPr>
              <w:t>bitentaculata</w:t>
            </w:r>
            <w:proofErr w:type="spellEnd"/>
            <w:r>
              <w:rPr>
                <w:rFonts w:cs="Arial"/>
                <w:i/>
                <w:iCs/>
                <w:sz w:val="16"/>
                <w:szCs w:val="16"/>
              </w:rPr>
              <w:t>#</w:t>
            </w:r>
          </w:p>
        </w:tc>
        <w:tc>
          <w:tcPr>
            <w:tcW w:w="3685" w:type="dxa"/>
            <w:vAlign w:val="bottom"/>
          </w:tcPr>
          <w:p w14:paraId="7D7F9CEC" w14:textId="6B458D6E"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(Ludwig, 1893)</w:t>
            </w:r>
          </w:p>
        </w:tc>
        <w:tc>
          <w:tcPr>
            <w:tcW w:w="1134" w:type="dxa"/>
            <w:vAlign w:val="bottom"/>
          </w:tcPr>
          <w:p w14:paraId="23B404EB" w14:textId="1684D07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4C2D7686" w14:textId="003D5B5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7F83EAB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44BEFB4" w14:textId="4DCF5248"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30379DEA" w14:textId="4C91472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60B1E575" w14:textId="3F66E28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23BCB656" w14:textId="4B9598E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Elpidiidae</w:t>
            </w:r>
            <w:proofErr w:type="spellEnd"/>
          </w:p>
        </w:tc>
        <w:tc>
          <w:tcPr>
            <w:tcW w:w="2693" w:type="dxa"/>
            <w:vAlign w:val="bottom"/>
          </w:tcPr>
          <w:p w14:paraId="19ABCC40" w14:textId="7776CF0E"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Achlyonice</w:t>
            </w:r>
            <w:proofErr w:type="spellEnd"/>
            <w:r>
              <w:rPr>
                <w:rFonts w:cs="Arial"/>
                <w:i/>
                <w:iCs/>
                <w:sz w:val="16"/>
                <w:szCs w:val="16"/>
              </w:rPr>
              <w:t xml:space="preserve"> </w:t>
            </w:r>
            <w:proofErr w:type="spellStart"/>
            <w:r>
              <w:rPr>
                <w:rFonts w:cs="Arial"/>
                <w:i/>
                <w:iCs/>
                <w:sz w:val="16"/>
                <w:szCs w:val="16"/>
              </w:rPr>
              <w:t>ecalcarea</w:t>
            </w:r>
            <w:proofErr w:type="spellEnd"/>
            <w:r>
              <w:rPr>
                <w:rFonts w:cs="Arial"/>
                <w:i/>
                <w:iCs/>
                <w:sz w:val="16"/>
                <w:szCs w:val="16"/>
              </w:rPr>
              <w:t>#</w:t>
            </w:r>
          </w:p>
        </w:tc>
        <w:tc>
          <w:tcPr>
            <w:tcW w:w="3685" w:type="dxa"/>
            <w:vAlign w:val="bottom"/>
          </w:tcPr>
          <w:p w14:paraId="6EC75FE8" w14:textId="0558500A"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Théel</w:t>
            </w:r>
            <w:proofErr w:type="spellEnd"/>
            <w:r>
              <w:rPr>
                <w:rFonts w:cs="Arial"/>
                <w:sz w:val="16"/>
                <w:szCs w:val="16"/>
              </w:rPr>
              <w:t>, 1879</w:t>
            </w:r>
          </w:p>
        </w:tc>
        <w:tc>
          <w:tcPr>
            <w:tcW w:w="1134" w:type="dxa"/>
            <w:vAlign w:val="bottom"/>
          </w:tcPr>
          <w:p w14:paraId="71B72B02" w14:textId="1D7ABA2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1AF9E2F1" w14:textId="0843D05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0BF3A352"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2D0BDBC" w14:textId="6872C542"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1D0B98F6" w14:textId="0E99B09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60F7C9AB" w14:textId="09A25DF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1D008DB9" w14:textId="2CC341D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Elpidiidae</w:t>
            </w:r>
            <w:proofErr w:type="spellEnd"/>
          </w:p>
        </w:tc>
        <w:tc>
          <w:tcPr>
            <w:tcW w:w="2693" w:type="dxa"/>
            <w:vAlign w:val="bottom"/>
          </w:tcPr>
          <w:p w14:paraId="3949BB90" w14:textId="11781FD3"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Amperima</w:t>
            </w:r>
            <w:proofErr w:type="spellEnd"/>
            <w:r>
              <w:rPr>
                <w:rFonts w:cs="Arial"/>
                <w:i/>
                <w:iCs/>
                <w:sz w:val="16"/>
                <w:szCs w:val="16"/>
              </w:rPr>
              <w:t xml:space="preserve"> </w:t>
            </w:r>
            <w:proofErr w:type="spellStart"/>
            <w:r>
              <w:rPr>
                <w:rFonts w:cs="Arial"/>
                <w:i/>
                <w:iCs/>
                <w:sz w:val="16"/>
                <w:szCs w:val="16"/>
              </w:rPr>
              <w:t>naresi</w:t>
            </w:r>
            <w:proofErr w:type="spellEnd"/>
            <w:r>
              <w:rPr>
                <w:rFonts w:cs="Arial"/>
                <w:i/>
                <w:iCs/>
                <w:sz w:val="16"/>
                <w:szCs w:val="16"/>
              </w:rPr>
              <w:t>#</w:t>
            </w:r>
          </w:p>
        </w:tc>
        <w:tc>
          <w:tcPr>
            <w:tcW w:w="3685" w:type="dxa"/>
            <w:vAlign w:val="bottom"/>
          </w:tcPr>
          <w:p w14:paraId="5CAD567B" w14:textId="1DE61B6F"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Théel</w:t>
            </w:r>
            <w:proofErr w:type="spellEnd"/>
            <w:r>
              <w:rPr>
                <w:rFonts w:cs="Arial"/>
                <w:sz w:val="16"/>
                <w:szCs w:val="16"/>
              </w:rPr>
              <w:t>, 1882)</w:t>
            </w:r>
          </w:p>
        </w:tc>
        <w:tc>
          <w:tcPr>
            <w:tcW w:w="1134" w:type="dxa"/>
            <w:vAlign w:val="bottom"/>
          </w:tcPr>
          <w:p w14:paraId="00DB9E5B" w14:textId="53027C0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0456AB3B" w14:textId="215BFDF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1FD38010"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CCD3832" w14:textId="42A5EE7A"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07F1A19A" w14:textId="7A83590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5BD148EA" w14:textId="255ABBE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06E72D27" w14:textId="79EE7DA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Elpidiidae</w:t>
            </w:r>
            <w:proofErr w:type="spellEnd"/>
          </w:p>
        </w:tc>
        <w:tc>
          <w:tcPr>
            <w:tcW w:w="2693" w:type="dxa"/>
            <w:vAlign w:val="bottom"/>
          </w:tcPr>
          <w:p w14:paraId="6DBBD31C" w14:textId="0CC4B36D"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Amperima</w:t>
            </w:r>
            <w:proofErr w:type="spellEnd"/>
            <w:r>
              <w:rPr>
                <w:rFonts w:cs="Arial"/>
                <w:i/>
                <w:iCs/>
                <w:sz w:val="16"/>
                <w:szCs w:val="16"/>
              </w:rPr>
              <w:t xml:space="preserve"> rosea</w:t>
            </w:r>
          </w:p>
        </w:tc>
        <w:tc>
          <w:tcPr>
            <w:tcW w:w="3685" w:type="dxa"/>
            <w:vAlign w:val="bottom"/>
          </w:tcPr>
          <w:p w14:paraId="599EBDE0" w14:textId="113B870D"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(E. Perrier, 1886)</w:t>
            </w:r>
          </w:p>
        </w:tc>
        <w:tc>
          <w:tcPr>
            <w:tcW w:w="1134" w:type="dxa"/>
            <w:vAlign w:val="bottom"/>
          </w:tcPr>
          <w:p w14:paraId="39E71903" w14:textId="4E1F927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1B74B5F" w14:textId="2C4285D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5B1C9E67"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FE4A5BB" w14:textId="232538CC"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51B6A816" w14:textId="40C4340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675B33D3" w14:textId="579E515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30E00BB5" w14:textId="7D345B0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Elpidiidae</w:t>
            </w:r>
            <w:proofErr w:type="spellEnd"/>
          </w:p>
        </w:tc>
        <w:tc>
          <w:tcPr>
            <w:tcW w:w="2693" w:type="dxa"/>
            <w:vAlign w:val="bottom"/>
          </w:tcPr>
          <w:p w14:paraId="1E2DE15E" w14:textId="5D2E58F6"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Peniagone </w:t>
            </w:r>
            <w:proofErr w:type="spellStart"/>
            <w:r>
              <w:rPr>
                <w:rFonts w:cs="Arial"/>
                <w:i/>
                <w:iCs/>
                <w:sz w:val="16"/>
                <w:szCs w:val="16"/>
              </w:rPr>
              <w:t>diaphana</w:t>
            </w:r>
            <w:proofErr w:type="spellEnd"/>
          </w:p>
        </w:tc>
        <w:tc>
          <w:tcPr>
            <w:tcW w:w="3685" w:type="dxa"/>
            <w:vAlign w:val="bottom"/>
          </w:tcPr>
          <w:p w14:paraId="612B98FB" w14:textId="6A3B414A"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Théel</w:t>
            </w:r>
            <w:proofErr w:type="spellEnd"/>
            <w:r>
              <w:rPr>
                <w:rFonts w:cs="Arial"/>
                <w:sz w:val="16"/>
                <w:szCs w:val="16"/>
              </w:rPr>
              <w:t>, 1882)</w:t>
            </w:r>
          </w:p>
        </w:tc>
        <w:tc>
          <w:tcPr>
            <w:tcW w:w="1134" w:type="dxa"/>
            <w:vAlign w:val="bottom"/>
          </w:tcPr>
          <w:p w14:paraId="6098BA1C" w14:textId="2887922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5E28B7B6" w14:textId="73FF133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00F1F45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3F5B4B9" w14:textId="314B1D54"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34231F35" w14:textId="0210AFA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427113CA" w14:textId="6D1A66F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0710F691" w14:textId="2A93870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Elpidiidae</w:t>
            </w:r>
            <w:proofErr w:type="spellEnd"/>
          </w:p>
        </w:tc>
        <w:tc>
          <w:tcPr>
            <w:tcW w:w="2693" w:type="dxa"/>
            <w:vAlign w:val="bottom"/>
          </w:tcPr>
          <w:p w14:paraId="30CFC569" w14:textId="1CC1648B"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Peniagone </w:t>
            </w:r>
            <w:proofErr w:type="spellStart"/>
            <w:r>
              <w:rPr>
                <w:rFonts w:cs="Arial"/>
                <w:i/>
                <w:iCs/>
                <w:sz w:val="16"/>
                <w:szCs w:val="16"/>
              </w:rPr>
              <w:t>elongata</w:t>
            </w:r>
            <w:proofErr w:type="spellEnd"/>
          </w:p>
        </w:tc>
        <w:tc>
          <w:tcPr>
            <w:tcW w:w="3685" w:type="dxa"/>
            <w:vAlign w:val="bottom"/>
          </w:tcPr>
          <w:p w14:paraId="2DD5117B" w14:textId="6A740A54"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Théel</w:t>
            </w:r>
            <w:proofErr w:type="spellEnd"/>
            <w:r>
              <w:rPr>
                <w:rFonts w:cs="Arial"/>
                <w:sz w:val="16"/>
                <w:szCs w:val="16"/>
              </w:rPr>
              <w:t>, 1879)</w:t>
            </w:r>
          </w:p>
        </w:tc>
        <w:tc>
          <w:tcPr>
            <w:tcW w:w="1134" w:type="dxa"/>
            <w:vAlign w:val="bottom"/>
          </w:tcPr>
          <w:p w14:paraId="620C6855" w14:textId="74D70C4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110B7E1E" w14:textId="78FF76A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22E75183"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D371387" w14:textId="68B88DED"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4F51A28" w14:textId="5995588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69F935FD" w14:textId="5070D6E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1899135D" w14:textId="03D681B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Elpidiidae</w:t>
            </w:r>
            <w:proofErr w:type="spellEnd"/>
          </w:p>
        </w:tc>
        <w:tc>
          <w:tcPr>
            <w:tcW w:w="2693" w:type="dxa"/>
            <w:vAlign w:val="bottom"/>
          </w:tcPr>
          <w:p w14:paraId="43889234" w14:textId="63C27F64"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Peniagone </w:t>
            </w:r>
            <w:proofErr w:type="spellStart"/>
            <w:r>
              <w:rPr>
                <w:rFonts w:cs="Arial"/>
                <w:i/>
                <w:iCs/>
                <w:sz w:val="16"/>
                <w:szCs w:val="16"/>
              </w:rPr>
              <w:t>gracilis</w:t>
            </w:r>
            <w:proofErr w:type="spellEnd"/>
            <w:r>
              <w:rPr>
                <w:rFonts w:cs="Arial"/>
                <w:i/>
                <w:iCs/>
                <w:sz w:val="16"/>
                <w:szCs w:val="16"/>
              </w:rPr>
              <w:t>#</w:t>
            </w:r>
          </w:p>
        </w:tc>
        <w:tc>
          <w:tcPr>
            <w:tcW w:w="3685" w:type="dxa"/>
            <w:vAlign w:val="bottom"/>
          </w:tcPr>
          <w:p w14:paraId="695DB04D" w14:textId="18BB7A23"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(Ludwig, 1893)</w:t>
            </w:r>
          </w:p>
        </w:tc>
        <w:tc>
          <w:tcPr>
            <w:tcW w:w="1134" w:type="dxa"/>
            <w:vAlign w:val="bottom"/>
          </w:tcPr>
          <w:p w14:paraId="4A416AE4" w14:textId="7842158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4AAE7C67" w14:textId="1A4014A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66BB0D80"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F2EDD1E" w14:textId="56A1F07B"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63E58929" w14:textId="40D0985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77CBCBBF" w14:textId="084D61D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60546721" w14:textId="21E9C78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Elpidiidae</w:t>
            </w:r>
            <w:proofErr w:type="spellEnd"/>
          </w:p>
        </w:tc>
        <w:tc>
          <w:tcPr>
            <w:tcW w:w="2693" w:type="dxa"/>
            <w:vAlign w:val="bottom"/>
          </w:tcPr>
          <w:p w14:paraId="210549DC" w14:textId="1AC1D7EF"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Peniagone intermedia#</w:t>
            </w:r>
          </w:p>
        </w:tc>
        <w:tc>
          <w:tcPr>
            <w:tcW w:w="3685" w:type="dxa"/>
            <w:vAlign w:val="bottom"/>
          </w:tcPr>
          <w:p w14:paraId="62EF53D6" w14:textId="455E91E0"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Ludwig, 1893</w:t>
            </w:r>
          </w:p>
        </w:tc>
        <w:tc>
          <w:tcPr>
            <w:tcW w:w="1134" w:type="dxa"/>
            <w:vAlign w:val="bottom"/>
          </w:tcPr>
          <w:p w14:paraId="12702D8F" w14:textId="57D5B3F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490813E" w14:textId="3C670A7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00B230A4"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101C995" w14:textId="514514B0"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C9F2A0E" w14:textId="05DE2D1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711D1527" w14:textId="173ED84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03C1709C" w14:textId="46F5475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Elpidiidae</w:t>
            </w:r>
            <w:proofErr w:type="spellEnd"/>
          </w:p>
        </w:tc>
        <w:tc>
          <w:tcPr>
            <w:tcW w:w="2693" w:type="dxa"/>
            <w:vAlign w:val="bottom"/>
          </w:tcPr>
          <w:p w14:paraId="2F09B277" w14:textId="7FBE3ACE"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b/>
                <w:bCs/>
                <w:i/>
                <w:iCs/>
                <w:sz w:val="16"/>
                <w:szCs w:val="16"/>
              </w:rPr>
              <w:t>Peniagone leander*</w:t>
            </w:r>
          </w:p>
        </w:tc>
        <w:tc>
          <w:tcPr>
            <w:tcW w:w="3685" w:type="dxa"/>
            <w:vAlign w:val="bottom"/>
          </w:tcPr>
          <w:p w14:paraId="22105600" w14:textId="7DD61A84"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Pawson &amp; Foell, 1986</w:t>
            </w:r>
          </w:p>
        </w:tc>
        <w:tc>
          <w:tcPr>
            <w:tcW w:w="1134" w:type="dxa"/>
            <w:vAlign w:val="bottom"/>
          </w:tcPr>
          <w:p w14:paraId="67BFFE83" w14:textId="160698B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4B93D07D" w14:textId="161DEEF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374707BA"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F00C644" w14:textId="41D4F6EC"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6BC2EB81" w14:textId="19CBE13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2FD1A023" w14:textId="62C5266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17F92453" w14:textId="1B17902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Elpidiidae</w:t>
            </w:r>
            <w:proofErr w:type="spellEnd"/>
          </w:p>
        </w:tc>
        <w:tc>
          <w:tcPr>
            <w:tcW w:w="2693" w:type="dxa"/>
            <w:vAlign w:val="bottom"/>
          </w:tcPr>
          <w:p w14:paraId="4BF3542D" w14:textId="6992451B"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Peniagone </w:t>
            </w:r>
            <w:proofErr w:type="spellStart"/>
            <w:r>
              <w:rPr>
                <w:rFonts w:cs="Arial"/>
                <w:i/>
                <w:iCs/>
                <w:sz w:val="16"/>
                <w:szCs w:val="16"/>
              </w:rPr>
              <w:t>papillata</w:t>
            </w:r>
            <w:proofErr w:type="spellEnd"/>
            <w:r>
              <w:rPr>
                <w:rFonts w:cs="Arial"/>
                <w:i/>
                <w:iCs/>
                <w:sz w:val="16"/>
                <w:szCs w:val="16"/>
              </w:rPr>
              <w:t>#</w:t>
            </w:r>
          </w:p>
        </w:tc>
        <w:tc>
          <w:tcPr>
            <w:tcW w:w="3685" w:type="dxa"/>
            <w:vAlign w:val="bottom"/>
          </w:tcPr>
          <w:p w14:paraId="50F11BE3" w14:textId="7CEE00B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Hansen, 1975</w:t>
            </w:r>
          </w:p>
        </w:tc>
        <w:tc>
          <w:tcPr>
            <w:tcW w:w="1134" w:type="dxa"/>
            <w:vAlign w:val="bottom"/>
          </w:tcPr>
          <w:p w14:paraId="4CC7AFA0" w14:textId="5929279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23A97700" w14:textId="1AE08BF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5E36D85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B004469" w14:textId="24012F23"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144D41D2" w14:textId="5225A37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72E2C850" w14:textId="571061A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012B99A8" w14:textId="658B44B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Elpidiidae</w:t>
            </w:r>
            <w:proofErr w:type="spellEnd"/>
          </w:p>
        </w:tc>
        <w:tc>
          <w:tcPr>
            <w:tcW w:w="2693" w:type="dxa"/>
            <w:vAlign w:val="bottom"/>
          </w:tcPr>
          <w:p w14:paraId="00B2676D" w14:textId="456C1561"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Peniagone purpurea#</w:t>
            </w:r>
          </w:p>
        </w:tc>
        <w:tc>
          <w:tcPr>
            <w:tcW w:w="3685" w:type="dxa"/>
            <w:vAlign w:val="bottom"/>
          </w:tcPr>
          <w:p w14:paraId="57366636" w14:textId="3E77223A"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Théel</w:t>
            </w:r>
            <w:proofErr w:type="spellEnd"/>
            <w:r>
              <w:rPr>
                <w:rFonts w:cs="Arial"/>
                <w:sz w:val="16"/>
                <w:szCs w:val="16"/>
              </w:rPr>
              <w:t>, 1882)</w:t>
            </w:r>
          </w:p>
        </w:tc>
        <w:tc>
          <w:tcPr>
            <w:tcW w:w="1134" w:type="dxa"/>
            <w:vAlign w:val="bottom"/>
          </w:tcPr>
          <w:p w14:paraId="5CFC11FF" w14:textId="7F4E30E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4D4B5634" w14:textId="75B7108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30A76C1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9156394" w14:textId="54ECA2A9"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449A21E5" w14:textId="6282F4E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68133537" w14:textId="21E6B87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43ED75D1" w14:textId="659CF48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Elpidiidae</w:t>
            </w:r>
            <w:proofErr w:type="spellEnd"/>
          </w:p>
        </w:tc>
        <w:tc>
          <w:tcPr>
            <w:tcW w:w="2693" w:type="dxa"/>
            <w:vAlign w:val="bottom"/>
          </w:tcPr>
          <w:p w14:paraId="07CDAFEA" w14:textId="152B5506"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Peniagone </w:t>
            </w:r>
            <w:proofErr w:type="spellStart"/>
            <w:r>
              <w:rPr>
                <w:rFonts w:cs="Arial"/>
                <w:i/>
                <w:iCs/>
                <w:sz w:val="16"/>
                <w:szCs w:val="16"/>
              </w:rPr>
              <w:t>vedeli</w:t>
            </w:r>
            <w:proofErr w:type="spellEnd"/>
          </w:p>
        </w:tc>
        <w:tc>
          <w:tcPr>
            <w:tcW w:w="3685" w:type="dxa"/>
            <w:vAlign w:val="bottom"/>
          </w:tcPr>
          <w:p w14:paraId="78E26771" w14:textId="7DF1D569"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Hansen, 1956</w:t>
            </w:r>
          </w:p>
        </w:tc>
        <w:tc>
          <w:tcPr>
            <w:tcW w:w="1134" w:type="dxa"/>
            <w:vAlign w:val="bottom"/>
          </w:tcPr>
          <w:p w14:paraId="20A7462D" w14:textId="126DFBA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G; O</w:t>
            </w:r>
          </w:p>
        </w:tc>
        <w:tc>
          <w:tcPr>
            <w:tcW w:w="851" w:type="dxa"/>
            <w:vAlign w:val="bottom"/>
          </w:tcPr>
          <w:p w14:paraId="4C3BE405" w14:textId="205C8CB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477729E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1EA3A6C" w14:textId="1F2AE33F"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31CFFE14" w14:textId="3AD80F6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13530BA0" w14:textId="2C666E0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73F1C21A" w14:textId="1D982D5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Elpidiidae</w:t>
            </w:r>
            <w:proofErr w:type="spellEnd"/>
          </w:p>
        </w:tc>
        <w:tc>
          <w:tcPr>
            <w:tcW w:w="2693" w:type="dxa"/>
            <w:vAlign w:val="bottom"/>
          </w:tcPr>
          <w:p w14:paraId="1CB05C81" w14:textId="087DC62A"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Peniagone </w:t>
            </w:r>
            <w:proofErr w:type="spellStart"/>
            <w:r>
              <w:rPr>
                <w:rFonts w:cs="Arial"/>
                <w:i/>
                <w:iCs/>
                <w:sz w:val="16"/>
                <w:szCs w:val="16"/>
              </w:rPr>
              <w:t>vitrea</w:t>
            </w:r>
            <w:proofErr w:type="spellEnd"/>
          </w:p>
        </w:tc>
        <w:tc>
          <w:tcPr>
            <w:tcW w:w="3685" w:type="dxa"/>
            <w:vAlign w:val="bottom"/>
          </w:tcPr>
          <w:p w14:paraId="34D97A7C" w14:textId="03D12D0A"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Théel</w:t>
            </w:r>
            <w:proofErr w:type="spellEnd"/>
            <w:r>
              <w:rPr>
                <w:rFonts w:cs="Arial"/>
                <w:sz w:val="16"/>
                <w:szCs w:val="16"/>
              </w:rPr>
              <w:t>, 1882</w:t>
            </w:r>
          </w:p>
        </w:tc>
        <w:tc>
          <w:tcPr>
            <w:tcW w:w="1134" w:type="dxa"/>
            <w:vAlign w:val="bottom"/>
          </w:tcPr>
          <w:p w14:paraId="163CB4AD" w14:textId="0CAB0F8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1EC0B38" w14:textId="1980591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4CDA908A"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19046FC" w14:textId="7DD8F60C"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56FFFBE0" w14:textId="288DEA6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356EA168" w14:textId="43FB56A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7032F53C" w14:textId="31A93F5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Elpidiidae</w:t>
            </w:r>
            <w:proofErr w:type="spellEnd"/>
          </w:p>
        </w:tc>
        <w:tc>
          <w:tcPr>
            <w:tcW w:w="2693" w:type="dxa"/>
            <w:vAlign w:val="bottom"/>
          </w:tcPr>
          <w:p w14:paraId="6DF6F28F" w14:textId="614B3387"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Scotoplanes</w:t>
            </w:r>
            <w:proofErr w:type="spellEnd"/>
            <w:r>
              <w:rPr>
                <w:rFonts w:cs="Arial"/>
                <w:i/>
                <w:iCs/>
                <w:sz w:val="16"/>
                <w:szCs w:val="16"/>
              </w:rPr>
              <w:t xml:space="preserve"> </w:t>
            </w:r>
            <w:proofErr w:type="spellStart"/>
            <w:r>
              <w:rPr>
                <w:rFonts w:cs="Arial"/>
                <w:i/>
                <w:iCs/>
                <w:sz w:val="16"/>
                <w:szCs w:val="16"/>
              </w:rPr>
              <w:t>clarki</w:t>
            </w:r>
            <w:proofErr w:type="spellEnd"/>
            <w:r>
              <w:rPr>
                <w:rFonts w:cs="Arial"/>
                <w:i/>
                <w:iCs/>
                <w:sz w:val="16"/>
                <w:szCs w:val="16"/>
              </w:rPr>
              <w:t>#</w:t>
            </w:r>
          </w:p>
        </w:tc>
        <w:tc>
          <w:tcPr>
            <w:tcW w:w="3685" w:type="dxa"/>
            <w:vAlign w:val="bottom"/>
          </w:tcPr>
          <w:p w14:paraId="35C44A37" w14:textId="2665223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Hansen, 1975</w:t>
            </w:r>
          </w:p>
        </w:tc>
        <w:tc>
          <w:tcPr>
            <w:tcW w:w="1134" w:type="dxa"/>
            <w:vAlign w:val="bottom"/>
          </w:tcPr>
          <w:p w14:paraId="465FF9F8" w14:textId="5533CB7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6B057EB3" w14:textId="3F112FA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738FCD5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7E7CD2E" w14:textId="5F16B415"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12B74FC1" w14:textId="0ABB9F0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1D7B6446" w14:textId="06CA275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21C29E02" w14:textId="78DA702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Elpidiidae</w:t>
            </w:r>
            <w:proofErr w:type="spellEnd"/>
          </w:p>
        </w:tc>
        <w:tc>
          <w:tcPr>
            <w:tcW w:w="2693" w:type="dxa"/>
            <w:vAlign w:val="bottom"/>
          </w:tcPr>
          <w:p w14:paraId="42347EA1" w14:textId="7B394FAA"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Scotoplanes</w:t>
            </w:r>
            <w:proofErr w:type="spellEnd"/>
            <w:r>
              <w:rPr>
                <w:rFonts w:cs="Arial"/>
                <w:i/>
                <w:iCs/>
                <w:sz w:val="16"/>
                <w:szCs w:val="16"/>
              </w:rPr>
              <w:t xml:space="preserve"> </w:t>
            </w:r>
            <w:proofErr w:type="spellStart"/>
            <w:r>
              <w:rPr>
                <w:rFonts w:cs="Arial"/>
                <w:i/>
                <w:iCs/>
                <w:sz w:val="16"/>
                <w:szCs w:val="16"/>
              </w:rPr>
              <w:t>globosa</w:t>
            </w:r>
            <w:proofErr w:type="spellEnd"/>
            <w:r>
              <w:rPr>
                <w:rFonts w:cs="Arial"/>
                <w:i/>
                <w:iCs/>
                <w:sz w:val="16"/>
                <w:szCs w:val="16"/>
              </w:rPr>
              <w:t>#</w:t>
            </w:r>
          </w:p>
        </w:tc>
        <w:tc>
          <w:tcPr>
            <w:tcW w:w="3685" w:type="dxa"/>
            <w:vAlign w:val="bottom"/>
          </w:tcPr>
          <w:p w14:paraId="72EAC066" w14:textId="63807906"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Théel</w:t>
            </w:r>
            <w:proofErr w:type="spellEnd"/>
            <w:r>
              <w:rPr>
                <w:rFonts w:cs="Arial"/>
                <w:sz w:val="16"/>
                <w:szCs w:val="16"/>
              </w:rPr>
              <w:t>, 1879)</w:t>
            </w:r>
          </w:p>
        </w:tc>
        <w:tc>
          <w:tcPr>
            <w:tcW w:w="1134" w:type="dxa"/>
            <w:vAlign w:val="bottom"/>
          </w:tcPr>
          <w:p w14:paraId="32E4080F" w14:textId="3A9DA88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7115FCCA" w14:textId="4D57386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5B0EAF6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EC460AF" w14:textId="6D1CE231"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7EBE05B1" w14:textId="0EE691B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5AED5BB3" w14:textId="7B3C5CE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5EE3BA5E" w14:textId="6E92E5B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Laetmogonidae</w:t>
            </w:r>
          </w:p>
        </w:tc>
        <w:tc>
          <w:tcPr>
            <w:tcW w:w="2693" w:type="dxa"/>
            <w:vAlign w:val="bottom"/>
          </w:tcPr>
          <w:p w14:paraId="617187E8" w14:textId="27AA0318"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Laetmogone</w:t>
            </w:r>
            <w:proofErr w:type="spellEnd"/>
            <w:r>
              <w:rPr>
                <w:rFonts w:cs="Arial"/>
                <w:i/>
                <w:iCs/>
                <w:sz w:val="16"/>
                <w:szCs w:val="16"/>
              </w:rPr>
              <w:t xml:space="preserve"> </w:t>
            </w:r>
            <w:proofErr w:type="spellStart"/>
            <w:r>
              <w:rPr>
                <w:rFonts w:cs="Arial"/>
                <w:i/>
                <w:iCs/>
                <w:sz w:val="16"/>
                <w:szCs w:val="16"/>
              </w:rPr>
              <w:t>wyvillethomsoni</w:t>
            </w:r>
            <w:proofErr w:type="spellEnd"/>
          </w:p>
        </w:tc>
        <w:tc>
          <w:tcPr>
            <w:tcW w:w="3685" w:type="dxa"/>
            <w:vAlign w:val="bottom"/>
          </w:tcPr>
          <w:p w14:paraId="5B77AE5D" w14:textId="416B61C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Théel</w:t>
            </w:r>
            <w:proofErr w:type="spellEnd"/>
            <w:r>
              <w:rPr>
                <w:rFonts w:cs="Arial"/>
                <w:sz w:val="16"/>
                <w:szCs w:val="16"/>
              </w:rPr>
              <w:t>, 1879</w:t>
            </w:r>
          </w:p>
        </w:tc>
        <w:tc>
          <w:tcPr>
            <w:tcW w:w="1134" w:type="dxa"/>
            <w:vAlign w:val="bottom"/>
          </w:tcPr>
          <w:p w14:paraId="196912E2" w14:textId="67DD737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6F062D8F" w14:textId="35A437E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4F0F539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D6BBDFC" w14:textId="74559E26"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096455E6" w14:textId="25E9591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69401ADD" w14:textId="210A697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5B5386F8" w14:textId="0920441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Laetmogonidae</w:t>
            </w:r>
          </w:p>
        </w:tc>
        <w:tc>
          <w:tcPr>
            <w:tcW w:w="2693" w:type="dxa"/>
            <w:vAlign w:val="bottom"/>
          </w:tcPr>
          <w:p w14:paraId="2E6DCD82" w14:textId="61B47313"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Pannychia</w:t>
            </w:r>
            <w:proofErr w:type="spellEnd"/>
            <w:r>
              <w:rPr>
                <w:rFonts w:cs="Arial"/>
                <w:i/>
                <w:iCs/>
                <w:sz w:val="16"/>
                <w:szCs w:val="16"/>
              </w:rPr>
              <w:t xml:space="preserve"> </w:t>
            </w:r>
            <w:proofErr w:type="spellStart"/>
            <w:r>
              <w:rPr>
                <w:rFonts w:cs="Arial"/>
                <w:i/>
                <w:iCs/>
                <w:sz w:val="16"/>
                <w:szCs w:val="16"/>
              </w:rPr>
              <w:t>moseleyi</w:t>
            </w:r>
            <w:proofErr w:type="spellEnd"/>
            <w:r>
              <w:rPr>
                <w:rFonts w:cs="Arial"/>
                <w:i/>
                <w:iCs/>
                <w:sz w:val="16"/>
                <w:szCs w:val="16"/>
              </w:rPr>
              <w:t>#</w:t>
            </w:r>
          </w:p>
        </w:tc>
        <w:tc>
          <w:tcPr>
            <w:tcW w:w="3685" w:type="dxa"/>
            <w:vAlign w:val="bottom"/>
          </w:tcPr>
          <w:p w14:paraId="4571BFE7" w14:textId="30CF29F1"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Théel</w:t>
            </w:r>
            <w:proofErr w:type="spellEnd"/>
            <w:r>
              <w:rPr>
                <w:rFonts w:cs="Arial"/>
                <w:sz w:val="16"/>
                <w:szCs w:val="16"/>
              </w:rPr>
              <w:t>, 1882</w:t>
            </w:r>
          </w:p>
        </w:tc>
        <w:tc>
          <w:tcPr>
            <w:tcW w:w="1134" w:type="dxa"/>
            <w:vAlign w:val="bottom"/>
          </w:tcPr>
          <w:p w14:paraId="37DBEC4B" w14:textId="1C53504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0B04B7E4" w14:textId="433C713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2DAD8837"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A0760D7" w14:textId="265B9104"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81AD16D" w14:textId="514A251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27E11AB7" w14:textId="1145906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01CAA957" w14:textId="07F8076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Laetmogonidae</w:t>
            </w:r>
          </w:p>
        </w:tc>
        <w:tc>
          <w:tcPr>
            <w:tcW w:w="2693" w:type="dxa"/>
            <w:vAlign w:val="bottom"/>
          </w:tcPr>
          <w:p w14:paraId="56CF0D53" w14:textId="3A19B354"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Psychronaetes</w:t>
            </w:r>
            <w:proofErr w:type="spellEnd"/>
            <w:r>
              <w:rPr>
                <w:rFonts w:cs="Arial"/>
                <w:b/>
                <w:bCs/>
                <w:i/>
                <w:iCs/>
                <w:sz w:val="16"/>
                <w:szCs w:val="16"/>
              </w:rPr>
              <w:t xml:space="preserve"> </w:t>
            </w:r>
            <w:proofErr w:type="spellStart"/>
            <w:r>
              <w:rPr>
                <w:rFonts w:cs="Arial"/>
                <w:b/>
                <w:bCs/>
                <w:i/>
                <w:iCs/>
                <w:sz w:val="16"/>
                <w:szCs w:val="16"/>
              </w:rPr>
              <w:t>hanseni</w:t>
            </w:r>
            <w:proofErr w:type="spellEnd"/>
            <w:r>
              <w:rPr>
                <w:rFonts w:cs="Arial"/>
                <w:b/>
                <w:bCs/>
                <w:i/>
                <w:iCs/>
                <w:sz w:val="16"/>
                <w:szCs w:val="16"/>
              </w:rPr>
              <w:t>*</w:t>
            </w:r>
          </w:p>
        </w:tc>
        <w:tc>
          <w:tcPr>
            <w:tcW w:w="3685" w:type="dxa"/>
            <w:vAlign w:val="bottom"/>
          </w:tcPr>
          <w:p w14:paraId="603F1520" w14:textId="5DB73674"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Pawson, 1983</w:t>
            </w:r>
          </w:p>
        </w:tc>
        <w:tc>
          <w:tcPr>
            <w:tcW w:w="1134" w:type="dxa"/>
            <w:vAlign w:val="bottom"/>
          </w:tcPr>
          <w:p w14:paraId="6F1A53A6" w14:textId="16F45DD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6007FE24" w14:textId="37C09DC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528B6296"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54F775A" w14:textId="1201981B"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04A29B94" w14:textId="2372CF0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6D37352F" w14:textId="186EDC0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7A0043A8" w14:textId="437C6E7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Pelagothuriidae</w:t>
            </w:r>
            <w:proofErr w:type="spellEnd"/>
          </w:p>
        </w:tc>
        <w:tc>
          <w:tcPr>
            <w:tcW w:w="2693" w:type="dxa"/>
            <w:vAlign w:val="bottom"/>
          </w:tcPr>
          <w:p w14:paraId="77308056" w14:textId="1FA4C602"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Enypniastes</w:t>
            </w:r>
            <w:proofErr w:type="spellEnd"/>
            <w:r>
              <w:rPr>
                <w:rFonts w:cs="Arial"/>
                <w:i/>
                <w:iCs/>
                <w:sz w:val="16"/>
                <w:szCs w:val="16"/>
              </w:rPr>
              <w:t xml:space="preserve"> </w:t>
            </w:r>
            <w:proofErr w:type="spellStart"/>
            <w:r>
              <w:rPr>
                <w:rFonts w:cs="Arial"/>
                <w:i/>
                <w:iCs/>
                <w:sz w:val="16"/>
                <w:szCs w:val="16"/>
              </w:rPr>
              <w:t>eximia</w:t>
            </w:r>
            <w:proofErr w:type="spellEnd"/>
          </w:p>
        </w:tc>
        <w:tc>
          <w:tcPr>
            <w:tcW w:w="3685" w:type="dxa"/>
            <w:vAlign w:val="bottom"/>
          </w:tcPr>
          <w:p w14:paraId="1AB84A45" w14:textId="183531B7"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Théel</w:t>
            </w:r>
            <w:proofErr w:type="spellEnd"/>
            <w:r>
              <w:rPr>
                <w:rFonts w:cs="Arial"/>
                <w:sz w:val="16"/>
                <w:szCs w:val="16"/>
              </w:rPr>
              <w:t>, 1882</w:t>
            </w:r>
          </w:p>
        </w:tc>
        <w:tc>
          <w:tcPr>
            <w:tcW w:w="1134" w:type="dxa"/>
            <w:vAlign w:val="bottom"/>
          </w:tcPr>
          <w:p w14:paraId="2B06099E" w14:textId="475A161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1ABAFFE" w14:textId="660F62E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67073BB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85200FD" w14:textId="7B7B328D"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0CFCC45A" w14:textId="3EAB53B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58056D63" w14:textId="1AB163D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63424DBF" w14:textId="53654EC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Pelagothuriidae</w:t>
            </w:r>
            <w:proofErr w:type="spellEnd"/>
          </w:p>
        </w:tc>
        <w:tc>
          <w:tcPr>
            <w:tcW w:w="2693" w:type="dxa"/>
            <w:vAlign w:val="bottom"/>
          </w:tcPr>
          <w:p w14:paraId="01AD8FFA" w14:textId="7CE747D9"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Pelagothuria</w:t>
            </w:r>
            <w:proofErr w:type="spellEnd"/>
            <w:r>
              <w:rPr>
                <w:rFonts w:cs="Arial"/>
                <w:i/>
                <w:iCs/>
                <w:sz w:val="16"/>
                <w:szCs w:val="16"/>
              </w:rPr>
              <w:t xml:space="preserve"> </w:t>
            </w:r>
            <w:proofErr w:type="spellStart"/>
            <w:r>
              <w:rPr>
                <w:rFonts w:cs="Arial"/>
                <w:i/>
                <w:iCs/>
                <w:sz w:val="16"/>
                <w:szCs w:val="16"/>
              </w:rPr>
              <w:t>natatrix</w:t>
            </w:r>
            <w:proofErr w:type="spellEnd"/>
            <w:r>
              <w:rPr>
                <w:rFonts w:cs="Arial"/>
                <w:i/>
                <w:iCs/>
                <w:sz w:val="16"/>
                <w:szCs w:val="16"/>
              </w:rPr>
              <w:t>#</w:t>
            </w:r>
          </w:p>
        </w:tc>
        <w:tc>
          <w:tcPr>
            <w:tcW w:w="3685" w:type="dxa"/>
            <w:vAlign w:val="bottom"/>
          </w:tcPr>
          <w:p w14:paraId="7A791966" w14:textId="0210AB1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Ludwig, 1893</w:t>
            </w:r>
          </w:p>
        </w:tc>
        <w:tc>
          <w:tcPr>
            <w:tcW w:w="1134" w:type="dxa"/>
            <w:vAlign w:val="bottom"/>
          </w:tcPr>
          <w:p w14:paraId="12D04503" w14:textId="6E04D1E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AF43E4F" w14:textId="49F50A6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6BFE531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B8A74E2" w14:textId="09EDEAEE"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9B2CBAF" w14:textId="300B584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4B3CBA49" w14:textId="2C1687D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73C367D2" w14:textId="0941EF2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Psychropotidae</w:t>
            </w:r>
            <w:proofErr w:type="spellEnd"/>
          </w:p>
        </w:tc>
        <w:tc>
          <w:tcPr>
            <w:tcW w:w="2693" w:type="dxa"/>
            <w:vAlign w:val="bottom"/>
          </w:tcPr>
          <w:p w14:paraId="2A72D34F" w14:textId="1A1A0338"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Benthodytes</w:t>
            </w:r>
            <w:proofErr w:type="spellEnd"/>
            <w:r>
              <w:rPr>
                <w:rFonts w:cs="Arial"/>
                <w:i/>
                <w:iCs/>
                <w:sz w:val="16"/>
                <w:szCs w:val="16"/>
              </w:rPr>
              <w:t xml:space="preserve"> incerta</w:t>
            </w:r>
          </w:p>
        </w:tc>
        <w:tc>
          <w:tcPr>
            <w:tcW w:w="3685" w:type="dxa"/>
            <w:vAlign w:val="bottom"/>
          </w:tcPr>
          <w:p w14:paraId="12214675" w14:textId="05B19FA2"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Ludwig, 1893</w:t>
            </w:r>
          </w:p>
        </w:tc>
        <w:tc>
          <w:tcPr>
            <w:tcW w:w="1134" w:type="dxa"/>
            <w:vAlign w:val="bottom"/>
          </w:tcPr>
          <w:p w14:paraId="2198B84B" w14:textId="3140886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7AE2DB27" w14:textId="13BD586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59B4D830"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6C57C3C" w14:textId="09A9E15F"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313BC12C" w14:textId="549DCFF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5C6E7160" w14:textId="3286C08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14005927" w14:textId="257852B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Psychropotidae</w:t>
            </w:r>
            <w:proofErr w:type="spellEnd"/>
          </w:p>
        </w:tc>
        <w:tc>
          <w:tcPr>
            <w:tcW w:w="2693" w:type="dxa"/>
            <w:vAlign w:val="bottom"/>
          </w:tcPr>
          <w:p w14:paraId="6C68E882" w14:textId="56032B7E"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Benthodytes</w:t>
            </w:r>
            <w:proofErr w:type="spellEnd"/>
            <w:r>
              <w:rPr>
                <w:rFonts w:cs="Arial"/>
                <w:i/>
                <w:iCs/>
                <w:sz w:val="16"/>
                <w:szCs w:val="16"/>
              </w:rPr>
              <w:t xml:space="preserve"> lingua</w:t>
            </w:r>
          </w:p>
        </w:tc>
        <w:tc>
          <w:tcPr>
            <w:tcW w:w="3685" w:type="dxa"/>
            <w:vAlign w:val="bottom"/>
          </w:tcPr>
          <w:p w14:paraId="0FACBE0A" w14:textId="21977477"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Perrier R., 1896</w:t>
            </w:r>
          </w:p>
        </w:tc>
        <w:tc>
          <w:tcPr>
            <w:tcW w:w="1134" w:type="dxa"/>
            <w:vAlign w:val="bottom"/>
          </w:tcPr>
          <w:p w14:paraId="71032E04" w14:textId="3CEE8B8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22094BFC" w14:textId="266C275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5A55D5C3"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9D69AE2" w14:textId="69658C24"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090083BB" w14:textId="585F9E6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73CA562D" w14:textId="706E292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3458F3DC" w14:textId="717E57F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Psychropotidae</w:t>
            </w:r>
            <w:proofErr w:type="spellEnd"/>
          </w:p>
        </w:tc>
        <w:tc>
          <w:tcPr>
            <w:tcW w:w="2693" w:type="dxa"/>
            <w:vAlign w:val="bottom"/>
          </w:tcPr>
          <w:p w14:paraId="53900DF8" w14:textId="29BB616B"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Benthodytes</w:t>
            </w:r>
            <w:proofErr w:type="spellEnd"/>
            <w:r>
              <w:rPr>
                <w:rFonts w:cs="Arial"/>
                <w:i/>
                <w:iCs/>
                <w:sz w:val="16"/>
                <w:szCs w:val="16"/>
              </w:rPr>
              <w:t xml:space="preserve"> </w:t>
            </w:r>
            <w:proofErr w:type="spellStart"/>
            <w:r>
              <w:rPr>
                <w:rFonts w:cs="Arial"/>
                <w:i/>
                <w:iCs/>
                <w:sz w:val="16"/>
                <w:szCs w:val="16"/>
              </w:rPr>
              <w:t>marianensis</w:t>
            </w:r>
            <w:proofErr w:type="spellEnd"/>
            <w:r>
              <w:rPr>
                <w:rFonts w:cs="Arial"/>
                <w:i/>
                <w:iCs/>
                <w:sz w:val="16"/>
                <w:szCs w:val="16"/>
              </w:rPr>
              <w:t>~</w:t>
            </w:r>
          </w:p>
        </w:tc>
        <w:tc>
          <w:tcPr>
            <w:tcW w:w="3685" w:type="dxa"/>
            <w:vAlign w:val="bottom"/>
          </w:tcPr>
          <w:p w14:paraId="5874D522" w14:textId="34A420AF"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Li, Xiao, Zhang &amp; Zhang, 2018</w:t>
            </w:r>
          </w:p>
        </w:tc>
        <w:tc>
          <w:tcPr>
            <w:tcW w:w="1134" w:type="dxa"/>
            <w:vAlign w:val="bottom"/>
          </w:tcPr>
          <w:p w14:paraId="152164BA" w14:textId="22873EB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D21F236" w14:textId="397EED2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20278A83"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9F67302" w14:textId="7AF513C3"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6EA6CD0B" w14:textId="6088433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10151D7A" w14:textId="5978999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15189C2D" w14:textId="1698B9F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Psychropotidae</w:t>
            </w:r>
            <w:proofErr w:type="spellEnd"/>
          </w:p>
        </w:tc>
        <w:tc>
          <w:tcPr>
            <w:tcW w:w="2693" w:type="dxa"/>
            <w:vAlign w:val="bottom"/>
          </w:tcPr>
          <w:p w14:paraId="6C2C2F6E" w14:textId="122C144E"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Benthodytes</w:t>
            </w:r>
            <w:proofErr w:type="spellEnd"/>
            <w:r>
              <w:rPr>
                <w:rFonts w:cs="Arial"/>
                <w:i/>
                <w:iCs/>
                <w:sz w:val="16"/>
                <w:szCs w:val="16"/>
              </w:rPr>
              <w:t xml:space="preserve"> </w:t>
            </w:r>
            <w:proofErr w:type="spellStart"/>
            <w:r>
              <w:rPr>
                <w:rFonts w:cs="Arial"/>
                <w:i/>
                <w:iCs/>
                <w:sz w:val="16"/>
                <w:szCs w:val="16"/>
              </w:rPr>
              <w:t>sanguinolenta</w:t>
            </w:r>
            <w:proofErr w:type="spellEnd"/>
          </w:p>
        </w:tc>
        <w:tc>
          <w:tcPr>
            <w:tcW w:w="3685" w:type="dxa"/>
            <w:vAlign w:val="bottom"/>
          </w:tcPr>
          <w:p w14:paraId="76247AEE" w14:textId="5033048A"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Théel</w:t>
            </w:r>
            <w:proofErr w:type="spellEnd"/>
            <w:r>
              <w:rPr>
                <w:rFonts w:cs="Arial"/>
                <w:sz w:val="16"/>
                <w:szCs w:val="16"/>
              </w:rPr>
              <w:t>, 1882</w:t>
            </w:r>
          </w:p>
        </w:tc>
        <w:tc>
          <w:tcPr>
            <w:tcW w:w="1134" w:type="dxa"/>
            <w:vAlign w:val="bottom"/>
          </w:tcPr>
          <w:p w14:paraId="708CF2EC" w14:textId="10607AA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6A502851" w14:textId="604D315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77966FE5"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7F98A53" w14:textId="07869631"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B3C579D" w14:textId="1B768E7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44F9E41F" w14:textId="63D984D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41B15B0B" w14:textId="299F7E0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Psychropotidae</w:t>
            </w:r>
            <w:proofErr w:type="spellEnd"/>
          </w:p>
        </w:tc>
        <w:tc>
          <w:tcPr>
            <w:tcW w:w="2693" w:type="dxa"/>
            <w:vAlign w:val="bottom"/>
          </w:tcPr>
          <w:p w14:paraId="4BFE9069" w14:textId="79762B13"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Benthodytes</w:t>
            </w:r>
            <w:proofErr w:type="spellEnd"/>
            <w:r>
              <w:rPr>
                <w:rFonts w:cs="Arial"/>
                <w:i/>
                <w:iCs/>
                <w:sz w:val="16"/>
                <w:szCs w:val="16"/>
              </w:rPr>
              <w:t xml:space="preserve"> typica</w:t>
            </w:r>
          </w:p>
        </w:tc>
        <w:tc>
          <w:tcPr>
            <w:tcW w:w="3685" w:type="dxa"/>
            <w:vAlign w:val="bottom"/>
          </w:tcPr>
          <w:p w14:paraId="7FF6D6B2" w14:textId="7B55CC8E"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Théel</w:t>
            </w:r>
            <w:proofErr w:type="spellEnd"/>
            <w:r>
              <w:rPr>
                <w:rFonts w:cs="Arial"/>
                <w:sz w:val="16"/>
                <w:szCs w:val="16"/>
              </w:rPr>
              <w:t>, 1882</w:t>
            </w:r>
          </w:p>
        </w:tc>
        <w:tc>
          <w:tcPr>
            <w:tcW w:w="1134" w:type="dxa"/>
            <w:vAlign w:val="bottom"/>
          </w:tcPr>
          <w:p w14:paraId="3B97609A" w14:textId="6CB24A4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3961CA30" w14:textId="0ED805F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0BDD79E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14FA9F0" w14:textId="20F8DDB0"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48373EDE" w14:textId="4B3E2BA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0A73ACF5" w14:textId="44980BF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12BEF279" w14:textId="5DE2772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Psychropotidae</w:t>
            </w:r>
            <w:proofErr w:type="spellEnd"/>
          </w:p>
        </w:tc>
        <w:tc>
          <w:tcPr>
            <w:tcW w:w="2693" w:type="dxa"/>
            <w:vAlign w:val="bottom"/>
          </w:tcPr>
          <w:p w14:paraId="4268B9AA" w14:textId="68F9B6E1"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Psycheotrephes</w:t>
            </w:r>
            <w:proofErr w:type="spellEnd"/>
            <w:r>
              <w:rPr>
                <w:rFonts w:cs="Arial"/>
                <w:i/>
                <w:iCs/>
                <w:sz w:val="16"/>
                <w:szCs w:val="16"/>
              </w:rPr>
              <w:t xml:space="preserve"> </w:t>
            </w:r>
            <w:proofErr w:type="spellStart"/>
            <w:r>
              <w:rPr>
                <w:rFonts w:cs="Arial"/>
                <w:i/>
                <w:iCs/>
                <w:sz w:val="16"/>
                <w:szCs w:val="16"/>
              </w:rPr>
              <w:t>exigua</w:t>
            </w:r>
            <w:proofErr w:type="spellEnd"/>
          </w:p>
        </w:tc>
        <w:tc>
          <w:tcPr>
            <w:tcW w:w="3685" w:type="dxa"/>
            <w:vAlign w:val="bottom"/>
          </w:tcPr>
          <w:p w14:paraId="46A780F4" w14:textId="7937AD72"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Théel</w:t>
            </w:r>
            <w:proofErr w:type="spellEnd"/>
            <w:r>
              <w:rPr>
                <w:rFonts w:cs="Arial"/>
                <w:sz w:val="16"/>
                <w:szCs w:val="16"/>
              </w:rPr>
              <w:t>, 1882</w:t>
            </w:r>
          </w:p>
        </w:tc>
        <w:tc>
          <w:tcPr>
            <w:tcW w:w="1134" w:type="dxa"/>
            <w:vAlign w:val="bottom"/>
          </w:tcPr>
          <w:p w14:paraId="230AF472" w14:textId="4826E38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G; O</w:t>
            </w:r>
          </w:p>
        </w:tc>
        <w:tc>
          <w:tcPr>
            <w:tcW w:w="851" w:type="dxa"/>
            <w:vAlign w:val="bottom"/>
          </w:tcPr>
          <w:p w14:paraId="76509127" w14:textId="16F4ADE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2C2A72E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A9A931F" w14:textId="6BAC6A13"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70ADDEF" w14:textId="31CA0DA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66F0F336" w14:textId="1CB9511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44AF5335" w14:textId="4626105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Psychropotidae</w:t>
            </w:r>
            <w:proofErr w:type="spellEnd"/>
          </w:p>
        </w:tc>
        <w:tc>
          <w:tcPr>
            <w:tcW w:w="2693" w:type="dxa"/>
            <w:vAlign w:val="bottom"/>
          </w:tcPr>
          <w:p w14:paraId="1517E402" w14:textId="361DC0AC"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Psychropotes </w:t>
            </w:r>
            <w:proofErr w:type="spellStart"/>
            <w:r>
              <w:rPr>
                <w:rFonts w:cs="Arial"/>
                <w:i/>
                <w:iCs/>
                <w:sz w:val="16"/>
                <w:szCs w:val="16"/>
              </w:rPr>
              <w:t>depressa</w:t>
            </w:r>
            <w:proofErr w:type="spellEnd"/>
            <w:r>
              <w:rPr>
                <w:rFonts w:cs="Arial"/>
                <w:i/>
                <w:iCs/>
                <w:sz w:val="16"/>
                <w:szCs w:val="16"/>
              </w:rPr>
              <w:t>#</w:t>
            </w:r>
          </w:p>
        </w:tc>
        <w:tc>
          <w:tcPr>
            <w:tcW w:w="3685" w:type="dxa"/>
            <w:vAlign w:val="bottom"/>
          </w:tcPr>
          <w:p w14:paraId="5092ECB4" w14:textId="781244F3"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Théel</w:t>
            </w:r>
            <w:proofErr w:type="spellEnd"/>
            <w:r>
              <w:rPr>
                <w:rFonts w:cs="Arial"/>
                <w:sz w:val="16"/>
                <w:szCs w:val="16"/>
              </w:rPr>
              <w:t>, 1882)</w:t>
            </w:r>
          </w:p>
        </w:tc>
        <w:tc>
          <w:tcPr>
            <w:tcW w:w="1134" w:type="dxa"/>
            <w:vAlign w:val="bottom"/>
          </w:tcPr>
          <w:p w14:paraId="2F8F9646" w14:textId="4EEA36F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284CFF3" w14:textId="0A4C386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3B5E53DB"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38792CF" w14:textId="3663B8FB"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33180F8D" w14:textId="1133F8C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3D1973E8" w14:textId="20B63EB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14806366" w14:textId="0DFEBDC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Psychropotidae</w:t>
            </w:r>
            <w:proofErr w:type="spellEnd"/>
          </w:p>
        </w:tc>
        <w:tc>
          <w:tcPr>
            <w:tcW w:w="2693" w:type="dxa"/>
            <w:vAlign w:val="bottom"/>
          </w:tcPr>
          <w:p w14:paraId="1C720AE9" w14:textId="5A08B732"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b/>
                <w:bCs/>
                <w:i/>
                <w:iCs/>
                <w:sz w:val="16"/>
                <w:szCs w:val="16"/>
              </w:rPr>
              <w:t>Psychropotes dyscrita*</w:t>
            </w:r>
          </w:p>
        </w:tc>
        <w:tc>
          <w:tcPr>
            <w:tcW w:w="3685" w:type="dxa"/>
            <w:vAlign w:val="bottom"/>
          </w:tcPr>
          <w:p w14:paraId="5E1951BA" w14:textId="20F1F94D"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(Clark, 1920)</w:t>
            </w:r>
          </w:p>
        </w:tc>
        <w:tc>
          <w:tcPr>
            <w:tcW w:w="1134" w:type="dxa"/>
            <w:vAlign w:val="bottom"/>
          </w:tcPr>
          <w:p w14:paraId="0C61388C" w14:textId="58A016D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08C2FC86" w14:textId="1099CCC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416DFA4E"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CC3D4B9" w14:textId="0378185B" w:rsidR="00064891" w:rsidRPr="00B135DD" w:rsidRDefault="00064891" w:rsidP="00064891">
            <w:pPr>
              <w:rPr>
                <w:b w:val="0"/>
                <w:sz w:val="16"/>
                <w:szCs w:val="16"/>
              </w:rPr>
            </w:pPr>
            <w:r w:rsidRPr="00B135DD">
              <w:rPr>
                <w:rFonts w:cs="Arial"/>
                <w:b w:val="0"/>
                <w:sz w:val="16"/>
                <w:szCs w:val="16"/>
              </w:rPr>
              <w:lastRenderedPageBreak/>
              <w:t>Echinodermata</w:t>
            </w:r>
          </w:p>
        </w:tc>
        <w:tc>
          <w:tcPr>
            <w:tcW w:w="1701" w:type="dxa"/>
            <w:vAlign w:val="bottom"/>
          </w:tcPr>
          <w:p w14:paraId="6FC480B7" w14:textId="293F9B0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608ADF92" w14:textId="60040C5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4AAFBDE1" w14:textId="77C0510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Psychropotidae</w:t>
            </w:r>
            <w:proofErr w:type="spellEnd"/>
          </w:p>
        </w:tc>
        <w:tc>
          <w:tcPr>
            <w:tcW w:w="2693" w:type="dxa"/>
            <w:vAlign w:val="center"/>
          </w:tcPr>
          <w:p w14:paraId="53143269" w14:textId="17C15F92"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Psychropotes </w:t>
            </w:r>
            <w:proofErr w:type="spellStart"/>
            <w:r>
              <w:rPr>
                <w:rFonts w:cs="Arial"/>
                <w:i/>
                <w:iCs/>
                <w:sz w:val="16"/>
                <w:szCs w:val="16"/>
              </w:rPr>
              <w:t>hyalinus</w:t>
            </w:r>
            <w:proofErr w:type="spellEnd"/>
          </w:p>
        </w:tc>
        <w:tc>
          <w:tcPr>
            <w:tcW w:w="3685" w:type="dxa"/>
            <w:vAlign w:val="bottom"/>
          </w:tcPr>
          <w:p w14:paraId="48DEBF89" w14:textId="67F76293"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Pawson, 1985</w:t>
            </w:r>
          </w:p>
        </w:tc>
        <w:tc>
          <w:tcPr>
            <w:tcW w:w="1134" w:type="dxa"/>
            <w:vAlign w:val="bottom"/>
          </w:tcPr>
          <w:p w14:paraId="2466B8FF" w14:textId="0924EF8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13D3DA64" w14:textId="69059B2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2635C47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3286338" w14:textId="799FE747"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F732FDD" w14:textId="5855125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710006ED" w14:textId="7737AF2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2916A38A" w14:textId="7E63189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Psychropotidae</w:t>
            </w:r>
            <w:proofErr w:type="spellEnd"/>
          </w:p>
        </w:tc>
        <w:tc>
          <w:tcPr>
            <w:tcW w:w="2693" w:type="dxa"/>
            <w:vAlign w:val="bottom"/>
          </w:tcPr>
          <w:p w14:paraId="648CBF45" w14:textId="79F6E664"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Psychropotes </w:t>
            </w:r>
            <w:proofErr w:type="spellStart"/>
            <w:r>
              <w:rPr>
                <w:rFonts w:cs="Arial"/>
                <w:i/>
                <w:iCs/>
                <w:sz w:val="16"/>
                <w:szCs w:val="16"/>
              </w:rPr>
              <w:t>longicauda</w:t>
            </w:r>
            <w:proofErr w:type="spellEnd"/>
          </w:p>
        </w:tc>
        <w:tc>
          <w:tcPr>
            <w:tcW w:w="3685" w:type="dxa"/>
            <w:vAlign w:val="bottom"/>
          </w:tcPr>
          <w:p w14:paraId="0692A79E" w14:textId="3D90956E"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Théel</w:t>
            </w:r>
            <w:proofErr w:type="spellEnd"/>
            <w:r>
              <w:rPr>
                <w:rFonts w:cs="Arial"/>
                <w:sz w:val="16"/>
                <w:szCs w:val="16"/>
              </w:rPr>
              <w:t>, 1882</w:t>
            </w:r>
          </w:p>
        </w:tc>
        <w:tc>
          <w:tcPr>
            <w:tcW w:w="1134" w:type="dxa"/>
            <w:vAlign w:val="bottom"/>
          </w:tcPr>
          <w:p w14:paraId="4334FAF1" w14:textId="0F8A018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628BBF46" w14:textId="3C6A455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5683A12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7BEA926" w14:textId="1B8418C6"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686BFF2D" w14:textId="4D82518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1229629A" w14:textId="47CEFB3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58B86E15" w14:textId="6A113D0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Psychropotidae</w:t>
            </w:r>
            <w:proofErr w:type="spellEnd"/>
          </w:p>
        </w:tc>
        <w:tc>
          <w:tcPr>
            <w:tcW w:w="2693" w:type="dxa"/>
            <w:vAlign w:val="bottom"/>
          </w:tcPr>
          <w:p w14:paraId="3664080D" w14:textId="0733ADDE"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Psychropotes </w:t>
            </w:r>
            <w:proofErr w:type="spellStart"/>
            <w:r>
              <w:rPr>
                <w:rFonts w:cs="Arial"/>
                <w:i/>
                <w:iCs/>
                <w:sz w:val="16"/>
                <w:szCs w:val="16"/>
              </w:rPr>
              <w:t>semperiana</w:t>
            </w:r>
            <w:proofErr w:type="spellEnd"/>
          </w:p>
        </w:tc>
        <w:tc>
          <w:tcPr>
            <w:tcW w:w="3685" w:type="dxa"/>
            <w:vAlign w:val="bottom"/>
          </w:tcPr>
          <w:p w14:paraId="3695AE32" w14:textId="2F5C24BD"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Théel</w:t>
            </w:r>
            <w:proofErr w:type="spellEnd"/>
            <w:r>
              <w:rPr>
                <w:rFonts w:cs="Arial"/>
                <w:sz w:val="16"/>
                <w:szCs w:val="16"/>
              </w:rPr>
              <w:t>, 1882</w:t>
            </w:r>
          </w:p>
        </w:tc>
        <w:tc>
          <w:tcPr>
            <w:tcW w:w="1134" w:type="dxa"/>
            <w:vAlign w:val="bottom"/>
          </w:tcPr>
          <w:p w14:paraId="274874FB" w14:textId="23E8C9F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21BC793B" w14:textId="349816C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06D86503"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2CB25E6" w14:textId="39ED24E7"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1679A746" w14:textId="729DBA3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5412DD2E" w14:textId="5838248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72BC02C0" w14:textId="75A1ABE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Psychropotidae</w:t>
            </w:r>
            <w:proofErr w:type="spellEnd"/>
          </w:p>
        </w:tc>
        <w:tc>
          <w:tcPr>
            <w:tcW w:w="2693" w:type="dxa"/>
            <w:vAlign w:val="bottom"/>
          </w:tcPr>
          <w:p w14:paraId="31C2862C" w14:textId="7ECBACB2"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Psychropotes </w:t>
            </w:r>
            <w:proofErr w:type="spellStart"/>
            <w:r>
              <w:rPr>
                <w:rFonts w:cs="Arial"/>
                <w:i/>
                <w:iCs/>
                <w:sz w:val="16"/>
                <w:szCs w:val="16"/>
              </w:rPr>
              <w:t>verrucicaudatus</w:t>
            </w:r>
            <w:proofErr w:type="spellEnd"/>
          </w:p>
        </w:tc>
        <w:tc>
          <w:tcPr>
            <w:tcW w:w="3685" w:type="dxa"/>
            <w:vAlign w:val="bottom"/>
          </w:tcPr>
          <w:p w14:paraId="0EA21ABB" w14:textId="19A7199C"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Xiao, Gong, Kou &amp; Li, 2019</w:t>
            </w:r>
          </w:p>
        </w:tc>
        <w:tc>
          <w:tcPr>
            <w:tcW w:w="1134" w:type="dxa"/>
            <w:vAlign w:val="bottom"/>
          </w:tcPr>
          <w:p w14:paraId="7BE83C1D" w14:textId="7E905D2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17572FFB" w14:textId="03527B1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2E6AB6C1"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6A7D9BD" w14:textId="152C0557"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60590398" w14:textId="217BD90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51EBD98D" w14:textId="727599D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Elasipodida</w:t>
            </w:r>
            <w:proofErr w:type="spellEnd"/>
          </w:p>
        </w:tc>
        <w:tc>
          <w:tcPr>
            <w:tcW w:w="1985" w:type="dxa"/>
            <w:vAlign w:val="bottom"/>
          </w:tcPr>
          <w:p w14:paraId="6005CF50" w14:textId="0964F2C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Psychropotidae</w:t>
            </w:r>
            <w:proofErr w:type="spellEnd"/>
          </w:p>
        </w:tc>
        <w:tc>
          <w:tcPr>
            <w:tcW w:w="2693" w:type="dxa"/>
            <w:vAlign w:val="bottom"/>
          </w:tcPr>
          <w:p w14:paraId="59EF08C7" w14:textId="266A5D0F"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Psychropotes verrucosa</w:t>
            </w:r>
          </w:p>
        </w:tc>
        <w:tc>
          <w:tcPr>
            <w:tcW w:w="3685" w:type="dxa"/>
            <w:vAlign w:val="bottom"/>
          </w:tcPr>
          <w:p w14:paraId="42309688" w14:textId="3C349F12"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(Ludwig, 1893)</w:t>
            </w:r>
          </w:p>
        </w:tc>
        <w:tc>
          <w:tcPr>
            <w:tcW w:w="1134" w:type="dxa"/>
            <w:vAlign w:val="bottom"/>
          </w:tcPr>
          <w:p w14:paraId="5D0BA9E2" w14:textId="7EB8A85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23813213" w14:textId="0D1F465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1FB8F86B"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EF1D843" w14:textId="5EA050C1"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F026D7D" w14:textId="06A9DF5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0B2F2483" w14:textId="6EB121B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Holothuriida</w:t>
            </w:r>
            <w:proofErr w:type="spellEnd"/>
          </w:p>
        </w:tc>
        <w:tc>
          <w:tcPr>
            <w:tcW w:w="1985" w:type="dxa"/>
            <w:vAlign w:val="bottom"/>
          </w:tcPr>
          <w:p w14:paraId="2A986FBC" w14:textId="5DF3DFF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Mesothuriidae</w:t>
            </w:r>
            <w:proofErr w:type="spellEnd"/>
          </w:p>
        </w:tc>
        <w:tc>
          <w:tcPr>
            <w:tcW w:w="2693" w:type="dxa"/>
            <w:vAlign w:val="bottom"/>
          </w:tcPr>
          <w:p w14:paraId="35035757" w14:textId="6E37934E"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Mesothuria</w:t>
            </w:r>
            <w:proofErr w:type="spellEnd"/>
            <w:r>
              <w:rPr>
                <w:rFonts w:cs="Arial"/>
                <w:i/>
                <w:iCs/>
                <w:sz w:val="16"/>
                <w:szCs w:val="16"/>
              </w:rPr>
              <w:t xml:space="preserve"> </w:t>
            </w:r>
            <w:proofErr w:type="spellStart"/>
            <w:r>
              <w:rPr>
                <w:rFonts w:cs="Arial"/>
                <w:i/>
                <w:iCs/>
                <w:sz w:val="16"/>
                <w:szCs w:val="16"/>
              </w:rPr>
              <w:t>megapoda</w:t>
            </w:r>
            <w:proofErr w:type="spellEnd"/>
            <w:r>
              <w:rPr>
                <w:rFonts w:cs="Arial"/>
                <w:i/>
                <w:iCs/>
                <w:sz w:val="16"/>
                <w:szCs w:val="16"/>
              </w:rPr>
              <w:t>#</w:t>
            </w:r>
          </w:p>
        </w:tc>
        <w:tc>
          <w:tcPr>
            <w:tcW w:w="3685" w:type="dxa"/>
            <w:vAlign w:val="bottom"/>
          </w:tcPr>
          <w:p w14:paraId="5C3A687D" w14:textId="7E8D7037"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Clark, 1920</w:t>
            </w:r>
          </w:p>
        </w:tc>
        <w:tc>
          <w:tcPr>
            <w:tcW w:w="1134" w:type="dxa"/>
            <w:vAlign w:val="bottom"/>
          </w:tcPr>
          <w:p w14:paraId="47C772FA" w14:textId="73E439F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4992CC6B" w14:textId="15918DA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3EE1AB9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61EE8A8" w14:textId="313542DD"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3AD028F5" w14:textId="7B907BC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5EC0141F" w14:textId="694DC3F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Holothuriida</w:t>
            </w:r>
            <w:proofErr w:type="spellEnd"/>
          </w:p>
        </w:tc>
        <w:tc>
          <w:tcPr>
            <w:tcW w:w="1985" w:type="dxa"/>
            <w:vAlign w:val="bottom"/>
          </w:tcPr>
          <w:p w14:paraId="09D0D04B" w14:textId="08D0CA6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Mesothuriidae</w:t>
            </w:r>
            <w:proofErr w:type="spellEnd"/>
          </w:p>
        </w:tc>
        <w:tc>
          <w:tcPr>
            <w:tcW w:w="2693" w:type="dxa"/>
            <w:vAlign w:val="bottom"/>
          </w:tcPr>
          <w:p w14:paraId="2AD3775B" w14:textId="25829A84"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Mesothuria</w:t>
            </w:r>
            <w:proofErr w:type="spellEnd"/>
            <w:r>
              <w:rPr>
                <w:rFonts w:cs="Arial"/>
                <w:i/>
                <w:iCs/>
                <w:sz w:val="16"/>
                <w:szCs w:val="16"/>
              </w:rPr>
              <w:t xml:space="preserve"> </w:t>
            </w:r>
            <w:proofErr w:type="spellStart"/>
            <w:r>
              <w:rPr>
                <w:rFonts w:cs="Arial"/>
                <w:i/>
                <w:iCs/>
                <w:sz w:val="16"/>
                <w:szCs w:val="16"/>
              </w:rPr>
              <w:t>multipes</w:t>
            </w:r>
            <w:proofErr w:type="spellEnd"/>
            <w:r>
              <w:rPr>
                <w:rFonts w:cs="Arial"/>
                <w:i/>
                <w:iCs/>
                <w:sz w:val="16"/>
                <w:szCs w:val="16"/>
              </w:rPr>
              <w:t>#</w:t>
            </w:r>
          </w:p>
        </w:tc>
        <w:tc>
          <w:tcPr>
            <w:tcW w:w="3685" w:type="dxa"/>
            <w:vAlign w:val="bottom"/>
          </w:tcPr>
          <w:p w14:paraId="0D96BB0C" w14:textId="71A64858"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(Ludwig, 1893)</w:t>
            </w:r>
          </w:p>
        </w:tc>
        <w:tc>
          <w:tcPr>
            <w:tcW w:w="1134" w:type="dxa"/>
            <w:vAlign w:val="bottom"/>
          </w:tcPr>
          <w:p w14:paraId="6A927ECB" w14:textId="09964DF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11171DDF" w14:textId="6639ACA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20E5C56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28150F7" w14:textId="71D496A0"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660C1701" w14:textId="2CEAF2B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78DB6431" w14:textId="23A0700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Holothuriida</w:t>
            </w:r>
            <w:proofErr w:type="spellEnd"/>
          </w:p>
        </w:tc>
        <w:tc>
          <w:tcPr>
            <w:tcW w:w="1985" w:type="dxa"/>
            <w:vAlign w:val="bottom"/>
          </w:tcPr>
          <w:p w14:paraId="139F9C0C" w14:textId="1FFEF4A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Mesothuriidae</w:t>
            </w:r>
            <w:proofErr w:type="spellEnd"/>
          </w:p>
        </w:tc>
        <w:tc>
          <w:tcPr>
            <w:tcW w:w="2693" w:type="dxa"/>
            <w:vAlign w:val="bottom"/>
          </w:tcPr>
          <w:p w14:paraId="6D322FBB" w14:textId="57AE4871"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Mesothuria</w:t>
            </w:r>
            <w:proofErr w:type="spellEnd"/>
            <w:r>
              <w:rPr>
                <w:rFonts w:cs="Arial"/>
                <w:i/>
                <w:iCs/>
                <w:sz w:val="16"/>
                <w:szCs w:val="16"/>
              </w:rPr>
              <w:t xml:space="preserve"> </w:t>
            </w:r>
            <w:proofErr w:type="spellStart"/>
            <w:r>
              <w:rPr>
                <w:rFonts w:cs="Arial"/>
                <w:i/>
                <w:iCs/>
                <w:sz w:val="16"/>
                <w:szCs w:val="16"/>
              </w:rPr>
              <w:t>murrayi</w:t>
            </w:r>
            <w:proofErr w:type="spellEnd"/>
          </w:p>
        </w:tc>
        <w:tc>
          <w:tcPr>
            <w:tcW w:w="3685" w:type="dxa"/>
            <w:vAlign w:val="bottom"/>
          </w:tcPr>
          <w:p w14:paraId="395DFBB1" w14:textId="1A815A15"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Théel</w:t>
            </w:r>
            <w:proofErr w:type="spellEnd"/>
            <w:r>
              <w:rPr>
                <w:rFonts w:cs="Arial"/>
                <w:sz w:val="16"/>
                <w:szCs w:val="16"/>
              </w:rPr>
              <w:t>, 1886)</w:t>
            </w:r>
          </w:p>
        </w:tc>
        <w:tc>
          <w:tcPr>
            <w:tcW w:w="1134" w:type="dxa"/>
            <w:vAlign w:val="bottom"/>
          </w:tcPr>
          <w:p w14:paraId="658D785C" w14:textId="40942AC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7F4F5110" w14:textId="0F395F2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0CBD843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9D1E9BD" w14:textId="7FB0682E"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7500C6C8" w14:textId="7BEA3A6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39D6DFAB" w14:textId="32F8C30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Molpadida</w:t>
            </w:r>
            <w:proofErr w:type="spellEnd"/>
          </w:p>
        </w:tc>
        <w:tc>
          <w:tcPr>
            <w:tcW w:w="1985" w:type="dxa"/>
            <w:vAlign w:val="bottom"/>
          </w:tcPr>
          <w:p w14:paraId="034F6417" w14:textId="1264555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Caudinidae</w:t>
            </w:r>
            <w:proofErr w:type="spellEnd"/>
          </w:p>
        </w:tc>
        <w:tc>
          <w:tcPr>
            <w:tcW w:w="2693" w:type="dxa"/>
            <w:vAlign w:val="bottom"/>
          </w:tcPr>
          <w:p w14:paraId="17BF65FA" w14:textId="0B3B6405"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Ceraplectana</w:t>
            </w:r>
            <w:proofErr w:type="spellEnd"/>
            <w:r>
              <w:rPr>
                <w:rFonts w:cs="Arial"/>
                <w:i/>
                <w:iCs/>
                <w:sz w:val="16"/>
                <w:szCs w:val="16"/>
              </w:rPr>
              <w:t xml:space="preserve"> </w:t>
            </w:r>
            <w:proofErr w:type="spellStart"/>
            <w:r>
              <w:rPr>
                <w:rFonts w:cs="Arial"/>
                <w:i/>
                <w:iCs/>
                <w:sz w:val="16"/>
                <w:szCs w:val="16"/>
              </w:rPr>
              <w:t>trachyderma</w:t>
            </w:r>
            <w:proofErr w:type="spellEnd"/>
            <w:r>
              <w:rPr>
                <w:rFonts w:cs="Arial"/>
                <w:i/>
                <w:iCs/>
                <w:sz w:val="16"/>
                <w:szCs w:val="16"/>
              </w:rPr>
              <w:t>#</w:t>
            </w:r>
          </w:p>
        </w:tc>
        <w:tc>
          <w:tcPr>
            <w:tcW w:w="3685" w:type="dxa"/>
            <w:vAlign w:val="bottom"/>
          </w:tcPr>
          <w:p w14:paraId="24B7F454" w14:textId="7DDF8EED"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H.L. Clark, 1908</w:t>
            </w:r>
          </w:p>
        </w:tc>
        <w:tc>
          <w:tcPr>
            <w:tcW w:w="1134" w:type="dxa"/>
            <w:vAlign w:val="bottom"/>
          </w:tcPr>
          <w:p w14:paraId="4024F017" w14:textId="03B7F63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641B7753" w14:textId="436C344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0A7317F3"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D87173D" w14:textId="322F2FEC"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2935B66" w14:textId="705F08C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0A262289" w14:textId="3287530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Molpadida</w:t>
            </w:r>
            <w:proofErr w:type="spellEnd"/>
          </w:p>
        </w:tc>
        <w:tc>
          <w:tcPr>
            <w:tcW w:w="1985" w:type="dxa"/>
            <w:vAlign w:val="bottom"/>
          </w:tcPr>
          <w:p w14:paraId="7407AA5F" w14:textId="2673A8E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Molpadiidae</w:t>
            </w:r>
            <w:proofErr w:type="spellEnd"/>
          </w:p>
        </w:tc>
        <w:tc>
          <w:tcPr>
            <w:tcW w:w="2693" w:type="dxa"/>
            <w:vAlign w:val="bottom"/>
          </w:tcPr>
          <w:p w14:paraId="651FFF16" w14:textId="52E3DB90"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Molpadia</w:t>
            </w:r>
            <w:proofErr w:type="spellEnd"/>
            <w:r>
              <w:rPr>
                <w:rFonts w:cs="Arial"/>
                <w:i/>
                <w:iCs/>
                <w:sz w:val="16"/>
                <w:szCs w:val="16"/>
              </w:rPr>
              <w:t xml:space="preserve"> </w:t>
            </w:r>
            <w:proofErr w:type="spellStart"/>
            <w:r>
              <w:rPr>
                <w:rFonts w:cs="Arial"/>
                <w:i/>
                <w:iCs/>
                <w:sz w:val="16"/>
                <w:szCs w:val="16"/>
              </w:rPr>
              <w:t>granulata</w:t>
            </w:r>
            <w:proofErr w:type="spellEnd"/>
            <w:r>
              <w:rPr>
                <w:rFonts w:cs="Arial"/>
                <w:i/>
                <w:iCs/>
                <w:sz w:val="16"/>
                <w:szCs w:val="16"/>
              </w:rPr>
              <w:t>#</w:t>
            </w:r>
          </w:p>
        </w:tc>
        <w:tc>
          <w:tcPr>
            <w:tcW w:w="3685" w:type="dxa"/>
            <w:vAlign w:val="bottom"/>
          </w:tcPr>
          <w:p w14:paraId="1789E382" w14:textId="4B431C5D"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(Ludwig, 1893)</w:t>
            </w:r>
          </w:p>
        </w:tc>
        <w:tc>
          <w:tcPr>
            <w:tcW w:w="1134" w:type="dxa"/>
            <w:vAlign w:val="bottom"/>
          </w:tcPr>
          <w:p w14:paraId="1FE9B703" w14:textId="760CE18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641EBE30" w14:textId="673583F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0A7082F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C6A76F4" w14:textId="4AAC676D"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1B6258E4" w14:textId="0B95525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26F8EC2F" w14:textId="2099567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Molpadida</w:t>
            </w:r>
            <w:proofErr w:type="spellEnd"/>
          </w:p>
        </w:tc>
        <w:tc>
          <w:tcPr>
            <w:tcW w:w="1985" w:type="dxa"/>
            <w:vAlign w:val="bottom"/>
          </w:tcPr>
          <w:p w14:paraId="36899A3F" w14:textId="7382E8B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Molpadiidae</w:t>
            </w:r>
            <w:proofErr w:type="spellEnd"/>
          </w:p>
        </w:tc>
        <w:tc>
          <w:tcPr>
            <w:tcW w:w="2693" w:type="dxa"/>
            <w:vAlign w:val="bottom"/>
          </w:tcPr>
          <w:p w14:paraId="57EF2E30" w14:textId="48A7DE13"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Molpadia</w:t>
            </w:r>
            <w:proofErr w:type="spellEnd"/>
            <w:r>
              <w:rPr>
                <w:rFonts w:cs="Arial"/>
                <w:i/>
                <w:iCs/>
                <w:sz w:val="16"/>
                <w:szCs w:val="16"/>
              </w:rPr>
              <w:t xml:space="preserve"> intermedia#</w:t>
            </w:r>
          </w:p>
        </w:tc>
        <w:tc>
          <w:tcPr>
            <w:tcW w:w="3685" w:type="dxa"/>
            <w:vAlign w:val="bottom"/>
          </w:tcPr>
          <w:p w14:paraId="0DCBD656" w14:textId="49687D92"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(Ludwig, 1893)</w:t>
            </w:r>
          </w:p>
        </w:tc>
        <w:tc>
          <w:tcPr>
            <w:tcW w:w="1134" w:type="dxa"/>
            <w:vAlign w:val="bottom"/>
          </w:tcPr>
          <w:p w14:paraId="5FEA4E1F" w14:textId="2BEB9BA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AC3F3E6" w14:textId="08C04E7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671D461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95D115A" w14:textId="27760D30"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26F7872" w14:textId="3C1D851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296C8395" w14:textId="0C17FB6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Molpadida</w:t>
            </w:r>
            <w:proofErr w:type="spellEnd"/>
          </w:p>
        </w:tc>
        <w:tc>
          <w:tcPr>
            <w:tcW w:w="1985" w:type="dxa"/>
            <w:vAlign w:val="bottom"/>
          </w:tcPr>
          <w:p w14:paraId="4300C09F" w14:textId="01B1A31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Molpadiidae</w:t>
            </w:r>
            <w:proofErr w:type="spellEnd"/>
          </w:p>
        </w:tc>
        <w:tc>
          <w:tcPr>
            <w:tcW w:w="2693" w:type="dxa"/>
            <w:vAlign w:val="bottom"/>
          </w:tcPr>
          <w:p w14:paraId="0EEA7745" w14:textId="08A722E7"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Molpadia</w:t>
            </w:r>
            <w:proofErr w:type="spellEnd"/>
            <w:r>
              <w:rPr>
                <w:rFonts w:cs="Arial"/>
                <w:i/>
                <w:iCs/>
                <w:sz w:val="16"/>
                <w:szCs w:val="16"/>
              </w:rPr>
              <w:t xml:space="preserve"> musculus#</w:t>
            </w:r>
          </w:p>
        </w:tc>
        <w:tc>
          <w:tcPr>
            <w:tcW w:w="3685" w:type="dxa"/>
            <w:vAlign w:val="bottom"/>
          </w:tcPr>
          <w:p w14:paraId="53EE4DEF" w14:textId="3F5C4166"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Risso, 1826</w:t>
            </w:r>
          </w:p>
        </w:tc>
        <w:tc>
          <w:tcPr>
            <w:tcW w:w="1134" w:type="dxa"/>
            <w:vAlign w:val="bottom"/>
          </w:tcPr>
          <w:p w14:paraId="7830A8AE" w14:textId="7D97521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DC419C3" w14:textId="313491F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02D73375"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9171B73" w14:textId="67C192DA"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3684F9F9" w14:textId="0B854DA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26768E37" w14:textId="76C0885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Persiculida</w:t>
            </w:r>
            <w:proofErr w:type="spellEnd"/>
          </w:p>
        </w:tc>
        <w:tc>
          <w:tcPr>
            <w:tcW w:w="1985" w:type="dxa"/>
            <w:vAlign w:val="bottom"/>
          </w:tcPr>
          <w:p w14:paraId="2D3A95C5" w14:textId="0E2CEAA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Gephyrothuriidae</w:t>
            </w:r>
            <w:proofErr w:type="spellEnd"/>
          </w:p>
        </w:tc>
        <w:tc>
          <w:tcPr>
            <w:tcW w:w="2693" w:type="dxa"/>
            <w:vAlign w:val="bottom"/>
          </w:tcPr>
          <w:p w14:paraId="3B906C7A" w14:textId="4C243658"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Paroriza</w:t>
            </w:r>
            <w:proofErr w:type="spellEnd"/>
            <w:r>
              <w:rPr>
                <w:rFonts w:cs="Arial"/>
                <w:i/>
                <w:iCs/>
                <w:sz w:val="16"/>
                <w:szCs w:val="16"/>
              </w:rPr>
              <w:t xml:space="preserve"> </w:t>
            </w:r>
            <w:proofErr w:type="spellStart"/>
            <w:r>
              <w:rPr>
                <w:rFonts w:cs="Arial"/>
                <w:i/>
                <w:iCs/>
                <w:sz w:val="16"/>
                <w:szCs w:val="16"/>
              </w:rPr>
              <w:t>grevei</w:t>
            </w:r>
            <w:proofErr w:type="spellEnd"/>
          </w:p>
        </w:tc>
        <w:tc>
          <w:tcPr>
            <w:tcW w:w="3685" w:type="dxa"/>
            <w:vAlign w:val="bottom"/>
          </w:tcPr>
          <w:p w14:paraId="2E9E49DB" w14:textId="2245DF37"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Hansen, 1956</w:t>
            </w:r>
          </w:p>
        </w:tc>
        <w:tc>
          <w:tcPr>
            <w:tcW w:w="1134" w:type="dxa"/>
            <w:vAlign w:val="bottom"/>
          </w:tcPr>
          <w:p w14:paraId="09841F9E" w14:textId="6E2430F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G; O</w:t>
            </w:r>
          </w:p>
        </w:tc>
        <w:tc>
          <w:tcPr>
            <w:tcW w:w="851" w:type="dxa"/>
            <w:vAlign w:val="bottom"/>
          </w:tcPr>
          <w:p w14:paraId="2CBDA7B2" w14:textId="7D780E9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0F164C7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4DDB02D" w14:textId="4B3FA4CD"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17BC6952" w14:textId="5E3A588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32213765" w14:textId="0E9FE01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Persiculida</w:t>
            </w:r>
            <w:proofErr w:type="spellEnd"/>
          </w:p>
        </w:tc>
        <w:tc>
          <w:tcPr>
            <w:tcW w:w="1985" w:type="dxa"/>
            <w:vAlign w:val="bottom"/>
          </w:tcPr>
          <w:p w14:paraId="3F56F7E8" w14:textId="051C878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Molpadiodemidae</w:t>
            </w:r>
            <w:proofErr w:type="spellEnd"/>
          </w:p>
        </w:tc>
        <w:tc>
          <w:tcPr>
            <w:tcW w:w="2693" w:type="dxa"/>
            <w:vAlign w:val="bottom"/>
          </w:tcPr>
          <w:p w14:paraId="06714D6F" w14:textId="4F4713A3"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Molpadiodemas atlanticus</w:t>
            </w:r>
          </w:p>
        </w:tc>
        <w:tc>
          <w:tcPr>
            <w:tcW w:w="3685" w:type="dxa"/>
            <w:vAlign w:val="bottom"/>
          </w:tcPr>
          <w:p w14:paraId="43B4601C" w14:textId="65EA15E4"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(R. Perrier, 1898)</w:t>
            </w:r>
          </w:p>
        </w:tc>
        <w:tc>
          <w:tcPr>
            <w:tcW w:w="1134" w:type="dxa"/>
            <w:vAlign w:val="bottom"/>
          </w:tcPr>
          <w:p w14:paraId="79D7E244" w14:textId="7CB022A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6A105192" w14:textId="0C2E08E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05772A2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57F754C" w14:textId="0E3D8333"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65C3D42D" w14:textId="4C3BC2C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24AFADF2" w14:textId="6A27BB9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Persiculida</w:t>
            </w:r>
            <w:proofErr w:type="spellEnd"/>
          </w:p>
        </w:tc>
        <w:tc>
          <w:tcPr>
            <w:tcW w:w="1985" w:type="dxa"/>
            <w:vAlign w:val="bottom"/>
          </w:tcPr>
          <w:p w14:paraId="02B0F077" w14:textId="7882AEF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Molpadiodemidae</w:t>
            </w:r>
            <w:proofErr w:type="spellEnd"/>
          </w:p>
        </w:tc>
        <w:tc>
          <w:tcPr>
            <w:tcW w:w="2693" w:type="dxa"/>
            <w:vAlign w:val="bottom"/>
          </w:tcPr>
          <w:p w14:paraId="5905A6A6" w14:textId="2D6652A5"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b/>
                <w:bCs/>
                <w:i/>
                <w:iCs/>
                <w:sz w:val="16"/>
                <w:szCs w:val="16"/>
              </w:rPr>
              <w:t>Molpadiodemas helios*</w:t>
            </w:r>
          </w:p>
        </w:tc>
        <w:tc>
          <w:tcPr>
            <w:tcW w:w="3685" w:type="dxa"/>
            <w:vAlign w:val="bottom"/>
          </w:tcPr>
          <w:p w14:paraId="48D70898" w14:textId="64E6287B"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O'Loughlin &amp; Ahearn, 2005</w:t>
            </w:r>
          </w:p>
        </w:tc>
        <w:tc>
          <w:tcPr>
            <w:tcW w:w="1134" w:type="dxa"/>
            <w:vAlign w:val="bottom"/>
          </w:tcPr>
          <w:p w14:paraId="7C719B56" w14:textId="17378D2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2D613691" w14:textId="492F926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6873C140"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797D21C" w14:textId="22219B30"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66456C3" w14:textId="290767A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72614177" w14:textId="337B545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Persiculida</w:t>
            </w:r>
            <w:proofErr w:type="spellEnd"/>
          </w:p>
        </w:tc>
        <w:tc>
          <w:tcPr>
            <w:tcW w:w="1985" w:type="dxa"/>
            <w:vAlign w:val="bottom"/>
          </w:tcPr>
          <w:p w14:paraId="18196F24" w14:textId="1A81E93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Molpadiodemidae</w:t>
            </w:r>
            <w:proofErr w:type="spellEnd"/>
          </w:p>
        </w:tc>
        <w:tc>
          <w:tcPr>
            <w:tcW w:w="2693" w:type="dxa"/>
            <w:vAlign w:val="bottom"/>
          </w:tcPr>
          <w:p w14:paraId="22C963C3" w14:textId="3FA18F49"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Molpadiodemas villosus</w:t>
            </w:r>
          </w:p>
        </w:tc>
        <w:tc>
          <w:tcPr>
            <w:tcW w:w="3685" w:type="dxa"/>
            <w:vAlign w:val="bottom"/>
          </w:tcPr>
          <w:p w14:paraId="230505B6" w14:textId="66165BE3"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Théel</w:t>
            </w:r>
            <w:proofErr w:type="spellEnd"/>
            <w:r>
              <w:rPr>
                <w:rFonts w:cs="Arial"/>
                <w:sz w:val="16"/>
                <w:szCs w:val="16"/>
              </w:rPr>
              <w:t>, 1886)</w:t>
            </w:r>
          </w:p>
        </w:tc>
        <w:tc>
          <w:tcPr>
            <w:tcW w:w="1134" w:type="dxa"/>
            <w:vAlign w:val="bottom"/>
          </w:tcPr>
          <w:p w14:paraId="12B8D0BD" w14:textId="0225291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72CB049" w14:textId="66A61EE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11D10FBE"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BC9A132" w14:textId="3746741A"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4139D90D" w14:textId="616285D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6348920D" w14:textId="3E17002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Persiculida</w:t>
            </w:r>
            <w:proofErr w:type="spellEnd"/>
          </w:p>
        </w:tc>
        <w:tc>
          <w:tcPr>
            <w:tcW w:w="1985" w:type="dxa"/>
            <w:vAlign w:val="bottom"/>
          </w:tcPr>
          <w:p w14:paraId="7217DDC1" w14:textId="75F05EC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Pseudostichopodidae</w:t>
            </w:r>
            <w:proofErr w:type="spellEnd"/>
          </w:p>
        </w:tc>
        <w:tc>
          <w:tcPr>
            <w:tcW w:w="2693" w:type="dxa"/>
            <w:vAlign w:val="bottom"/>
          </w:tcPr>
          <w:p w14:paraId="18A31792" w14:textId="60062701"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Pseudostichopus</w:t>
            </w:r>
            <w:proofErr w:type="spellEnd"/>
            <w:r>
              <w:rPr>
                <w:rFonts w:cs="Arial"/>
                <w:i/>
                <w:iCs/>
                <w:sz w:val="16"/>
                <w:szCs w:val="16"/>
              </w:rPr>
              <w:t xml:space="preserve"> </w:t>
            </w:r>
            <w:proofErr w:type="spellStart"/>
            <w:r>
              <w:rPr>
                <w:rFonts w:cs="Arial"/>
                <w:i/>
                <w:iCs/>
                <w:sz w:val="16"/>
                <w:szCs w:val="16"/>
              </w:rPr>
              <w:t>mollis</w:t>
            </w:r>
            <w:proofErr w:type="spellEnd"/>
          </w:p>
        </w:tc>
        <w:tc>
          <w:tcPr>
            <w:tcW w:w="3685" w:type="dxa"/>
            <w:vAlign w:val="bottom"/>
          </w:tcPr>
          <w:p w14:paraId="43CC0997" w14:textId="66E5CA9E"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Théel</w:t>
            </w:r>
            <w:proofErr w:type="spellEnd"/>
            <w:r>
              <w:rPr>
                <w:rFonts w:cs="Arial"/>
                <w:sz w:val="16"/>
                <w:szCs w:val="16"/>
              </w:rPr>
              <w:t>, 1886</w:t>
            </w:r>
          </w:p>
        </w:tc>
        <w:tc>
          <w:tcPr>
            <w:tcW w:w="1134" w:type="dxa"/>
            <w:vAlign w:val="bottom"/>
          </w:tcPr>
          <w:p w14:paraId="0598BFA0" w14:textId="0F36BE2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4FFC0177" w14:textId="422AB57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7526850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C55B9E0" w14:textId="2D6ED48F"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1FC895A7" w14:textId="362A67A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6D21E1E3" w14:textId="37A8EAF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Persiculida</w:t>
            </w:r>
            <w:proofErr w:type="spellEnd"/>
          </w:p>
        </w:tc>
        <w:tc>
          <w:tcPr>
            <w:tcW w:w="1985" w:type="dxa"/>
            <w:vAlign w:val="bottom"/>
          </w:tcPr>
          <w:p w14:paraId="47E3A079" w14:textId="67DBEBB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Pseudostichopodidae</w:t>
            </w:r>
            <w:proofErr w:type="spellEnd"/>
          </w:p>
        </w:tc>
        <w:tc>
          <w:tcPr>
            <w:tcW w:w="2693" w:type="dxa"/>
            <w:vAlign w:val="bottom"/>
          </w:tcPr>
          <w:p w14:paraId="02902817" w14:textId="5026DD6F"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Pseudostichopus</w:t>
            </w:r>
            <w:proofErr w:type="spellEnd"/>
            <w:r>
              <w:rPr>
                <w:rFonts w:cs="Arial"/>
                <w:i/>
                <w:iCs/>
                <w:sz w:val="16"/>
                <w:szCs w:val="16"/>
              </w:rPr>
              <w:t xml:space="preserve"> </w:t>
            </w:r>
            <w:proofErr w:type="spellStart"/>
            <w:r>
              <w:rPr>
                <w:rFonts w:cs="Arial"/>
                <w:i/>
                <w:iCs/>
                <w:sz w:val="16"/>
                <w:szCs w:val="16"/>
              </w:rPr>
              <w:t>peripatus</w:t>
            </w:r>
            <w:proofErr w:type="spellEnd"/>
          </w:p>
        </w:tc>
        <w:tc>
          <w:tcPr>
            <w:tcW w:w="3685" w:type="dxa"/>
            <w:vAlign w:val="bottom"/>
          </w:tcPr>
          <w:p w14:paraId="6F5E9D92" w14:textId="5895A5A7"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(Sluiter, 1901)</w:t>
            </w:r>
          </w:p>
        </w:tc>
        <w:tc>
          <w:tcPr>
            <w:tcW w:w="1134" w:type="dxa"/>
            <w:vAlign w:val="bottom"/>
          </w:tcPr>
          <w:p w14:paraId="1BCFD21F" w14:textId="3B1EB22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G; O</w:t>
            </w:r>
          </w:p>
        </w:tc>
        <w:tc>
          <w:tcPr>
            <w:tcW w:w="851" w:type="dxa"/>
            <w:vAlign w:val="bottom"/>
          </w:tcPr>
          <w:p w14:paraId="0EBC9ED8" w14:textId="05E7BD1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065509F7"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1CB59F4" w14:textId="1AE92CA1"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5146C6D2" w14:textId="08EFCE5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234656AF" w14:textId="1D6DDA1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Persiculida</w:t>
            </w:r>
            <w:proofErr w:type="spellEnd"/>
          </w:p>
        </w:tc>
        <w:tc>
          <w:tcPr>
            <w:tcW w:w="1985" w:type="dxa"/>
            <w:vAlign w:val="bottom"/>
          </w:tcPr>
          <w:p w14:paraId="5C783CBB" w14:textId="1A54C58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
        </w:tc>
        <w:tc>
          <w:tcPr>
            <w:tcW w:w="2693" w:type="dxa"/>
            <w:vAlign w:val="bottom"/>
          </w:tcPr>
          <w:p w14:paraId="0BBEC4E1" w14:textId="08B62670"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Oloughlinius</w:t>
            </w:r>
            <w:proofErr w:type="spellEnd"/>
            <w:r>
              <w:rPr>
                <w:rFonts w:cs="Arial"/>
                <w:i/>
                <w:iCs/>
                <w:sz w:val="16"/>
                <w:szCs w:val="16"/>
              </w:rPr>
              <w:t xml:space="preserve"> </w:t>
            </w:r>
            <w:proofErr w:type="spellStart"/>
            <w:r>
              <w:rPr>
                <w:rFonts w:cs="Arial"/>
                <w:i/>
                <w:iCs/>
                <w:sz w:val="16"/>
                <w:szCs w:val="16"/>
              </w:rPr>
              <w:t>macdonaldi</w:t>
            </w:r>
            <w:proofErr w:type="spellEnd"/>
            <w:r>
              <w:rPr>
                <w:rFonts w:cs="Arial"/>
                <w:i/>
                <w:iCs/>
                <w:sz w:val="16"/>
                <w:szCs w:val="16"/>
              </w:rPr>
              <w:t>#</w:t>
            </w:r>
          </w:p>
        </w:tc>
        <w:tc>
          <w:tcPr>
            <w:tcW w:w="3685" w:type="dxa"/>
            <w:vAlign w:val="bottom"/>
          </w:tcPr>
          <w:p w14:paraId="30939147" w14:textId="53765ACD"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(Ludwig, 1893)</w:t>
            </w:r>
          </w:p>
        </w:tc>
        <w:tc>
          <w:tcPr>
            <w:tcW w:w="1134" w:type="dxa"/>
            <w:vAlign w:val="bottom"/>
          </w:tcPr>
          <w:p w14:paraId="28392AB5" w14:textId="01C36E0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4283A65" w14:textId="41616E5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160402B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76BF0F9" w14:textId="2481C9D6"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53082253" w14:textId="14AB77F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7A19A7E2" w14:textId="5D0AA0F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Synallactida</w:t>
            </w:r>
            <w:proofErr w:type="spellEnd"/>
          </w:p>
        </w:tc>
        <w:tc>
          <w:tcPr>
            <w:tcW w:w="1985" w:type="dxa"/>
            <w:vAlign w:val="bottom"/>
          </w:tcPr>
          <w:p w14:paraId="454A9238" w14:textId="3EC11BA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Deimatidae</w:t>
            </w:r>
            <w:proofErr w:type="spellEnd"/>
          </w:p>
        </w:tc>
        <w:tc>
          <w:tcPr>
            <w:tcW w:w="2693" w:type="dxa"/>
            <w:vAlign w:val="bottom"/>
          </w:tcPr>
          <w:p w14:paraId="58D857C4" w14:textId="08E550AD"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Deima </w:t>
            </w:r>
            <w:proofErr w:type="spellStart"/>
            <w:r>
              <w:rPr>
                <w:rFonts w:cs="Arial"/>
                <w:i/>
                <w:iCs/>
                <w:sz w:val="16"/>
                <w:szCs w:val="16"/>
              </w:rPr>
              <w:t>validum</w:t>
            </w:r>
            <w:proofErr w:type="spellEnd"/>
            <w:r>
              <w:rPr>
                <w:rFonts w:cs="Arial"/>
                <w:i/>
                <w:iCs/>
                <w:sz w:val="16"/>
                <w:szCs w:val="16"/>
              </w:rPr>
              <w:t xml:space="preserve"> </w:t>
            </w:r>
            <w:proofErr w:type="spellStart"/>
            <w:r>
              <w:rPr>
                <w:rFonts w:cs="Arial"/>
                <w:i/>
                <w:iCs/>
                <w:sz w:val="16"/>
                <w:szCs w:val="16"/>
              </w:rPr>
              <w:t>validum</w:t>
            </w:r>
            <w:proofErr w:type="spellEnd"/>
          </w:p>
        </w:tc>
        <w:tc>
          <w:tcPr>
            <w:tcW w:w="3685" w:type="dxa"/>
            <w:vAlign w:val="bottom"/>
          </w:tcPr>
          <w:p w14:paraId="7EABE9D8" w14:textId="2A090854"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Théel</w:t>
            </w:r>
            <w:proofErr w:type="spellEnd"/>
            <w:r>
              <w:rPr>
                <w:rFonts w:cs="Arial"/>
                <w:sz w:val="16"/>
                <w:szCs w:val="16"/>
              </w:rPr>
              <w:t>, 1879</w:t>
            </w:r>
          </w:p>
        </w:tc>
        <w:tc>
          <w:tcPr>
            <w:tcW w:w="1134" w:type="dxa"/>
            <w:vAlign w:val="bottom"/>
          </w:tcPr>
          <w:p w14:paraId="2436F609" w14:textId="5C2001F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6B8986C4" w14:textId="52F7454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17BF687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2E812F3" w14:textId="7A601579"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0C2BB52B" w14:textId="42CD5FB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03D1F1A4" w14:textId="15B2A0E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Synallactida</w:t>
            </w:r>
            <w:proofErr w:type="spellEnd"/>
          </w:p>
        </w:tc>
        <w:tc>
          <w:tcPr>
            <w:tcW w:w="1985" w:type="dxa"/>
            <w:vAlign w:val="bottom"/>
          </w:tcPr>
          <w:p w14:paraId="282FCAD7" w14:textId="5348FE6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Deimatidae</w:t>
            </w:r>
            <w:proofErr w:type="spellEnd"/>
          </w:p>
        </w:tc>
        <w:tc>
          <w:tcPr>
            <w:tcW w:w="2693" w:type="dxa"/>
            <w:vAlign w:val="bottom"/>
          </w:tcPr>
          <w:p w14:paraId="4C855EAA" w14:textId="18301128"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Oneirophanta</w:t>
            </w:r>
            <w:proofErr w:type="spellEnd"/>
            <w:r>
              <w:rPr>
                <w:rFonts w:cs="Arial"/>
                <w:i/>
                <w:iCs/>
                <w:sz w:val="16"/>
                <w:szCs w:val="16"/>
              </w:rPr>
              <w:t xml:space="preserve"> </w:t>
            </w:r>
            <w:proofErr w:type="spellStart"/>
            <w:r>
              <w:rPr>
                <w:rFonts w:cs="Arial"/>
                <w:i/>
                <w:iCs/>
                <w:sz w:val="16"/>
                <w:szCs w:val="16"/>
              </w:rPr>
              <w:t>mutabilis</w:t>
            </w:r>
            <w:proofErr w:type="spellEnd"/>
            <w:r>
              <w:rPr>
                <w:rFonts w:cs="Arial"/>
                <w:i/>
                <w:iCs/>
                <w:sz w:val="16"/>
                <w:szCs w:val="16"/>
              </w:rPr>
              <w:t xml:space="preserve"> </w:t>
            </w:r>
            <w:proofErr w:type="spellStart"/>
            <w:r>
              <w:rPr>
                <w:rFonts w:cs="Arial"/>
                <w:i/>
                <w:iCs/>
                <w:sz w:val="16"/>
                <w:szCs w:val="16"/>
              </w:rPr>
              <w:t>mutabilis</w:t>
            </w:r>
            <w:proofErr w:type="spellEnd"/>
          </w:p>
        </w:tc>
        <w:tc>
          <w:tcPr>
            <w:tcW w:w="3685" w:type="dxa"/>
            <w:vAlign w:val="bottom"/>
          </w:tcPr>
          <w:p w14:paraId="338D8151" w14:textId="61B35435"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Théel</w:t>
            </w:r>
            <w:proofErr w:type="spellEnd"/>
            <w:r>
              <w:rPr>
                <w:rFonts w:cs="Arial"/>
                <w:sz w:val="16"/>
                <w:szCs w:val="16"/>
              </w:rPr>
              <w:t>, 1879</w:t>
            </w:r>
          </w:p>
        </w:tc>
        <w:tc>
          <w:tcPr>
            <w:tcW w:w="1134" w:type="dxa"/>
            <w:vAlign w:val="bottom"/>
          </w:tcPr>
          <w:p w14:paraId="56A6C6EF" w14:textId="4EBF1B5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572A95BD" w14:textId="1487FCF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3E22B753"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517CA9E" w14:textId="6FC6FF31"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1CC4CF04" w14:textId="6544443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45468819" w14:textId="319DF31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Synallactida</w:t>
            </w:r>
            <w:proofErr w:type="spellEnd"/>
          </w:p>
        </w:tc>
        <w:tc>
          <w:tcPr>
            <w:tcW w:w="1985" w:type="dxa"/>
            <w:vAlign w:val="bottom"/>
          </w:tcPr>
          <w:p w14:paraId="3DDFF109" w14:textId="1490C28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Deimatidae</w:t>
            </w:r>
            <w:proofErr w:type="spellEnd"/>
          </w:p>
        </w:tc>
        <w:tc>
          <w:tcPr>
            <w:tcW w:w="2693" w:type="dxa"/>
            <w:vAlign w:val="bottom"/>
          </w:tcPr>
          <w:p w14:paraId="532ECAD3" w14:textId="12241D08"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Oneirophanta</w:t>
            </w:r>
            <w:proofErr w:type="spellEnd"/>
            <w:r>
              <w:rPr>
                <w:rFonts w:cs="Arial"/>
                <w:i/>
                <w:iCs/>
                <w:sz w:val="16"/>
                <w:szCs w:val="16"/>
              </w:rPr>
              <w:t xml:space="preserve"> </w:t>
            </w:r>
            <w:proofErr w:type="spellStart"/>
            <w:r>
              <w:rPr>
                <w:rFonts w:cs="Arial"/>
                <w:i/>
                <w:iCs/>
                <w:sz w:val="16"/>
                <w:szCs w:val="16"/>
              </w:rPr>
              <w:t>setigera</w:t>
            </w:r>
            <w:proofErr w:type="spellEnd"/>
          </w:p>
        </w:tc>
        <w:tc>
          <w:tcPr>
            <w:tcW w:w="3685" w:type="dxa"/>
            <w:vAlign w:val="bottom"/>
          </w:tcPr>
          <w:p w14:paraId="4527D15A" w14:textId="0B3DA6B3"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(Ludwig, 1893)</w:t>
            </w:r>
          </w:p>
        </w:tc>
        <w:tc>
          <w:tcPr>
            <w:tcW w:w="1134" w:type="dxa"/>
            <w:vAlign w:val="bottom"/>
          </w:tcPr>
          <w:p w14:paraId="2397353A" w14:textId="05A8DDC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7AE1A924" w14:textId="3A52017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7C087F4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4DFBEB2" w14:textId="01B4590A"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6A3A0CF" w14:textId="6C37819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6E5CFF7C" w14:textId="52E27A5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Synallactida</w:t>
            </w:r>
            <w:proofErr w:type="spellEnd"/>
          </w:p>
        </w:tc>
        <w:tc>
          <w:tcPr>
            <w:tcW w:w="1985" w:type="dxa"/>
            <w:vAlign w:val="bottom"/>
          </w:tcPr>
          <w:p w14:paraId="00C23388" w14:textId="02F986F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Stichopodidae</w:t>
            </w:r>
            <w:proofErr w:type="spellEnd"/>
          </w:p>
        </w:tc>
        <w:tc>
          <w:tcPr>
            <w:tcW w:w="2693" w:type="dxa"/>
            <w:vAlign w:val="bottom"/>
          </w:tcPr>
          <w:p w14:paraId="353FA912" w14:textId="0BC3D72E"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Apostichopus</w:t>
            </w:r>
            <w:proofErr w:type="spellEnd"/>
            <w:r>
              <w:rPr>
                <w:rFonts w:cs="Arial"/>
                <w:i/>
                <w:iCs/>
                <w:sz w:val="16"/>
                <w:szCs w:val="16"/>
              </w:rPr>
              <w:t xml:space="preserve"> </w:t>
            </w:r>
            <w:proofErr w:type="spellStart"/>
            <w:r>
              <w:rPr>
                <w:rFonts w:cs="Arial"/>
                <w:i/>
                <w:iCs/>
                <w:sz w:val="16"/>
                <w:szCs w:val="16"/>
              </w:rPr>
              <w:t>californicus</w:t>
            </w:r>
            <w:proofErr w:type="spellEnd"/>
          </w:p>
        </w:tc>
        <w:tc>
          <w:tcPr>
            <w:tcW w:w="3685" w:type="dxa"/>
            <w:vAlign w:val="bottom"/>
          </w:tcPr>
          <w:p w14:paraId="6645E803" w14:textId="16327F40"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(Stimpson, 1857)</w:t>
            </w:r>
          </w:p>
        </w:tc>
        <w:tc>
          <w:tcPr>
            <w:tcW w:w="1134" w:type="dxa"/>
            <w:vAlign w:val="bottom"/>
          </w:tcPr>
          <w:p w14:paraId="22E2A394" w14:textId="37784C5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G; O</w:t>
            </w:r>
          </w:p>
        </w:tc>
        <w:tc>
          <w:tcPr>
            <w:tcW w:w="851" w:type="dxa"/>
            <w:vAlign w:val="bottom"/>
          </w:tcPr>
          <w:p w14:paraId="6BAA36E2" w14:textId="1D1467A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5C588AB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D0888E8" w14:textId="63CE43A5"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7B7927AF" w14:textId="2E62DCF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71F46B11" w14:textId="480B398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Synallactida</w:t>
            </w:r>
            <w:proofErr w:type="spellEnd"/>
          </w:p>
        </w:tc>
        <w:tc>
          <w:tcPr>
            <w:tcW w:w="1985" w:type="dxa"/>
            <w:vAlign w:val="bottom"/>
          </w:tcPr>
          <w:p w14:paraId="48BC6D2D" w14:textId="21069A3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Synallactidae</w:t>
            </w:r>
            <w:proofErr w:type="spellEnd"/>
          </w:p>
        </w:tc>
        <w:tc>
          <w:tcPr>
            <w:tcW w:w="2693" w:type="dxa"/>
            <w:vAlign w:val="bottom"/>
          </w:tcPr>
          <w:p w14:paraId="7FB536E1" w14:textId="0927028D"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Capheira</w:t>
            </w:r>
            <w:proofErr w:type="spellEnd"/>
            <w:r>
              <w:rPr>
                <w:rFonts w:cs="Arial"/>
                <w:i/>
                <w:iCs/>
                <w:sz w:val="16"/>
                <w:szCs w:val="16"/>
              </w:rPr>
              <w:t xml:space="preserve"> </w:t>
            </w:r>
            <w:proofErr w:type="spellStart"/>
            <w:r>
              <w:rPr>
                <w:rFonts w:cs="Arial"/>
                <w:i/>
                <w:iCs/>
                <w:sz w:val="16"/>
                <w:szCs w:val="16"/>
              </w:rPr>
              <w:t>sulcata</w:t>
            </w:r>
            <w:proofErr w:type="spellEnd"/>
            <w:r>
              <w:rPr>
                <w:rFonts w:cs="Arial"/>
                <w:i/>
                <w:iCs/>
                <w:sz w:val="16"/>
                <w:szCs w:val="16"/>
              </w:rPr>
              <w:t>#</w:t>
            </w:r>
          </w:p>
        </w:tc>
        <w:tc>
          <w:tcPr>
            <w:tcW w:w="3685" w:type="dxa"/>
            <w:vAlign w:val="bottom"/>
          </w:tcPr>
          <w:p w14:paraId="66074647" w14:textId="74D5123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Ludwig, 1893</w:t>
            </w:r>
          </w:p>
        </w:tc>
        <w:tc>
          <w:tcPr>
            <w:tcW w:w="1134" w:type="dxa"/>
            <w:vAlign w:val="bottom"/>
          </w:tcPr>
          <w:p w14:paraId="40200B67" w14:textId="27CCF96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286240B1" w14:textId="7D87B28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55777649"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BCE3BBD" w14:textId="7B22BD6D"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41D69069" w14:textId="262CB10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5F6EE24F" w14:textId="27130C0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Synallactida</w:t>
            </w:r>
            <w:proofErr w:type="spellEnd"/>
          </w:p>
        </w:tc>
        <w:tc>
          <w:tcPr>
            <w:tcW w:w="1985" w:type="dxa"/>
            <w:vAlign w:val="bottom"/>
          </w:tcPr>
          <w:p w14:paraId="3BECEC8E" w14:textId="5A51E0A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Synallactidae</w:t>
            </w:r>
            <w:proofErr w:type="spellEnd"/>
          </w:p>
        </w:tc>
        <w:tc>
          <w:tcPr>
            <w:tcW w:w="2693" w:type="dxa"/>
            <w:vAlign w:val="bottom"/>
          </w:tcPr>
          <w:p w14:paraId="0B3BE718" w14:textId="067D226A"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Galatheathuria</w:t>
            </w:r>
            <w:proofErr w:type="spellEnd"/>
            <w:r>
              <w:rPr>
                <w:rFonts w:cs="Arial"/>
                <w:i/>
                <w:iCs/>
                <w:sz w:val="16"/>
                <w:szCs w:val="16"/>
              </w:rPr>
              <w:t xml:space="preserve"> aspera#</w:t>
            </w:r>
          </w:p>
        </w:tc>
        <w:tc>
          <w:tcPr>
            <w:tcW w:w="3685" w:type="dxa"/>
            <w:vAlign w:val="bottom"/>
          </w:tcPr>
          <w:p w14:paraId="141D3F97" w14:textId="07A58C5F"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Théel</w:t>
            </w:r>
            <w:proofErr w:type="spellEnd"/>
            <w:r>
              <w:rPr>
                <w:rFonts w:cs="Arial"/>
                <w:sz w:val="16"/>
                <w:szCs w:val="16"/>
              </w:rPr>
              <w:t>, 1886)</w:t>
            </w:r>
          </w:p>
        </w:tc>
        <w:tc>
          <w:tcPr>
            <w:tcW w:w="1134" w:type="dxa"/>
            <w:vAlign w:val="bottom"/>
          </w:tcPr>
          <w:p w14:paraId="411D3C5A" w14:textId="22FFE13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19A120E3" w14:textId="4D70923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68C2E9D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301B5D8" w14:textId="0CC55B5B"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53AA0BD0" w14:textId="7ED330D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3D941D6E" w14:textId="71F9477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Synallactida</w:t>
            </w:r>
            <w:proofErr w:type="spellEnd"/>
          </w:p>
        </w:tc>
        <w:tc>
          <w:tcPr>
            <w:tcW w:w="1985" w:type="dxa"/>
            <w:vAlign w:val="bottom"/>
          </w:tcPr>
          <w:p w14:paraId="7639C9E4" w14:textId="33FCBA5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Synallactidae</w:t>
            </w:r>
            <w:proofErr w:type="spellEnd"/>
          </w:p>
        </w:tc>
        <w:tc>
          <w:tcPr>
            <w:tcW w:w="2693" w:type="dxa"/>
            <w:vAlign w:val="bottom"/>
          </w:tcPr>
          <w:p w14:paraId="2203343B" w14:textId="4550B582"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Paelopatides</w:t>
            </w:r>
            <w:proofErr w:type="spellEnd"/>
            <w:r>
              <w:rPr>
                <w:rFonts w:cs="Arial"/>
                <w:i/>
                <w:iCs/>
                <w:sz w:val="16"/>
                <w:szCs w:val="16"/>
              </w:rPr>
              <w:t xml:space="preserve"> </w:t>
            </w:r>
            <w:proofErr w:type="spellStart"/>
            <w:r>
              <w:rPr>
                <w:rFonts w:cs="Arial"/>
                <w:i/>
                <w:iCs/>
                <w:sz w:val="16"/>
                <w:szCs w:val="16"/>
              </w:rPr>
              <w:t>confundens</w:t>
            </w:r>
            <w:proofErr w:type="spellEnd"/>
            <w:r>
              <w:rPr>
                <w:rFonts w:cs="Arial"/>
                <w:i/>
                <w:iCs/>
                <w:sz w:val="16"/>
                <w:szCs w:val="16"/>
              </w:rPr>
              <w:t>#</w:t>
            </w:r>
          </w:p>
        </w:tc>
        <w:tc>
          <w:tcPr>
            <w:tcW w:w="3685" w:type="dxa"/>
            <w:vAlign w:val="bottom"/>
          </w:tcPr>
          <w:p w14:paraId="6FF76D68" w14:textId="4A19DD87"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Théel</w:t>
            </w:r>
            <w:proofErr w:type="spellEnd"/>
            <w:r>
              <w:rPr>
                <w:rFonts w:cs="Arial"/>
                <w:sz w:val="16"/>
                <w:szCs w:val="16"/>
              </w:rPr>
              <w:t>, 1886</w:t>
            </w:r>
          </w:p>
        </w:tc>
        <w:tc>
          <w:tcPr>
            <w:tcW w:w="1134" w:type="dxa"/>
            <w:vAlign w:val="bottom"/>
          </w:tcPr>
          <w:p w14:paraId="022D34E8" w14:textId="0B41AA9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1B536128" w14:textId="713B22B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18F5AFC9"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891B154" w14:textId="6E957AF7"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84C9D4A" w14:textId="1B6238F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1E3AD516" w14:textId="4BB5A37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Synallactida</w:t>
            </w:r>
            <w:proofErr w:type="spellEnd"/>
          </w:p>
        </w:tc>
        <w:tc>
          <w:tcPr>
            <w:tcW w:w="1985" w:type="dxa"/>
            <w:vAlign w:val="bottom"/>
          </w:tcPr>
          <w:p w14:paraId="520D5F1E" w14:textId="295CE6A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Synallactidae</w:t>
            </w:r>
            <w:proofErr w:type="spellEnd"/>
          </w:p>
        </w:tc>
        <w:tc>
          <w:tcPr>
            <w:tcW w:w="2693" w:type="dxa"/>
            <w:vAlign w:val="bottom"/>
          </w:tcPr>
          <w:p w14:paraId="6606EF97" w14:textId="27878DD0"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Paelopatides</w:t>
            </w:r>
            <w:proofErr w:type="spellEnd"/>
            <w:r>
              <w:rPr>
                <w:rFonts w:cs="Arial"/>
                <w:i/>
                <w:iCs/>
                <w:sz w:val="16"/>
                <w:szCs w:val="16"/>
              </w:rPr>
              <w:t xml:space="preserve"> </w:t>
            </w:r>
            <w:proofErr w:type="spellStart"/>
            <w:r>
              <w:rPr>
                <w:rFonts w:cs="Arial"/>
                <w:i/>
                <w:iCs/>
                <w:sz w:val="16"/>
                <w:szCs w:val="16"/>
              </w:rPr>
              <w:t>suspecta</w:t>
            </w:r>
            <w:proofErr w:type="spellEnd"/>
            <w:r>
              <w:rPr>
                <w:rFonts w:cs="Arial"/>
                <w:i/>
                <w:iCs/>
                <w:sz w:val="16"/>
                <w:szCs w:val="16"/>
              </w:rPr>
              <w:t>#</w:t>
            </w:r>
          </w:p>
        </w:tc>
        <w:tc>
          <w:tcPr>
            <w:tcW w:w="3685" w:type="dxa"/>
            <w:vAlign w:val="bottom"/>
          </w:tcPr>
          <w:p w14:paraId="33227110" w14:textId="0AA6A032"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Ludwig, 1894</w:t>
            </w:r>
          </w:p>
        </w:tc>
        <w:tc>
          <w:tcPr>
            <w:tcW w:w="1134" w:type="dxa"/>
            <w:vAlign w:val="bottom"/>
          </w:tcPr>
          <w:p w14:paraId="4B583A4B" w14:textId="332A817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12C13407" w14:textId="00B4806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6235C9C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4657130" w14:textId="19B94F90"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62B3F6A2" w14:textId="00A3117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2D098789" w14:textId="3973953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Synallactida</w:t>
            </w:r>
            <w:proofErr w:type="spellEnd"/>
          </w:p>
        </w:tc>
        <w:tc>
          <w:tcPr>
            <w:tcW w:w="1985" w:type="dxa"/>
            <w:vAlign w:val="bottom"/>
          </w:tcPr>
          <w:p w14:paraId="61A14EB6" w14:textId="2E6F788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Synallactidae</w:t>
            </w:r>
            <w:proofErr w:type="spellEnd"/>
          </w:p>
        </w:tc>
        <w:tc>
          <w:tcPr>
            <w:tcW w:w="2693" w:type="dxa"/>
            <w:vAlign w:val="bottom"/>
          </w:tcPr>
          <w:p w14:paraId="045581F3" w14:textId="0AC93FA7"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Synallactes</w:t>
            </w:r>
            <w:proofErr w:type="spellEnd"/>
            <w:r>
              <w:rPr>
                <w:rFonts w:cs="Arial"/>
                <w:i/>
                <w:iCs/>
                <w:sz w:val="16"/>
                <w:szCs w:val="16"/>
              </w:rPr>
              <w:t xml:space="preserve"> aenigma#</w:t>
            </w:r>
          </w:p>
        </w:tc>
        <w:tc>
          <w:tcPr>
            <w:tcW w:w="3685" w:type="dxa"/>
            <w:vAlign w:val="bottom"/>
          </w:tcPr>
          <w:p w14:paraId="5F66F4FB" w14:textId="199B0055"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Ludwig, 1894</w:t>
            </w:r>
          </w:p>
        </w:tc>
        <w:tc>
          <w:tcPr>
            <w:tcW w:w="1134" w:type="dxa"/>
            <w:vAlign w:val="bottom"/>
          </w:tcPr>
          <w:p w14:paraId="0BD139BF" w14:textId="4360681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4A111D3" w14:textId="0B3F601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71CEB20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489E5ED" w14:textId="310601AF"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794695C1" w14:textId="7015E9D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Holothuroidea</w:t>
            </w:r>
          </w:p>
        </w:tc>
        <w:tc>
          <w:tcPr>
            <w:tcW w:w="1701" w:type="dxa"/>
            <w:vAlign w:val="bottom"/>
          </w:tcPr>
          <w:p w14:paraId="23EBF318" w14:textId="5CA974D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Synallactida</w:t>
            </w:r>
            <w:proofErr w:type="spellEnd"/>
          </w:p>
        </w:tc>
        <w:tc>
          <w:tcPr>
            <w:tcW w:w="1985" w:type="dxa"/>
            <w:vAlign w:val="bottom"/>
          </w:tcPr>
          <w:p w14:paraId="2DD99B70" w14:textId="7AEFC92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Synallactidae</w:t>
            </w:r>
            <w:proofErr w:type="spellEnd"/>
          </w:p>
        </w:tc>
        <w:tc>
          <w:tcPr>
            <w:tcW w:w="2693" w:type="dxa"/>
            <w:vAlign w:val="bottom"/>
          </w:tcPr>
          <w:p w14:paraId="102CE89D" w14:textId="30B31ACD"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Synallactes</w:t>
            </w:r>
            <w:proofErr w:type="spellEnd"/>
            <w:r>
              <w:rPr>
                <w:rFonts w:cs="Arial"/>
                <w:i/>
                <w:iCs/>
                <w:sz w:val="16"/>
                <w:szCs w:val="16"/>
              </w:rPr>
              <w:t xml:space="preserve"> </w:t>
            </w:r>
            <w:proofErr w:type="spellStart"/>
            <w:r>
              <w:rPr>
                <w:rFonts w:cs="Arial"/>
                <w:i/>
                <w:iCs/>
                <w:sz w:val="16"/>
                <w:szCs w:val="16"/>
              </w:rPr>
              <w:t>profundus</w:t>
            </w:r>
            <w:proofErr w:type="spellEnd"/>
          </w:p>
        </w:tc>
        <w:tc>
          <w:tcPr>
            <w:tcW w:w="3685" w:type="dxa"/>
            <w:vAlign w:val="bottom"/>
          </w:tcPr>
          <w:p w14:paraId="25E4891B" w14:textId="4C117DC3"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(Koehler &amp; </w:t>
            </w:r>
            <w:proofErr w:type="spellStart"/>
            <w:r>
              <w:rPr>
                <w:rFonts w:cs="Arial"/>
                <w:sz w:val="16"/>
                <w:szCs w:val="16"/>
              </w:rPr>
              <w:t>Vaney</w:t>
            </w:r>
            <w:proofErr w:type="spellEnd"/>
            <w:r>
              <w:rPr>
                <w:rFonts w:cs="Arial"/>
                <w:sz w:val="16"/>
                <w:szCs w:val="16"/>
              </w:rPr>
              <w:t>, 1905)</w:t>
            </w:r>
          </w:p>
        </w:tc>
        <w:tc>
          <w:tcPr>
            <w:tcW w:w="1134" w:type="dxa"/>
            <w:vAlign w:val="bottom"/>
          </w:tcPr>
          <w:p w14:paraId="4B6CA1E1" w14:textId="20A656C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w:t>
            </w:r>
          </w:p>
        </w:tc>
        <w:tc>
          <w:tcPr>
            <w:tcW w:w="851" w:type="dxa"/>
            <w:vAlign w:val="bottom"/>
          </w:tcPr>
          <w:p w14:paraId="218B231C" w14:textId="285C2FE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5167B22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18F991F" w14:textId="454B93C7"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1CF1FC20" w14:textId="2EC15EF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0A622481" w14:textId="232F151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Amphilepidida</w:t>
            </w:r>
            <w:proofErr w:type="spellEnd"/>
          </w:p>
        </w:tc>
        <w:tc>
          <w:tcPr>
            <w:tcW w:w="1985" w:type="dxa"/>
            <w:vAlign w:val="bottom"/>
          </w:tcPr>
          <w:p w14:paraId="721F2A46" w14:textId="01A809F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Amphilepididae</w:t>
            </w:r>
            <w:proofErr w:type="spellEnd"/>
          </w:p>
        </w:tc>
        <w:tc>
          <w:tcPr>
            <w:tcW w:w="2693" w:type="dxa"/>
            <w:vAlign w:val="bottom"/>
          </w:tcPr>
          <w:p w14:paraId="30A5AF39" w14:textId="2AE2C935"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Amphilepis</w:t>
            </w:r>
            <w:proofErr w:type="spellEnd"/>
            <w:r>
              <w:rPr>
                <w:rFonts w:cs="Arial"/>
                <w:i/>
                <w:iCs/>
                <w:sz w:val="16"/>
                <w:szCs w:val="16"/>
              </w:rPr>
              <w:t xml:space="preserve"> patens#</w:t>
            </w:r>
          </w:p>
        </w:tc>
        <w:tc>
          <w:tcPr>
            <w:tcW w:w="3685" w:type="dxa"/>
            <w:vAlign w:val="bottom"/>
          </w:tcPr>
          <w:p w14:paraId="5F3FF7D8" w14:textId="40C52EEE"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Lyman, 1879</w:t>
            </w:r>
          </w:p>
        </w:tc>
        <w:tc>
          <w:tcPr>
            <w:tcW w:w="1134" w:type="dxa"/>
            <w:vAlign w:val="bottom"/>
          </w:tcPr>
          <w:p w14:paraId="34140704" w14:textId="6C31CF0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F5DED5B" w14:textId="4DDF748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192B781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22A1979" w14:textId="1A88B53C"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741FFD3D" w14:textId="78D0F21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0A42F58A" w14:textId="315211F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Amphilepidida</w:t>
            </w:r>
            <w:proofErr w:type="spellEnd"/>
          </w:p>
        </w:tc>
        <w:tc>
          <w:tcPr>
            <w:tcW w:w="1985" w:type="dxa"/>
            <w:vAlign w:val="bottom"/>
          </w:tcPr>
          <w:p w14:paraId="45D263A8" w14:textId="0976C5A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Amphiuridae</w:t>
            </w:r>
            <w:proofErr w:type="spellEnd"/>
          </w:p>
        </w:tc>
        <w:tc>
          <w:tcPr>
            <w:tcW w:w="2693" w:type="dxa"/>
            <w:vAlign w:val="bottom"/>
          </w:tcPr>
          <w:p w14:paraId="33460A89" w14:textId="78611176"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Amphiura</w:t>
            </w:r>
            <w:proofErr w:type="spellEnd"/>
            <w:r>
              <w:rPr>
                <w:rFonts w:cs="Arial"/>
                <w:i/>
                <w:iCs/>
                <w:sz w:val="16"/>
                <w:szCs w:val="16"/>
              </w:rPr>
              <w:t xml:space="preserve"> (</w:t>
            </w:r>
            <w:proofErr w:type="spellStart"/>
            <w:r>
              <w:rPr>
                <w:rFonts w:cs="Arial"/>
                <w:i/>
                <w:iCs/>
                <w:sz w:val="16"/>
                <w:szCs w:val="16"/>
              </w:rPr>
              <w:t>Amphiura</w:t>
            </w:r>
            <w:proofErr w:type="spellEnd"/>
            <w:r>
              <w:rPr>
                <w:rFonts w:cs="Arial"/>
                <w:i/>
                <w:iCs/>
                <w:sz w:val="16"/>
                <w:szCs w:val="16"/>
              </w:rPr>
              <w:t xml:space="preserve">) </w:t>
            </w:r>
            <w:proofErr w:type="spellStart"/>
            <w:r>
              <w:rPr>
                <w:rFonts w:cs="Arial"/>
                <w:i/>
                <w:iCs/>
                <w:sz w:val="16"/>
                <w:szCs w:val="16"/>
              </w:rPr>
              <w:t>assimilis</w:t>
            </w:r>
            <w:proofErr w:type="spellEnd"/>
            <w:r>
              <w:rPr>
                <w:rFonts w:cs="Arial"/>
                <w:i/>
                <w:iCs/>
                <w:sz w:val="16"/>
                <w:szCs w:val="16"/>
              </w:rPr>
              <w:t>#</w:t>
            </w:r>
          </w:p>
        </w:tc>
        <w:tc>
          <w:tcPr>
            <w:tcW w:w="3685" w:type="dxa"/>
            <w:vAlign w:val="bottom"/>
          </w:tcPr>
          <w:p w14:paraId="210EEFD4" w14:textId="0DAED8F8"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Lütken &amp; Mortensen, 1899</w:t>
            </w:r>
          </w:p>
        </w:tc>
        <w:tc>
          <w:tcPr>
            <w:tcW w:w="1134" w:type="dxa"/>
            <w:vAlign w:val="bottom"/>
          </w:tcPr>
          <w:p w14:paraId="55136B7C" w14:textId="5D3B25D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650F5B39" w14:textId="41269DD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1C54990A"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3ABEBA5" w14:textId="50F8213C"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657BDD20" w14:textId="1138F95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5BDEF9B4" w14:textId="2D0362D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Amphilepidida</w:t>
            </w:r>
            <w:proofErr w:type="spellEnd"/>
          </w:p>
        </w:tc>
        <w:tc>
          <w:tcPr>
            <w:tcW w:w="1985" w:type="dxa"/>
            <w:vAlign w:val="bottom"/>
          </w:tcPr>
          <w:p w14:paraId="141E4982" w14:textId="02F2045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Amphiuridae</w:t>
            </w:r>
            <w:proofErr w:type="spellEnd"/>
          </w:p>
        </w:tc>
        <w:tc>
          <w:tcPr>
            <w:tcW w:w="2693" w:type="dxa"/>
            <w:vAlign w:val="bottom"/>
          </w:tcPr>
          <w:p w14:paraId="68F6AEE8" w14:textId="2A6F5FFD"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Amphiura</w:t>
            </w:r>
            <w:proofErr w:type="spellEnd"/>
            <w:r>
              <w:rPr>
                <w:rFonts w:cs="Arial"/>
                <w:i/>
                <w:iCs/>
                <w:sz w:val="16"/>
                <w:szCs w:val="16"/>
              </w:rPr>
              <w:t xml:space="preserve"> (</w:t>
            </w:r>
            <w:proofErr w:type="spellStart"/>
            <w:r>
              <w:rPr>
                <w:rFonts w:cs="Arial"/>
                <w:i/>
                <w:iCs/>
                <w:sz w:val="16"/>
                <w:szCs w:val="16"/>
              </w:rPr>
              <w:t>Amphiura</w:t>
            </w:r>
            <w:proofErr w:type="spellEnd"/>
            <w:r>
              <w:rPr>
                <w:rFonts w:cs="Arial"/>
                <w:i/>
                <w:iCs/>
                <w:sz w:val="16"/>
                <w:szCs w:val="16"/>
              </w:rPr>
              <w:t xml:space="preserve">) </w:t>
            </w:r>
            <w:proofErr w:type="spellStart"/>
            <w:r>
              <w:rPr>
                <w:rFonts w:cs="Arial"/>
                <w:i/>
                <w:iCs/>
                <w:sz w:val="16"/>
                <w:szCs w:val="16"/>
              </w:rPr>
              <w:t>diomedeae</w:t>
            </w:r>
            <w:proofErr w:type="spellEnd"/>
            <w:r>
              <w:rPr>
                <w:rFonts w:cs="Arial"/>
                <w:i/>
                <w:iCs/>
                <w:sz w:val="16"/>
                <w:szCs w:val="16"/>
              </w:rPr>
              <w:t>#</w:t>
            </w:r>
          </w:p>
        </w:tc>
        <w:tc>
          <w:tcPr>
            <w:tcW w:w="3685" w:type="dxa"/>
            <w:vAlign w:val="bottom"/>
          </w:tcPr>
          <w:p w14:paraId="5AA0DA57" w14:textId="2FC07BA1"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Lütken &amp; Mortensen, 1899</w:t>
            </w:r>
          </w:p>
        </w:tc>
        <w:tc>
          <w:tcPr>
            <w:tcW w:w="1134" w:type="dxa"/>
            <w:vAlign w:val="bottom"/>
          </w:tcPr>
          <w:p w14:paraId="67E51033" w14:textId="4E581DF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9AB5123" w14:textId="2581930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0164DEEB"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47FC8A1" w14:textId="65652E2A"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6540CAF0" w14:textId="6AAD96F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01B63C2C" w14:textId="2F8B189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Amphilepidida</w:t>
            </w:r>
            <w:proofErr w:type="spellEnd"/>
          </w:p>
        </w:tc>
        <w:tc>
          <w:tcPr>
            <w:tcW w:w="1985" w:type="dxa"/>
            <w:vAlign w:val="bottom"/>
          </w:tcPr>
          <w:p w14:paraId="472F1570" w14:textId="51558D3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Amphiuridae</w:t>
            </w:r>
            <w:proofErr w:type="spellEnd"/>
          </w:p>
        </w:tc>
        <w:tc>
          <w:tcPr>
            <w:tcW w:w="2693" w:type="dxa"/>
            <w:vAlign w:val="bottom"/>
          </w:tcPr>
          <w:p w14:paraId="74563F08" w14:textId="2ADD520B"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Silax</w:t>
            </w:r>
            <w:proofErr w:type="spellEnd"/>
            <w:r>
              <w:rPr>
                <w:rFonts w:cs="Arial"/>
                <w:i/>
                <w:iCs/>
                <w:sz w:val="16"/>
                <w:szCs w:val="16"/>
              </w:rPr>
              <w:t xml:space="preserve"> </w:t>
            </w:r>
            <w:proofErr w:type="spellStart"/>
            <w:r>
              <w:rPr>
                <w:rFonts w:cs="Arial"/>
                <w:i/>
                <w:iCs/>
                <w:sz w:val="16"/>
                <w:szCs w:val="16"/>
              </w:rPr>
              <w:t>daleus</w:t>
            </w:r>
            <w:proofErr w:type="spellEnd"/>
          </w:p>
        </w:tc>
        <w:tc>
          <w:tcPr>
            <w:tcW w:w="3685" w:type="dxa"/>
            <w:vAlign w:val="bottom"/>
          </w:tcPr>
          <w:p w14:paraId="2BBD027B" w14:textId="4DFCD20E"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(Lyman, 1879)</w:t>
            </w:r>
          </w:p>
        </w:tc>
        <w:tc>
          <w:tcPr>
            <w:tcW w:w="1134" w:type="dxa"/>
            <w:vAlign w:val="bottom"/>
          </w:tcPr>
          <w:p w14:paraId="0D14E3CE" w14:textId="3B67FB7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7574155F" w14:textId="1F27CBB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54CF4208"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5C88529" w14:textId="67324030"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48A93AAE" w14:textId="4E9567D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1F3D00D0" w14:textId="0F8441F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Amphilepidida</w:t>
            </w:r>
            <w:proofErr w:type="spellEnd"/>
          </w:p>
        </w:tc>
        <w:tc>
          <w:tcPr>
            <w:tcW w:w="1985" w:type="dxa"/>
            <w:vAlign w:val="bottom"/>
          </w:tcPr>
          <w:p w14:paraId="0254F466" w14:textId="122CF47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Amphiuridae</w:t>
            </w:r>
            <w:proofErr w:type="spellEnd"/>
          </w:p>
        </w:tc>
        <w:tc>
          <w:tcPr>
            <w:tcW w:w="2693" w:type="dxa"/>
            <w:vAlign w:val="bottom"/>
          </w:tcPr>
          <w:p w14:paraId="10308F73" w14:textId="794A4DB3"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Silax</w:t>
            </w:r>
            <w:proofErr w:type="spellEnd"/>
            <w:r>
              <w:rPr>
                <w:rFonts w:cs="Arial"/>
                <w:i/>
                <w:iCs/>
                <w:sz w:val="16"/>
                <w:szCs w:val="16"/>
              </w:rPr>
              <w:t xml:space="preserve"> </w:t>
            </w:r>
            <w:proofErr w:type="spellStart"/>
            <w:r>
              <w:rPr>
                <w:rFonts w:cs="Arial"/>
                <w:i/>
                <w:iCs/>
                <w:sz w:val="16"/>
                <w:szCs w:val="16"/>
              </w:rPr>
              <w:t>verrilli</w:t>
            </w:r>
            <w:proofErr w:type="spellEnd"/>
            <w:r>
              <w:rPr>
                <w:rFonts w:cs="Arial"/>
                <w:i/>
                <w:iCs/>
                <w:sz w:val="16"/>
                <w:szCs w:val="16"/>
              </w:rPr>
              <w:t>~</w:t>
            </w:r>
          </w:p>
        </w:tc>
        <w:tc>
          <w:tcPr>
            <w:tcW w:w="3685" w:type="dxa"/>
            <w:vAlign w:val="bottom"/>
          </w:tcPr>
          <w:p w14:paraId="31FBF091" w14:textId="6779CE5C"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(Lyman, 1879)</w:t>
            </w:r>
          </w:p>
        </w:tc>
        <w:tc>
          <w:tcPr>
            <w:tcW w:w="1134" w:type="dxa"/>
            <w:vAlign w:val="bottom"/>
          </w:tcPr>
          <w:p w14:paraId="2948C797" w14:textId="4727601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681DA852" w14:textId="4C9D692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6C93EC4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E250A7E" w14:textId="71FD78BC"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5E105897" w14:textId="3B10A41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34238A5F" w14:textId="6B7090F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Amphilepidida</w:t>
            </w:r>
            <w:proofErr w:type="spellEnd"/>
          </w:p>
        </w:tc>
        <w:tc>
          <w:tcPr>
            <w:tcW w:w="1985" w:type="dxa"/>
            <w:vAlign w:val="bottom"/>
          </w:tcPr>
          <w:p w14:paraId="52803F78" w14:textId="4C3D03A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Ophiolepididae</w:t>
            </w:r>
            <w:proofErr w:type="spellEnd"/>
          </w:p>
        </w:tc>
        <w:tc>
          <w:tcPr>
            <w:tcW w:w="2693" w:type="dxa"/>
            <w:vAlign w:val="bottom"/>
          </w:tcPr>
          <w:p w14:paraId="1D0FBA15" w14:textId="29AE724C"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Ophiotypa</w:t>
            </w:r>
            <w:proofErr w:type="spellEnd"/>
            <w:r>
              <w:rPr>
                <w:rFonts w:cs="Arial"/>
                <w:i/>
                <w:iCs/>
                <w:sz w:val="16"/>
                <w:szCs w:val="16"/>
              </w:rPr>
              <w:t xml:space="preserve"> simplex</w:t>
            </w:r>
          </w:p>
        </w:tc>
        <w:tc>
          <w:tcPr>
            <w:tcW w:w="3685" w:type="dxa"/>
            <w:vAlign w:val="bottom"/>
          </w:tcPr>
          <w:p w14:paraId="7F628926" w14:textId="18F453D0"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Koehler, 1897</w:t>
            </w:r>
          </w:p>
        </w:tc>
        <w:tc>
          <w:tcPr>
            <w:tcW w:w="1134" w:type="dxa"/>
            <w:vAlign w:val="bottom"/>
          </w:tcPr>
          <w:p w14:paraId="023468A0" w14:textId="64E68BC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2F9E724E" w14:textId="7B8D224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04E938F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1DD789B" w14:textId="146CB579"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86886FC" w14:textId="620ECDC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4D0F3FA0" w14:textId="380D9C8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Ophiacanthida</w:t>
            </w:r>
            <w:proofErr w:type="spellEnd"/>
          </w:p>
        </w:tc>
        <w:tc>
          <w:tcPr>
            <w:tcW w:w="1985" w:type="dxa"/>
            <w:vAlign w:val="bottom"/>
          </w:tcPr>
          <w:p w14:paraId="5D08B1F1" w14:textId="689DEB9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Ophiacanthidae</w:t>
            </w:r>
            <w:proofErr w:type="spellEnd"/>
          </w:p>
        </w:tc>
        <w:tc>
          <w:tcPr>
            <w:tcW w:w="2693" w:type="dxa"/>
            <w:vAlign w:val="bottom"/>
          </w:tcPr>
          <w:p w14:paraId="319F5C11" w14:textId="2D15A7B9"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Ophiacantha</w:t>
            </w:r>
            <w:proofErr w:type="spellEnd"/>
            <w:r>
              <w:rPr>
                <w:rFonts w:cs="Arial"/>
                <w:i/>
                <w:iCs/>
                <w:sz w:val="16"/>
                <w:szCs w:val="16"/>
              </w:rPr>
              <w:t xml:space="preserve"> </w:t>
            </w:r>
            <w:proofErr w:type="spellStart"/>
            <w:r>
              <w:rPr>
                <w:rFonts w:cs="Arial"/>
                <w:i/>
                <w:iCs/>
                <w:sz w:val="16"/>
                <w:szCs w:val="16"/>
              </w:rPr>
              <w:t>cosmica</w:t>
            </w:r>
            <w:proofErr w:type="spellEnd"/>
          </w:p>
        </w:tc>
        <w:tc>
          <w:tcPr>
            <w:tcW w:w="3685" w:type="dxa"/>
            <w:vAlign w:val="bottom"/>
          </w:tcPr>
          <w:p w14:paraId="499BD922" w14:textId="7850F664"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Lyman, 1878</w:t>
            </w:r>
          </w:p>
        </w:tc>
        <w:tc>
          <w:tcPr>
            <w:tcW w:w="1134" w:type="dxa"/>
            <w:vAlign w:val="bottom"/>
          </w:tcPr>
          <w:p w14:paraId="7AE5C8D6" w14:textId="6447551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C56B1A0" w14:textId="1F9933F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5852E8A1"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23A4C06" w14:textId="5E9891B0"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118326D3" w14:textId="6266B59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6F75194F" w14:textId="56A66FC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Ophiacanthida</w:t>
            </w:r>
            <w:proofErr w:type="spellEnd"/>
          </w:p>
        </w:tc>
        <w:tc>
          <w:tcPr>
            <w:tcW w:w="1985" w:type="dxa"/>
            <w:vAlign w:val="bottom"/>
          </w:tcPr>
          <w:p w14:paraId="7A58E66E" w14:textId="37E36DD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Ophiacanthidae</w:t>
            </w:r>
            <w:proofErr w:type="spellEnd"/>
          </w:p>
        </w:tc>
        <w:tc>
          <w:tcPr>
            <w:tcW w:w="2693" w:type="dxa"/>
            <w:vAlign w:val="bottom"/>
          </w:tcPr>
          <w:p w14:paraId="3F8CF82E" w14:textId="16772487"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Ophiacantha</w:t>
            </w:r>
            <w:proofErr w:type="spellEnd"/>
            <w:r>
              <w:rPr>
                <w:rFonts w:cs="Arial"/>
                <w:i/>
                <w:iCs/>
                <w:sz w:val="16"/>
                <w:szCs w:val="16"/>
              </w:rPr>
              <w:t xml:space="preserve"> </w:t>
            </w:r>
            <w:proofErr w:type="spellStart"/>
            <w:r>
              <w:rPr>
                <w:rFonts w:cs="Arial"/>
                <w:i/>
                <w:iCs/>
                <w:sz w:val="16"/>
                <w:szCs w:val="16"/>
              </w:rPr>
              <w:t>pacifica</w:t>
            </w:r>
            <w:proofErr w:type="spellEnd"/>
            <w:r>
              <w:rPr>
                <w:rFonts w:cs="Arial"/>
                <w:i/>
                <w:iCs/>
                <w:sz w:val="16"/>
                <w:szCs w:val="16"/>
              </w:rPr>
              <w:t>#</w:t>
            </w:r>
          </w:p>
        </w:tc>
        <w:tc>
          <w:tcPr>
            <w:tcW w:w="3685" w:type="dxa"/>
            <w:vAlign w:val="bottom"/>
          </w:tcPr>
          <w:p w14:paraId="1E19DE0C" w14:textId="248CCE89"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Lütken &amp; Mortensen, 1899</w:t>
            </w:r>
          </w:p>
        </w:tc>
        <w:tc>
          <w:tcPr>
            <w:tcW w:w="1134" w:type="dxa"/>
            <w:vAlign w:val="bottom"/>
          </w:tcPr>
          <w:p w14:paraId="616823F6" w14:textId="3F0F9E3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733877A5" w14:textId="553607B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37D04AE8"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FB353B5" w14:textId="4E7F7794"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1D9F4430" w14:textId="2DEB7C1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02079B9D" w14:textId="4F860DF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Ophiacanthida</w:t>
            </w:r>
            <w:proofErr w:type="spellEnd"/>
          </w:p>
        </w:tc>
        <w:tc>
          <w:tcPr>
            <w:tcW w:w="1985" w:type="dxa"/>
            <w:vAlign w:val="bottom"/>
          </w:tcPr>
          <w:p w14:paraId="78E99605" w14:textId="6E8DC17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Ophiacanthidae</w:t>
            </w:r>
            <w:proofErr w:type="spellEnd"/>
          </w:p>
        </w:tc>
        <w:tc>
          <w:tcPr>
            <w:tcW w:w="2693" w:type="dxa"/>
            <w:vAlign w:val="bottom"/>
          </w:tcPr>
          <w:p w14:paraId="342D42AB" w14:textId="42E59459"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Ophiacantha</w:t>
            </w:r>
            <w:proofErr w:type="spellEnd"/>
            <w:r>
              <w:rPr>
                <w:rFonts w:cs="Arial"/>
                <w:i/>
                <w:iCs/>
                <w:sz w:val="16"/>
                <w:szCs w:val="16"/>
              </w:rPr>
              <w:t xml:space="preserve"> </w:t>
            </w:r>
            <w:proofErr w:type="spellStart"/>
            <w:r>
              <w:rPr>
                <w:rFonts w:cs="Arial"/>
                <w:i/>
                <w:iCs/>
                <w:sz w:val="16"/>
                <w:szCs w:val="16"/>
              </w:rPr>
              <w:t>sentosa</w:t>
            </w:r>
            <w:proofErr w:type="spellEnd"/>
            <w:r>
              <w:rPr>
                <w:rFonts w:cs="Arial"/>
                <w:i/>
                <w:iCs/>
                <w:sz w:val="16"/>
                <w:szCs w:val="16"/>
              </w:rPr>
              <w:t>#</w:t>
            </w:r>
          </w:p>
        </w:tc>
        <w:tc>
          <w:tcPr>
            <w:tcW w:w="3685" w:type="dxa"/>
            <w:vAlign w:val="bottom"/>
          </w:tcPr>
          <w:p w14:paraId="47636679" w14:textId="069E20D9"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Lyman, 1878</w:t>
            </w:r>
          </w:p>
        </w:tc>
        <w:tc>
          <w:tcPr>
            <w:tcW w:w="1134" w:type="dxa"/>
            <w:vAlign w:val="bottom"/>
          </w:tcPr>
          <w:p w14:paraId="4B5F0D51" w14:textId="033AE23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188EC2B5" w14:textId="0506168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29269FF3"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CD6861D" w14:textId="11D5360F"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5CE3EC96" w14:textId="5A0C2E9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2EF81F78" w14:textId="181DEA7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Ophiacanthida</w:t>
            </w:r>
            <w:proofErr w:type="spellEnd"/>
          </w:p>
        </w:tc>
        <w:tc>
          <w:tcPr>
            <w:tcW w:w="1985" w:type="dxa"/>
            <w:vAlign w:val="bottom"/>
          </w:tcPr>
          <w:p w14:paraId="7FDC046C" w14:textId="7B3766C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Ophiacanthidae</w:t>
            </w:r>
            <w:proofErr w:type="spellEnd"/>
          </w:p>
        </w:tc>
        <w:tc>
          <w:tcPr>
            <w:tcW w:w="2693" w:type="dxa"/>
            <w:vAlign w:val="bottom"/>
          </w:tcPr>
          <w:p w14:paraId="36A2AE87" w14:textId="3905DFE4"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Ophiolimna</w:t>
            </w:r>
            <w:proofErr w:type="spellEnd"/>
            <w:r>
              <w:rPr>
                <w:rFonts w:cs="Arial"/>
                <w:i/>
                <w:iCs/>
                <w:sz w:val="16"/>
                <w:szCs w:val="16"/>
              </w:rPr>
              <w:t xml:space="preserve"> </w:t>
            </w:r>
            <w:proofErr w:type="spellStart"/>
            <w:r>
              <w:rPr>
                <w:rFonts w:cs="Arial"/>
                <w:i/>
                <w:iCs/>
                <w:sz w:val="16"/>
                <w:szCs w:val="16"/>
              </w:rPr>
              <w:t>bairdi</w:t>
            </w:r>
            <w:proofErr w:type="spellEnd"/>
            <w:r>
              <w:rPr>
                <w:rFonts w:cs="Arial"/>
                <w:i/>
                <w:iCs/>
                <w:sz w:val="16"/>
                <w:szCs w:val="16"/>
              </w:rPr>
              <w:t>#</w:t>
            </w:r>
          </w:p>
        </w:tc>
        <w:tc>
          <w:tcPr>
            <w:tcW w:w="3685" w:type="dxa"/>
            <w:vAlign w:val="bottom"/>
          </w:tcPr>
          <w:p w14:paraId="1A0E3E4C" w14:textId="562FE9F6"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(Lyman, 1883)</w:t>
            </w:r>
          </w:p>
        </w:tc>
        <w:tc>
          <w:tcPr>
            <w:tcW w:w="1134" w:type="dxa"/>
            <w:vAlign w:val="bottom"/>
          </w:tcPr>
          <w:p w14:paraId="2F78A780" w14:textId="3F55CA6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42BEB4B0" w14:textId="59428DA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2F5AB0A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9D30937" w14:textId="0D355AE3"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401557F3" w14:textId="51BD5ED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0DDBDE5F" w14:textId="36C0E4A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Ophiacanthida</w:t>
            </w:r>
            <w:proofErr w:type="spellEnd"/>
          </w:p>
        </w:tc>
        <w:tc>
          <w:tcPr>
            <w:tcW w:w="1985" w:type="dxa"/>
            <w:vAlign w:val="bottom"/>
          </w:tcPr>
          <w:p w14:paraId="46EE94DD" w14:textId="421396C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Ophiotomidae</w:t>
            </w:r>
            <w:proofErr w:type="spellEnd"/>
          </w:p>
        </w:tc>
        <w:tc>
          <w:tcPr>
            <w:tcW w:w="2693" w:type="dxa"/>
            <w:vAlign w:val="bottom"/>
          </w:tcPr>
          <w:p w14:paraId="49D1BE86" w14:textId="10CF9015"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Ophiotoma</w:t>
            </w:r>
            <w:proofErr w:type="spellEnd"/>
            <w:r>
              <w:rPr>
                <w:rFonts w:cs="Arial"/>
                <w:i/>
                <w:iCs/>
                <w:sz w:val="16"/>
                <w:szCs w:val="16"/>
              </w:rPr>
              <w:t xml:space="preserve"> </w:t>
            </w:r>
            <w:proofErr w:type="spellStart"/>
            <w:r>
              <w:rPr>
                <w:rFonts w:cs="Arial"/>
                <w:i/>
                <w:iCs/>
                <w:sz w:val="16"/>
                <w:szCs w:val="16"/>
              </w:rPr>
              <w:t>paucispina</w:t>
            </w:r>
            <w:proofErr w:type="spellEnd"/>
            <w:r>
              <w:rPr>
                <w:rFonts w:cs="Arial"/>
                <w:i/>
                <w:iCs/>
                <w:sz w:val="16"/>
                <w:szCs w:val="16"/>
              </w:rPr>
              <w:t>#</w:t>
            </w:r>
          </w:p>
        </w:tc>
        <w:tc>
          <w:tcPr>
            <w:tcW w:w="3685" w:type="dxa"/>
            <w:vAlign w:val="bottom"/>
          </w:tcPr>
          <w:p w14:paraId="0E86E529" w14:textId="3928A85E"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(Lütken &amp; Mortensen, 1899)</w:t>
            </w:r>
          </w:p>
        </w:tc>
        <w:tc>
          <w:tcPr>
            <w:tcW w:w="1134" w:type="dxa"/>
            <w:vAlign w:val="bottom"/>
          </w:tcPr>
          <w:p w14:paraId="68121E7F" w14:textId="317D6A2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1A28EEB7" w14:textId="335EC10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6A525E8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536FBA3" w14:textId="405552AC"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69606C50" w14:textId="62D8DEC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33281992" w14:textId="2DDE5F2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Ophioleucida</w:t>
            </w:r>
            <w:proofErr w:type="spellEnd"/>
          </w:p>
        </w:tc>
        <w:tc>
          <w:tcPr>
            <w:tcW w:w="1985" w:type="dxa"/>
            <w:vAlign w:val="bottom"/>
          </w:tcPr>
          <w:p w14:paraId="2469CE15" w14:textId="25CE893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Ophiernidae</w:t>
            </w:r>
            <w:proofErr w:type="spellEnd"/>
          </w:p>
        </w:tc>
        <w:tc>
          <w:tcPr>
            <w:tcW w:w="2693" w:type="dxa"/>
            <w:vAlign w:val="bottom"/>
          </w:tcPr>
          <w:p w14:paraId="0A13BF84" w14:textId="4D65A09A"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Ophiernus</w:t>
            </w:r>
            <w:proofErr w:type="spellEnd"/>
            <w:r>
              <w:rPr>
                <w:rFonts w:cs="Arial"/>
                <w:i/>
                <w:iCs/>
                <w:sz w:val="16"/>
                <w:szCs w:val="16"/>
              </w:rPr>
              <w:t xml:space="preserve"> </w:t>
            </w:r>
            <w:proofErr w:type="spellStart"/>
            <w:r>
              <w:rPr>
                <w:rFonts w:cs="Arial"/>
                <w:i/>
                <w:iCs/>
                <w:sz w:val="16"/>
                <w:szCs w:val="16"/>
              </w:rPr>
              <w:t>seminudus</w:t>
            </w:r>
            <w:proofErr w:type="spellEnd"/>
            <w:r>
              <w:rPr>
                <w:rFonts w:cs="Arial"/>
                <w:i/>
                <w:iCs/>
                <w:sz w:val="16"/>
                <w:szCs w:val="16"/>
              </w:rPr>
              <w:t>#</w:t>
            </w:r>
          </w:p>
        </w:tc>
        <w:tc>
          <w:tcPr>
            <w:tcW w:w="3685" w:type="dxa"/>
            <w:vAlign w:val="bottom"/>
          </w:tcPr>
          <w:p w14:paraId="32A6F429" w14:textId="02508D9E"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Lütken &amp; Mortensen, 1899</w:t>
            </w:r>
          </w:p>
        </w:tc>
        <w:tc>
          <w:tcPr>
            <w:tcW w:w="1134" w:type="dxa"/>
            <w:vAlign w:val="bottom"/>
          </w:tcPr>
          <w:p w14:paraId="49F18E21" w14:textId="5C419DE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52E65B88" w14:textId="5C5462A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196AB52F"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5022182" w14:textId="137AFB8C"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6DCC73B5" w14:textId="52D6F49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577FCDC7" w14:textId="16CB0CA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Ophioleucida</w:t>
            </w:r>
            <w:proofErr w:type="spellEnd"/>
          </w:p>
        </w:tc>
        <w:tc>
          <w:tcPr>
            <w:tcW w:w="1985" w:type="dxa"/>
            <w:vAlign w:val="bottom"/>
          </w:tcPr>
          <w:p w14:paraId="5D064234" w14:textId="2953774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Ophioleucidae</w:t>
            </w:r>
            <w:proofErr w:type="spellEnd"/>
          </w:p>
        </w:tc>
        <w:tc>
          <w:tcPr>
            <w:tcW w:w="2693" w:type="dxa"/>
            <w:vAlign w:val="bottom"/>
          </w:tcPr>
          <w:p w14:paraId="5426A8D8" w14:textId="5DD507BC"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Ophioleuce</w:t>
            </w:r>
            <w:proofErr w:type="spellEnd"/>
            <w:r>
              <w:rPr>
                <w:rFonts w:cs="Arial"/>
                <w:i/>
                <w:iCs/>
                <w:sz w:val="16"/>
                <w:szCs w:val="16"/>
              </w:rPr>
              <w:t xml:space="preserve"> </w:t>
            </w:r>
            <w:proofErr w:type="spellStart"/>
            <w:r>
              <w:rPr>
                <w:rFonts w:cs="Arial"/>
                <w:i/>
                <w:iCs/>
                <w:sz w:val="16"/>
                <w:szCs w:val="16"/>
              </w:rPr>
              <w:t>gracilis</w:t>
            </w:r>
            <w:proofErr w:type="spellEnd"/>
          </w:p>
        </w:tc>
        <w:tc>
          <w:tcPr>
            <w:tcW w:w="3685" w:type="dxa"/>
            <w:vAlign w:val="bottom"/>
          </w:tcPr>
          <w:p w14:paraId="6A284C25" w14:textId="3EE86AB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Belyaev &amp; Litvinova, 1976</w:t>
            </w:r>
          </w:p>
        </w:tc>
        <w:tc>
          <w:tcPr>
            <w:tcW w:w="1134" w:type="dxa"/>
            <w:vAlign w:val="bottom"/>
          </w:tcPr>
          <w:p w14:paraId="26FE13F0" w14:textId="32C8470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C4FB89F" w14:textId="17A5547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3480FE5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DB584A6" w14:textId="207A2324"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27AE8D1A" w14:textId="69D602A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6E67EC25" w14:textId="619B686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Ophioscolecida</w:t>
            </w:r>
            <w:proofErr w:type="spellEnd"/>
          </w:p>
        </w:tc>
        <w:tc>
          <w:tcPr>
            <w:tcW w:w="1985" w:type="dxa"/>
            <w:vAlign w:val="bottom"/>
          </w:tcPr>
          <w:p w14:paraId="23DB2F25" w14:textId="7A95BA8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Ophiohelidae</w:t>
            </w:r>
            <w:proofErr w:type="spellEnd"/>
          </w:p>
        </w:tc>
        <w:tc>
          <w:tcPr>
            <w:tcW w:w="2693" w:type="dxa"/>
            <w:vAlign w:val="bottom"/>
          </w:tcPr>
          <w:p w14:paraId="2AAC60E8" w14:textId="04E00271"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Ophiotholia</w:t>
            </w:r>
            <w:proofErr w:type="spellEnd"/>
            <w:r>
              <w:rPr>
                <w:rFonts w:cs="Arial"/>
                <w:i/>
                <w:iCs/>
                <w:sz w:val="16"/>
                <w:szCs w:val="16"/>
              </w:rPr>
              <w:t xml:space="preserve"> </w:t>
            </w:r>
            <w:proofErr w:type="spellStart"/>
            <w:r>
              <w:rPr>
                <w:rFonts w:cs="Arial"/>
                <w:i/>
                <w:iCs/>
                <w:sz w:val="16"/>
                <w:szCs w:val="16"/>
              </w:rPr>
              <w:t>supplicans</w:t>
            </w:r>
            <w:proofErr w:type="spellEnd"/>
            <w:r>
              <w:rPr>
                <w:rFonts w:cs="Arial"/>
                <w:i/>
                <w:iCs/>
                <w:sz w:val="16"/>
                <w:szCs w:val="16"/>
              </w:rPr>
              <w:t>~</w:t>
            </w:r>
          </w:p>
        </w:tc>
        <w:tc>
          <w:tcPr>
            <w:tcW w:w="3685" w:type="dxa"/>
            <w:vAlign w:val="bottom"/>
          </w:tcPr>
          <w:p w14:paraId="320E5C2E" w14:textId="10438216"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Lyman, 1880</w:t>
            </w:r>
          </w:p>
        </w:tc>
        <w:tc>
          <w:tcPr>
            <w:tcW w:w="1134" w:type="dxa"/>
            <w:vAlign w:val="bottom"/>
          </w:tcPr>
          <w:p w14:paraId="6BF31784" w14:textId="6ADA55B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67DA15BE" w14:textId="5517637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1353722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3AAA4DA" w14:textId="141BDC34"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54831716" w14:textId="7D6F541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4419834E" w14:textId="3A1E619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Ophioscolecida</w:t>
            </w:r>
            <w:proofErr w:type="spellEnd"/>
          </w:p>
        </w:tc>
        <w:tc>
          <w:tcPr>
            <w:tcW w:w="1985" w:type="dxa"/>
            <w:vAlign w:val="bottom"/>
          </w:tcPr>
          <w:p w14:paraId="21CF18C9" w14:textId="14E0C83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Ophioscolecidae</w:t>
            </w:r>
            <w:proofErr w:type="spellEnd"/>
          </w:p>
        </w:tc>
        <w:tc>
          <w:tcPr>
            <w:tcW w:w="2693" w:type="dxa"/>
            <w:vAlign w:val="bottom"/>
          </w:tcPr>
          <w:p w14:paraId="20F69B82" w14:textId="0EAD3B92"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Ophiocymbium</w:t>
            </w:r>
            <w:proofErr w:type="spellEnd"/>
            <w:r>
              <w:rPr>
                <w:rFonts w:cs="Arial"/>
                <w:i/>
                <w:iCs/>
                <w:sz w:val="16"/>
                <w:szCs w:val="16"/>
              </w:rPr>
              <w:t xml:space="preserve"> </w:t>
            </w:r>
            <w:proofErr w:type="spellStart"/>
            <w:r>
              <w:rPr>
                <w:rFonts w:cs="Arial"/>
                <w:i/>
                <w:iCs/>
                <w:sz w:val="16"/>
                <w:szCs w:val="16"/>
              </w:rPr>
              <w:t>rarispinum</w:t>
            </w:r>
            <w:proofErr w:type="spellEnd"/>
          </w:p>
        </w:tc>
        <w:tc>
          <w:tcPr>
            <w:tcW w:w="3685" w:type="dxa"/>
            <w:vAlign w:val="bottom"/>
          </w:tcPr>
          <w:p w14:paraId="2FB87E74" w14:textId="0946049A"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Martynov, 2010</w:t>
            </w:r>
          </w:p>
        </w:tc>
        <w:tc>
          <w:tcPr>
            <w:tcW w:w="1134" w:type="dxa"/>
            <w:vAlign w:val="bottom"/>
          </w:tcPr>
          <w:p w14:paraId="53D7F2C5" w14:textId="3B90900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1E89461C" w14:textId="33F286C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3734CE3E"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34EC458" w14:textId="23676E81"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7FCF21B5" w14:textId="7260956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484D105F" w14:textId="4C25FE0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Ophioscolecida</w:t>
            </w:r>
            <w:proofErr w:type="spellEnd"/>
          </w:p>
        </w:tc>
        <w:tc>
          <w:tcPr>
            <w:tcW w:w="1985" w:type="dxa"/>
            <w:vAlign w:val="bottom"/>
          </w:tcPr>
          <w:p w14:paraId="4F79E168" w14:textId="59C8A4B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Ophioscolecidae</w:t>
            </w:r>
            <w:proofErr w:type="spellEnd"/>
          </w:p>
        </w:tc>
        <w:tc>
          <w:tcPr>
            <w:tcW w:w="2693" w:type="dxa"/>
            <w:vAlign w:val="bottom"/>
          </w:tcPr>
          <w:p w14:paraId="11C924E8" w14:textId="5B0F300A"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Ophiocymbium</w:t>
            </w:r>
            <w:proofErr w:type="spellEnd"/>
            <w:r>
              <w:rPr>
                <w:rFonts w:cs="Arial"/>
                <w:i/>
                <w:iCs/>
                <w:sz w:val="16"/>
                <w:szCs w:val="16"/>
              </w:rPr>
              <w:t xml:space="preserve"> </w:t>
            </w:r>
            <w:proofErr w:type="spellStart"/>
            <w:r>
              <w:rPr>
                <w:rFonts w:cs="Arial"/>
                <w:i/>
                <w:iCs/>
                <w:sz w:val="16"/>
                <w:szCs w:val="16"/>
              </w:rPr>
              <w:t>tanyae</w:t>
            </w:r>
            <w:proofErr w:type="spellEnd"/>
          </w:p>
        </w:tc>
        <w:tc>
          <w:tcPr>
            <w:tcW w:w="3685" w:type="dxa"/>
            <w:vAlign w:val="bottom"/>
          </w:tcPr>
          <w:p w14:paraId="6C998EC0" w14:textId="1701B76C"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Martynov, 2010</w:t>
            </w:r>
          </w:p>
        </w:tc>
        <w:tc>
          <w:tcPr>
            <w:tcW w:w="1134" w:type="dxa"/>
            <w:vAlign w:val="bottom"/>
          </w:tcPr>
          <w:p w14:paraId="5A065DF9" w14:textId="1D1B8FF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41500DF9" w14:textId="456F448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56E6FF3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FD8F09E" w14:textId="72886840"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4093E445" w14:textId="058DA31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04A9031C" w14:textId="7272D57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Ophiurida</w:t>
            </w:r>
            <w:proofErr w:type="spellEnd"/>
          </w:p>
        </w:tc>
        <w:tc>
          <w:tcPr>
            <w:tcW w:w="1985" w:type="dxa"/>
            <w:vAlign w:val="bottom"/>
          </w:tcPr>
          <w:p w14:paraId="62E90D0E" w14:textId="1E82FF9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Ophiomusaidae</w:t>
            </w:r>
            <w:proofErr w:type="spellEnd"/>
          </w:p>
        </w:tc>
        <w:tc>
          <w:tcPr>
            <w:tcW w:w="2693" w:type="dxa"/>
            <w:vAlign w:val="bottom"/>
          </w:tcPr>
          <w:p w14:paraId="21A6C1A8" w14:textId="005A09A5"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Ophiomusa</w:t>
            </w:r>
            <w:proofErr w:type="spellEnd"/>
            <w:r>
              <w:rPr>
                <w:rFonts w:cs="Arial"/>
                <w:i/>
                <w:iCs/>
                <w:sz w:val="16"/>
                <w:szCs w:val="16"/>
              </w:rPr>
              <w:t xml:space="preserve"> </w:t>
            </w:r>
            <w:proofErr w:type="spellStart"/>
            <w:r>
              <w:rPr>
                <w:rFonts w:cs="Arial"/>
                <w:i/>
                <w:iCs/>
                <w:sz w:val="16"/>
                <w:szCs w:val="16"/>
              </w:rPr>
              <w:t>lymani</w:t>
            </w:r>
            <w:proofErr w:type="spellEnd"/>
            <w:r>
              <w:rPr>
                <w:rFonts w:cs="Arial"/>
                <w:i/>
                <w:iCs/>
                <w:sz w:val="16"/>
                <w:szCs w:val="16"/>
              </w:rPr>
              <w:t>#</w:t>
            </w:r>
          </w:p>
        </w:tc>
        <w:tc>
          <w:tcPr>
            <w:tcW w:w="3685" w:type="dxa"/>
            <w:vAlign w:val="bottom"/>
          </w:tcPr>
          <w:p w14:paraId="15600F45" w14:textId="76D97397"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Wyville</w:t>
            </w:r>
            <w:proofErr w:type="spellEnd"/>
            <w:r>
              <w:rPr>
                <w:rFonts w:cs="Arial"/>
                <w:sz w:val="16"/>
                <w:szCs w:val="16"/>
              </w:rPr>
              <w:t xml:space="preserve"> Thomson, 1873)</w:t>
            </w:r>
          </w:p>
        </w:tc>
        <w:tc>
          <w:tcPr>
            <w:tcW w:w="1134" w:type="dxa"/>
            <w:vAlign w:val="bottom"/>
          </w:tcPr>
          <w:p w14:paraId="21367740" w14:textId="69776E8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41899A08" w14:textId="25D8685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6DE1C53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6D8F648" w14:textId="3E19BFFA"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7C6D0F2E" w14:textId="38CF345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7EEC4E9E" w14:textId="304778A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Ophiurida</w:t>
            </w:r>
            <w:proofErr w:type="spellEnd"/>
          </w:p>
        </w:tc>
        <w:tc>
          <w:tcPr>
            <w:tcW w:w="1985" w:type="dxa"/>
            <w:vAlign w:val="bottom"/>
          </w:tcPr>
          <w:p w14:paraId="4A910DCA" w14:textId="5DC6587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Ophiopyrgidae</w:t>
            </w:r>
            <w:proofErr w:type="spellEnd"/>
          </w:p>
        </w:tc>
        <w:tc>
          <w:tcPr>
            <w:tcW w:w="2693" w:type="dxa"/>
            <w:vAlign w:val="bottom"/>
          </w:tcPr>
          <w:p w14:paraId="39CAEB1B" w14:textId="62BEA41A"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Amphiophiura</w:t>
            </w:r>
            <w:proofErr w:type="spellEnd"/>
            <w:r>
              <w:rPr>
                <w:rFonts w:cs="Arial"/>
                <w:i/>
                <w:iCs/>
                <w:sz w:val="16"/>
                <w:szCs w:val="16"/>
              </w:rPr>
              <w:t xml:space="preserve"> bullata</w:t>
            </w:r>
          </w:p>
        </w:tc>
        <w:tc>
          <w:tcPr>
            <w:tcW w:w="3685" w:type="dxa"/>
            <w:vAlign w:val="bottom"/>
          </w:tcPr>
          <w:p w14:paraId="38AA33CA" w14:textId="12F8BEC7"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(Thomson, 1877)</w:t>
            </w:r>
          </w:p>
        </w:tc>
        <w:tc>
          <w:tcPr>
            <w:tcW w:w="1134" w:type="dxa"/>
            <w:vAlign w:val="bottom"/>
          </w:tcPr>
          <w:p w14:paraId="7491A312" w14:textId="1383A68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1229EFD0" w14:textId="3C989D5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30E2071C"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957DA33" w14:textId="19A3AD0A"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0A5A9CE3" w14:textId="17D62B0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51417972" w14:textId="61AFC8C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Ophiurida</w:t>
            </w:r>
            <w:proofErr w:type="spellEnd"/>
          </w:p>
        </w:tc>
        <w:tc>
          <w:tcPr>
            <w:tcW w:w="1985" w:type="dxa"/>
            <w:vAlign w:val="bottom"/>
          </w:tcPr>
          <w:p w14:paraId="57DCE11B" w14:textId="16EDCED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Ophiopyrgidae</w:t>
            </w:r>
            <w:proofErr w:type="spellEnd"/>
          </w:p>
        </w:tc>
        <w:tc>
          <w:tcPr>
            <w:tcW w:w="2693" w:type="dxa"/>
            <w:vAlign w:val="bottom"/>
          </w:tcPr>
          <w:p w14:paraId="4FB4A8B7" w14:textId="11A39053"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Amphiophiura</w:t>
            </w:r>
            <w:proofErr w:type="spellEnd"/>
            <w:r>
              <w:rPr>
                <w:rFonts w:cs="Arial"/>
                <w:i/>
                <w:iCs/>
                <w:sz w:val="16"/>
                <w:szCs w:val="16"/>
              </w:rPr>
              <w:t xml:space="preserve"> </w:t>
            </w:r>
            <w:proofErr w:type="spellStart"/>
            <w:r>
              <w:rPr>
                <w:rFonts w:cs="Arial"/>
                <w:i/>
                <w:iCs/>
                <w:sz w:val="16"/>
                <w:szCs w:val="16"/>
              </w:rPr>
              <w:t>convexa</w:t>
            </w:r>
            <w:proofErr w:type="spellEnd"/>
          </w:p>
        </w:tc>
        <w:tc>
          <w:tcPr>
            <w:tcW w:w="3685" w:type="dxa"/>
            <w:vAlign w:val="bottom"/>
          </w:tcPr>
          <w:p w14:paraId="60B96180" w14:textId="3C2E76E4"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(Lyman, 1878)</w:t>
            </w:r>
          </w:p>
        </w:tc>
        <w:tc>
          <w:tcPr>
            <w:tcW w:w="1134" w:type="dxa"/>
            <w:vAlign w:val="bottom"/>
          </w:tcPr>
          <w:p w14:paraId="42DE505B" w14:textId="0AAB4B7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65BD7944" w14:textId="687B6CE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4089927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A379C1B" w14:textId="61350BE6"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726C96F7" w14:textId="336A351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4AE875CB" w14:textId="40D7AD8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Ophiurida</w:t>
            </w:r>
            <w:proofErr w:type="spellEnd"/>
          </w:p>
        </w:tc>
        <w:tc>
          <w:tcPr>
            <w:tcW w:w="1985" w:type="dxa"/>
            <w:vAlign w:val="bottom"/>
          </w:tcPr>
          <w:p w14:paraId="52FBD485" w14:textId="6CD7657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Ophiopyrgidae</w:t>
            </w:r>
            <w:proofErr w:type="spellEnd"/>
          </w:p>
        </w:tc>
        <w:tc>
          <w:tcPr>
            <w:tcW w:w="2693" w:type="dxa"/>
            <w:vAlign w:val="bottom"/>
          </w:tcPr>
          <w:p w14:paraId="2214E21D" w14:textId="5E4DA5B1"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Ophiopleura</w:t>
            </w:r>
            <w:proofErr w:type="spellEnd"/>
            <w:r>
              <w:rPr>
                <w:rFonts w:cs="Arial"/>
                <w:i/>
                <w:iCs/>
                <w:sz w:val="16"/>
                <w:szCs w:val="16"/>
              </w:rPr>
              <w:t xml:space="preserve"> borealis</w:t>
            </w:r>
          </w:p>
        </w:tc>
        <w:tc>
          <w:tcPr>
            <w:tcW w:w="3685" w:type="dxa"/>
            <w:vAlign w:val="bottom"/>
          </w:tcPr>
          <w:p w14:paraId="16332650" w14:textId="4A6D37FB"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Danielssen</w:t>
            </w:r>
            <w:proofErr w:type="spellEnd"/>
            <w:r>
              <w:rPr>
                <w:rFonts w:cs="Arial"/>
                <w:sz w:val="16"/>
                <w:szCs w:val="16"/>
              </w:rPr>
              <w:t xml:space="preserve"> &amp; Koren, 1877</w:t>
            </w:r>
          </w:p>
        </w:tc>
        <w:tc>
          <w:tcPr>
            <w:tcW w:w="1134" w:type="dxa"/>
            <w:vAlign w:val="bottom"/>
          </w:tcPr>
          <w:p w14:paraId="4351923F" w14:textId="15A173C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B6443CB" w14:textId="28E14BD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11BD34CA"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8C4E99F" w14:textId="6E78493B" w:rsidR="00064891" w:rsidRPr="00B135DD" w:rsidRDefault="00064891" w:rsidP="00064891">
            <w:pPr>
              <w:rPr>
                <w:b w:val="0"/>
                <w:sz w:val="16"/>
                <w:szCs w:val="16"/>
              </w:rPr>
            </w:pPr>
            <w:r w:rsidRPr="00B135DD">
              <w:rPr>
                <w:rFonts w:cs="Arial"/>
                <w:b w:val="0"/>
                <w:sz w:val="16"/>
                <w:szCs w:val="16"/>
              </w:rPr>
              <w:lastRenderedPageBreak/>
              <w:t>Echinodermata</w:t>
            </w:r>
          </w:p>
        </w:tc>
        <w:tc>
          <w:tcPr>
            <w:tcW w:w="1701" w:type="dxa"/>
            <w:vAlign w:val="bottom"/>
          </w:tcPr>
          <w:p w14:paraId="35436569" w14:textId="2DDF52C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75962F4E" w14:textId="79734E3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Ophiurida</w:t>
            </w:r>
            <w:proofErr w:type="spellEnd"/>
          </w:p>
        </w:tc>
        <w:tc>
          <w:tcPr>
            <w:tcW w:w="1985" w:type="dxa"/>
            <w:vAlign w:val="bottom"/>
          </w:tcPr>
          <w:p w14:paraId="1DA1AC17" w14:textId="4C64A40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Ophiopyrgidae</w:t>
            </w:r>
            <w:proofErr w:type="spellEnd"/>
          </w:p>
        </w:tc>
        <w:tc>
          <w:tcPr>
            <w:tcW w:w="2693" w:type="dxa"/>
            <w:vAlign w:val="bottom"/>
          </w:tcPr>
          <w:p w14:paraId="5E539F6F" w14:textId="2FCDA500"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Ophioplinthus</w:t>
            </w:r>
            <w:proofErr w:type="spellEnd"/>
            <w:r>
              <w:rPr>
                <w:rFonts w:cs="Arial"/>
                <w:i/>
                <w:iCs/>
                <w:sz w:val="16"/>
                <w:szCs w:val="16"/>
              </w:rPr>
              <w:t xml:space="preserve"> </w:t>
            </w:r>
            <w:proofErr w:type="spellStart"/>
            <w:r>
              <w:rPr>
                <w:rFonts w:cs="Arial"/>
                <w:i/>
                <w:iCs/>
                <w:sz w:val="16"/>
                <w:szCs w:val="16"/>
              </w:rPr>
              <w:t>nexila</w:t>
            </w:r>
            <w:proofErr w:type="spellEnd"/>
            <w:r>
              <w:rPr>
                <w:rFonts w:cs="Arial"/>
                <w:i/>
                <w:iCs/>
                <w:sz w:val="16"/>
                <w:szCs w:val="16"/>
              </w:rPr>
              <w:t>#</w:t>
            </w:r>
          </w:p>
        </w:tc>
        <w:tc>
          <w:tcPr>
            <w:tcW w:w="3685" w:type="dxa"/>
            <w:vAlign w:val="bottom"/>
          </w:tcPr>
          <w:p w14:paraId="49183E30" w14:textId="40A555EA"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(Kyte, 1987)</w:t>
            </w:r>
          </w:p>
        </w:tc>
        <w:tc>
          <w:tcPr>
            <w:tcW w:w="1134" w:type="dxa"/>
            <w:vAlign w:val="bottom"/>
          </w:tcPr>
          <w:p w14:paraId="4216A19C" w14:textId="528F104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942C645" w14:textId="4BE9E4D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4ADA4C93"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29ED644" w14:textId="3532EF44"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428EC0F9" w14:textId="0EDD0A2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798DFB3A" w14:textId="5FCF3F1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Ophiurida</w:t>
            </w:r>
            <w:proofErr w:type="spellEnd"/>
          </w:p>
        </w:tc>
        <w:tc>
          <w:tcPr>
            <w:tcW w:w="1985" w:type="dxa"/>
            <w:vAlign w:val="bottom"/>
          </w:tcPr>
          <w:p w14:paraId="56EBDA0D" w14:textId="1CF2A43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Ophiopyrgidae</w:t>
            </w:r>
            <w:proofErr w:type="spellEnd"/>
          </w:p>
        </w:tc>
        <w:tc>
          <w:tcPr>
            <w:tcW w:w="2693" w:type="dxa"/>
            <w:vAlign w:val="bottom"/>
          </w:tcPr>
          <w:p w14:paraId="311919D6" w14:textId="74930B7C"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Ophiuroglypha</w:t>
            </w:r>
            <w:proofErr w:type="spellEnd"/>
            <w:r>
              <w:rPr>
                <w:rFonts w:cs="Arial"/>
                <w:i/>
                <w:iCs/>
                <w:sz w:val="16"/>
                <w:szCs w:val="16"/>
              </w:rPr>
              <w:t xml:space="preserve"> </w:t>
            </w:r>
            <w:proofErr w:type="spellStart"/>
            <w:r>
              <w:rPr>
                <w:rFonts w:cs="Arial"/>
                <w:i/>
                <w:iCs/>
                <w:sz w:val="16"/>
                <w:szCs w:val="16"/>
              </w:rPr>
              <w:t>irrorata</w:t>
            </w:r>
            <w:proofErr w:type="spellEnd"/>
            <w:r>
              <w:rPr>
                <w:rFonts w:cs="Arial"/>
                <w:i/>
                <w:iCs/>
                <w:sz w:val="16"/>
                <w:szCs w:val="16"/>
              </w:rPr>
              <w:t xml:space="preserve"> </w:t>
            </w:r>
            <w:proofErr w:type="spellStart"/>
            <w:r>
              <w:rPr>
                <w:rFonts w:cs="Arial"/>
                <w:i/>
                <w:iCs/>
                <w:sz w:val="16"/>
                <w:szCs w:val="16"/>
              </w:rPr>
              <w:t>irrorata</w:t>
            </w:r>
            <w:proofErr w:type="spellEnd"/>
            <w:r>
              <w:rPr>
                <w:rFonts w:cs="Arial"/>
                <w:i/>
                <w:iCs/>
                <w:sz w:val="16"/>
                <w:szCs w:val="16"/>
              </w:rPr>
              <w:t>#</w:t>
            </w:r>
          </w:p>
        </w:tc>
        <w:tc>
          <w:tcPr>
            <w:tcW w:w="3685" w:type="dxa"/>
            <w:vAlign w:val="bottom"/>
          </w:tcPr>
          <w:p w14:paraId="2B00FCE9" w14:textId="3A26DD16"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(Lyman, 1878)</w:t>
            </w:r>
          </w:p>
        </w:tc>
        <w:tc>
          <w:tcPr>
            <w:tcW w:w="1134" w:type="dxa"/>
            <w:vAlign w:val="bottom"/>
          </w:tcPr>
          <w:p w14:paraId="5FF34C23" w14:textId="1231D32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13BCBE39" w14:textId="5EF75D6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12349D48"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3B88243" w14:textId="601F097E"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486A1C88" w14:textId="44AF95D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29D55F3B" w14:textId="0549CB2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Ophiurida</w:t>
            </w:r>
            <w:proofErr w:type="spellEnd"/>
          </w:p>
        </w:tc>
        <w:tc>
          <w:tcPr>
            <w:tcW w:w="1985" w:type="dxa"/>
            <w:vAlign w:val="bottom"/>
          </w:tcPr>
          <w:p w14:paraId="79B31B65" w14:textId="295B924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Ophiopyrgidae</w:t>
            </w:r>
            <w:proofErr w:type="spellEnd"/>
          </w:p>
        </w:tc>
        <w:tc>
          <w:tcPr>
            <w:tcW w:w="2693" w:type="dxa"/>
            <w:vAlign w:val="bottom"/>
          </w:tcPr>
          <w:p w14:paraId="672EDE09" w14:textId="09658999"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Ophiuroglypha</w:t>
            </w:r>
            <w:proofErr w:type="spellEnd"/>
            <w:r>
              <w:rPr>
                <w:rFonts w:cs="Arial"/>
                <w:i/>
                <w:iCs/>
                <w:sz w:val="16"/>
                <w:szCs w:val="16"/>
              </w:rPr>
              <w:t xml:space="preserve"> </w:t>
            </w:r>
            <w:proofErr w:type="spellStart"/>
            <w:r>
              <w:rPr>
                <w:rFonts w:cs="Arial"/>
                <w:i/>
                <w:iCs/>
                <w:sz w:val="16"/>
                <w:szCs w:val="16"/>
              </w:rPr>
              <w:t>irrorata</w:t>
            </w:r>
            <w:proofErr w:type="spellEnd"/>
            <w:r>
              <w:rPr>
                <w:rFonts w:cs="Arial"/>
                <w:i/>
                <w:iCs/>
                <w:sz w:val="16"/>
                <w:szCs w:val="16"/>
              </w:rPr>
              <w:t xml:space="preserve"> </w:t>
            </w:r>
            <w:proofErr w:type="spellStart"/>
            <w:r>
              <w:rPr>
                <w:rFonts w:cs="Arial"/>
                <w:i/>
                <w:iCs/>
                <w:sz w:val="16"/>
                <w:szCs w:val="16"/>
              </w:rPr>
              <w:t>polyacantha</w:t>
            </w:r>
            <w:proofErr w:type="spellEnd"/>
            <w:r>
              <w:rPr>
                <w:rFonts w:cs="Arial"/>
                <w:i/>
                <w:iCs/>
                <w:sz w:val="16"/>
                <w:szCs w:val="16"/>
              </w:rPr>
              <w:t>~</w:t>
            </w:r>
          </w:p>
        </w:tc>
        <w:tc>
          <w:tcPr>
            <w:tcW w:w="3685" w:type="dxa"/>
            <w:vAlign w:val="bottom"/>
          </w:tcPr>
          <w:p w14:paraId="0C08F24A" w14:textId="4DAA6BC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(Mortensen, 1933)</w:t>
            </w:r>
          </w:p>
        </w:tc>
        <w:tc>
          <w:tcPr>
            <w:tcW w:w="1134" w:type="dxa"/>
            <w:vAlign w:val="bottom"/>
          </w:tcPr>
          <w:p w14:paraId="4E43AD64" w14:textId="09DD3E0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155FAB20" w14:textId="07A137C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6DDB2E24"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7827E8B" w14:textId="629EA092"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343D547E" w14:textId="0DEAA3A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2FDF2FE1" w14:textId="76AC314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Ophiurida</w:t>
            </w:r>
            <w:proofErr w:type="spellEnd"/>
          </w:p>
        </w:tc>
        <w:tc>
          <w:tcPr>
            <w:tcW w:w="1985" w:type="dxa"/>
            <w:vAlign w:val="bottom"/>
          </w:tcPr>
          <w:p w14:paraId="203C96DE" w14:textId="46EA895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Ophiosphalmidae</w:t>
            </w:r>
            <w:proofErr w:type="spellEnd"/>
          </w:p>
        </w:tc>
        <w:tc>
          <w:tcPr>
            <w:tcW w:w="2693" w:type="dxa"/>
            <w:vAlign w:val="bottom"/>
          </w:tcPr>
          <w:p w14:paraId="4F748B1A" w14:textId="35E97208"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Ophiosphalma </w:t>
            </w:r>
            <w:proofErr w:type="spellStart"/>
            <w:r>
              <w:rPr>
                <w:rFonts w:cs="Arial"/>
                <w:i/>
                <w:iCs/>
                <w:sz w:val="16"/>
                <w:szCs w:val="16"/>
              </w:rPr>
              <w:t>armatum</w:t>
            </w:r>
            <w:proofErr w:type="spellEnd"/>
          </w:p>
        </w:tc>
        <w:tc>
          <w:tcPr>
            <w:tcW w:w="3685" w:type="dxa"/>
            <w:vAlign w:val="bottom"/>
          </w:tcPr>
          <w:p w14:paraId="45095716" w14:textId="3D053726"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(Koehler, 1922)</w:t>
            </w:r>
          </w:p>
        </w:tc>
        <w:tc>
          <w:tcPr>
            <w:tcW w:w="1134" w:type="dxa"/>
            <w:vAlign w:val="bottom"/>
          </w:tcPr>
          <w:p w14:paraId="125EBD63" w14:textId="7EE0A67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57944300" w14:textId="0B5F4D3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1BDE2E2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C85FE70" w14:textId="78FF00E2"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0B7EBCC6" w14:textId="3383A57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181CA03E" w14:textId="6F7A311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Ophiurida</w:t>
            </w:r>
            <w:proofErr w:type="spellEnd"/>
          </w:p>
        </w:tc>
        <w:tc>
          <w:tcPr>
            <w:tcW w:w="1985" w:type="dxa"/>
            <w:vAlign w:val="bottom"/>
          </w:tcPr>
          <w:p w14:paraId="1D3C39BA" w14:textId="098A1CB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Ophiosphalmidae</w:t>
            </w:r>
            <w:proofErr w:type="spellEnd"/>
          </w:p>
        </w:tc>
        <w:tc>
          <w:tcPr>
            <w:tcW w:w="2693" w:type="dxa"/>
            <w:vAlign w:val="bottom"/>
          </w:tcPr>
          <w:p w14:paraId="2A7F47D3" w14:textId="490FBE6C"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Ophiosphalma glabrum</w:t>
            </w:r>
          </w:p>
        </w:tc>
        <w:tc>
          <w:tcPr>
            <w:tcW w:w="3685" w:type="dxa"/>
            <w:vAlign w:val="bottom"/>
          </w:tcPr>
          <w:p w14:paraId="6FF3266B" w14:textId="00F91012"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(Lütken &amp; Mortensen, 1899)</w:t>
            </w:r>
          </w:p>
        </w:tc>
        <w:tc>
          <w:tcPr>
            <w:tcW w:w="1134" w:type="dxa"/>
            <w:vAlign w:val="bottom"/>
          </w:tcPr>
          <w:p w14:paraId="5E15BC9F" w14:textId="4F2C71D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02F21361" w14:textId="771869D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3C0BD295"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59C832E" w14:textId="3A3925B2"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5061485D" w14:textId="5791ECE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3F21EAA8" w14:textId="2BA9474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Ophiurida</w:t>
            </w:r>
            <w:proofErr w:type="spellEnd"/>
          </w:p>
        </w:tc>
        <w:tc>
          <w:tcPr>
            <w:tcW w:w="1985" w:type="dxa"/>
            <w:vAlign w:val="bottom"/>
          </w:tcPr>
          <w:p w14:paraId="133404D4" w14:textId="27E5D3A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Ophiuridae</w:t>
            </w:r>
            <w:proofErr w:type="spellEnd"/>
          </w:p>
        </w:tc>
        <w:tc>
          <w:tcPr>
            <w:tcW w:w="2693" w:type="dxa"/>
            <w:vAlign w:val="bottom"/>
          </w:tcPr>
          <w:p w14:paraId="4DA9EBAB" w14:textId="7FFF6398"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Ophiocten</w:t>
            </w:r>
            <w:proofErr w:type="spellEnd"/>
            <w:r>
              <w:rPr>
                <w:rFonts w:cs="Arial"/>
                <w:i/>
                <w:iCs/>
                <w:sz w:val="16"/>
                <w:szCs w:val="16"/>
              </w:rPr>
              <w:t xml:space="preserve"> </w:t>
            </w:r>
            <w:proofErr w:type="spellStart"/>
            <w:r>
              <w:rPr>
                <w:rFonts w:cs="Arial"/>
                <w:i/>
                <w:iCs/>
                <w:sz w:val="16"/>
                <w:szCs w:val="16"/>
              </w:rPr>
              <w:t>hastatum</w:t>
            </w:r>
            <w:proofErr w:type="spellEnd"/>
            <w:r>
              <w:rPr>
                <w:rFonts w:cs="Arial"/>
                <w:i/>
                <w:iCs/>
                <w:sz w:val="16"/>
                <w:szCs w:val="16"/>
              </w:rPr>
              <w:t>#</w:t>
            </w:r>
          </w:p>
        </w:tc>
        <w:tc>
          <w:tcPr>
            <w:tcW w:w="3685" w:type="dxa"/>
            <w:vAlign w:val="bottom"/>
          </w:tcPr>
          <w:p w14:paraId="0AC2D0DF" w14:textId="0D937CD5"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Lyman, 1878</w:t>
            </w:r>
          </w:p>
        </w:tc>
        <w:tc>
          <w:tcPr>
            <w:tcW w:w="1134" w:type="dxa"/>
            <w:vAlign w:val="bottom"/>
          </w:tcPr>
          <w:p w14:paraId="6ED3B501" w14:textId="28F0281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4AD3D7D5" w14:textId="203E483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5330B17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C9A6D8E" w14:textId="2B536660"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3B69A8BE" w14:textId="2C9C243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5F7B57CA" w14:textId="58EE409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Ophiurida</w:t>
            </w:r>
            <w:proofErr w:type="spellEnd"/>
          </w:p>
        </w:tc>
        <w:tc>
          <w:tcPr>
            <w:tcW w:w="1985" w:type="dxa"/>
            <w:vAlign w:val="bottom"/>
          </w:tcPr>
          <w:p w14:paraId="19E3C743" w14:textId="4620796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Ophiuridae</w:t>
            </w:r>
            <w:proofErr w:type="spellEnd"/>
          </w:p>
        </w:tc>
        <w:tc>
          <w:tcPr>
            <w:tcW w:w="2693" w:type="dxa"/>
            <w:vAlign w:val="bottom"/>
          </w:tcPr>
          <w:p w14:paraId="526017E0" w14:textId="6E22A212"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Ophionotus</w:t>
            </w:r>
            <w:proofErr w:type="spellEnd"/>
            <w:r>
              <w:rPr>
                <w:rFonts w:cs="Arial"/>
                <w:i/>
                <w:iCs/>
                <w:sz w:val="16"/>
                <w:szCs w:val="16"/>
              </w:rPr>
              <w:t xml:space="preserve"> </w:t>
            </w:r>
            <w:proofErr w:type="spellStart"/>
            <w:r>
              <w:rPr>
                <w:rFonts w:cs="Arial"/>
                <w:i/>
                <w:iCs/>
                <w:sz w:val="16"/>
                <w:szCs w:val="16"/>
              </w:rPr>
              <w:t>victoriae</w:t>
            </w:r>
            <w:proofErr w:type="spellEnd"/>
          </w:p>
        </w:tc>
        <w:tc>
          <w:tcPr>
            <w:tcW w:w="3685" w:type="dxa"/>
            <w:vAlign w:val="bottom"/>
          </w:tcPr>
          <w:p w14:paraId="4B80D19A" w14:textId="2D75E260"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Bell, 1902</w:t>
            </w:r>
          </w:p>
        </w:tc>
        <w:tc>
          <w:tcPr>
            <w:tcW w:w="1134" w:type="dxa"/>
            <w:vAlign w:val="bottom"/>
          </w:tcPr>
          <w:p w14:paraId="27F5E9FF" w14:textId="53977C1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201EA871" w14:textId="7580929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73EA4F16"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E1622B1" w14:textId="3048EF09" w:rsidR="00064891" w:rsidRPr="00B135DD" w:rsidRDefault="00064891" w:rsidP="00064891">
            <w:pPr>
              <w:rPr>
                <w:b w:val="0"/>
                <w:sz w:val="16"/>
                <w:szCs w:val="16"/>
              </w:rPr>
            </w:pPr>
            <w:r w:rsidRPr="00B135DD">
              <w:rPr>
                <w:rFonts w:cs="Arial"/>
                <w:b w:val="0"/>
                <w:sz w:val="16"/>
                <w:szCs w:val="16"/>
              </w:rPr>
              <w:t>Echinodermata</w:t>
            </w:r>
          </w:p>
        </w:tc>
        <w:tc>
          <w:tcPr>
            <w:tcW w:w="1701" w:type="dxa"/>
            <w:vAlign w:val="bottom"/>
          </w:tcPr>
          <w:p w14:paraId="023D93B5" w14:textId="1A8E33D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Ophiuroidea</w:t>
            </w:r>
          </w:p>
        </w:tc>
        <w:tc>
          <w:tcPr>
            <w:tcW w:w="1701" w:type="dxa"/>
            <w:vAlign w:val="bottom"/>
          </w:tcPr>
          <w:p w14:paraId="0F582B19" w14:textId="25C6B4B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Ophiurida</w:t>
            </w:r>
            <w:proofErr w:type="spellEnd"/>
          </w:p>
        </w:tc>
        <w:tc>
          <w:tcPr>
            <w:tcW w:w="1985" w:type="dxa"/>
            <w:vAlign w:val="bottom"/>
          </w:tcPr>
          <w:p w14:paraId="447A153B" w14:textId="530EB76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
        </w:tc>
        <w:tc>
          <w:tcPr>
            <w:tcW w:w="2693" w:type="dxa"/>
            <w:vAlign w:val="bottom"/>
          </w:tcPr>
          <w:p w14:paraId="1A8D5D4A" w14:textId="4354CFBA"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Perlophiura</w:t>
            </w:r>
            <w:proofErr w:type="spellEnd"/>
            <w:r>
              <w:rPr>
                <w:rFonts w:cs="Arial"/>
                <w:i/>
                <w:iCs/>
                <w:sz w:val="16"/>
                <w:szCs w:val="16"/>
              </w:rPr>
              <w:t xml:space="preserve"> </w:t>
            </w:r>
            <w:proofErr w:type="spellStart"/>
            <w:r>
              <w:rPr>
                <w:rFonts w:cs="Arial"/>
                <w:i/>
                <w:iCs/>
                <w:sz w:val="16"/>
                <w:szCs w:val="16"/>
              </w:rPr>
              <w:t>profundissima</w:t>
            </w:r>
            <w:proofErr w:type="spellEnd"/>
          </w:p>
        </w:tc>
        <w:tc>
          <w:tcPr>
            <w:tcW w:w="3685" w:type="dxa"/>
            <w:vAlign w:val="bottom"/>
          </w:tcPr>
          <w:p w14:paraId="3C40A617" w14:textId="7000C73A"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Belyaev &amp; Litvinova, 1972</w:t>
            </w:r>
          </w:p>
        </w:tc>
        <w:tc>
          <w:tcPr>
            <w:tcW w:w="1134" w:type="dxa"/>
            <w:vAlign w:val="bottom"/>
          </w:tcPr>
          <w:p w14:paraId="1730A1C4" w14:textId="25DA25C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3FBA94C6" w14:textId="3CE842A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77A274B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EE8F30D" w14:textId="3BC0C1CB" w:rsidR="00064891" w:rsidRPr="00B135DD" w:rsidRDefault="00064891" w:rsidP="00064891">
            <w:pPr>
              <w:rPr>
                <w:b w:val="0"/>
                <w:sz w:val="16"/>
                <w:szCs w:val="16"/>
              </w:rPr>
            </w:pPr>
            <w:r w:rsidRPr="00B135DD">
              <w:rPr>
                <w:rFonts w:cs="Arial"/>
                <w:b w:val="0"/>
                <w:sz w:val="16"/>
                <w:szCs w:val="16"/>
              </w:rPr>
              <w:t>Hemichordata</w:t>
            </w:r>
          </w:p>
        </w:tc>
        <w:tc>
          <w:tcPr>
            <w:tcW w:w="1701" w:type="dxa"/>
            <w:vAlign w:val="bottom"/>
          </w:tcPr>
          <w:p w14:paraId="49C147DD" w14:textId="1B92415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Enteropneusta</w:t>
            </w:r>
          </w:p>
        </w:tc>
        <w:tc>
          <w:tcPr>
            <w:tcW w:w="1701" w:type="dxa"/>
            <w:vAlign w:val="bottom"/>
          </w:tcPr>
          <w:p w14:paraId="16EEB2CB" w14:textId="506F8DF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[unassigned] Enteropneusta</w:t>
            </w:r>
          </w:p>
        </w:tc>
        <w:tc>
          <w:tcPr>
            <w:tcW w:w="1985" w:type="dxa"/>
            <w:vAlign w:val="bottom"/>
          </w:tcPr>
          <w:p w14:paraId="5E4DD07D" w14:textId="01397F8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Spengelidae</w:t>
            </w:r>
            <w:proofErr w:type="spellEnd"/>
          </w:p>
        </w:tc>
        <w:tc>
          <w:tcPr>
            <w:tcW w:w="2693" w:type="dxa"/>
            <w:vAlign w:val="bottom"/>
          </w:tcPr>
          <w:p w14:paraId="6A4434D5" w14:textId="2CEA0B06"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Glandiceps</w:t>
            </w:r>
            <w:proofErr w:type="spellEnd"/>
            <w:r>
              <w:rPr>
                <w:rFonts w:cs="Arial"/>
                <w:i/>
                <w:iCs/>
                <w:sz w:val="16"/>
                <w:szCs w:val="16"/>
              </w:rPr>
              <w:t xml:space="preserve"> </w:t>
            </w:r>
            <w:proofErr w:type="spellStart"/>
            <w:r>
              <w:rPr>
                <w:rFonts w:cs="Arial"/>
                <w:i/>
                <w:iCs/>
                <w:sz w:val="16"/>
                <w:szCs w:val="16"/>
              </w:rPr>
              <w:t>abyssicola</w:t>
            </w:r>
            <w:proofErr w:type="spellEnd"/>
            <w:r>
              <w:rPr>
                <w:rFonts w:cs="Arial"/>
                <w:i/>
                <w:iCs/>
                <w:sz w:val="16"/>
                <w:szCs w:val="16"/>
              </w:rPr>
              <w:t>#</w:t>
            </w:r>
          </w:p>
        </w:tc>
        <w:tc>
          <w:tcPr>
            <w:tcW w:w="3685" w:type="dxa"/>
            <w:vAlign w:val="bottom"/>
          </w:tcPr>
          <w:p w14:paraId="55ABBF05" w14:textId="60300857"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Spengel, 1893</w:t>
            </w:r>
          </w:p>
        </w:tc>
        <w:tc>
          <w:tcPr>
            <w:tcW w:w="1134" w:type="dxa"/>
            <w:vAlign w:val="bottom"/>
          </w:tcPr>
          <w:p w14:paraId="38CC1562" w14:textId="42FA565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085D2007" w14:textId="18D0150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0819D38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E63CDCC" w14:textId="5267B3ED" w:rsidR="00064891" w:rsidRPr="00B135DD" w:rsidRDefault="00064891" w:rsidP="00064891">
            <w:pPr>
              <w:rPr>
                <w:b w:val="0"/>
                <w:sz w:val="16"/>
                <w:szCs w:val="16"/>
              </w:rPr>
            </w:pPr>
            <w:r w:rsidRPr="00B135DD">
              <w:rPr>
                <w:rFonts w:cs="Arial"/>
                <w:b w:val="0"/>
                <w:sz w:val="16"/>
                <w:szCs w:val="16"/>
              </w:rPr>
              <w:t>Kinorhyncha</w:t>
            </w:r>
          </w:p>
        </w:tc>
        <w:tc>
          <w:tcPr>
            <w:tcW w:w="1701" w:type="dxa"/>
            <w:vAlign w:val="bottom"/>
          </w:tcPr>
          <w:p w14:paraId="45DACBC6" w14:textId="7BB2965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Allomalorhagida</w:t>
            </w:r>
            <w:proofErr w:type="spellEnd"/>
          </w:p>
        </w:tc>
        <w:tc>
          <w:tcPr>
            <w:tcW w:w="1701" w:type="dxa"/>
            <w:vAlign w:val="bottom"/>
          </w:tcPr>
          <w:p w14:paraId="75C83B66" w14:textId="0D3FC4C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
        </w:tc>
        <w:tc>
          <w:tcPr>
            <w:tcW w:w="1985" w:type="dxa"/>
            <w:vAlign w:val="bottom"/>
          </w:tcPr>
          <w:p w14:paraId="1D9BBB68" w14:textId="641E8EC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Dracoderidae</w:t>
            </w:r>
            <w:proofErr w:type="spellEnd"/>
          </w:p>
        </w:tc>
        <w:tc>
          <w:tcPr>
            <w:tcW w:w="2693" w:type="dxa"/>
            <w:vAlign w:val="bottom"/>
          </w:tcPr>
          <w:p w14:paraId="7A71484A" w14:textId="6B586ABF"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Dracoderes</w:t>
            </w:r>
            <w:proofErr w:type="spellEnd"/>
            <w:r>
              <w:rPr>
                <w:rFonts w:cs="Arial"/>
                <w:i/>
                <w:iCs/>
                <w:sz w:val="16"/>
                <w:szCs w:val="16"/>
              </w:rPr>
              <w:t xml:space="preserve"> </w:t>
            </w:r>
            <w:proofErr w:type="spellStart"/>
            <w:r>
              <w:rPr>
                <w:rFonts w:cs="Arial"/>
                <w:i/>
                <w:iCs/>
                <w:sz w:val="16"/>
                <w:szCs w:val="16"/>
              </w:rPr>
              <w:t>toyoshioae</w:t>
            </w:r>
            <w:proofErr w:type="spellEnd"/>
          </w:p>
        </w:tc>
        <w:tc>
          <w:tcPr>
            <w:tcW w:w="3685" w:type="dxa"/>
            <w:vAlign w:val="bottom"/>
          </w:tcPr>
          <w:p w14:paraId="66EF31F8" w14:textId="4916CBCC"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Yamasaki, 2015</w:t>
            </w:r>
          </w:p>
        </w:tc>
        <w:tc>
          <w:tcPr>
            <w:tcW w:w="1134" w:type="dxa"/>
            <w:vAlign w:val="bottom"/>
          </w:tcPr>
          <w:p w14:paraId="015CF74D" w14:textId="153EF93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6687F047" w14:textId="2BEC65B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132DCC68"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1D57B8C" w14:textId="71B2A139" w:rsidR="00064891" w:rsidRPr="00B135DD" w:rsidRDefault="00064891" w:rsidP="00064891">
            <w:pPr>
              <w:rPr>
                <w:b w:val="0"/>
                <w:sz w:val="16"/>
                <w:szCs w:val="16"/>
              </w:rPr>
            </w:pPr>
            <w:r w:rsidRPr="00B135DD">
              <w:rPr>
                <w:rFonts w:cs="Arial"/>
                <w:b w:val="0"/>
                <w:sz w:val="16"/>
                <w:szCs w:val="16"/>
              </w:rPr>
              <w:t>Kinorhyncha</w:t>
            </w:r>
          </w:p>
        </w:tc>
        <w:tc>
          <w:tcPr>
            <w:tcW w:w="1701" w:type="dxa"/>
            <w:vAlign w:val="bottom"/>
          </w:tcPr>
          <w:p w14:paraId="55F193F5" w14:textId="696E497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Cyclorhagida</w:t>
            </w:r>
            <w:proofErr w:type="spellEnd"/>
          </w:p>
        </w:tc>
        <w:tc>
          <w:tcPr>
            <w:tcW w:w="1701" w:type="dxa"/>
            <w:vAlign w:val="bottom"/>
          </w:tcPr>
          <w:p w14:paraId="2FC5FFA3" w14:textId="274AB1A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Echinorhagata</w:t>
            </w:r>
            <w:proofErr w:type="spellEnd"/>
          </w:p>
        </w:tc>
        <w:tc>
          <w:tcPr>
            <w:tcW w:w="1985" w:type="dxa"/>
            <w:vAlign w:val="bottom"/>
          </w:tcPr>
          <w:p w14:paraId="59ECDDB0" w14:textId="3B795CC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Echinoderidae</w:t>
            </w:r>
            <w:proofErr w:type="spellEnd"/>
          </w:p>
        </w:tc>
        <w:tc>
          <w:tcPr>
            <w:tcW w:w="2693" w:type="dxa"/>
            <w:vAlign w:val="bottom"/>
          </w:tcPr>
          <w:p w14:paraId="6F01A218" w14:textId="42C1EECF"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b/>
                <w:bCs/>
                <w:i/>
                <w:iCs/>
                <w:sz w:val="16"/>
                <w:szCs w:val="16"/>
              </w:rPr>
              <w:t xml:space="preserve">Cephalorhyncha </w:t>
            </w:r>
            <w:proofErr w:type="spellStart"/>
            <w:r>
              <w:rPr>
                <w:rFonts w:cs="Arial"/>
                <w:b/>
                <w:bCs/>
                <w:i/>
                <w:iCs/>
                <w:sz w:val="16"/>
                <w:szCs w:val="16"/>
              </w:rPr>
              <w:t>polunga</w:t>
            </w:r>
            <w:proofErr w:type="spellEnd"/>
            <w:r>
              <w:rPr>
                <w:rFonts w:cs="Arial"/>
                <w:b/>
                <w:bCs/>
                <w:i/>
                <w:iCs/>
                <w:sz w:val="16"/>
                <w:szCs w:val="16"/>
              </w:rPr>
              <w:t>*</w:t>
            </w:r>
          </w:p>
        </w:tc>
        <w:tc>
          <w:tcPr>
            <w:tcW w:w="3685" w:type="dxa"/>
            <w:vAlign w:val="bottom"/>
          </w:tcPr>
          <w:p w14:paraId="2CB467E8" w14:textId="28A75490"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Sánchez, </w:t>
            </w:r>
            <w:proofErr w:type="spellStart"/>
            <w:r>
              <w:rPr>
                <w:rFonts w:cs="Arial"/>
                <w:sz w:val="16"/>
                <w:szCs w:val="16"/>
              </w:rPr>
              <w:t>Pardos</w:t>
            </w:r>
            <w:proofErr w:type="spellEnd"/>
            <w:r>
              <w:rPr>
                <w:rFonts w:cs="Arial"/>
                <w:sz w:val="16"/>
                <w:szCs w:val="16"/>
              </w:rPr>
              <w:t xml:space="preserve"> &amp; Martínez Arbizu, 2019</w:t>
            </w:r>
          </w:p>
        </w:tc>
        <w:tc>
          <w:tcPr>
            <w:tcW w:w="1134" w:type="dxa"/>
            <w:vAlign w:val="bottom"/>
          </w:tcPr>
          <w:p w14:paraId="20030C6B" w14:textId="2F2BC36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O</w:t>
            </w:r>
          </w:p>
        </w:tc>
        <w:tc>
          <w:tcPr>
            <w:tcW w:w="851" w:type="dxa"/>
            <w:vAlign w:val="bottom"/>
          </w:tcPr>
          <w:p w14:paraId="3000363F" w14:textId="3CF540B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50A97BC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F076A20" w14:textId="378519C0" w:rsidR="00064891" w:rsidRPr="00B135DD" w:rsidRDefault="00064891" w:rsidP="00064891">
            <w:pPr>
              <w:rPr>
                <w:b w:val="0"/>
                <w:sz w:val="16"/>
                <w:szCs w:val="16"/>
              </w:rPr>
            </w:pPr>
            <w:r w:rsidRPr="00B135DD">
              <w:rPr>
                <w:rFonts w:cs="Arial"/>
                <w:b w:val="0"/>
                <w:sz w:val="16"/>
                <w:szCs w:val="16"/>
              </w:rPr>
              <w:t>Kinorhyncha</w:t>
            </w:r>
          </w:p>
        </w:tc>
        <w:tc>
          <w:tcPr>
            <w:tcW w:w="1701" w:type="dxa"/>
            <w:vAlign w:val="bottom"/>
          </w:tcPr>
          <w:p w14:paraId="3A7F3E3E" w14:textId="24C4253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Cyclorhagida</w:t>
            </w:r>
            <w:proofErr w:type="spellEnd"/>
          </w:p>
        </w:tc>
        <w:tc>
          <w:tcPr>
            <w:tcW w:w="1701" w:type="dxa"/>
            <w:vAlign w:val="bottom"/>
          </w:tcPr>
          <w:p w14:paraId="3E83AA96" w14:textId="5A3BA15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Echinorhagata</w:t>
            </w:r>
            <w:proofErr w:type="spellEnd"/>
          </w:p>
        </w:tc>
        <w:tc>
          <w:tcPr>
            <w:tcW w:w="1985" w:type="dxa"/>
            <w:vAlign w:val="bottom"/>
          </w:tcPr>
          <w:p w14:paraId="5C342311" w14:textId="58D4AF9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Echinoderidae</w:t>
            </w:r>
            <w:proofErr w:type="spellEnd"/>
          </w:p>
        </w:tc>
        <w:tc>
          <w:tcPr>
            <w:tcW w:w="2693" w:type="dxa"/>
            <w:vAlign w:val="bottom"/>
          </w:tcPr>
          <w:p w14:paraId="57323690" w14:textId="76CBBD8D"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Echinoderes</w:t>
            </w:r>
            <w:proofErr w:type="spellEnd"/>
            <w:r>
              <w:rPr>
                <w:rFonts w:cs="Arial"/>
                <w:i/>
                <w:iCs/>
                <w:sz w:val="16"/>
                <w:szCs w:val="16"/>
              </w:rPr>
              <w:t xml:space="preserve"> </w:t>
            </w:r>
            <w:proofErr w:type="spellStart"/>
            <w:r>
              <w:rPr>
                <w:rFonts w:cs="Arial"/>
                <w:i/>
                <w:iCs/>
                <w:sz w:val="16"/>
                <w:szCs w:val="16"/>
              </w:rPr>
              <w:t>juliae</w:t>
            </w:r>
            <w:proofErr w:type="spellEnd"/>
          </w:p>
        </w:tc>
        <w:tc>
          <w:tcPr>
            <w:tcW w:w="3685" w:type="dxa"/>
            <w:vAlign w:val="bottom"/>
          </w:tcPr>
          <w:p w14:paraId="3C642806" w14:textId="3751B2BB"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Sørensen, Rohal &amp; Thistle, 2018</w:t>
            </w:r>
          </w:p>
        </w:tc>
        <w:tc>
          <w:tcPr>
            <w:tcW w:w="1134" w:type="dxa"/>
            <w:vAlign w:val="bottom"/>
          </w:tcPr>
          <w:p w14:paraId="696055BA" w14:textId="150E8C3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FC5C1D3" w14:textId="6A25530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4F1D0C0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0FEE0CF" w14:textId="4C0D5D65" w:rsidR="00064891" w:rsidRPr="00B135DD" w:rsidRDefault="00064891" w:rsidP="00064891">
            <w:pPr>
              <w:rPr>
                <w:b w:val="0"/>
                <w:sz w:val="16"/>
                <w:szCs w:val="16"/>
              </w:rPr>
            </w:pPr>
            <w:r w:rsidRPr="00B135DD">
              <w:rPr>
                <w:rFonts w:cs="Arial"/>
                <w:b w:val="0"/>
                <w:sz w:val="16"/>
                <w:szCs w:val="16"/>
              </w:rPr>
              <w:t>Kinorhyncha</w:t>
            </w:r>
          </w:p>
        </w:tc>
        <w:tc>
          <w:tcPr>
            <w:tcW w:w="1701" w:type="dxa"/>
            <w:vAlign w:val="bottom"/>
          </w:tcPr>
          <w:p w14:paraId="1D03124F" w14:textId="115C754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Cyclorhagida</w:t>
            </w:r>
            <w:proofErr w:type="spellEnd"/>
          </w:p>
        </w:tc>
        <w:tc>
          <w:tcPr>
            <w:tcW w:w="1701" w:type="dxa"/>
            <w:vAlign w:val="bottom"/>
          </w:tcPr>
          <w:p w14:paraId="19E22184" w14:textId="1FC9AC4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Echinorhagata</w:t>
            </w:r>
            <w:proofErr w:type="spellEnd"/>
          </w:p>
        </w:tc>
        <w:tc>
          <w:tcPr>
            <w:tcW w:w="1985" w:type="dxa"/>
            <w:vAlign w:val="bottom"/>
          </w:tcPr>
          <w:p w14:paraId="132C7D01" w14:textId="2CE5F15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Echinoderidae</w:t>
            </w:r>
            <w:proofErr w:type="spellEnd"/>
          </w:p>
        </w:tc>
        <w:tc>
          <w:tcPr>
            <w:tcW w:w="2693" w:type="dxa"/>
            <w:vAlign w:val="bottom"/>
          </w:tcPr>
          <w:p w14:paraId="2CC43DBF" w14:textId="32E482CA"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Echinoderes</w:t>
            </w:r>
            <w:proofErr w:type="spellEnd"/>
            <w:r>
              <w:rPr>
                <w:rFonts w:cs="Arial"/>
                <w:b/>
                <w:bCs/>
                <w:i/>
                <w:iCs/>
                <w:sz w:val="16"/>
                <w:szCs w:val="16"/>
              </w:rPr>
              <w:t xml:space="preserve"> </w:t>
            </w:r>
            <w:proofErr w:type="spellStart"/>
            <w:r>
              <w:rPr>
                <w:rFonts w:cs="Arial"/>
                <w:b/>
                <w:bCs/>
                <w:i/>
                <w:iCs/>
                <w:sz w:val="16"/>
                <w:szCs w:val="16"/>
              </w:rPr>
              <w:t>shenlong</w:t>
            </w:r>
            <w:proofErr w:type="spellEnd"/>
            <w:r>
              <w:rPr>
                <w:rFonts w:cs="Arial"/>
                <w:b/>
                <w:bCs/>
                <w:i/>
                <w:iCs/>
                <w:sz w:val="16"/>
                <w:szCs w:val="16"/>
              </w:rPr>
              <w:t>*</w:t>
            </w:r>
          </w:p>
        </w:tc>
        <w:tc>
          <w:tcPr>
            <w:tcW w:w="3685" w:type="dxa"/>
            <w:vAlign w:val="bottom"/>
          </w:tcPr>
          <w:p w14:paraId="7F818C91" w14:textId="08224CD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Sánchez, </w:t>
            </w:r>
            <w:proofErr w:type="spellStart"/>
            <w:r>
              <w:rPr>
                <w:rFonts w:cs="Arial"/>
                <w:sz w:val="16"/>
                <w:szCs w:val="16"/>
              </w:rPr>
              <w:t>Pardos</w:t>
            </w:r>
            <w:proofErr w:type="spellEnd"/>
            <w:r>
              <w:rPr>
                <w:rFonts w:cs="Arial"/>
                <w:sz w:val="16"/>
                <w:szCs w:val="16"/>
              </w:rPr>
              <w:t xml:space="preserve"> &amp; Martínez Arbizu, 2019</w:t>
            </w:r>
          </w:p>
        </w:tc>
        <w:tc>
          <w:tcPr>
            <w:tcW w:w="1134" w:type="dxa"/>
            <w:vAlign w:val="bottom"/>
          </w:tcPr>
          <w:p w14:paraId="27FAA21E" w14:textId="26AF78D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O</w:t>
            </w:r>
          </w:p>
        </w:tc>
        <w:tc>
          <w:tcPr>
            <w:tcW w:w="851" w:type="dxa"/>
            <w:vAlign w:val="bottom"/>
          </w:tcPr>
          <w:p w14:paraId="552A3416" w14:textId="34BA872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55EFC377"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8625E4D" w14:textId="05B75439" w:rsidR="00064891" w:rsidRPr="00B135DD" w:rsidRDefault="00064891" w:rsidP="00064891">
            <w:pPr>
              <w:rPr>
                <w:b w:val="0"/>
                <w:sz w:val="16"/>
                <w:szCs w:val="16"/>
              </w:rPr>
            </w:pPr>
            <w:r w:rsidRPr="00B135DD">
              <w:rPr>
                <w:rFonts w:cs="Arial"/>
                <w:b w:val="0"/>
                <w:sz w:val="16"/>
                <w:szCs w:val="16"/>
              </w:rPr>
              <w:t>Kinorhyncha</w:t>
            </w:r>
          </w:p>
        </w:tc>
        <w:tc>
          <w:tcPr>
            <w:tcW w:w="1701" w:type="dxa"/>
            <w:vAlign w:val="bottom"/>
          </w:tcPr>
          <w:p w14:paraId="60C884F1" w14:textId="19C9643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Cyclorhagida</w:t>
            </w:r>
            <w:proofErr w:type="spellEnd"/>
          </w:p>
        </w:tc>
        <w:tc>
          <w:tcPr>
            <w:tcW w:w="1701" w:type="dxa"/>
            <w:vAlign w:val="bottom"/>
          </w:tcPr>
          <w:p w14:paraId="07A0EAA5" w14:textId="0160296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Echinorhagata</w:t>
            </w:r>
            <w:proofErr w:type="spellEnd"/>
          </w:p>
        </w:tc>
        <w:tc>
          <w:tcPr>
            <w:tcW w:w="1985" w:type="dxa"/>
            <w:vAlign w:val="bottom"/>
          </w:tcPr>
          <w:p w14:paraId="43566E4B" w14:textId="7A3F103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Echinoderidae</w:t>
            </w:r>
            <w:proofErr w:type="spellEnd"/>
          </w:p>
        </w:tc>
        <w:tc>
          <w:tcPr>
            <w:tcW w:w="2693" w:type="dxa"/>
            <w:vAlign w:val="bottom"/>
          </w:tcPr>
          <w:p w14:paraId="65D20F7B" w14:textId="3DE4289F"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Fissuroderes</w:t>
            </w:r>
            <w:proofErr w:type="spellEnd"/>
            <w:r>
              <w:rPr>
                <w:rFonts w:cs="Arial"/>
                <w:i/>
                <w:iCs/>
                <w:sz w:val="16"/>
                <w:szCs w:val="16"/>
              </w:rPr>
              <w:t xml:space="preserve"> </w:t>
            </w:r>
            <w:proofErr w:type="spellStart"/>
            <w:r>
              <w:rPr>
                <w:rFonts w:cs="Arial"/>
                <w:i/>
                <w:iCs/>
                <w:sz w:val="16"/>
                <w:szCs w:val="16"/>
              </w:rPr>
              <w:t>higginsi</w:t>
            </w:r>
            <w:proofErr w:type="spellEnd"/>
          </w:p>
        </w:tc>
        <w:tc>
          <w:tcPr>
            <w:tcW w:w="3685" w:type="dxa"/>
            <w:vAlign w:val="bottom"/>
          </w:tcPr>
          <w:p w14:paraId="46A8D287" w14:textId="4B79BEFD"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Neuhaus, 2006 in Neuhaus &amp; </w:t>
            </w:r>
            <w:proofErr w:type="spellStart"/>
            <w:r>
              <w:rPr>
                <w:rFonts w:cs="Arial"/>
                <w:sz w:val="16"/>
                <w:szCs w:val="16"/>
              </w:rPr>
              <w:t>Blasche</w:t>
            </w:r>
            <w:proofErr w:type="spellEnd"/>
            <w:r>
              <w:rPr>
                <w:rFonts w:cs="Arial"/>
                <w:sz w:val="16"/>
                <w:szCs w:val="16"/>
              </w:rPr>
              <w:t>, 2006</w:t>
            </w:r>
          </w:p>
        </w:tc>
        <w:tc>
          <w:tcPr>
            <w:tcW w:w="1134" w:type="dxa"/>
            <w:vAlign w:val="bottom"/>
          </w:tcPr>
          <w:p w14:paraId="55A14DA6" w14:textId="6968F37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82CB385" w14:textId="7A50141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63EAC89D"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A2A9760" w14:textId="68EF84EA" w:rsidR="00064891" w:rsidRPr="00B135DD" w:rsidRDefault="00064891" w:rsidP="00064891">
            <w:pPr>
              <w:rPr>
                <w:b w:val="0"/>
                <w:sz w:val="16"/>
                <w:szCs w:val="16"/>
              </w:rPr>
            </w:pPr>
            <w:r w:rsidRPr="00B135DD">
              <w:rPr>
                <w:rFonts w:cs="Arial"/>
                <w:b w:val="0"/>
                <w:sz w:val="16"/>
                <w:szCs w:val="16"/>
              </w:rPr>
              <w:t>Kinorhyncha</w:t>
            </w:r>
          </w:p>
        </w:tc>
        <w:tc>
          <w:tcPr>
            <w:tcW w:w="1701" w:type="dxa"/>
            <w:vAlign w:val="bottom"/>
          </w:tcPr>
          <w:p w14:paraId="7EFE3455" w14:textId="5054D42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Cyclorhagida</w:t>
            </w:r>
            <w:proofErr w:type="spellEnd"/>
          </w:p>
        </w:tc>
        <w:tc>
          <w:tcPr>
            <w:tcW w:w="1701" w:type="dxa"/>
            <w:vAlign w:val="bottom"/>
          </w:tcPr>
          <w:p w14:paraId="792AA7BF" w14:textId="1919DD1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Echinorhagata</w:t>
            </w:r>
            <w:proofErr w:type="spellEnd"/>
          </w:p>
        </w:tc>
        <w:tc>
          <w:tcPr>
            <w:tcW w:w="1985" w:type="dxa"/>
            <w:vAlign w:val="bottom"/>
          </w:tcPr>
          <w:p w14:paraId="747248CA" w14:textId="1CF32AB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Echinoderidae</w:t>
            </w:r>
            <w:proofErr w:type="spellEnd"/>
          </w:p>
        </w:tc>
        <w:tc>
          <w:tcPr>
            <w:tcW w:w="2693" w:type="dxa"/>
            <w:vAlign w:val="bottom"/>
          </w:tcPr>
          <w:p w14:paraId="5F5F57B4" w14:textId="00F42C38"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Meristoderes</w:t>
            </w:r>
            <w:proofErr w:type="spellEnd"/>
            <w:r>
              <w:rPr>
                <w:rFonts w:cs="Arial"/>
                <w:b/>
                <w:bCs/>
                <w:i/>
                <w:iCs/>
                <w:sz w:val="16"/>
                <w:szCs w:val="16"/>
              </w:rPr>
              <w:t xml:space="preserve"> taro*</w:t>
            </w:r>
          </w:p>
        </w:tc>
        <w:tc>
          <w:tcPr>
            <w:tcW w:w="3685" w:type="dxa"/>
            <w:vAlign w:val="bottom"/>
          </w:tcPr>
          <w:p w14:paraId="67B48B00" w14:textId="6B7230F6"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Sánchez, </w:t>
            </w:r>
            <w:proofErr w:type="spellStart"/>
            <w:r>
              <w:rPr>
                <w:rFonts w:cs="Arial"/>
                <w:sz w:val="16"/>
                <w:szCs w:val="16"/>
              </w:rPr>
              <w:t>Pardos</w:t>
            </w:r>
            <w:proofErr w:type="spellEnd"/>
            <w:r>
              <w:rPr>
                <w:rFonts w:cs="Arial"/>
                <w:sz w:val="16"/>
                <w:szCs w:val="16"/>
              </w:rPr>
              <w:t xml:space="preserve"> &amp; Martínez Arbizu, 2019</w:t>
            </w:r>
          </w:p>
        </w:tc>
        <w:tc>
          <w:tcPr>
            <w:tcW w:w="1134" w:type="dxa"/>
            <w:vAlign w:val="bottom"/>
          </w:tcPr>
          <w:p w14:paraId="14456D73" w14:textId="590DEAF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O</w:t>
            </w:r>
          </w:p>
        </w:tc>
        <w:tc>
          <w:tcPr>
            <w:tcW w:w="851" w:type="dxa"/>
            <w:vAlign w:val="bottom"/>
          </w:tcPr>
          <w:p w14:paraId="46847E36" w14:textId="05FBC92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6F0C49A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11F178F" w14:textId="58563332" w:rsidR="00064891" w:rsidRPr="00B135DD" w:rsidRDefault="00064891" w:rsidP="00064891">
            <w:pPr>
              <w:rPr>
                <w:b w:val="0"/>
                <w:sz w:val="16"/>
                <w:szCs w:val="16"/>
              </w:rPr>
            </w:pPr>
            <w:r w:rsidRPr="00B135DD">
              <w:rPr>
                <w:rFonts w:cs="Arial"/>
                <w:b w:val="0"/>
                <w:sz w:val="16"/>
                <w:szCs w:val="16"/>
              </w:rPr>
              <w:t>Kinorhyncha</w:t>
            </w:r>
          </w:p>
        </w:tc>
        <w:tc>
          <w:tcPr>
            <w:tcW w:w="1701" w:type="dxa"/>
            <w:vAlign w:val="bottom"/>
          </w:tcPr>
          <w:p w14:paraId="60D7B1B3" w14:textId="074E079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Cyclorhagida</w:t>
            </w:r>
            <w:proofErr w:type="spellEnd"/>
          </w:p>
        </w:tc>
        <w:tc>
          <w:tcPr>
            <w:tcW w:w="1701" w:type="dxa"/>
            <w:vAlign w:val="bottom"/>
          </w:tcPr>
          <w:p w14:paraId="4DC8F751" w14:textId="24B00F5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Kentrorhagata</w:t>
            </w:r>
            <w:proofErr w:type="spellEnd"/>
          </w:p>
        </w:tc>
        <w:tc>
          <w:tcPr>
            <w:tcW w:w="1985" w:type="dxa"/>
            <w:vAlign w:val="bottom"/>
          </w:tcPr>
          <w:p w14:paraId="31C4CFB8" w14:textId="295729B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Centroderidae</w:t>
            </w:r>
            <w:proofErr w:type="spellEnd"/>
          </w:p>
        </w:tc>
        <w:tc>
          <w:tcPr>
            <w:tcW w:w="2693" w:type="dxa"/>
            <w:vAlign w:val="bottom"/>
          </w:tcPr>
          <w:p w14:paraId="666191E5" w14:textId="39E09EE2"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Condyloderes</w:t>
            </w:r>
            <w:proofErr w:type="spellEnd"/>
            <w:r>
              <w:rPr>
                <w:rFonts w:cs="Arial"/>
                <w:i/>
                <w:iCs/>
                <w:sz w:val="16"/>
                <w:szCs w:val="16"/>
              </w:rPr>
              <w:t xml:space="preserve"> </w:t>
            </w:r>
            <w:proofErr w:type="spellStart"/>
            <w:r>
              <w:rPr>
                <w:rFonts w:cs="Arial"/>
                <w:i/>
                <w:iCs/>
                <w:sz w:val="16"/>
                <w:szCs w:val="16"/>
              </w:rPr>
              <w:t>kurilensis</w:t>
            </w:r>
            <w:proofErr w:type="spellEnd"/>
          </w:p>
        </w:tc>
        <w:tc>
          <w:tcPr>
            <w:tcW w:w="3685" w:type="dxa"/>
            <w:vAlign w:val="bottom"/>
          </w:tcPr>
          <w:p w14:paraId="4826E60B" w14:textId="1294B561"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Adrianov &amp; Maiorova, 2016</w:t>
            </w:r>
          </w:p>
        </w:tc>
        <w:tc>
          <w:tcPr>
            <w:tcW w:w="1134" w:type="dxa"/>
            <w:vAlign w:val="bottom"/>
          </w:tcPr>
          <w:p w14:paraId="17540466" w14:textId="6DEFFDC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0D396CB6" w14:textId="2AE739B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1DBB18DB"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573373B" w14:textId="6592FBD4" w:rsidR="00064891" w:rsidRPr="00B135DD" w:rsidRDefault="00064891" w:rsidP="00064891">
            <w:pPr>
              <w:rPr>
                <w:b w:val="0"/>
                <w:sz w:val="16"/>
                <w:szCs w:val="16"/>
              </w:rPr>
            </w:pPr>
            <w:r w:rsidRPr="00B135DD">
              <w:rPr>
                <w:rFonts w:cs="Arial"/>
                <w:b w:val="0"/>
                <w:sz w:val="16"/>
                <w:szCs w:val="16"/>
              </w:rPr>
              <w:t>Kinorhyncha</w:t>
            </w:r>
          </w:p>
        </w:tc>
        <w:tc>
          <w:tcPr>
            <w:tcW w:w="1701" w:type="dxa"/>
            <w:vAlign w:val="bottom"/>
          </w:tcPr>
          <w:p w14:paraId="701AB410" w14:textId="266FAF7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Cyclorhagida</w:t>
            </w:r>
            <w:proofErr w:type="spellEnd"/>
          </w:p>
        </w:tc>
        <w:tc>
          <w:tcPr>
            <w:tcW w:w="1701" w:type="dxa"/>
            <w:vAlign w:val="bottom"/>
          </w:tcPr>
          <w:p w14:paraId="4B7ABDA7" w14:textId="51C8BF0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Kentrorhagata</w:t>
            </w:r>
            <w:proofErr w:type="spellEnd"/>
          </w:p>
        </w:tc>
        <w:tc>
          <w:tcPr>
            <w:tcW w:w="1985" w:type="dxa"/>
            <w:vAlign w:val="bottom"/>
          </w:tcPr>
          <w:p w14:paraId="3ECA829D" w14:textId="76AECA6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Semnoderidae</w:t>
            </w:r>
            <w:proofErr w:type="spellEnd"/>
          </w:p>
        </w:tc>
        <w:tc>
          <w:tcPr>
            <w:tcW w:w="2693" w:type="dxa"/>
            <w:vAlign w:val="bottom"/>
          </w:tcPr>
          <w:p w14:paraId="7A019DCB" w14:textId="75865CD6"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Semnoderes</w:t>
            </w:r>
            <w:proofErr w:type="spellEnd"/>
            <w:r>
              <w:rPr>
                <w:rFonts w:cs="Arial"/>
                <w:i/>
                <w:iCs/>
                <w:sz w:val="16"/>
                <w:szCs w:val="16"/>
              </w:rPr>
              <w:t xml:space="preserve"> </w:t>
            </w:r>
            <w:proofErr w:type="spellStart"/>
            <w:r>
              <w:rPr>
                <w:rFonts w:cs="Arial"/>
                <w:i/>
                <w:iCs/>
                <w:sz w:val="16"/>
                <w:szCs w:val="16"/>
              </w:rPr>
              <w:t>pacificus</w:t>
            </w:r>
            <w:proofErr w:type="spellEnd"/>
          </w:p>
        </w:tc>
        <w:tc>
          <w:tcPr>
            <w:tcW w:w="3685" w:type="dxa"/>
            <w:vAlign w:val="bottom"/>
          </w:tcPr>
          <w:p w14:paraId="2B0F7001" w14:textId="46C5A724"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Higgins, 1967</w:t>
            </w:r>
          </w:p>
        </w:tc>
        <w:tc>
          <w:tcPr>
            <w:tcW w:w="1134" w:type="dxa"/>
            <w:vAlign w:val="bottom"/>
          </w:tcPr>
          <w:p w14:paraId="0A48A890" w14:textId="3E6B37E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207759C2" w14:textId="324D70B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11ED0082"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DB557EF" w14:textId="0779B0A8" w:rsidR="00064891" w:rsidRPr="00B135DD" w:rsidRDefault="00064891" w:rsidP="00064891">
            <w:pPr>
              <w:rPr>
                <w:b w:val="0"/>
                <w:sz w:val="16"/>
                <w:szCs w:val="16"/>
              </w:rPr>
            </w:pPr>
            <w:r w:rsidRPr="00B135DD">
              <w:rPr>
                <w:rFonts w:cs="Arial"/>
                <w:b w:val="0"/>
                <w:sz w:val="16"/>
                <w:szCs w:val="16"/>
              </w:rPr>
              <w:t>Kinorhyncha</w:t>
            </w:r>
          </w:p>
        </w:tc>
        <w:tc>
          <w:tcPr>
            <w:tcW w:w="1701" w:type="dxa"/>
            <w:vAlign w:val="bottom"/>
          </w:tcPr>
          <w:p w14:paraId="20FB4584" w14:textId="1B6D2A9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Cyclorhagida</w:t>
            </w:r>
            <w:proofErr w:type="spellEnd"/>
          </w:p>
        </w:tc>
        <w:tc>
          <w:tcPr>
            <w:tcW w:w="1701" w:type="dxa"/>
            <w:vAlign w:val="bottom"/>
          </w:tcPr>
          <w:p w14:paraId="62A69CB0" w14:textId="4B05A8A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Xenosomata</w:t>
            </w:r>
            <w:proofErr w:type="spellEnd"/>
          </w:p>
        </w:tc>
        <w:tc>
          <w:tcPr>
            <w:tcW w:w="1985" w:type="dxa"/>
            <w:vAlign w:val="bottom"/>
          </w:tcPr>
          <w:p w14:paraId="2CD5ED92" w14:textId="7A32C14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Campyloderidae</w:t>
            </w:r>
            <w:proofErr w:type="spellEnd"/>
          </w:p>
        </w:tc>
        <w:tc>
          <w:tcPr>
            <w:tcW w:w="2693" w:type="dxa"/>
            <w:vAlign w:val="bottom"/>
          </w:tcPr>
          <w:p w14:paraId="2607C784" w14:textId="52DDCC4C"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Campyloderes</w:t>
            </w:r>
            <w:proofErr w:type="spellEnd"/>
            <w:r>
              <w:rPr>
                <w:rFonts w:cs="Arial"/>
                <w:i/>
                <w:iCs/>
                <w:sz w:val="16"/>
                <w:szCs w:val="16"/>
              </w:rPr>
              <w:t xml:space="preserve"> </w:t>
            </w:r>
            <w:proofErr w:type="spellStart"/>
            <w:r>
              <w:rPr>
                <w:rFonts w:cs="Arial"/>
                <w:i/>
                <w:iCs/>
                <w:sz w:val="16"/>
                <w:szCs w:val="16"/>
              </w:rPr>
              <w:t>vanhoeffeni</w:t>
            </w:r>
            <w:proofErr w:type="spellEnd"/>
          </w:p>
        </w:tc>
        <w:tc>
          <w:tcPr>
            <w:tcW w:w="3685" w:type="dxa"/>
            <w:vAlign w:val="bottom"/>
          </w:tcPr>
          <w:p w14:paraId="137DE5C0" w14:textId="0E3D13A7"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Zelinka, 1913</w:t>
            </w:r>
          </w:p>
        </w:tc>
        <w:tc>
          <w:tcPr>
            <w:tcW w:w="1134" w:type="dxa"/>
            <w:vAlign w:val="bottom"/>
          </w:tcPr>
          <w:p w14:paraId="5FE3C593" w14:textId="04F327E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w:t>
            </w:r>
          </w:p>
        </w:tc>
        <w:tc>
          <w:tcPr>
            <w:tcW w:w="851" w:type="dxa"/>
            <w:vAlign w:val="bottom"/>
          </w:tcPr>
          <w:p w14:paraId="401F758A" w14:textId="7F4DB68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73DEFB4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C3938BE" w14:textId="603B6002" w:rsidR="00064891" w:rsidRPr="00B135DD" w:rsidRDefault="00064891" w:rsidP="00064891">
            <w:pPr>
              <w:rPr>
                <w:b w:val="0"/>
                <w:sz w:val="16"/>
                <w:szCs w:val="16"/>
              </w:rPr>
            </w:pPr>
            <w:r w:rsidRPr="00B135DD">
              <w:rPr>
                <w:rFonts w:cs="Arial"/>
                <w:b w:val="0"/>
                <w:sz w:val="16"/>
                <w:szCs w:val="16"/>
              </w:rPr>
              <w:t>Loricifera</w:t>
            </w:r>
          </w:p>
        </w:tc>
        <w:tc>
          <w:tcPr>
            <w:tcW w:w="1701" w:type="dxa"/>
            <w:vAlign w:val="bottom"/>
          </w:tcPr>
          <w:p w14:paraId="4A42AFBC" w14:textId="60DF09F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
        </w:tc>
        <w:tc>
          <w:tcPr>
            <w:tcW w:w="1701" w:type="dxa"/>
            <w:vAlign w:val="bottom"/>
          </w:tcPr>
          <w:p w14:paraId="7B5C898C" w14:textId="2A595EC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Nanaloricida</w:t>
            </w:r>
            <w:proofErr w:type="spellEnd"/>
          </w:p>
        </w:tc>
        <w:tc>
          <w:tcPr>
            <w:tcW w:w="1985" w:type="dxa"/>
            <w:vAlign w:val="bottom"/>
          </w:tcPr>
          <w:p w14:paraId="2815C04A" w14:textId="4EF2DDA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Nanaloricidae</w:t>
            </w:r>
          </w:p>
        </w:tc>
        <w:tc>
          <w:tcPr>
            <w:tcW w:w="2693" w:type="dxa"/>
            <w:vAlign w:val="bottom"/>
          </w:tcPr>
          <w:p w14:paraId="657E973F" w14:textId="6EEB435B"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Fafnirloricus</w:t>
            </w:r>
            <w:proofErr w:type="spellEnd"/>
            <w:r>
              <w:rPr>
                <w:rFonts w:cs="Arial"/>
                <w:b/>
                <w:bCs/>
                <w:i/>
                <w:iCs/>
                <w:sz w:val="16"/>
                <w:szCs w:val="16"/>
              </w:rPr>
              <w:t xml:space="preserve"> </w:t>
            </w:r>
            <w:proofErr w:type="spellStart"/>
            <w:r>
              <w:rPr>
                <w:rFonts w:cs="Arial"/>
                <w:b/>
                <w:bCs/>
                <w:i/>
                <w:iCs/>
                <w:sz w:val="16"/>
                <w:szCs w:val="16"/>
              </w:rPr>
              <w:t>polymetallicus</w:t>
            </w:r>
            <w:proofErr w:type="spellEnd"/>
            <w:r>
              <w:rPr>
                <w:rFonts w:cs="Arial"/>
                <w:b/>
                <w:bCs/>
                <w:i/>
                <w:iCs/>
                <w:sz w:val="16"/>
                <w:szCs w:val="16"/>
              </w:rPr>
              <w:t>*</w:t>
            </w:r>
          </w:p>
        </w:tc>
        <w:tc>
          <w:tcPr>
            <w:tcW w:w="3685" w:type="dxa"/>
            <w:vAlign w:val="bottom"/>
          </w:tcPr>
          <w:p w14:paraId="447D26DA" w14:textId="2795A298"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Fujimoto, 2020</w:t>
            </w:r>
          </w:p>
        </w:tc>
        <w:tc>
          <w:tcPr>
            <w:tcW w:w="1134" w:type="dxa"/>
            <w:vAlign w:val="bottom"/>
          </w:tcPr>
          <w:p w14:paraId="1048404E" w14:textId="2ABDAE7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3ED7B246" w14:textId="49DB54C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1FB8CA44"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C5A9015" w14:textId="74596CFC" w:rsidR="00064891" w:rsidRPr="00B135DD" w:rsidRDefault="00064891" w:rsidP="00064891">
            <w:pPr>
              <w:rPr>
                <w:b w:val="0"/>
                <w:sz w:val="16"/>
                <w:szCs w:val="16"/>
              </w:rPr>
            </w:pPr>
            <w:r w:rsidRPr="00B135DD">
              <w:rPr>
                <w:rFonts w:cs="Arial"/>
                <w:b w:val="0"/>
                <w:sz w:val="16"/>
                <w:szCs w:val="16"/>
              </w:rPr>
              <w:t>Mollusca</w:t>
            </w:r>
          </w:p>
        </w:tc>
        <w:tc>
          <w:tcPr>
            <w:tcW w:w="1701" w:type="dxa"/>
            <w:vAlign w:val="bottom"/>
          </w:tcPr>
          <w:p w14:paraId="495665F2" w14:textId="7439EBA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Bivalvia</w:t>
            </w:r>
          </w:p>
        </w:tc>
        <w:tc>
          <w:tcPr>
            <w:tcW w:w="1701" w:type="dxa"/>
            <w:vAlign w:val="bottom"/>
          </w:tcPr>
          <w:p w14:paraId="1291D979" w14:textId="5ECD975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Arcida</w:t>
            </w:r>
            <w:proofErr w:type="spellEnd"/>
          </w:p>
        </w:tc>
        <w:tc>
          <w:tcPr>
            <w:tcW w:w="1985" w:type="dxa"/>
            <w:vAlign w:val="bottom"/>
          </w:tcPr>
          <w:p w14:paraId="0050A14C" w14:textId="2B7CF45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Arcidae</w:t>
            </w:r>
          </w:p>
        </w:tc>
        <w:tc>
          <w:tcPr>
            <w:tcW w:w="2693" w:type="dxa"/>
            <w:vAlign w:val="bottom"/>
          </w:tcPr>
          <w:p w14:paraId="304885C6" w14:textId="2B3D7879"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Asperarca</w:t>
            </w:r>
            <w:proofErr w:type="spellEnd"/>
            <w:r>
              <w:rPr>
                <w:rFonts w:cs="Arial"/>
                <w:i/>
                <w:iCs/>
                <w:sz w:val="16"/>
                <w:szCs w:val="16"/>
              </w:rPr>
              <w:t xml:space="preserve"> </w:t>
            </w:r>
            <w:proofErr w:type="spellStart"/>
            <w:r>
              <w:rPr>
                <w:rFonts w:cs="Arial"/>
                <w:i/>
                <w:iCs/>
                <w:sz w:val="16"/>
                <w:szCs w:val="16"/>
              </w:rPr>
              <w:t>nodulosa</w:t>
            </w:r>
            <w:proofErr w:type="spellEnd"/>
          </w:p>
        </w:tc>
        <w:tc>
          <w:tcPr>
            <w:tcW w:w="3685" w:type="dxa"/>
            <w:vAlign w:val="bottom"/>
          </w:tcPr>
          <w:p w14:paraId="6940DA5D" w14:textId="6A3C59C8"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(O. F. Müller, 1776)</w:t>
            </w:r>
          </w:p>
        </w:tc>
        <w:tc>
          <w:tcPr>
            <w:tcW w:w="1134" w:type="dxa"/>
            <w:vAlign w:val="bottom"/>
          </w:tcPr>
          <w:p w14:paraId="78061D6A" w14:textId="358BE6C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DD</w:t>
            </w:r>
          </w:p>
        </w:tc>
        <w:tc>
          <w:tcPr>
            <w:tcW w:w="851" w:type="dxa"/>
            <w:vAlign w:val="bottom"/>
          </w:tcPr>
          <w:p w14:paraId="1DA36079" w14:textId="5322493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5FC90893"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F34510C" w14:textId="2B58D3FD" w:rsidR="00064891" w:rsidRPr="00B135DD" w:rsidRDefault="00064891" w:rsidP="00064891">
            <w:pPr>
              <w:rPr>
                <w:b w:val="0"/>
                <w:sz w:val="16"/>
                <w:szCs w:val="16"/>
              </w:rPr>
            </w:pPr>
            <w:r w:rsidRPr="00B135DD">
              <w:rPr>
                <w:rFonts w:cs="Arial"/>
                <w:b w:val="0"/>
                <w:sz w:val="16"/>
                <w:szCs w:val="16"/>
              </w:rPr>
              <w:t>Mollusca</w:t>
            </w:r>
          </w:p>
        </w:tc>
        <w:tc>
          <w:tcPr>
            <w:tcW w:w="1701" w:type="dxa"/>
            <w:vAlign w:val="bottom"/>
          </w:tcPr>
          <w:p w14:paraId="6515F1A1" w14:textId="0F3C377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Bivalvia</w:t>
            </w:r>
          </w:p>
        </w:tc>
        <w:tc>
          <w:tcPr>
            <w:tcW w:w="1701" w:type="dxa"/>
            <w:vAlign w:val="bottom"/>
          </w:tcPr>
          <w:p w14:paraId="15E39724" w14:textId="103B046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Arcida</w:t>
            </w:r>
            <w:proofErr w:type="spellEnd"/>
          </w:p>
        </w:tc>
        <w:tc>
          <w:tcPr>
            <w:tcW w:w="1985" w:type="dxa"/>
            <w:vAlign w:val="bottom"/>
          </w:tcPr>
          <w:p w14:paraId="5729F7E6" w14:textId="63B6B45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Arcidae</w:t>
            </w:r>
          </w:p>
        </w:tc>
        <w:tc>
          <w:tcPr>
            <w:tcW w:w="2693" w:type="dxa"/>
            <w:vAlign w:val="bottom"/>
          </w:tcPr>
          <w:p w14:paraId="001818C3" w14:textId="55525100"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Bathyarca</w:t>
            </w:r>
            <w:proofErr w:type="spellEnd"/>
            <w:r>
              <w:rPr>
                <w:rFonts w:cs="Arial"/>
                <w:i/>
                <w:iCs/>
                <w:sz w:val="16"/>
                <w:szCs w:val="16"/>
              </w:rPr>
              <w:t xml:space="preserve"> </w:t>
            </w:r>
            <w:proofErr w:type="spellStart"/>
            <w:r>
              <w:rPr>
                <w:rFonts w:cs="Arial"/>
                <w:i/>
                <w:iCs/>
                <w:sz w:val="16"/>
                <w:szCs w:val="16"/>
              </w:rPr>
              <w:t>imitata</w:t>
            </w:r>
            <w:proofErr w:type="spellEnd"/>
            <w:r>
              <w:rPr>
                <w:rFonts w:cs="Arial"/>
                <w:i/>
                <w:iCs/>
                <w:sz w:val="16"/>
                <w:szCs w:val="16"/>
              </w:rPr>
              <w:t>~</w:t>
            </w:r>
          </w:p>
        </w:tc>
        <w:tc>
          <w:tcPr>
            <w:tcW w:w="3685" w:type="dxa"/>
            <w:vAlign w:val="bottom"/>
          </w:tcPr>
          <w:p w14:paraId="377A9B06" w14:textId="0CFD4F6E"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(E. A. Smith, 1885)</w:t>
            </w:r>
          </w:p>
        </w:tc>
        <w:tc>
          <w:tcPr>
            <w:tcW w:w="1134" w:type="dxa"/>
            <w:vAlign w:val="bottom"/>
          </w:tcPr>
          <w:p w14:paraId="759A1922" w14:textId="739F550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33C320AB" w14:textId="428F205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379AC38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E5AE20B" w14:textId="29D2B34E" w:rsidR="00064891" w:rsidRPr="00B135DD" w:rsidRDefault="00064891" w:rsidP="00064891">
            <w:pPr>
              <w:rPr>
                <w:b w:val="0"/>
                <w:sz w:val="16"/>
                <w:szCs w:val="16"/>
              </w:rPr>
            </w:pPr>
            <w:r w:rsidRPr="00B135DD">
              <w:rPr>
                <w:rFonts w:cs="Arial"/>
                <w:b w:val="0"/>
                <w:sz w:val="16"/>
                <w:szCs w:val="16"/>
              </w:rPr>
              <w:t>Mollusca</w:t>
            </w:r>
          </w:p>
        </w:tc>
        <w:tc>
          <w:tcPr>
            <w:tcW w:w="1701" w:type="dxa"/>
            <w:vAlign w:val="bottom"/>
          </w:tcPr>
          <w:p w14:paraId="3F9E9664" w14:textId="067A1AC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Bivalvia</w:t>
            </w:r>
          </w:p>
        </w:tc>
        <w:tc>
          <w:tcPr>
            <w:tcW w:w="1701" w:type="dxa"/>
            <w:vAlign w:val="bottom"/>
          </w:tcPr>
          <w:p w14:paraId="41FC3E5D" w14:textId="5D2B2AD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Arcida</w:t>
            </w:r>
            <w:proofErr w:type="spellEnd"/>
          </w:p>
        </w:tc>
        <w:tc>
          <w:tcPr>
            <w:tcW w:w="1985" w:type="dxa"/>
            <w:vAlign w:val="bottom"/>
          </w:tcPr>
          <w:p w14:paraId="04F14CEE" w14:textId="0A464B3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Arcidae</w:t>
            </w:r>
          </w:p>
        </w:tc>
        <w:tc>
          <w:tcPr>
            <w:tcW w:w="2693" w:type="dxa"/>
            <w:vAlign w:val="bottom"/>
          </w:tcPr>
          <w:p w14:paraId="38210374" w14:textId="508C9CC8"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Bentharca</w:t>
            </w:r>
            <w:proofErr w:type="spellEnd"/>
            <w:r>
              <w:rPr>
                <w:rFonts w:cs="Arial"/>
                <w:i/>
                <w:iCs/>
                <w:sz w:val="16"/>
                <w:szCs w:val="16"/>
              </w:rPr>
              <w:t xml:space="preserve"> </w:t>
            </w:r>
            <w:proofErr w:type="spellStart"/>
            <w:r>
              <w:rPr>
                <w:rFonts w:cs="Arial"/>
                <w:i/>
                <w:iCs/>
                <w:sz w:val="16"/>
                <w:szCs w:val="16"/>
              </w:rPr>
              <w:t>asperula</w:t>
            </w:r>
            <w:proofErr w:type="spellEnd"/>
          </w:p>
        </w:tc>
        <w:tc>
          <w:tcPr>
            <w:tcW w:w="3685" w:type="dxa"/>
            <w:vAlign w:val="bottom"/>
          </w:tcPr>
          <w:p w14:paraId="658E4D6F" w14:textId="49AE3A4E"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(Dall, 1881)</w:t>
            </w:r>
          </w:p>
        </w:tc>
        <w:tc>
          <w:tcPr>
            <w:tcW w:w="1134" w:type="dxa"/>
            <w:vAlign w:val="bottom"/>
          </w:tcPr>
          <w:p w14:paraId="1F3D826E" w14:textId="5725C6E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15C1670B" w14:textId="5F4BA66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2421B9BB"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74AC94F" w14:textId="1B323F71" w:rsidR="00064891" w:rsidRPr="00B135DD" w:rsidRDefault="00064891" w:rsidP="00064891">
            <w:pPr>
              <w:rPr>
                <w:b w:val="0"/>
                <w:sz w:val="16"/>
                <w:szCs w:val="16"/>
              </w:rPr>
            </w:pPr>
            <w:r w:rsidRPr="00B135DD">
              <w:rPr>
                <w:rFonts w:cs="Arial"/>
                <w:b w:val="0"/>
                <w:sz w:val="16"/>
                <w:szCs w:val="16"/>
              </w:rPr>
              <w:t>Mollusca</w:t>
            </w:r>
          </w:p>
        </w:tc>
        <w:tc>
          <w:tcPr>
            <w:tcW w:w="1701" w:type="dxa"/>
            <w:vAlign w:val="bottom"/>
          </w:tcPr>
          <w:p w14:paraId="1B19C44D" w14:textId="5342AB8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Bivalvia</w:t>
            </w:r>
          </w:p>
        </w:tc>
        <w:tc>
          <w:tcPr>
            <w:tcW w:w="1701" w:type="dxa"/>
            <w:vAlign w:val="bottom"/>
          </w:tcPr>
          <w:p w14:paraId="468C8754" w14:textId="190D9DA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Mytilida</w:t>
            </w:r>
            <w:proofErr w:type="spellEnd"/>
          </w:p>
        </w:tc>
        <w:tc>
          <w:tcPr>
            <w:tcW w:w="1985" w:type="dxa"/>
            <w:vAlign w:val="bottom"/>
          </w:tcPr>
          <w:p w14:paraId="183074B0" w14:textId="7196BF1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Mytilidae</w:t>
            </w:r>
          </w:p>
        </w:tc>
        <w:tc>
          <w:tcPr>
            <w:tcW w:w="2693" w:type="dxa"/>
            <w:vAlign w:val="bottom"/>
          </w:tcPr>
          <w:p w14:paraId="15F94F3E" w14:textId="56566688"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Dacrydium</w:t>
            </w:r>
            <w:proofErr w:type="spellEnd"/>
            <w:r>
              <w:rPr>
                <w:rFonts w:cs="Arial"/>
                <w:i/>
                <w:iCs/>
                <w:sz w:val="16"/>
                <w:szCs w:val="16"/>
              </w:rPr>
              <w:t xml:space="preserve"> </w:t>
            </w:r>
            <w:proofErr w:type="spellStart"/>
            <w:r>
              <w:rPr>
                <w:rFonts w:cs="Arial"/>
                <w:i/>
                <w:iCs/>
                <w:sz w:val="16"/>
                <w:szCs w:val="16"/>
              </w:rPr>
              <w:t>nipponicum</w:t>
            </w:r>
            <w:proofErr w:type="spellEnd"/>
          </w:p>
        </w:tc>
        <w:tc>
          <w:tcPr>
            <w:tcW w:w="3685" w:type="dxa"/>
            <w:vAlign w:val="bottom"/>
          </w:tcPr>
          <w:p w14:paraId="1861C60F" w14:textId="13145BC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Okutani</w:t>
            </w:r>
            <w:proofErr w:type="spellEnd"/>
            <w:r>
              <w:rPr>
                <w:rFonts w:cs="Arial"/>
                <w:sz w:val="16"/>
                <w:szCs w:val="16"/>
              </w:rPr>
              <w:t>, 1975</w:t>
            </w:r>
          </w:p>
        </w:tc>
        <w:tc>
          <w:tcPr>
            <w:tcW w:w="1134" w:type="dxa"/>
            <w:vAlign w:val="bottom"/>
          </w:tcPr>
          <w:p w14:paraId="79F7DA54" w14:textId="48BD644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DD</w:t>
            </w:r>
          </w:p>
        </w:tc>
        <w:tc>
          <w:tcPr>
            <w:tcW w:w="851" w:type="dxa"/>
            <w:vAlign w:val="bottom"/>
          </w:tcPr>
          <w:p w14:paraId="347FC127" w14:textId="24BD02B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2E194017"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CDEF621" w14:textId="4CE0AD74" w:rsidR="00064891" w:rsidRPr="00B135DD" w:rsidRDefault="00064891" w:rsidP="00064891">
            <w:pPr>
              <w:rPr>
                <w:b w:val="0"/>
                <w:sz w:val="16"/>
                <w:szCs w:val="16"/>
              </w:rPr>
            </w:pPr>
            <w:r w:rsidRPr="00B135DD">
              <w:rPr>
                <w:rFonts w:cs="Arial"/>
                <w:b w:val="0"/>
                <w:sz w:val="16"/>
                <w:szCs w:val="16"/>
              </w:rPr>
              <w:t>Mollusca</w:t>
            </w:r>
          </w:p>
        </w:tc>
        <w:tc>
          <w:tcPr>
            <w:tcW w:w="1701" w:type="dxa"/>
            <w:vAlign w:val="bottom"/>
          </w:tcPr>
          <w:p w14:paraId="5095167F" w14:textId="419AC3A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Bivalvia</w:t>
            </w:r>
          </w:p>
        </w:tc>
        <w:tc>
          <w:tcPr>
            <w:tcW w:w="1701" w:type="dxa"/>
            <w:vAlign w:val="bottom"/>
          </w:tcPr>
          <w:p w14:paraId="028CDD0F" w14:textId="5649C2A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Mytilida</w:t>
            </w:r>
            <w:proofErr w:type="spellEnd"/>
          </w:p>
        </w:tc>
        <w:tc>
          <w:tcPr>
            <w:tcW w:w="1985" w:type="dxa"/>
            <w:vAlign w:val="bottom"/>
          </w:tcPr>
          <w:p w14:paraId="71093088" w14:textId="218F872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Mytilidae</w:t>
            </w:r>
          </w:p>
        </w:tc>
        <w:tc>
          <w:tcPr>
            <w:tcW w:w="2693" w:type="dxa"/>
            <w:vAlign w:val="bottom"/>
          </w:tcPr>
          <w:p w14:paraId="0897D86F" w14:textId="558536B9"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Dacrydium</w:t>
            </w:r>
            <w:proofErr w:type="spellEnd"/>
            <w:r>
              <w:rPr>
                <w:rFonts w:cs="Arial"/>
                <w:i/>
                <w:iCs/>
                <w:sz w:val="16"/>
                <w:szCs w:val="16"/>
              </w:rPr>
              <w:t xml:space="preserve"> </w:t>
            </w:r>
            <w:proofErr w:type="spellStart"/>
            <w:r>
              <w:rPr>
                <w:rFonts w:cs="Arial"/>
                <w:i/>
                <w:iCs/>
                <w:sz w:val="16"/>
                <w:szCs w:val="16"/>
              </w:rPr>
              <w:t>panamense</w:t>
            </w:r>
            <w:proofErr w:type="spellEnd"/>
            <w:r>
              <w:rPr>
                <w:rFonts w:cs="Arial"/>
                <w:i/>
                <w:iCs/>
                <w:sz w:val="16"/>
                <w:szCs w:val="16"/>
              </w:rPr>
              <w:t>~</w:t>
            </w:r>
          </w:p>
        </w:tc>
        <w:tc>
          <w:tcPr>
            <w:tcW w:w="3685" w:type="dxa"/>
            <w:vAlign w:val="bottom"/>
          </w:tcPr>
          <w:p w14:paraId="4456CAA7" w14:textId="478385FD"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Knudsen, 1970</w:t>
            </w:r>
          </w:p>
        </w:tc>
        <w:tc>
          <w:tcPr>
            <w:tcW w:w="1134" w:type="dxa"/>
            <w:vAlign w:val="bottom"/>
          </w:tcPr>
          <w:p w14:paraId="50A94893" w14:textId="7EDBA89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09521C6D" w14:textId="4BE066C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5F41EAFC"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9BC7891" w14:textId="25E38FAF" w:rsidR="00064891" w:rsidRPr="00B135DD" w:rsidRDefault="00064891" w:rsidP="00064891">
            <w:pPr>
              <w:rPr>
                <w:b w:val="0"/>
                <w:sz w:val="16"/>
                <w:szCs w:val="16"/>
              </w:rPr>
            </w:pPr>
            <w:r w:rsidRPr="00B135DD">
              <w:rPr>
                <w:rFonts w:cs="Arial"/>
                <w:b w:val="0"/>
                <w:sz w:val="16"/>
                <w:szCs w:val="16"/>
              </w:rPr>
              <w:t>Mollusca</w:t>
            </w:r>
          </w:p>
        </w:tc>
        <w:tc>
          <w:tcPr>
            <w:tcW w:w="1701" w:type="dxa"/>
            <w:vAlign w:val="bottom"/>
          </w:tcPr>
          <w:p w14:paraId="6E6A0DB7" w14:textId="32768F3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Bivalvia</w:t>
            </w:r>
          </w:p>
        </w:tc>
        <w:tc>
          <w:tcPr>
            <w:tcW w:w="1701" w:type="dxa"/>
            <w:vAlign w:val="bottom"/>
          </w:tcPr>
          <w:p w14:paraId="759D2AC6" w14:textId="3F0D251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Nuculanida</w:t>
            </w:r>
            <w:proofErr w:type="spellEnd"/>
          </w:p>
        </w:tc>
        <w:tc>
          <w:tcPr>
            <w:tcW w:w="1985" w:type="dxa"/>
            <w:vAlign w:val="bottom"/>
          </w:tcPr>
          <w:p w14:paraId="297EF387" w14:textId="463CC9B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Bathyspinulidae</w:t>
            </w:r>
            <w:proofErr w:type="spellEnd"/>
          </w:p>
        </w:tc>
        <w:tc>
          <w:tcPr>
            <w:tcW w:w="2693" w:type="dxa"/>
            <w:vAlign w:val="bottom"/>
          </w:tcPr>
          <w:p w14:paraId="065156CA" w14:textId="549E189A"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Bathyspinula</w:t>
            </w:r>
            <w:proofErr w:type="spellEnd"/>
            <w:r>
              <w:rPr>
                <w:rFonts w:cs="Arial"/>
                <w:i/>
                <w:iCs/>
                <w:sz w:val="16"/>
                <w:szCs w:val="16"/>
              </w:rPr>
              <w:t xml:space="preserve"> calcar</w:t>
            </w:r>
          </w:p>
        </w:tc>
        <w:tc>
          <w:tcPr>
            <w:tcW w:w="3685" w:type="dxa"/>
            <w:vAlign w:val="bottom"/>
          </w:tcPr>
          <w:p w14:paraId="797B4790" w14:textId="5DA91165"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(Dall, 1908)</w:t>
            </w:r>
          </w:p>
        </w:tc>
        <w:tc>
          <w:tcPr>
            <w:tcW w:w="1134" w:type="dxa"/>
            <w:vAlign w:val="bottom"/>
          </w:tcPr>
          <w:p w14:paraId="09756AC2" w14:textId="2899FA1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788D494C" w14:textId="361B874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46882C56"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EE0A17B" w14:textId="078C1C57" w:rsidR="00064891" w:rsidRPr="00B135DD" w:rsidRDefault="00064891" w:rsidP="00064891">
            <w:pPr>
              <w:rPr>
                <w:b w:val="0"/>
                <w:sz w:val="16"/>
                <w:szCs w:val="16"/>
              </w:rPr>
            </w:pPr>
            <w:r w:rsidRPr="00B135DD">
              <w:rPr>
                <w:rFonts w:cs="Arial"/>
                <w:b w:val="0"/>
                <w:sz w:val="16"/>
                <w:szCs w:val="16"/>
              </w:rPr>
              <w:t>Mollusca</w:t>
            </w:r>
          </w:p>
        </w:tc>
        <w:tc>
          <w:tcPr>
            <w:tcW w:w="1701" w:type="dxa"/>
            <w:vAlign w:val="bottom"/>
          </w:tcPr>
          <w:p w14:paraId="0A9FE705" w14:textId="0750BA5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Bivalvia</w:t>
            </w:r>
          </w:p>
        </w:tc>
        <w:tc>
          <w:tcPr>
            <w:tcW w:w="1701" w:type="dxa"/>
            <w:vAlign w:val="bottom"/>
          </w:tcPr>
          <w:p w14:paraId="336E5DB2" w14:textId="07D4E40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Nuculanida</w:t>
            </w:r>
            <w:proofErr w:type="spellEnd"/>
          </w:p>
        </w:tc>
        <w:tc>
          <w:tcPr>
            <w:tcW w:w="1985" w:type="dxa"/>
            <w:vAlign w:val="bottom"/>
          </w:tcPr>
          <w:p w14:paraId="2C0D35F4" w14:textId="0D3DAA6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Nuculanidae</w:t>
            </w:r>
            <w:proofErr w:type="spellEnd"/>
          </w:p>
        </w:tc>
        <w:tc>
          <w:tcPr>
            <w:tcW w:w="2693" w:type="dxa"/>
            <w:vAlign w:val="bottom"/>
          </w:tcPr>
          <w:p w14:paraId="11DBA5A3" w14:textId="443A1D9D"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b/>
                <w:bCs/>
                <w:i/>
                <w:iCs/>
                <w:sz w:val="16"/>
                <w:szCs w:val="16"/>
              </w:rPr>
              <w:t xml:space="preserve">Ledella </w:t>
            </w:r>
            <w:proofErr w:type="spellStart"/>
            <w:r>
              <w:rPr>
                <w:rFonts w:cs="Arial"/>
                <w:b/>
                <w:bCs/>
                <w:i/>
                <w:iCs/>
                <w:sz w:val="16"/>
                <w:szCs w:val="16"/>
              </w:rPr>
              <w:t>knudseni</w:t>
            </w:r>
            <w:proofErr w:type="spellEnd"/>
            <w:r>
              <w:rPr>
                <w:rFonts w:cs="Arial"/>
                <w:b/>
                <w:bCs/>
                <w:i/>
                <w:iCs/>
                <w:sz w:val="16"/>
                <w:szCs w:val="16"/>
              </w:rPr>
              <w:t>*</w:t>
            </w:r>
          </w:p>
        </w:tc>
        <w:tc>
          <w:tcPr>
            <w:tcW w:w="3685" w:type="dxa"/>
            <w:vAlign w:val="bottom"/>
          </w:tcPr>
          <w:p w14:paraId="326E2972" w14:textId="798C8998"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J. D. Taylor &amp; Wiklund, 2017</w:t>
            </w:r>
          </w:p>
        </w:tc>
        <w:tc>
          <w:tcPr>
            <w:tcW w:w="1134" w:type="dxa"/>
            <w:vAlign w:val="bottom"/>
          </w:tcPr>
          <w:p w14:paraId="4738BBFA" w14:textId="2FBB0A9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66903D2F" w14:textId="3593260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5BAA9FF3"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119A72C" w14:textId="7B812D77" w:rsidR="00064891" w:rsidRPr="00B135DD" w:rsidRDefault="00064891" w:rsidP="00064891">
            <w:pPr>
              <w:rPr>
                <w:b w:val="0"/>
                <w:sz w:val="16"/>
                <w:szCs w:val="16"/>
              </w:rPr>
            </w:pPr>
            <w:r w:rsidRPr="00B135DD">
              <w:rPr>
                <w:rFonts w:cs="Arial"/>
                <w:b w:val="0"/>
                <w:sz w:val="16"/>
                <w:szCs w:val="16"/>
              </w:rPr>
              <w:t>Mollusca</w:t>
            </w:r>
          </w:p>
        </w:tc>
        <w:tc>
          <w:tcPr>
            <w:tcW w:w="1701" w:type="dxa"/>
            <w:vAlign w:val="bottom"/>
          </w:tcPr>
          <w:p w14:paraId="002F2B37" w14:textId="742C57B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Bivalvia</w:t>
            </w:r>
          </w:p>
        </w:tc>
        <w:tc>
          <w:tcPr>
            <w:tcW w:w="1701" w:type="dxa"/>
            <w:vAlign w:val="bottom"/>
          </w:tcPr>
          <w:p w14:paraId="2C998392" w14:textId="642D915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Nuculida</w:t>
            </w:r>
            <w:proofErr w:type="spellEnd"/>
          </w:p>
        </w:tc>
        <w:tc>
          <w:tcPr>
            <w:tcW w:w="1985" w:type="dxa"/>
            <w:vAlign w:val="bottom"/>
          </w:tcPr>
          <w:p w14:paraId="1859406D" w14:textId="73E6A6E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Nuculidae</w:t>
            </w:r>
            <w:proofErr w:type="spellEnd"/>
          </w:p>
        </w:tc>
        <w:tc>
          <w:tcPr>
            <w:tcW w:w="2693" w:type="dxa"/>
            <w:vAlign w:val="bottom"/>
          </w:tcPr>
          <w:p w14:paraId="330942EE" w14:textId="424F9A00"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Nucula</w:t>
            </w:r>
            <w:proofErr w:type="spellEnd"/>
            <w:r>
              <w:rPr>
                <w:rFonts w:cs="Arial"/>
                <w:i/>
                <w:iCs/>
                <w:sz w:val="16"/>
                <w:szCs w:val="16"/>
              </w:rPr>
              <w:t xml:space="preserve"> </w:t>
            </w:r>
            <w:proofErr w:type="spellStart"/>
            <w:r>
              <w:rPr>
                <w:rFonts w:cs="Arial"/>
                <w:i/>
                <w:iCs/>
                <w:sz w:val="16"/>
                <w:szCs w:val="16"/>
              </w:rPr>
              <w:t>profundorum</w:t>
            </w:r>
            <w:proofErr w:type="spellEnd"/>
          </w:p>
        </w:tc>
        <w:tc>
          <w:tcPr>
            <w:tcW w:w="3685" w:type="dxa"/>
            <w:vAlign w:val="bottom"/>
          </w:tcPr>
          <w:p w14:paraId="05597A2F" w14:textId="11C70E36"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E. A. Smith, 1885</w:t>
            </w:r>
          </w:p>
        </w:tc>
        <w:tc>
          <w:tcPr>
            <w:tcW w:w="1134" w:type="dxa"/>
            <w:vAlign w:val="bottom"/>
          </w:tcPr>
          <w:p w14:paraId="54B108C2" w14:textId="67401D4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26A9D059" w14:textId="21B05D0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4CEBAD1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BC72144" w14:textId="05F04802" w:rsidR="00064891" w:rsidRPr="00B135DD" w:rsidRDefault="00064891" w:rsidP="00064891">
            <w:pPr>
              <w:rPr>
                <w:b w:val="0"/>
                <w:sz w:val="16"/>
                <w:szCs w:val="16"/>
              </w:rPr>
            </w:pPr>
            <w:r w:rsidRPr="00B135DD">
              <w:rPr>
                <w:rFonts w:cs="Arial"/>
                <w:b w:val="0"/>
                <w:sz w:val="16"/>
                <w:szCs w:val="16"/>
              </w:rPr>
              <w:t>Mollusca</w:t>
            </w:r>
          </w:p>
        </w:tc>
        <w:tc>
          <w:tcPr>
            <w:tcW w:w="1701" w:type="dxa"/>
            <w:vAlign w:val="bottom"/>
          </w:tcPr>
          <w:p w14:paraId="61540E6F" w14:textId="235EE76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Bivalvia</w:t>
            </w:r>
          </w:p>
        </w:tc>
        <w:tc>
          <w:tcPr>
            <w:tcW w:w="1701" w:type="dxa"/>
            <w:vAlign w:val="bottom"/>
          </w:tcPr>
          <w:p w14:paraId="70BAA544" w14:textId="5E06C02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Pectinida</w:t>
            </w:r>
            <w:proofErr w:type="spellEnd"/>
          </w:p>
        </w:tc>
        <w:tc>
          <w:tcPr>
            <w:tcW w:w="1985" w:type="dxa"/>
            <w:vAlign w:val="bottom"/>
          </w:tcPr>
          <w:p w14:paraId="436325F4" w14:textId="4A109D3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Propeamussiidae</w:t>
            </w:r>
            <w:proofErr w:type="spellEnd"/>
          </w:p>
        </w:tc>
        <w:tc>
          <w:tcPr>
            <w:tcW w:w="2693" w:type="dxa"/>
            <w:vAlign w:val="bottom"/>
          </w:tcPr>
          <w:p w14:paraId="4DB3CC0B" w14:textId="1095A95E"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Catillopecten</w:t>
            </w:r>
            <w:proofErr w:type="spellEnd"/>
            <w:r>
              <w:rPr>
                <w:rFonts w:cs="Arial"/>
                <w:i/>
                <w:iCs/>
                <w:sz w:val="16"/>
                <w:szCs w:val="16"/>
              </w:rPr>
              <w:t xml:space="preserve"> </w:t>
            </w:r>
            <w:proofErr w:type="spellStart"/>
            <w:r>
              <w:rPr>
                <w:rFonts w:cs="Arial"/>
                <w:i/>
                <w:iCs/>
                <w:sz w:val="16"/>
                <w:szCs w:val="16"/>
              </w:rPr>
              <w:t>graui</w:t>
            </w:r>
            <w:proofErr w:type="spellEnd"/>
          </w:p>
        </w:tc>
        <w:tc>
          <w:tcPr>
            <w:tcW w:w="3685" w:type="dxa"/>
            <w:vAlign w:val="bottom"/>
          </w:tcPr>
          <w:p w14:paraId="05A7AA00" w14:textId="07DA035A"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(Knudsen, 1970)</w:t>
            </w:r>
          </w:p>
        </w:tc>
        <w:tc>
          <w:tcPr>
            <w:tcW w:w="1134" w:type="dxa"/>
            <w:vAlign w:val="bottom"/>
          </w:tcPr>
          <w:p w14:paraId="0C3179FA" w14:textId="33B2624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DD</w:t>
            </w:r>
          </w:p>
        </w:tc>
        <w:tc>
          <w:tcPr>
            <w:tcW w:w="851" w:type="dxa"/>
            <w:vAlign w:val="bottom"/>
          </w:tcPr>
          <w:p w14:paraId="6121133B" w14:textId="6C1C7C4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5409B4E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85CA327" w14:textId="38564588" w:rsidR="00064891" w:rsidRPr="00B135DD" w:rsidRDefault="00064891" w:rsidP="00064891">
            <w:pPr>
              <w:rPr>
                <w:b w:val="0"/>
                <w:sz w:val="16"/>
                <w:szCs w:val="16"/>
              </w:rPr>
            </w:pPr>
            <w:r w:rsidRPr="00B135DD">
              <w:rPr>
                <w:rFonts w:cs="Arial"/>
                <w:b w:val="0"/>
                <w:sz w:val="16"/>
                <w:szCs w:val="16"/>
              </w:rPr>
              <w:t>Mollusca</w:t>
            </w:r>
          </w:p>
        </w:tc>
        <w:tc>
          <w:tcPr>
            <w:tcW w:w="1701" w:type="dxa"/>
            <w:vAlign w:val="bottom"/>
          </w:tcPr>
          <w:p w14:paraId="64EBC770" w14:textId="488FECF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Bivalvia</w:t>
            </w:r>
          </w:p>
        </w:tc>
        <w:tc>
          <w:tcPr>
            <w:tcW w:w="1701" w:type="dxa"/>
            <w:vAlign w:val="bottom"/>
          </w:tcPr>
          <w:p w14:paraId="444EFD56" w14:textId="5136780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Venerida</w:t>
            </w:r>
            <w:proofErr w:type="spellEnd"/>
          </w:p>
        </w:tc>
        <w:tc>
          <w:tcPr>
            <w:tcW w:w="1985" w:type="dxa"/>
            <w:vAlign w:val="bottom"/>
          </w:tcPr>
          <w:p w14:paraId="2559AA6E" w14:textId="1088FBE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Ungulinidae</w:t>
            </w:r>
            <w:proofErr w:type="spellEnd"/>
          </w:p>
        </w:tc>
        <w:tc>
          <w:tcPr>
            <w:tcW w:w="2693" w:type="dxa"/>
            <w:vAlign w:val="bottom"/>
          </w:tcPr>
          <w:p w14:paraId="7BEBFDCC" w14:textId="7DF0602D"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Cycladicama</w:t>
            </w:r>
            <w:proofErr w:type="spellEnd"/>
            <w:r>
              <w:rPr>
                <w:rFonts w:cs="Arial"/>
                <w:i/>
                <w:iCs/>
                <w:sz w:val="16"/>
                <w:szCs w:val="16"/>
              </w:rPr>
              <w:t xml:space="preserve"> </w:t>
            </w:r>
            <w:proofErr w:type="spellStart"/>
            <w:r>
              <w:rPr>
                <w:rFonts w:cs="Arial"/>
                <w:i/>
                <w:iCs/>
                <w:sz w:val="16"/>
                <w:szCs w:val="16"/>
              </w:rPr>
              <w:t>lunaris</w:t>
            </w:r>
            <w:proofErr w:type="spellEnd"/>
          </w:p>
        </w:tc>
        <w:tc>
          <w:tcPr>
            <w:tcW w:w="3685" w:type="dxa"/>
            <w:vAlign w:val="bottom"/>
          </w:tcPr>
          <w:p w14:paraId="27747206" w14:textId="582318B6"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Valenciennes in Rousseau, 1854</w:t>
            </w:r>
          </w:p>
        </w:tc>
        <w:tc>
          <w:tcPr>
            <w:tcW w:w="1134" w:type="dxa"/>
            <w:vAlign w:val="bottom"/>
          </w:tcPr>
          <w:p w14:paraId="39470DD9" w14:textId="716286A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DD</w:t>
            </w:r>
          </w:p>
        </w:tc>
        <w:tc>
          <w:tcPr>
            <w:tcW w:w="851" w:type="dxa"/>
            <w:vAlign w:val="bottom"/>
          </w:tcPr>
          <w:p w14:paraId="75EB041D" w14:textId="514FA6D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04AB6B95"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36E2989" w14:textId="58CC7FA0" w:rsidR="00064891" w:rsidRPr="00B135DD" w:rsidRDefault="00064891" w:rsidP="00064891">
            <w:pPr>
              <w:rPr>
                <w:b w:val="0"/>
                <w:sz w:val="16"/>
                <w:szCs w:val="16"/>
              </w:rPr>
            </w:pPr>
            <w:r w:rsidRPr="00B135DD">
              <w:rPr>
                <w:rFonts w:cs="Arial"/>
                <w:b w:val="0"/>
                <w:sz w:val="16"/>
                <w:szCs w:val="16"/>
              </w:rPr>
              <w:t>Mollusca</w:t>
            </w:r>
          </w:p>
        </w:tc>
        <w:tc>
          <w:tcPr>
            <w:tcW w:w="1701" w:type="dxa"/>
            <w:vAlign w:val="bottom"/>
          </w:tcPr>
          <w:p w14:paraId="043C2CEA" w14:textId="6214B4F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Bivalvia</w:t>
            </w:r>
          </w:p>
        </w:tc>
        <w:tc>
          <w:tcPr>
            <w:tcW w:w="1701" w:type="dxa"/>
            <w:vAlign w:val="bottom"/>
          </w:tcPr>
          <w:p w14:paraId="1393ACB5" w14:textId="6A8C43F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Venerida</w:t>
            </w:r>
            <w:proofErr w:type="spellEnd"/>
          </w:p>
        </w:tc>
        <w:tc>
          <w:tcPr>
            <w:tcW w:w="1985" w:type="dxa"/>
            <w:vAlign w:val="bottom"/>
          </w:tcPr>
          <w:p w14:paraId="235548DD" w14:textId="3C5CD8C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Vesicomyidae</w:t>
            </w:r>
            <w:proofErr w:type="spellEnd"/>
          </w:p>
        </w:tc>
        <w:tc>
          <w:tcPr>
            <w:tcW w:w="2693" w:type="dxa"/>
            <w:vAlign w:val="bottom"/>
          </w:tcPr>
          <w:p w14:paraId="19D9071A" w14:textId="01E68D98"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Vesicomya</w:t>
            </w:r>
            <w:proofErr w:type="spellEnd"/>
            <w:r>
              <w:rPr>
                <w:rFonts w:cs="Arial"/>
                <w:i/>
                <w:iCs/>
                <w:sz w:val="16"/>
                <w:szCs w:val="16"/>
              </w:rPr>
              <w:t xml:space="preserve"> </w:t>
            </w:r>
            <w:proofErr w:type="spellStart"/>
            <w:r>
              <w:rPr>
                <w:rFonts w:cs="Arial"/>
                <w:i/>
                <w:iCs/>
                <w:sz w:val="16"/>
                <w:szCs w:val="16"/>
              </w:rPr>
              <w:t>bruuni</w:t>
            </w:r>
            <w:proofErr w:type="spellEnd"/>
          </w:p>
        </w:tc>
        <w:tc>
          <w:tcPr>
            <w:tcW w:w="3685" w:type="dxa"/>
            <w:vAlign w:val="bottom"/>
          </w:tcPr>
          <w:p w14:paraId="35F2287E" w14:textId="22F0FD95"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Filatova, 1969</w:t>
            </w:r>
          </w:p>
        </w:tc>
        <w:tc>
          <w:tcPr>
            <w:tcW w:w="1134" w:type="dxa"/>
            <w:vAlign w:val="bottom"/>
          </w:tcPr>
          <w:p w14:paraId="26083E85" w14:textId="47B8B69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5533881" w14:textId="1440A65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7DC6D677"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F4AE7E1" w14:textId="45376338" w:rsidR="00064891" w:rsidRPr="00B135DD" w:rsidRDefault="00064891" w:rsidP="00064891">
            <w:pPr>
              <w:rPr>
                <w:b w:val="0"/>
                <w:sz w:val="16"/>
                <w:szCs w:val="16"/>
              </w:rPr>
            </w:pPr>
            <w:r w:rsidRPr="00B135DD">
              <w:rPr>
                <w:rFonts w:cs="Arial"/>
                <w:b w:val="0"/>
                <w:sz w:val="16"/>
                <w:szCs w:val="16"/>
              </w:rPr>
              <w:t>Mollusca</w:t>
            </w:r>
          </w:p>
        </w:tc>
        <w:tc>
          <w:tcPr>
            <w:tcW w:w="1701" w:type="dxa"/>
            <w:vAlign w:val="bottom"/>
          </w:tcPr>
          <w:p w14:paraId="37AE77C8" w14:textId="30069B1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Bivalvia</w:t>
            </w:r>
          </w:p>
        </w:tc>
        <w:tc>
          <w:tcPr>
            <w:tcW w:w="1701" w:type="dxa"/>
            <w:vAlign w:val="bottom"/>
          </w:tcPr>
          <w:p w14:paraId="3B3613B7" w14:textId="294DBF5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Venerida</w:t>
            </w:r>
            <w:proofErr w:type="spellEnd"/>
          </w:p>
        </w:tc>
        <w:tc>
          <w:tcPr>
            <w:tcW w:w="1985" w:type="dxa"/>
            <w:vAlign w:val="bottom"/>
          </w:tcPr>
          <w:p w14:paraId="249F2814" w14:textId="3F1AB1F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Vesicomyidae</w:t>
            </w:r>
            <w:proofErr w:type="spellEnd"/>
          </w:p>
        </w:tc>
        <w:tc>
          <w:tcPr>
            <w:tcW w:w="2693" w:type="dxa"/>
            <w:vAlign w:val="bottom"/>
          </w:tcPr>
          <w:p w14:paraId="08D13D84" w14:textId="273BF8A0"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Vesicomya</w:t>
            </w:r>
            <w:proofErr w:type="spellEnd"/>
            <w:r>
              <w:rPr>
                <w:rFonts w:cs="Arial"/>
                <w:i/>
                <w:iCs/>
                <w:sz w:val="16"/>
                <w:szCs w:val="16"/>
              </w:rPr>
              <w:t xml:space="preserve"> </w:t>
            </w:r>
            <w:proofErr w:type="spellStart"/>
            <w:r>
              <w:rPr>
                <w:rFonts w:cs="Arial"/>
                <w:i/>
                <w:iCs/>
                <w:sz w:val="16"/>
                <w:szCs w:val="16"/>
              </w:rPr>
              <w:t>galatheae</w:t>
            </w:r>
            <w:proofErr w:type="spellEnd"/>
          </w:p>
        </w:tc>
        <w:tc>
          <w:tcPr>
            <w:tcW w:w="3685" w:type="dxa"/>
            <w:vAlign w:val="bottom"/>
          </w:tcPr>
          <w:p w14:paraId="5E31B7E9" w14:textId="088E5160"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(Knudsen, 1970)</w:t>
            </w:r>
          </w:p>
        </w:tc>
        <w:tc>
          <w:tcPr>
            <w:tcW w:w="1134" w:type="dxa"/>
            <w:vAlign w:val="bottom"/>
          </w:tcPr>
          <w:p w14:paraId="34694002" w14:textId="320AA20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44C968D0" w14:textId="5FE041A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2FCBDA3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01E8A71" w14:textId="4C1E72E4" w:rsidR="00064891" w:rsidRPr="00B135DD" w:rsidRDefault="00064891" w:rsidP="00064891">
            <w:pPr>
              <w:rPr>
                <w:b w:val="0"/>
                <w:sz w:val="16"/>
                <w:szCs w:val="16"/>
              </w:rPr>
            </w:pPr>
            <w:r w:rsidRPr="00B135DD">
              <w:rPr>
                <w:rFonts w:cs="Arial"/>
                <w:b w:val="0"/>
                <w:sz w:val="16"/>
                <w:szCs w:val="16"/>
              </w:rPr>
              <w:t>Mollusca</w:t>
            </w:r>
          </w:p>
        </w:tc>
        <w:tc>
          <w:tcPr>
            <w:tcW w:w="1701" w:type="dxa"/>
            <w:vAlign w:val="bottom"/>
          </w:tcPr>
          <w:p w14:paraId="3EB1EA97" w14:textId="447F49C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Bivalvia</w:t>
            </w:r>
          </w:p>
        </w:tc>
        <w:tc>
          <w:tcPr>
            <w:tcW w:w="1701" w:type="dxa"/>
            <w:vAlign w:val="bottom"/>
          </w:tcPr>
          <w:p w14:paraId="4A817F04" w14:textId="1890ABF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Venerida</w:t>
            </w:r>
            <w:proofErr w:type="spellEnd"/>
          </w:p>
        </w:tc>
        <w:tc>
          <w:tcPr>
            <w:tcW w:w="1985" w:type="dxa"/>
            <w:vAlign w:val="bottom"/>
          </w:tcPr>
          <w:p w14:paraId="64F2A653" w14:textId="28D09F9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Vesicomyidae</w:t>
            </w:r>
            <w:proofErr w:type="spellEnd"/>
          </w:p>
        </w:tc>
        <w:tc>
          <w:tcPr>
            <w:tcW w:w="2693" w:type="dxa"/>
            <w:vAlign w:val="bottom"/>
          </w:tcPr>
          <w:p w14:paraId="4BE3B13E" w14:textId="0746C819"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Vesicomya</w:t>
            </w:r>
            <w:proofErr w:type="spellEnd"/>
            <w:r>
              <w:rPr>
                <w:rFonts w:cs="Arial"/>
                <w:i/>
                <w:iCs/>
                <w:sz w:val="16"/>
                <w:szCs w:val="16"/>
              </w:rPr>
              <w:t xml:space="preserve"> </w:t>
            </w:r>
            <w:proofErr w:type="spellStart"/>
            <w:r>
              <w:rPr>
                <w:rFonts w:cs="Arial"/>
                <w:i/>
                <w:iCs/>
                <w:sz w:val="16"/>
                <w:szCs w:val="16"/>
              </w:rPr>
              <w:t>pacifica</w:t>
            </w:r>
            <w:proofErr w:type="spellEnd"/>
          </w:p>
        </w:tc>
        <w:tc>
          <w:tcPr>
            <w:tcW w:w="3685" w:type="dxa"/>
            <w:vAlign w:val="bottom"/>
          </w:tcPr>
          <w:p w14:paraId="7913715C" w14:textId="128D42C0"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(E. A. Smith, 1885)</w:t>
            </w:r>
          </w:p>
        </w:tc>
        <w:tc>
          <w:tcPr>
            <w:tcW w:w="1134" w:type="dxa"/>
            <w:vAlign w:val="bottom"/>
          </w:tcPr>
          <w:p w14:paraId="79F0CE74" w14:textId="3D657FB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62D380C" w14:textId="79E145E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5B920ECA"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A7FFA47" w14:textId="60A6220C" w:rsidR="00064891" w:rsidRPr="00B135DD" w:rsidRDefault="00064891" w:rsidP="00064891">
            <w:pPr>
              <w:rPr>
                <w:b w:val="0"/>
                <w:sz w:val="16"/>
                <w:szCs w:val="16"/>
              </w:rPr>
            </w:pPr>
            <w:r w:rsidRPr="00B135DD">
              <w:rPr>
                <w:rFonts w:cs="Arial"/>
                <w:b w:val="0"/>
                <w:sz w:val="16"/>
                <w:szCs w:val="16"/>
              </w:rPr>
              <w:t>Mollusca</w:t>
            </w:r>
          </w:p>
        </w:tc>
        <w:tc>
          <w:tcPr>
            <w:tcW w:w="1701" w:type="dxa"/>
            <w:vAlign w:val="bottom"/>
          </w:tcPr>
          <w:p w14:paraId="5AB13E66" w14:textId="0513C50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Bivalvia</w:t>
            </w:r>
          </w:p>
        </w:tc>
        <w:tc>
          <w:tcPr>
            <w:tcW w:w="1701" w:type="dxa"/>
            <w:vAlign w:val="bottom"/>
          </w:tcPr>
          <w:p w14:paraId="5CB3A944" w14:textId="62795F6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
        </w:tc>
        <w:tc>
          <w:tcPr>
            <w:tcW w:w="1985" w:type="dxa"/>
            <w:vAlign w:val="bottom"/>
          </w:tcPr>
          <w:p w14:paraId="73718A37" w14:textId="4C5DE16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Cuspidariidae</w:t>
            </w:r>
            <w:proofErr w:type="spellEnd"/>
          </w:p>
        </w:tc>
        <w:tc>
          <w:tcPr>
            <w:tcW w:w="2693" w:type="dxa"/>
            <w:vAlign w:val="bottom"/>
          </w:tcPr>
          <w:p w14:paraId="65D04B20" w14:textId="57B051C5"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Cuspidaria</w:t>
            </w:r>
            <w:proofErr w:type="spellEnd"/>
            <w:r>
              <w:rPr>
                <w:rFonts w:cs="Arial"/>
                <w:i/>
                <w:iCs/>
                <w:sz w:val="16"/>
                <w:szCs w:val="16"/>
              </w:rPr>
              <w:t xml:space="preserve"> </w:t>
            </w:r>
            <w:proofErr w:type="spellStart"/>
            <w:r>
              <w:rPr>
                <w:rFonts w:cs="Arial"/>
                <w:i/>
                <w:iCs/>
                <w:sz w:val="16"/>
                <w:szCs w:val="16"/>
              </w:rPr>
              <w:t>haasi</w:t>
            </w:r>
            <w:proofErr w:type="spellEnd"/>
          </w:p>
        </w:tc>
        <w:tc>
          <w:tcPr>
            <w:tcW w:w="3685" w:type="dxa"/>
            <w:vAlign w:val="bottom"/>
          </w:tcPr>
          <w:p w14:paraId="02DF013E" w14:textId="36C94F9C"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Knudsen, 1970</w:t>
            </w:r>
          </w:p>
        </w:tc>
        <w:tc>
          <w:tcPr>
            <w:tcW w:w="1134" w:type="dxa"/>
            <w:vAlign w:val="bottom"/>
          </w:tcPr>
          <w:p w14:paraId="403F493E" w14:textId="6CC6069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6E99F53" w14:textId="03F6F2E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55E55431"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D4E3AD8" w14:textId="1A5CCFC2" w:rsidR="00064891" w:rsidRPr="00B135DD" w:rsidRDefault="00064891" w:rsidP="00064891">
            <w:pPr>
              <w:rPr>
                <w:b w:val="0"/>
                <w:sz w:val="16"/>
                <w:szCs w:val="16"/>
              </w:rPr>
            </w:pPr>
            <w:r w:rsidRPr="00B135DD">
              <w:rPr>
                <w:rFonts w:cs="Arial"/>
                <w:b w:val="0"/>
                <w:sz w:val="16"/>
                <w:szCs w:val="16"/>
              </w:rPr>
              <w:t>Mollusca</w:t>
            </w:r>
          </w:p>
        </w:tc>
        <w:tc>
          <w:tcPr>
            <w:tcW w:w="1701" w:type="dxa"/>
            <w:vAlign w:val="bottom"/>
          </w:tcPr>
          <w:p w14:paraId="0D3433AF" w14:textId="759AF50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Caudofoveata</w:t>
            </w:r>
            <w:proofErr w:type="spellEnd"/>
          </w:p>
        </w:tc>
        <w:tc>
          <w:tcPr>
            <w:tcW w:w="1701" w:type="dxa"/>
            <w:vAlign w:val="bottom"/>
          </w:tcPr>
          <w:p w14:paraId="26AF716E" w14:textId="320CA64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Chaetodermatida</w:t>
            </w:r>
            <w:proofErr w:type="spellEnd"/>
          </w:p>
        </w:tc>
        <w:tc>
          <w:tcPr>
            <w:tcW w:w="1985" w:type="dxa"/>
            <w:vAlign w:val="bottom"/>
          </w:tcPr>
          <w:p w14:paraId="339F4CEC" w14:textId="7A64CE7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Chaetodermatidae</w:t>
            </w:r>
            <w:proofErr w:type="spellEnd"/>
          </w:p>
        </w:tc>
        <w:tc>
          <w:tcPr>
            <w:tcW w:w="2693" w:type="dxa"/>
            <w:vAlign w:val="bottom"/>
          </w:tcPr>
          <w:p w14:paraId="0156C9E9" w14:textId="660A3EC7"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Chaetoderma</w:t>
            </w:r>
            <w:proofErr w:type="spellEnd"/>
            <w:r>
              <w:rPr>
                <w:rFonts w:cs="Arial"/>
                <w:i/>
                <w:iCs/>
                <w:sz w:val="16"/>
                <w:szCs w:val="16"/>
              </w:rPr>
              <w:t xml:space="preserve"> japonicum</w:t>
            </w:r>
          </w:p>
        </w:tc>
        <w:tc>
          <w:tcPr>
            <w:tcW w:w="3685" w:type="dxa"/>
            <w:vAlign w:val="bottom"/>
          </w:tcPr>
          <w:p w14:paraId="798CB0C1" w14:textId="42AE08B3"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Heath, 1911</w:t>
            </w:r>
          </w:p>
        </w:tc>
        <w:tc>
          <w:tcPr>
            <w:tcW w:w="1134" w:type="dxa"/>
            <w:vAlign w:val="bottom"/>
          </w:tcPr>
          <w:p w14:paraId="2565D666" w14:textId="2AAEBA3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DD</w:t>
            </w:r>
          </w:p>
        </w:tc>
        <w:tc>
          <w:tcPr>
            <w:tcW w:w="851" w:type="dxa"/>
            <w:vAlign w:val="bottom"/>
          </w:tcPr>
          <w:p w14:paraId="4EDED6DA" w14:textId="3893E42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7BA130CF"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9DBC453" w14:textId="5AD3116F" w:rsidR="00064891" w:rsidRPr="00B135DD" w:rsidRDefault="00064891" w:rsidP="00064891">
            <w:pPr>
              <w:rPr>
                <w:b w:val="0"/>
                <w:sz w:val="16"/>
                <w:szCs w:val="16"/>
              </w:rPr>
            </w:pPr>
            <w:r w:rsidRPr="00B135DD">
              <w:rPr>
                <w:rFonts w:cs="Arial"/>
                <w:b w:val="0"/>
                <w:sz w:val="16"/>
                <w:szCs w:val="16"/>
              </w:rPr>
              <w:t>Mollusca</w:t>
            </w:r>
          </w:p>
        </w:tc>
        <w:tc>
          <w:tcPr>
            <w:tcW w:w="1701" w:type="dxa"/>
            <w:vAlign w:val="bottom"/>
          </w:tcPr>
          <w:p w14:paraId="5F078CE7" w14:textId="28CC928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Cephalopoda</w:t>
            </w:r>
          </w:p>
        </w:tc>
        <w:tc>
          <w:tcPr>
            <w:tcW w:w="1701" w:type="dxa"/>
            <w:vAlign w:val="bottom"/>
          </w:tcPr>
          <w:p w14:paraId="3FB55136" w14:textId="7003816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Oegopsida</w:t>
            </w:r>
            <w:proofErr w:type="spellEnd"/>
          </w:p>
        </w:tc>
        <w:tc>
          <w:tcPr>
            <w:tcW w:w="1985" w:type="dxa"/>
            <w:vAlign w:val="bottom"/>
          </w:tcPr>
          <w:p w14:paraId="29F94F8C" w14:textId="09A4D30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Cranchiidae</w:t>
            </w:r>
            <w:proofErr w:type="spellEnd"/>
          </w:p>
        </w:tc>
        <w:tc>
          <w:tcPr>
            <w:tcW w:w="2693" w:type="dxa"/>
            <w:vAlign w:val="bottom"/>
          </w:tcPr>
          <w:p w14:paraId="5C6D79E9" w14:textId="34B81280"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Helicocranchia</w:t>
            </w:r>
            <w:proofErr w:type="spellEnd"/>
            <w:r>
              <w:rPr>
                <w:rFonts w:cs="Arial"/>
                <w:i/>
                <w:iCs/>
                <w:sz w:val="16"/>
                <w:szCs w:val="16"/>
              </w:rPr>
              <w:t xml:space="preserve"> </w:t>
            </w:r>
            <w:proofErr w:type="spellStart"/>
            <w:r>
              <w:rPr>
                <w:rFonts w:cs="Arial"/>
                <w:i/>
                <w:iCs/>
                <w:sz w:val="16"/>
                <w:szCs w:val="16"/>
              </w:rPr>
              <w:t>pfefferi</w:t>
            </w:r>
            <w:proofErr w:type="spellEnd"/>
          </w:p>
        </w:tc>
        <w:tc>
          <w:tcPr>
            <w:tcW w:w="3685" w:type="dxa"/>
            <w:vAlign w:val="bottom"/>
          </w:tcPr>
          <w:p w14:paraId="6EEAC77E" w14:textId="6B1C6F0C"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Massy, 1907</w:t>
            </w:r>
          </w:p>
        </w:tc>
        <w:tc>
          <w:tcPr>
            <w:tcW w:w="1134" w:type="dxa"/>
            <w:vAlign w:val="bottom"/>
          </w:tcPr>
          <w:p w14:paraId="3FF42389" w14:textId="0841DDF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140414DD" w14:textId="61ECCC4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346D618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1DA5CD3" w14:textId="5DFF3142" w:rsidR="00064891" w:rsidRPr="00B135DD" w:rsidRDefault="00064891" w:rsidP="00064891">
            <w:pPr>
              <w:rPr>
                <w:b w:val="0"/>
                <w:sz w:val="16"/>
                <w:szCs w:val="16"/>
              </w:rPr>
            </w:pPr>
            <w:r w:rsidRPr="00B135DD">
              <w:rPr>
                <w:rFonts w:cs="Arial"/>
                <w:b w:val="0"/>
                <w:sz w:val="16"/>
                <w:szCs w:val="16"/>
              </w:rPr>
              <w:t>Mollusca</w:t>
            </w:r>
          </w:p>
        </w:tc>
        <w:tc>
          <w:tcPr>
            <w:tcW w:w="1701" w:type="dxa"/>
            <w:vAlign w:val="bottom"/>
          </w:tcPr>
          <w:p w14:paraId="6127EC95" w14:textId="159FCA4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Gastropoda</w:t>
            </w:r>
            <w:proofErr w:type="spellEnd"/>
          </w:p>
        </w:tc>
        <w:tc>
          <w:tcPr>
            <w:tcW w:w="1701" w:type="dxa"/>
            <w:vAlign w:val="bottom"/>
          </w:tcPr>
          <w:p w14:paraId="53ABF98D" w14:textId="747FF26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 xml:space="preserve">[unassigned] </w:t>
            </w:r>
            <w:proofErr w:type="spellStart"/>
            <w:r>
              <w:rPr>
                <w:rFonts w:cs="Arial"/>
                <w:sz w:val="16"/>
                <w:szCs w:val="16"/>
              </w:rPr>
              <w:t>Caenogastropoda</w:t>
            </w:r>
            <w:proofErr w:type="spellEnd"/>
          </w:p>
        </w:tc>
        <w:tc>
          <w:tcPr>
            <w:tcW w:w="1985" w:type="dxa"/>
            <w:vAlign w:val="bottom"/>
          </w:tcPr>
          <w:p w14:paraId="079185DF" w14:textId="06378BF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Epitoniidae</w:t>
            </w:r>
            <w:proofErr w:type="spellEnd"/>
          </w:p>
        </w:tc>
        <w:tc>
          <w:tcPr>
            <w:tcW w:w="2693" w:type="dxa"/>
            <w:vAlign w:val="bottom"/>
          </w:tcPr>
          <w:p w14:paraId="74C961D9" w14:textId="50CC0814"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Janthina</w:t>
            </w:r>
            <w:proofErr w:type="spellEnd"/>
            <w:r>
              <w:rPr>
                <w:rFonts w:cs="Arial"/>
                <w:i/>
                <w:iCs/>
                <w:sz w:val="16"/>
                <w:szCs w:val="16"/>
              </w:rPr>
              <w:t xml:space="preserve"> </w:t>
            </w:r>
            <w:proofErr w:type="spellStart"/>
            <w:r>
              <w:rPr>
                <w:rFonts w:cs="Arial"/>
                <w:i/>
                <w:iCs/>
                <w:sz w:val="16"/>
                <w:szCs w:val="16"/>
              </w:rPr>
              <w:t>janthina</w:t>
            </w:r>
            <w:proofErr w:type="spellEnd"/>
          </w:p>
        </w:tc>
        <w:tc>
          <w:tcPr>
            <w:tcW w:w="3685" w:type="dxa"/>
            <w:vAlign w:val="bottom"/>
          </w:tcPr>
          <w:p w14:paraId="6CBBB79E" w14:textId="56DA9B2F"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(Linnaeus, 1758)</w:t>
            </w:r>
          </w:p>
        </w:tc>
        <w:tc>
          <w:tcPr>
            <w:tcW w:w="1134" w:type="dxa"/>
            <w:vAlign w:val="bottom"/>
          </w:tcPr>
          <w:p w14:paraId="788016EA" w14:textId="2048EA3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DD</w:t>
            </w:r>
          </w:p>
        </w:tc>
        <w:tc>
          <w:tcPr>
            <w:tcW w:w="851" w:type="dxa"/>
            <w:vAlign w:val="bottom"/>
          </w:tcPr>
          <w:p w14:paraId="64FC0C36" w14:textId="284D6A0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305BAE4A"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343B084" w14:textId="709E7942" w:rsidR="00064891" w:rsidRPr="00B135DD" w:rsidRDefault="00064891" w:rsidP="00064891">
            <w:pPr>
              <w:rPr>
                <w:b w:val="0"/>
                <w:sz w:val="16"/>
                <w:szCs w:val="16"/>
              </w:rPr>
            </w:pPr>
            <w:r w:rsidRPr="00B135DD">
              <w:rPr>
                <w:rFonts w:cs="Arial"/>
                <w:b w:val="0"/>
                <w:sz w:val="16"/>
                <w:szCs w:val="16"/>
              </w:rPr>
              <w:t>Mollusca</w:t>
            </w:r>
          </w:p>
        </w:tc>
        <w:tc>
          <w:tcPr>
            <w:tcW w:w="1701" w:type="dxa"/>
            <w:vAlign w:val="bottom"/>
          </w:tcPr>
          <w:p w14:paraId="36D79970" w14:textId="09C539A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Gastropoda</w:t>
            </w:r>
            <w:proofErr w:type="spellEnd"/>
          </w:p>
        </w:tc>
        <w:tc>
          <w:tcPr>
            <w:tcW w:w="1701" w:type="dxa"/>
            <w:vAlign w:val="bottom"/>
          </w:tcPr>
          <w:p w14:paraId="08261D3B" w14:textId="42EC172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Seguenziida</w:t>
            </w:r>
            <w:proofErr w:type="spellEnd"/>
          </w:p>
        </w:tc>
        <w:tc>
          <w:tcPr>
            <w:tcW w:w="1985" w:type="dxa"/>
            <w:vAlign w:val="bottom"/>
          </w:tcPr>
          <w:p w14:paraId="393C151C" w14:textId="5EE6DE6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 xml:space="preserve">[unassigned] </w:t>
            </w:r>
            <w:proofErr w:type="spellStart"/>
            <w:r>
              <w:rPr>
                <w:rFonts w:cs="Arial"/>
                <w:sz w:val="16"/>
                <w:szCs w:val="16"/>
              </w:rPr>
              <w:t>Seguenzioidea</w:t>
            </w:r>
            <w:proofErr w:type="spellEnd"/>
          </w:p>
        </w:tc>
        <w:tc>
          <w:tcPr>
            <w:tcW w:w="2693" w:type="dxa"/>
            <w:vAlign w:val="bottom"/>
          </w:tcPr>
          <w:p w14:paraId="5102A13F" w14:textId="36C66013"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Ventsia</w:t>
            </w:r>
            <w:proofErr w:type="spellEnd"/>
            <w:r>
              <w:rPr>
                <w:rFonts w:cs="Arial"/>
                <w:i/>
                <w:iCs/>
                <w:sz w:val="16"/>
                <w:szCs w:val="16"/>
              </w:rPr>
              <w:t xml:space="preserve"> </w:t>
            </w:r>
            <w:proofErr w:type="spellStart"/>
            <w:r>
              <w:rPr>
                <w:rFonts w:cs="Arial"/>
                <w:i/>
                <w:iCs/>
                <w:sz w:val="16"/>
                <w:szCs w:val="16"/>
              </w:rPr>
              <w:t>tricarinata</w:t>
            </w:r>
            <w:proofErr w:type="spellEnd"/>
          </w:p>
        </w:tc>
        <w:tc>
          <w:tcPr>
            <w:tcW w:w="3685" w:type="dxa"/>
            <w:vAlign w:val="bottom"/>
          </w:tcPr>
          <w:p w14:paraId="6CF0D210" w14:textId="58A5AED1"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Warén</w:t>
            </w:r>
            <w:proofErr w:type="spellEnd"/>
            <w:r>
              <w:rPr>
                <w:rFonts w:cs="Arial"/>
                <w:sz w:val="16"/>
                <w:szCs w:val="16"/>
              </w:rPr>
              <w:t xml:space="preserve"> &amp; Bouchet, 1993</w:t>
            </w:r>
          </w:p>
        </w:tc>
        <w:tc>
          <w:tcPr>
            <w:tcW w:w="1134" w:type="dxa"/>
            <w:vAlign w:val="bottom"/>
          </w:tcPr>
          <w:p w14:paraId="6DB7AA65" w14:textId="4A17405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3A10C4D3" w14:textId="790C9D4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5A1AD35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83A2C57" w14:textId="6DD21D99" w:rsidR="00064891" w:rsidRPr="00B135DD" w:rsidRDefault="00064891" w:rsidP="00064891">
            <w:pPr>
              <w:rPr>
                <w:b w:val="0"/>
                <w:sz w:val="16"/>
                <w:szCs w:val="16"/>
              </w:rPr>
            </w:pPr>
            <w:r w:rsidRPr="00B135DD">
              <w:rPr>
                <w:rFonts w:cs="Arial"/>
                <w:b w:val="0"/>
                <w:sz w:val="16"/>
                <w:szCs w:val="16"/>
              </w:rPr>
              <w:t>Mollusca</w:t>
            </w:r>
          </w:p>
        </w:tc>
        <w:tc>
          <w:tcPr>
            <w:tcW w:w="1701" w:type="dxa"/>
            <w:vAlign w:val="bottom"/>
          </w:tcPr>
          <w:p w14:paraId="7AC3EF2D" w14:textId="465AEAB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Monoplacophora</w:t>
            </w:r>
            <w:proofErr w:type="spellEnd"/>
          </w:p>
        </w:tc>
        <w:tc>
          <w:tcPr>
            <w:tcW w:w="1701" w:type="dxa"/>
            <w:vAlign w:val="bottom"/>
          </w:tcPr>
          <w:p w14:paraId="49BB8EED" w14:textId="5068539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Neopilinida</w:t>
            </w:r>
            <w:proofErr w:type="spellEnd"/>
          </w:p>
        </w:tc>
        <w:tc>
          <w:tcPr>
            <w:tcW w:w="1985" w:type="dxa"/>
            <w:vAlign w:val="bottom"/>
          </w:tcPr>
          <w:p w14:paraId="3B67046C" w14:textId="7A49ECA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Neopilinidae</w:t>
            </w:r>
            <w:proofErr w:type="spellEnd"/>
          </w:p>
        </w:tc>
        <w:tc>
          <w:tcPr>
            <w:tcW w:w="2693" w:type="dxa"/>
            <w:vAlign w:val="bottom"/>
          </w:tcPr>
          <w:p w14:paraId="7A217368" w14:textId="543ACBCF"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Veleropilina</w:t>
            </w:r>
            <w:proofErr w:type="spellEnd"/>
            <w:r>
              <w:rPr>
                <w:rFonts w:cs="Arial"/>
                <w:i/>
                <w:iCs/>
                <w:sz w:val="16"/>
                <w:szCs w:val="16"/>
              </w:rPr>
              <w:t xml:space="preserve"> </w:t>
            </w:r>
            <w:proofErr w:type="spellStart"/>
            <w:r>
              <w:rPr>
                <w:rFonts w:cs="Arial"/>
                <w:i/>
                <w:iCs/>
                <w:sz w:val="16"/>
                <w:szCs w:val="16"/>
              </w:rPr>
              <w:t>oligotropha</w:t>
            </w:r>
            <w:proofErr w:type="spellEnd"/>
          </w:p>
        </w:tc>
        <w:tc>
          <w:tcPr>
            <w:tcW w:w="3685" w:type="dxa"/>
            <w:vAlign w:val="bottom"/>
          </w:tcPr>
          <w:p w14:paraId="70554441" w14:textId="7B65EB2C"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(Rokop, 1972)</w:t>
            </w:r>
          </w:p>
        </w:tc>
        <w:tc>
          <w:tcPr>
            <w:tcW w:w="1134" w:type="dxa"/>
            <w:vAlign w:val="bottom"/>
          </w:tcPr>
          <w:p w14:paraId="12286BF9" w14:textId="4EEDCDB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33C2FAC3" w14:textId="13F94E8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26120EBA"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22BB6C2" w14:textId="7364C8CE" w:rsidR="00064891" w:rsidRPr="00B135DD" w:rsidRDefault="00064891" w:rsidP="00064891">
            <w:pPr>
              <w:rPr>
                <w:b w:val="0"/>
                <w:sz w:val="16"/>
                <w:szCs w:val="16"/>
              </w:rPr>
            </w:pPr>
            <w:r w:rsidRPr="00B135DD">
              <w:rPr>
                <w:rFonts w:cs="Arial"/>
                <w:b w:val="0"/>
                <w:sz w:val="16"/>
                <w:szCs w:val="16"/>
              </w:rPr>
              <w:t>Mollusca</w:t>
            </w:r>
          </w:p>
        </w:tc>
        <w:tc>
          <w:tcPr>
            <w:tcW w:w="1701" w:type="dxa"/>
            <w:vAlign w:val="bottom"/>
          </w:tcPr>
          <w:p w14:paraId="720F02BF" w14:textId="36E15C6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Polyplacophora</w:t>
            </w:r>
          </w:p>
        </w:tc>
        <w:tc>
          <w:tcPr>
            <w:tcW w:w="1701" w:type="dxa"/>
            <w:vAlign w:val="bottom"/>
          </w:tcPr>
          <w:p w14:paraId="44E94429" w14:textId="218EF88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Lepidopleurida</w:t>
            </w:r>
            <w:proofErr w:type="spellEnd"/>
          </w:p>
        </w:tc>
        <w:tc>
          <w:tcPr>
            <w:tcW w:w="1985" w:type="dxa"/>
            <w:vAlign w:val="bottom"/>
          </w:tcPr>
          <w:p w14:paraId="43E8AC97" w14:textId="78DB389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Leptochitonidae</w:t>
            </w:r>
            <w:proofErr w:type="spellEnd"/>
          </w:p>
        </w:tc>
        <w:tc>
          <w:tcPr>
            <w:tcW w:w="2693" w:type="dxa"/>
            <w:vAlign w:val="bottom"/>
          </w:tcPr>
          <w:p w14:paraId="5031F293" w14:textId="2A92FAC5"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Leptochiton</w:t>
            </w:r>
            <w:proofErr w:type="spellEnd"/>
            <w:r>
              <w:rPr>
                <w:rFonts w:cs="Arial"/>
                <w:i/>
                <w:iCs/>
                <w:sz w:val="16"/>
                <w:szCs w:val="16"/>
              </w:rPr>
              <w:t xml:space="preserve"> </w:t>
            </w:r>
            <w:proofErr w:type="spellStart"/>
            <w:r>
              <w:rPr>
                <w:rFonts w:cs="Arial"/>
                <w:i/>
                <w:iCs/>
                <w:sz w:val="16"/>
                <w:szCs w:val="16"/>
              </w:rPr>
              <w:t>macleani</w:t>
            </w:r>
            <w:proofErr w:type="spellEnd"/>
          </w:p>
        </w:tc>
        <w:tc>
          <w:tcPr>
            <w:tcW w:w="3685" w:type="dxa"/>
            <w:vAlign w:val="bottom"/>
          </w:tcPr>
          <w:p w14:paraId="2733C373" w14:textId="3693B6FC"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Sirenko</w:t>
            </w:r>
            <w:proofErr w:type="spellEnd"/>
            <w:r>
              <w:rPr>
                <w:rFonts w:cs="Arial"/>
                <w:sz w:val="16"/>
                <w:szCs w:val="16"/>
              </w:rPr>
              <w:t>, 2015</w:t>
            </w:r>
          </w:p>
        </w:tc>
        <w:tc>
          <w:tcPr>
            <w:tcW w:w="1134" w:type="dxa"/>
            <w:vAlign w:val="bottom"/>
          </w:tcPr>
          <w:p w14:paraId="07DDE8A6" w14:textId="2F3ECC7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DD; O</w:t>
            </w:r>
          </w:p>
        </w:tc>
        <w:tc>
          <w:tcPr>
            <w:tcW w:w="851" w:type="dxa"/>
            <w:vAlign w:val="bottom"/>
          </w:tcPr>
          <w:p w14:paraId="6732E1EC" w14:textId="1737DD1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7C53AA3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DCBAFF1" w14:textId="2C12F22A" w:rsidR="00064891" w:rsidRPr="00B135DD" w:rsidRDefault="00064891" w:rsidP="00064891">
            <w:pPr>
              <w:rPr>
                <w:b w:val="0"/>
                <w:sz w:val="16"/>
                <w:szCs w:val="16"/>
              </w:rPr>
            </w:pPr>
            <w:r w:rsidRPr="00B135DD">
              <w:rPr>
                <w:rFonts w:cs="Arial"/>
                <w:b w:val="0"/>
                <w:sz w:val="16"/>
                <w:szCs w:val="16"/>
              </w:rPr>
              <w:t>Mollusca</w:t>
            </w:r>
          </w:p>
        </w:tc>
        <w:tc>
          <w:tcPr>
            <w:tcW w:w="1701" w:type="dxa"/>
            <w:vAlign w:val="bottom"/>
          </w:tcPr>
          <w:p w14:paraId="2A297723" w14:textId="6AA8EAC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Scaphopoda</w:t>
            </w:r>
          </w:p>
        </w:tc>
        <w:tc>
          <w:tcPr>
            <w:tcW w:w="1701" w:type="dxa"/>
            <w:vAlign w:val="bottom"/>
          </w:tcPr>
          <w:p w14:paraId="13CC313D" w14:textId="08F271D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Gadilida</w:t>
            </w:r>
            <w:proofErr w:type="spellEnd"/>
          </w:p>
        </w:tc>
        <w:tc>
          <w:tcPr>
            <w:tcW w:w="1985" w:type="dxa"/>
            <w:vAlign w:val="bottom"/>
          </w:tcPr>
          <w:p w14:paraId="1B89BB7E" w14:textId="112E1D2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Gadilidae</w:t>
            </w:r>
            <w:proofErr w:type="spellEnd"/>
          </w:p>
        </w:tc>
        <w:tc>
          <w:tcPr>
            <w:tcW w:w="2693" w:type="dxa"/>
            <w:vAlign w:val="bottom"/>
          </w:tcPr>
          <w:p w14:paraId="0DEA8B72" w14:textId="58A9C315"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Cadulus</w:t>
            </w:r>
            <w:proofErr w:type="spellEnd"/>
            <w:r>
              <w:rPr>
                <w:rFonts w:cs="Arial"/>
                <w:i/>
                <w:iCs/>
                <w:sz w:val="16"/>
                <w:szCs w:val="16"/>
              </w:rPr>
              <w:t xml:space="preserve"> </w:t>
            </w:r>
            <w:proofErr w:type="spellStart"/>
            <w:r>
              <w:rPr>
                <w:rFonts w:cs="Arial"/>
                <w:i/>
                <w:iCs/>
                <w:sz w:val="16"/>
                <w:szCs w:val="16"/>
              </w:rPr>
              <w:t>californicus</w:t>
            </w:r>
            <w:proofErr w:type="spellEnd"/>
          </w:p>
        </w:tc>
        <w:tc>
          <w:tcPr>
            <w:tcW w:w="3685" w:type="dxa"/>
            <w:vAlign w:val="bottom"/>
          </w:tcPr>
          <w:p w14:paraId="79F45081" w14:textId="434DDA1F"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Pilsbry</w:t>
            </w:r>
            <w:proofErr w:type="spellEnd"/>
            <w:r>
              <w:rPr>
                <w:rFonts w:cs="Arial"/>
                <w:sz w:val="16"/>
                <w:szCs w:val="16"/>
              </w:rPr>
              <w:t xml:space="preserve"> &amp; Sharp, 1898</w:t>
            </w:r>
          </w:p>
        </w:tc>
        <w:tc>
          <w:tcPr>
            <w:tcW w:w="1134" w:type="dxa"/>
            <w:vAlign w:val="bottom"/>
          </w:tcPr>
          <w:p w14:paraId="2CC158A1" w14:textId="024F390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G</w:t>
            </w:r>
          </w:p>
        </w:tc>
        <w:tc>
          <w:tcPr>
            <w:tcW w:w="851" w:type="dxa"/>
            <w:vAlign w:val="bottom"/>
          </w:tcPr>
          <w:p w14:paraId="1071E465" w14:textId="344A5EE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12D2F2F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0B6E52A" w14:textId="0533CBAA"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73825199" w14:textId="6B61FD8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69815683" w14:textId="23DE8EB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Araeolaimida</w:t>
            </w:r>
            <w:proofErr w:type="spellEnd"/>
          </w:p>
        </w:tc>
        <w:tc>
          <w:tcPr>
            <w:tcW w:w="1985" w:type="dxa"/>
            <w:vAlign w:val="bottom"/>
          </w:tcPr>
          <w:p w14:paraId="21E0CA37" w14:textId="0B1D5C5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Diplopeltidae</w:t>
            </w:r>
            <w:proofErr w:type="spellEnd"/>
          </w:p>
        </w:tc>
        <w:tc>
          <w:tcPr>
            <w:tcW w:w="2693" w:type="dxa"/>
            <w:vAlign w:val="bottom"/>
          </w:tcPr>
          <w:p w14:paraId="47BA65AA" w14:textId="531FDD64"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Diplopeltula</w:t>
            </w:r>
            <w:proofErr w:type="spellEnd"/>
            <w:r>
              <w:rPr>
                <w:rFonts w:cs="Arial"/>
                <w:i/>
                <w:iCs/>
                <w:sz w:val="16"/>
                <w:szCs w:val="16"/>
              </w:rPr>
              <w:t xml:space="preserve"> dulcis~</w:t>
            </w:r>
          </w:p>
        </w:tc>
        <w:tc>
          <w:tcPr>
            <w:tcW w:w="3685" w:type="dxa"/>
            <w:vAlign w:val="bottom"/>
          </w:tcPr>
          <w:p w14:paraId="54DB01C0" w14:textId="44F05CE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70DEF82A" w14:textId="707D295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34E36629" w14:textId="34C02F4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7B15404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1BF8675" w14:textId="53DB0313"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6B960E18" w14:textId="0B32DBA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76A79584" w14:textId="4EF12BB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Araeolaimida</w:t>
            </w:r>
            <w:proofErr w:type="spellEnd"/>
          </w:p>
        </w:tc>
        <w:tc>
          <w:tcPr>
            <w:tcW w:w="1985" w:type="dxa"/>
            <w:vAlign w:val="bottom"/>
          </w:tcPr>
          <w:p w14:paraId="161FF140" w14:textId="3509C46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Diplopeltidae</w:t>
            </w:r>
            <w:proofErr w:type="spellEnd"/>
          </w:p>
        </w:tc>
        <w:tc>
          <w:tcPr>
            <w:tcW w:w="2693" w:type="dxa"/>
            <w:vAlign w:val="bottom"/>
          </w:tcPr>
          <w:p w14:paraId="6276E74F" w14:textId="3C250F13"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Diplopeltula</w:t>
            </w:r>
            <w:proofErr w:type="spellEnd"/>
            <w:r>
              <w:rPr>
                <w:rFonts w:cs="Arial"/>
                <w:i/>
                <w:iCs/>
                <w:sz w:val="16"/>
                <w:szCs w:val="16"/>
              </w:rPr>
              <w:t xml:space="preserve"> </w:t>
            </w:r>
            <w:proofErr w:type="spellStart"/>
            <w:r>
              <w:rPr>
                <w:rFonts w:cs="Arial"/>
                <w:i/>
                <w:iCs/>
                <w:sz w:val="16"/>
                <w:szCs w:val="16"/>
              </w:rPr>
              <w:t>peruensis</w:t>
            </w:r>
            <w:proofErr w:type="spellEnd"/>
          </w:p>
        </w:tc>
        <w:tc>
          <w:tcPr>
            <w:tcW w:w="3685" w:type="dxa"/>
            <w:vAlign w:val="bottom"/>
          </w:tcPr>
          <w:p w14:paraId="0694B159" w14:textId="08557424"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1164492D" w14:textId="4FB011D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O</w:t>
            </w:r>
          </w:p>
        </w:tc>
        <w:tc>
          <w:tcPr>
            <w:tcW w:w="851" w:type="dxa"/>
            <w:vAlign w:val="bottom"/>
          </w:tcPr>
          <w:p w14:paraId="4F57EC68" w14:textId="30A9F9F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119C9688"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950A0BD" w14:textId="5D4611FA"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253359B0" w14:textId="1A47E94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3E04857C" w14:textId="058A4F6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Chromadorida</w:t>
            </w:r>
          </w:p>
        </w:tc>
        <w:tc>
          <w:tcPr>
            <w:tcW w:w="1985" w:type="dxa"/>
            <w:vAlign w:val="bottom"/>
          </w:tcPr>
          <w:p w14:paraId="4E81CA00" w14:textId="0F7A120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Chromadoridae</w:t>
            </w:r>
            <w:proofErr w:type="spellEnd"/>
          </w:p>
        </w:tc>
        <w:tc>
          <w:tcPr>
            <w:tcW w:w="2693" w:type="dxa"/>
            <w:vAlign w:val="bottom"/>
          </w:tcPr>
          <w:p w14:paraId="642F47AD" w14:textId="0B21A16D"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Acantholaimus</w:t>
            </w:r>
            <w:proofErr w:type="spellEnd"/>
            <w:r>
              <w:rPr>
                <w:rFonts w:cs="Arial"/>
                <w:i/>
                <w:iCs/>
                <w:sz w:val="16"/>
                <w:szCs w:val="16"/>
              </w:rPr>
              <w:t xml:space="preserve"> </w:t>
            </w:r>
            <w:proofErr w:type="spellStart"/>
            <w:r>
              <w:rPr>
                <w:rFonts w:cs="Arial"/>
                <w:i/>
                <w:iCs/>
                <w:sz w:val="16"/>
                <w:szCs w:val="16"/>
              </w:rPr>
              <w:t>angustus</w:t>
            </w:r>
            <w:proofErr w:type="spellEnd"/>
          </w:p>
        </w:tc>
        <w:tc>
          <w:tcPr>
            <w:tcW w:w="3685" w:type="dxa"/>
            <w:vAlign w:val="bottom"/>
          </w:tcPr>
          <w:p w14:paraId="04DDA459" w14:textId="773B95C8"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45F69E68" w14:textId="20E9F8A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2127DED7" w14:textId="4AF5773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1AD399C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F478A44" w14:textId="69BF1A0E"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369028A6" w14:textId="2BFE1BC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537428E4" w14:textId="3D44322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Chromadorida</w:t>
            </w:r>
          </w:p>
        </w:tc>
        <w:tc>
          <w:tcPr>
            <w:tcW w:w="1985" w:type="dxa"/>
            <w:vAlign w:val="bottom"/>
          </w:tcPr>
          <w:p w14:paraId="2A51A2B3" w14:textId="549CAA4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Chromadoridae</w:t>
            </w:r>
            <w:proofErr w:type="spellEnd"/>
          </w:p>
        </w:tc>
        <w:tc>
          <w:tcPr>
            <w:tcW w:w="2693" w:type="dxa"/>
            <w:vAlign w:val="bottom"/>
          </w:tcPr>
          <w:p w14:paraId="18DB67C6" w14:textId="0E634B49"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Acantholaimus</w:t>
            </w:r>
            <w:proofErr w:type="spellEnd"/>
            <w:r>
              <w:rPr>
                <w:rFonts w:cs="Arial"/>
                <w:b/>
                <w:bCs/>
                <w:i/>
                <w:iCs/>
                <w:sz w:val="16"/>
                <w:szCs w:val="16"/>
              </w:rPr>
              <w:t xml:space="preserve"> </w:t>
            </w:r>
            <w:proofErr w:type="spellStart"/>
            <w:r>
              <w:rPr>
                <w:rFonts w:cs="Arial"/>
                <w:b/>
                <w:bCs/>
                <w:i/>
                <w:iCs/>
                <w:sz w:val="16"/>
                <w:szCs w:val="16"/>
              </w:rPr>
              <w:t>arthrochaeta</w:t>
            </w:r>
            <w:proofErr w:type="spellEnd"/>
            <w:r>
              <w:rPr>
                <w:rFonts w:cs="Arial"/>
                <w:b/>
                <w:bCs/>
                <w:i/>
                <w:iCs/>
                <w:sz w:val="16"/>
                <w:szCs w:val="16"/>
              </w:rPr>
              <w:t>*</w:t>
            </w:r>
          </w:p>
        </w:tc>
        <w:tc>
          <w:tcPr>
            <w:tcW w:w="3685" w:type="dxa"/>
            <w:vAlign w:val="bottom"/>
          </w:tcPr>
          <w:p w14:paraId="3428D9FE" w14:textId="07F93827"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Miljutina</w:t>
            </w:r>
            <w:proofErr w:type="spellEnd"/>
            <w:r>
              <w:rPr>
                <w:rFonts w:cs="Arial"/>
                <w:sz w:val="16"/>
                <w:szCs w:val="16"/>
              </w:rPr>
              <w:t xml:space="preserve"> &amp; Miljutin, 2012</w:t>
            </w:r>
          </w:p>
        </w:tc>
        <w:tc>
          <w:tcPr>
            <w:tcW w:w="1134" w:type="dxa"/>
            <w:vAlign w:val="bottom"/>
          </w:tcPr>
          <w:p w14:paraId="1E3FAE8E" w14:textId="3A5B04A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0C1849CB" w14:textId="50CF7C5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62D2566D"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2C0625B" w14:textId="591FE948"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698A13D3" w14:textId="5680FFA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71276C87" w14:textId="58304AB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Chromadorida</w:t>
            </w:r>
          </w:p>
        </w:tc>
        <w:tc>
          <w:tcPr>
            <w:tcW w:w="1985" w:type="dxa"/>
            <w:vAlign w:val="bottom"/>
          </w:tcPr>
          <w:p w14:paraId="107B5FF2" w14:textId="2EF5840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Chromadoridae</w:t>
            </w:r>
            <w:proofErr w:type="spellEnd"/>
          </w:p>
        </w:tc>
        <w:tc>
          <w:tcPr>
            <w:tcW w:w="2693" w:type="dxa"/>
            <w:vAlign w:val="bottom"/>
          </w:tcPr>
          <w:p w14:paraId="681C85C7" w14:textId="028BFE69"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Acantholaimus</w:t>
            </w:r>
            <w:proofErr w:type="spellEnd"/>
            <w:r>
              <w:rPr>
                <w:rFonts w:cs="Arial"/>
                <w:b/>
                <w:bCs/>
                <w:i/>
                <w:iCs/>
                <w:sz w:val="16"/>
                <w:szCs w:val="16"/>
              </w:rPr>
              <w:t xml:space="preserve"> barbatus*</w:t>
            </w:r>
          </w:p>
        </w:tc>
        <w:tc>
          <w:tcPr>
            <w:tcW w:w="3685" w:type="dxa"/>
            <w:vAlign w:val="bottom"/>
          </w:tcPr>
          <w:p w14:paraId="29450C58" w14:textId="06416A86"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Miljutina</w:t>
            </w:r>
            <w:proofErr w:type="spellEnd"/>
            <w:r>
              <w:rPr>
                <w:rFonts w:cs="Arial"/>
                <w:sz w:val="16"/>
                <w:szCs w:val="16"/>
              </w:rPr>
              <w:t xml:space="preserve"> &amp; Miljutin, 2012</w:t>
            </w:r>
          </w:p>
        </w:tc>
        <w:tc>
          <w:tcPr>
            <w:tcW w:w="1134" w:type="dxa"/>
            <w:vAlign w:val="bottom"/>
          </w:tcPr>
          <w:p w14:paraId="58F758C5" w14:textId="1BC00F6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24155E60" w14:textId="321CD2F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6D64096E"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A4A6D5D" w14:textId="5608CFF6" w:rsidR="00064891" w:rsidRPr="00B135DD" w:rsidRDefault="00064891" w:rsidP="00064891">
            <w:pPr>
              <w:rPr>
                <w:b w:val="0"/>
                <w:sz w:val="16"/>
                <w:szCs w:val="16"/>
              </w:rPr>
            </w:pPr>
            <w:r w:rsidRPr="00B135DD">
              <w:rPr>
                <w:rFonts w:cs="Arial"/>
                <w:b w:val="0"/>
                <w:sz w:val="16"/>
                <w:szCs w:val="16"/>
              </w:rPr>
              <w:lastRenderedPageBreak/>
              <w:t>Nematoda</w:t>
            </w:r>
          </w:p>
        </w:tc>
        <w:tc>
          <w:tcPr>
            <w:tcW w:w="1701" w:type="dxa"/>
            <w:vAlign w:val="bottom"/>
          </w:tcPr>
          <w:p w14:paraId="5452537D" w14:textId="5C31233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7559BFEB" w14:textId="0550494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Chromadorida</w:t>
            </w:r>
          </w:p>
        </w:tc>
        <w:tc>
          <w:tcPr>
            <w:tcW w:w="1985" w:type="dxa"/>
            <w:vAlign w:val="bottom"/>
          </w:tcPr>
          <w:p w14:paraId="0F248E97" w14:textId="4F3119D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Chromadoridae</w:t>
            </w:r>
            <w:proofErr w:type="spellEnd"/>
          </w:p>
        </w:tc>
        <w:tc>
          <w:tcPr>
            <w:tcW w:w="2693" w:type="dxa"/>
            <w:vAlign w:val="bottom"/>
          </w:tcPr>
          <w:p w14:paraId="087EDFD8" w14:textId="550E66A0"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Acantholaimus</w:t>
            </w:r>
            <w:proofErr w:type="spellEnd"/>
            <w:r>
              <w:rPr>
                <w:rFonts w:cs="Arial"/>
                <w:i/>
                <w:iCs/>
                <w:sz w:val="16"/>
                <w:szCs w:val="16"/>
              </w:rPr>
              <w:t xml:space="preserve"> </w:t>
            </w:r>
            <w:proofErr w:type="spellStart"/>
            <w:r>
              <w:rPr>
                <w:rFonts w:cs="Arial"/>
                <w:i/>
                <w:iCs/>
                <w:sz w:val="16"/>
                <w:szCs w:val="16"/>
              </w:rPr>
              <w:t>caecus</w:t>
            </w:r>
            <w:proofErr w:type="spellEnd"/>
          </w:p>
        </w:tc>
        <w:tc>
          <w:tcPr>
            <w:tcW w:w="3685" w:type="dxa"/>
            <w:vAlign w:val="bottom"/>
          </w:tcPr>
          <w:p w14:paraId="065E22A9" w14:textId="71C2DAEF"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646461EB" w14:textId="0E31F01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7A0D5ADF" w14:textId="2CD583D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5BB7F5D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1CABADF" w14:textId="65928F60"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496FC4DE" w14:textId="23F64D0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5FE059E7" w14:textId="71B328A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Chromadorida</w:t>
            </w:r>
          </w:p>
        </w:tc>
        <w:tc>
          <w:tcPr>
            <w:tcW w:w="1985" w:type="dxa"/>
            <w:vAlign w:val="bottom"/>
          </w:tcPr>
          <w:p w14:paraId="3CE5EA47" w14:textId="08D3E28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Chromadoridae</w:t>
            </w:r>
            <w:proofErr w:type="spellEnd"/>
          </w:p>
        </w:tc>
        <w:tc>
          <w:tcPr>
            <w:tcW w:w="2693" w:type="dxa"/>
            <w:vAlign w:val="bottom"/>
          </w:tcPr>
          <w:p w14:paraId="5B598D31" w14:textId="3678A35A"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Acantholaimus</w:t>
            </w:r>
            <w:proofErr w:type="spellEnd"/>
            <w:r>
              <w:rPr>
                <w:rFonts w:cs="Arial"/>
                <w:b/>
                <w:bCs/>
                <w:i/>
                <w:iCs/>
                <w:sz w:val="16"/>
                <w:szCs w:val="16"/>
              </w:rPr>
              <w:t xml:space="preserve"> </w:t>
            </w:r>
            <w:proofErr w:type="spellStart"/>
            <w:r>
              <w:rPr>
                <w:rFonts w:cs="Arial"/>
                <w:b/>
                <w:bCs/>
                <w:i/>
                <w:iCs/>
                <w:sz w:val="16"/>
                <w:szCs w:val="16"/>
              </w:rPr>
              <w:t>cornutus</w:t>
            </w:r>
            <w:proofErr w:type="spellEnd"/>
            <w:r>
              <w:rPr>
                <w:rFonts w:cs="Arial"/>
                <w:b/>
                <w:bCs/>
                <w:i/>
                <w:iCs/>
                <w:sz w:val="16"/>
                <w:szCs w:val="16"/>
              </w:rPr>
              <w:t>*</w:t>
            </w:r>
          </w:p>
        </w:tc>
        <w:tc>
          <w:tcPr>
            <w:tcW w:w="3685" w:type="dxa"/>
            <w:vAlign w:val="bottom"/>
          </w:tcPr>
          <w:p w14:paraId="158A841E" w14:textId="4AC29DC4"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Miljutina</w:t>
            </w:r>
            <w:proofErr w:type="spellEnd"/>
            <w:r>
              <w:rPr>
                <w:rFonts w:cs="Arial"/>
                <w:sz w:val="16"/>
                <w:szCs w:val="16"/>
              </w:rPr>
              <w:t xml:space="preserve"> &amp; Miljutin, 2012</w:t>
            </w:r>
          </w:p>
        </w:tc>
        <w:tc>
          <w:tcPr>
            <w:tcW w:w="1134" w:type="dxa"/>
            <w:vAlign w:val="bottom"/>
          </w:tcPr>
          <w:p w14:paraId="7DFB3B47" w14:textId="416C135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O</w:t>
            </w:r>
          </w:p>
        </w:tc>
        <w:tc>
          <w:tcPr>
            <w:tcW w:w="851" w:type="dxa"/>
            <w:vAlign w:val="bottom"/>
          </w:tcPr>
          <w:p w14:paraId="2A1DFE77" w14:textId="6A2F25E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6E4FAB4B"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B5E43EB" w14:textId="7AECB6E1"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2A6064EA" w14:textId="785EA96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4F0C36FB" w14:textId="6295152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Chromadorida</w:t>
            </w:r>
          </w:p>
        </w:tc>
        <w:tc>
          <w:tcPr>
            <w:tcW w:w="1985" w:type="dxa"/>
            <w:vAlign w:val="bottom"/>
          </w:tcPr>
          <w:p w14:paraId="22A60A16" w14:textId="00500A1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Chromadoridae</w:t>
            </w:r>
            <w:proofErr w:type="spellEnd"/>
          </w:p>
        </w:tc>
        <w:tc>
          <w:tcPr>
            <w:tcW w:w="2693" w:type="dxa"/>
            <w:vAlign w:val="bottom"/>
          </w:tcPr>
          <w:p w14:paraId="56DDABBB" w14:textId="094D61BA"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Acantholaimus</w:t>
            </w:r>
            <w:proofErr w:type="spellEnd"/>
            <w:r>
              <w:rPr>
                <w:rFonts w:cs="Arial"/>
                <w:i/>
                <w:iCs/>
                <w:sz w:val="16"/>
                <w:szCs w:val="16"/>
              </w:rPr>
              <w:t xml:space="preserve"> </w:t>
            </w:r>
            <w:proofErr w:type="spellStart"/>
            <w:r>
              <w:rPr>
                <w:rFonts w:cs="Arial"/>
                <w:i/>
                <w:iCs/>
                <w:sz w:val="16"/>
                <w:szCs w:val="16"/>
              </w:rPr>
              <w:t>iubilus</w:t>
            </w:r>
            <w:proofErr w:type="spellEnd"/>
          </w:p>
        </w:tc>
        <w:tc>
          <w:tcPr>
            <w:tcW w:w="3685" w:type="dxa"/>
            <w:vAlign w:val="bottom"/>
          </w:tcPr>
          <w:p w14:paraId="1112188D" w14:textId="4DDE6056"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Gerlach, Schrage &amp; Riemann, 1979</w:t>
            </w:r>
          </w:p>
        </w:tc>
        <w:tc>
          <w:tcPr>
            <w:tcW w:w="1134" w:type="dxa"/>
            <w:vAlign w:val="bottom"/>
          </w:tcPr>
          <w:p w14:paraId="7E44971C" w14:textId="3732F1D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28660EBA" w14:textId="3873B71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43C8FEF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16B3F28" w14:textId="4C48392B"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0A628C05" w14:textId="0ED2809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01A24EEC" w14:textId="4F4ACFF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Chromadorida</w:t>
            </w:r>
          </w:p>
        </w:tc>
        <w:tc>
          <w:tcPr>
            <w:tcW w:w="1985" w:type="dxa"/>
            <w:vAlign w:val="bottom"/>
          </w:tcPr>
          <w:p w14:paraId="4ABA6E11" w14:textId="72DF982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Chromadoridae</w:t>
            </w:r>
            <w:proofErr w:type="spellEnd"/>
          </w:p>
        </w:tc>
        <w:tc>
          <w:tcPr>
            <w:tcW w:w="2693" w:type="dxa"/>
            <w:vAlign w:val="bottom"/>
          </w:tcPr>
          <w:p w14:paraId="6D1D5874" w14:textId="4E727917"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Acantholaimus</w:t>
            </w:r>
            <w:proofErr w:type="spellEnd"/>
            <w:r>
              <w:rPr>
                <w:rFonts w:cs="Arial"/>
                <w:i/>
                <w:iCs/>
                <w:sz w:val="16"/>
                <w:szCs w:val="16"/>
              </w:rPr>
              <w:t xml:space="preserve"> </w:t>
            </w:r>
            <w:proofErr w:type="spellStart"/>
            <w:r>
              <w:rPr>
                <w:rFonts w:cs="Arial"/>
                <w:i/>
                <w:iCs/>
                <w:sz w:val="16"/>
                <w:szCs w:val="16"/>
              </w:rPr>
              <w:t>maks</w:t>
            </w:r>
            <w:proofErr w:type="spellEnd"/>
          </w:p>
        </w:tc>
        <w:tc>
          <w:tcPr>
            <w:tcW w:w="3685" w:type="dxa"/>
            <w:vAlign w:val="bottom"/>
          </w:tcPr>
          <w:p w14:paraId="19D758C6" w14:textId="40B6E7B8"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Gerlach, Schrage &amp; Riemann, 1979</w:t>
            </w:r>
          </w:p>
        </w:tc>
        <w:tc>
          <w:tcPr>
            <w:tcW w:w="1134" w:type="dxa"/>
            <w:vAlign w:val="bottom"/>
          </w:tcPr>
          <w:p w14:paraId="75755681" w14:textId="2AED7BC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31848402" w14:textId="73B2196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7D1B7686"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0EB2DF1" w14:textId="3B4B7288"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294E3DF6" w14:textId="361FFEB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39ABBDD1" w14:textId="337E1E7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Chromadorida</w:t>
            </w:r>
          </w:p>
        </w:tc>
        <w:tc>
          <w:tcPr>
            <w:tcW w:w="1985" w:type="dxa"/>
            <w:vAlign w:val="bottom"/>
          </w:tcPr>
          <w:p w14:paraId="0C9DBE4A" w14:textId="7FC2484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Chromadoridae</w:t>
            </w:r>
            <w:proofErr w:type="spellEnd"/>
          </w:p>
        </w:tc>
        <w:tc>
          <w:tcPr>
            <w:tcW w:w="2693" w:type="dxa"/>
            <w:vAlign w:val="bottom"/>
          </w:tcPr>
          <w:p w14:paraId="1A99DBAD" w14:textId="54F0ED58"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Acantholaimus</w:t>
            </w:r>
            <w:proofErr w:type="spellEnd"/>
            <w:r>
              <w:rPr>
                <w:rFonts w:cs="Arial"/>
                <w:i/>
                <w:iCs/>
                <w:sz w:val="16"/>
                <w:szCs w:val="16"/>
              </w:rPr>
              <w:t xml:space="preserve"> </w:t>
            </w:r>
            <w:proofErr w:type="spellStart"/>
            <w:r>
              <w:rPr>
                <w:rFonts w:cs="Arial"/>
                <w:i/>
                <w:iCs/>
                <w:sz w:val="16"/>
                <w:szCs w:val="16"/>
              </w:rPr>
              <w:t>occultus</w:t>
            </w:r>
            <w:proofErr w:type="spellEnd"/>
          </w:p>
        </w:tc>
        <w:tc>
          <w:tcPr>
            <w:tcW w:w="3685" w:type="dxa"/>
            <w:vAlign w:val="bottom"/>
          </w:tcPr>
          <w:p w14:paraId="1B8D3791" w14:textId="336AD8C3"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1399869A" w14:textId="1DD3854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03CD7C05" w14:textId="56ACB12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23343D9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19EE10D" w14:textId="02D5D50B"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672C78A0" w14:textId="12E18EF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301C8837" w14:textId="0D5851A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Chromadorida</w:t>
            </w:r>
          </w:p>
        </w:tc>
        <w:tc>
          <w:tcPr>
            <w:tcW w:w="1985" w:type="dxa"/>
            <w:vAlign w:val="bottom"/>
          </w:tcPr>
          <w:p w14:paraId="51A263A5" w14:textId="414DAFE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Chromadoridae</w:t>
            </w:r>
            <w:proofErr w:type="spellEnd"/>
          </w:p>
        </w:tc>
        <w:tc>
          <w:tcPr>
            <w:tcW w:w="2693" w:type="dxa"/>
            <w:vAlign w:val="bottom"/>
          </w:tcPr>
          <w:p w14:paraId="5DD59D96" w14:textId="17F2BA5A"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Acantholaimus</w:t>
            </w:r>
            <w:proofErr w:type="spellEnd"/>
            <w:r>
              <w:rPr>
                <w:rFonts w:cs="Arial"/>
                <w:i/>
                <w:iCs/>
                <w:sz w:val="16"/>
                <w:szCs w:val="16"/>
              </w:rPr>
              <w:t xml:space="preserve"> quintus</w:t>
            </w:r>
          </w:p>
        </w:tc>
        <w:tc>
          <w:tcPr>
            <w:tcW w:w="3685" w:type="dxa"/>
            <w:vAlign w:val="bottom"/>
          </w:tcPr>
          <w:p w14:paraId="670B6BDE" w14:textId="1E7759D4"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Gerlach, Schrage &amp; Riemann, 1979</w:t>
            </w:r>
          </w:p>
        </w:tc>
        <w:tc>
          <w:tcPr>
            <w:tcW w:w="1134" w:type="dxa"/>
            <w:vAlign w:val="bottom"/>
          </w:tcPr>
          <w:p w14:paraId="3C35FE76" w14:textId="083E35E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w:t>
            </w:r>
          </w:p>
        </w:tc>
        <w:tc>
          <w:tcPr>
            <w:tcW w:w="851" w:type="dxa"/>
            <w:vAlign w:val="bottom"/>
          </w:tcPr>
          <w:p w14:paraId="7E6FD466" w14:textId="55A578A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148B5D0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62BE9D4" w14:textId="17D9CA49"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7DB63C49" w14:textId="2EFD3AB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5333A74B" w14:textId="29BC1F5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Chromadorida</w:t>
            </w:r>
          </w:p>
        </w:tc>
        <w:tc>
          <w:tcPr>
            <w:tcW w:w="1985" w:type="dxa"/>
            <w:vAlign w:val="bottom"/>
          </w:tcPr>
          <w:p w14:paraId="7FA5BBF0" w14:textId="22FFE61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Chromadoridae</w:t>
            </w:r>
            <w:proofErr w:type="spellEnd"/>
          </w:p>
        </w:tc>
        <w:tc>
          <w:tcPr>
            <w:tcW w:w="2693" w:type="dxa"/>
            <w:vAlign w:val="bottom"/>
          </w:tcPr>
          <w:p w14:paraId="1427E246" w14:textId="77B7EE2B"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Acantholaimus</w:t>
            </w:r>
            <w:proofErr w:type="spellEnd"/>
            <w:r>
              <w:rPr>
                <w:rFonts w:cs="Arial"/>
                <w:b/>
                <w:bCs/>
                <w:i/>
                <w:iCs/>
                <w:sz w:val="16"/>
                <w:szCs w:val="16"/>
              </w:rPr>
              <w:t xml:space="preserve"> robustus*</w:t>
            </w:r>
          </w:p>
        </w:tc>
        <w:tc>
          <w:tcPr>
            <w:tcW w:w="3685" w:type="dxa"/>
            <w:vAlign w:val="bottom"/>
          </w:tcPr>
          <w:p w14:paraId="5920431D" w14:textId="2CDDE0F6"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Miljutina</w:t>
            </w:r>
            <w:proofErr w:type="spellEnd"/>
            <w:r>
              <w:rPr>
                <w:rFonts w:cs="Arial"/>
                <w:sz w:val="16"/>
                <w:szCs w:val="16"/>
              </w:rPr>
              <w:t xml:space="preserve"> &amp; Miljutin, 2012</w:t>
            </w:r>
          </w:p>
        </w:tc>
        <w:tc>
          <w:tcPr>
            <w:tcW w:w="1134" w:type="dxa"/>
            <w:vAlign w:val="bottom"/>
          </w:tcPr>
          <w:p w14:paraId="45BB8567" w14:textId="01906FB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O</w:t>
            </w:r>
          </w:p>
        </w:tc>
        <w:tc>
          <w:tcPr>
            <w:tcW w:w="851" w:type="dxa"/>
            <w:vAlign w:val="bottom"/>
          </w:tcPr>
          <w:p w14:paraId="45F9A067" w14:textId="1D1AA69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07BF655C"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17D4FBB" w14:textId="0FC5BA69"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7F687F83" w14:textId="4E68DF2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66F0C8D6" w14:textId="32629FC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Chromadorida</w:t>
            </w:r>
          </w:p>
        </w:tc>
        <w:tc>
          <w:tcPr>
            <w:tcW w:w="1985" w:type="dxa"/>
            <w:vAlign w:val="bottom"/>
          </w:tcPr>
          <w:p w14:paraId="3E55AA82" w14:textId="44F3AFD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Chromadoridae</w:t>
            </w:r>
            <w:proofErr w:type="spellEnd"/>
          </w:p>
        </w:tc>
        <w:tc>
          <w:tcPr>
            <w:tcW w:w="2693" w:type="dxa"/>
            <w:vAlign w:val="bottom"/>
          </w:tcPr>
          <w:p w14:paraId="777B2539" w14:textId="6C49C335"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Acantholaimus</w:t>
            </w:r>
            <w:proofErr w:type="spellEnd"/>
            <w:r>
              <w:rPr>
                <w:rFonts w:cs="Arial"/>
                <w:b/>
                <w:bCs/>
                <w:i/>
                <w:iCs/>
                <w:sz w:val="16"/>
                <w:szCs w:val="16"/>
              </w:rPr>
              <w:t xml:space="preserve"> </w:t>
            </w:r>
            <w:proofErr w:type="spellStart"/>
            <w:r>
              <w:rPr>
                <w:rFonts w:cs="Arial"/>
                <w:b/>
                <w:bCs/>
                <w:i/>
                <w:iCs/>
                <w:sz w:val="16"/>
                <w:szCs w:val="16"/>
              </w:rPr>
              <w:t>sieglerae</w:t>
            </w:r>
            <w:proofErr w:type="spellEnd"/>
            <w:r>
              <w:rPr>
                <w:rFonts w:cs="Arial"/>
                <w:b/>
                <w:bCs/>
                <w:i/>
                <w:iCs/>
                <w:sz w:val="16"/>
                <w:szCs w:val="16"/>
              </w:rPr>
              <w:t>*</w:t>
            </w:r>
          </w:p>
        </w:tc>
        <w:tc>
          <w:tcPr>
            <w:tcW w:w="3685" w:type="dxa"/>
            <w:vAlign w:val="bottom"/>
          </w:tcPr>
          <w:p w14:paraId="4A500068" w14:textId="007BBAA4"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Miljutina</w:t>
            </w:r>
            <w:proofErr w:type="spellEnd"/>
            <w:r>
              <w:rPr>
                <w:rFonts w:cs="Arial"/>
                <w:sz w:val="16"/>
                <w:szCs w:val="16"/>
              </w:rPr>
              <w:t xml:space="preserve"> &amp; Miljutin, 2012</w:t>
            </w:r>
          </w:p>
        </w:tc>
        <w:tc>
          <w:tcPr>
            <w:tcW w:w="1134" w:type="dxa"/>
            <w:vAlign w:val="bottom"/>
          </w:tcPr>
          <w:p w14:paraId="7A2C63A1" w14:textId="7FA35F5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O</w:t>
            </w:r>
          </w:p>
        </w:tc>
        <w:tc>
          <w:tcPr>
            <w:tcW w:w="851" w:type="dxa"/>
            <w:vAlign w:val="bottom"/>
          </w:tcPr>
          <w:p w14:paraId="13F70D21" w14:textId="398E980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61009884"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4A04101" w14:textId="70599962"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22EAA140" w14:textId="135A266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1E38DE95" w14:textId="33A98AA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Chromadorida</w:t>
            </w:r>
          </w:p>
        </w:tc>
        <w:tc>
          <w:tcPr>
            <w:tcW w:w="1985" w:type="dxa"/>
            <w:vAlign w:val="bottom"/>
          </w:tcPr>
          <w:p w14:paraId="06BFB4CD" w14:textId="6A361E6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Chromadoridae</w:t>
            </w:r>
            <w:proofErr w:type="spellEnd"/>
          </w:p>
        </w:tc>
        <w:tc>
          <w:tcPr>
            <w:tcW w:w="2693" w:type="dxa"/>
            <w:vAlign w:val="bottom"/>
          </w:tcPr>
          <w:p w14:paraId="0387D892" w14:textId="5620AF89"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Acantholaimus</w:t>
            </w:r>
            <w:proofErr w:type="spellEnd"/>
            <w:r>
              <w:rPr>
                <w:rFonts w:cs="Arial"/>
                <w:b/>
                <w:bCs/>
                <w:i/>
                <w:iCs/>
                <w:sz w:val="16"/>
                <w:szCs w:val="16"/>
              </w:rPr>
              <w:t xml:space="preserve"> </w:t>
            </w:r>
            <w:proofErr w:type="spellStart"/>
            <w:r>
              <w:rPr>
                <w:rFonts w:cs="Arial"/>
                <w:b/>
                <w:bCs/>
                <w:i/>
                <w:iCs/>
                <w:sz w:val="16"/>
                <w:szCs w:val="16"/>
              </w:rPr>
              <w:t>tchesunovi</w:t>
            </w:r>
            <w:proofErr w:type="spellEnd"/>
            <w:r>
              <w:rPr>
                <w:rFonts w:cs="Arial"/>
                <w:b/>
                <w:bCs/>
                <w:i/>
                <w:iCs/>
                <w:sz w:val="16"/>
                <w:szCs w:val="16"/>
              </w:rPr>
              <w:t>*</w:t>
            </w:r>
          </w:p>
        </w:tc>
        <w:tc>
          <w:tcPr>
            <w:tcW w:w="3685" w:type="dxa"/>
            <w:vAlign w:val="bottom"/>
          </w:tcPr>
          <w:p w14:paraId="0D8C0015" w14:textId="3CB1F468"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Miljutina</w:t>
            </w:r>
            <w:proofErr w:type="spellEnd"/>
            <w:r>
              <w:rPr>
                <w:rFonts w:cs="Arial"/>
                <w:sz w:val="16"/>
                <w:szCs w:val="16"/>
              </w:rPr>
              <w:t xml:space="preserve"> &amp; Miljutin, 2012</w:t>
            </w:r>
          </w:p>
        </w:tc>
        <w:tc>
          <w:tcPr>
            <w:tcW w:w="1134" w:type="dxa"/>
            <w:vAlign w:val="bottom"/>
          </w:tcPr>
          <w:p w14:paraId="4EEBCB18" w14:textId="3E3A95B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O</w:t>
            </w:r>
          </w:p>
        </w:tc>
        <w:tc>
          <w:tcPr>
            <w:tcW w:w="851" w:type="dxa"/>
            <w:vAlign w:val="bottom"/>
          </w:tcPr>
          <w:p w14:paraId="46DB2AAA" w14:textId="688D649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0C0975E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EE7FB35" w14:textId="5456EDCC"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549D18BD" w14:textId="23EFB18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29CAE77F" w14:textId="7463E9E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Chromadorida</w:t>
            </w:r>
          </w:p>
        </w:tc>
        <w:tc>
          <w:tcPr>
            <w:tcW w:w="1985" w:type="dxa"/>
            <w:vAlign w:val="bottom"/>
          </w:tcPr>
          <w:p w14:paraId="681FCEFF" w14:textId="13415B2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Chromadoridae</w:t>
            </w:r>
            <w:proofErr w:type="spellEnd"/>
          </w:p>
        </w:tc>
        <w:tc>
          <w:tcPr>
            <w:tcW w:w="2693" w:type="dxa"/>
            <w:vAlign w:val="bottom"/>
          </w:tcPr>
          <w:p w14:paraId="27550101" w14:textId="107D6128"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Acantholaimus</w:t>
            </w:r>
            <w:proofErr w:type="spellEnd"/>
            <w:r>
              <w:rPr>
                <w:rFonts w:cs="Arial"/>
                <w:b/>
                <w:bCs/>
                <w:i/>
                <w:iCs/>
                <w:sz w:val="16"/>
                <w:szCs w:val="16"/>
              </w:rPr>
              <w:t xml:space="preserve"> </w:t>
            </w:r>
            <w:proofErr w:type="spellStart"/>
            <w:r>
              <w:rPr>
                <w:rFonts w:cs="Arial"/>
                <w:b/>
                <w:bCs/>
                <w:i/>
                <w:iCs/>
                <w:sz w:val="16"/>
                <w:szCs w:val="16"/>
              </w:rPr>
              <w:t>veitkoehlerae</w:t>
            </w:r>
            <w:proofErr w:type="spellEnd"/>
            <w:r>
              <w:rPr>
                <w:rFonts w:cs="Arial"/>
                <w:b/>
                <w:bCs/>
                <w:i/>
                <w:iCs/>
                <w:sz w:val="16"/>
                <w:szCs w:val="16"/>
              </w:rPr>
              <w:t>*</w:t>
            </w:r>
          </w:p>
        </w:tc>
        <w:tc>
          <w:tcPr>
            <w:tcW w:w="3685" w:type="dxa"/>
            <w:vAlign w:val="bottom"/>
          </w:tcPr>
          <w:p w14:paraId="03143A37" w14:textId="1A0CC8F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Miljutina</w:t>
            </w:r>
            <w:proofErr w:type="spellEnd"/>
            <w:r>
              <w:rPr>
                <w:rFonts w:cs="Arial"/>
                <w:sz w:val="16"/>
                <w:szCs w:val="16"/>
              </w:rPr>
              <w:t xml:space="preserve"> &amp; Miljutin, 2012</w:t>
            </w:r>
          </w:p>
        </w:tc>
        <w:tc>
          <w:tcPr>
            <w:tcW w:w="1134" w:type="dxa"/>
            <w:vAlign w:val="bottom"/>
          </w:tcPr>
          <w:p w14:paraId="3A0A01F5" w14:textId="2705D3D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2CF9F3C4" w14:textId="259BEC6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459B6DD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1FDE920" w14:textId="4E15335F"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64E55D45" w14:textId="7BB7F4E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4E380871" w14:textId="10D6923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Chromadorida</w:t>
            </w:r>
          </w:p>
        </w:tc>
        <w:tc>
          <w:tcPr>
            <w:tcW w:w="1985" w:type="dxa"/>
            <w:vAlign w:val="bottom"/>
          </w:tcPr>
          <w:p w14:paraId="56A8B1DD" w14:textId="1D1EB08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Chromadoridae</w:t>
            </w:r>
            <w:proofErr w:type="spellEnd"/>
          </w:p>
        </w:tc>
        <w:tc>
          <w:tcPr>
            <w:tcW w:w="2693" w:type="dxa"/>
            <w:vAlign w:val="bottom"/>
          </w:tcPr>
          <w:p w14:paraId="20BC4AD2" w14:textId="5195B154"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Chromadorita</w:t>
            </w:r>
            <w:proofErr w:type="spellEnd"/>
            <w:r>
              <w:rPr>
                <w:rFonts w:cs="Arial"/>
                <w:i/>
                <w:iCs/>
                <w:sz w:val="16"/>
                <w:szCs w:val="16"/>
              </w:rPr>
              <w:t xml:space="preserve"> </w:t>
            </w:r>
            <w:proofErr w:type="spellStart"/>
            <w:r>
              <w:rPr>
                <w:rFonts w:cs="Arial"/>
                <w:i/>
                <w:iCs/>
                <w:sz w:val="16"/>
                <w:szCs w:val="16"/>
              </w:rPr>
              <w:t>pentameris</w:t>
            </w:r>
            <w:proofErr w:type="spellEnd"/>
          </w:p>
        </w:tc>
        <w:tc>
          <w:tcPr>
            <w:tcW w:w="3685" w:type="dxa"/>
            <w:vAlign w:val="bottom"/>
          </w:tcPr>
          <w:p w14:paraId="728F2477" w14:textId="5A66C6A7"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7876E2B0" w14:textId="2E52484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03E364B7" w14:textId="25AAE06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76D3AC7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6D09A47" w14:textId="1CCF82D9"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3BBB8E34" w14:textId="00B472C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254B36D6" w14:textId="07FC3E8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Chromadorida</w:t>
            </w:r>
          </w:p>
        </w:tc>
        <w:tc>
          <w:tcPr>
            <w:tcW w:w="1985" w:type="dxa"/>
            <w:vAlign w:val="bottom"/>
          </w:tcPr>
          <w:p w14:paraId="51837054" w14:textId="2CAF3F9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Cyatholaimidae</w:t>
            </w:r>
            <w:proofErr w:type="spellEnd"/>
          </w:p>
        </w:tc>
        <w:tc>
          <w:tcPr>
            <w:tcW w:w="2693" w:type="dxa"/>
            <w:vAlign w:val="bottom"/>
          </w:tcPr>
          <w:p w14:paraId="3A793662" w14:textId="16CE4F0D"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Longicyatholaimus</w:t>
            </w:r>
            <w:proofErr w:type="spellEnd"/>
            <w:r>
              <w:rPr>
                <w:rFonts w:cs="Arial"/>
                <w:i/>
                <w:iCs/>
                <w:sz w:val="16"/>
                <w:szCs w:val="16"/>
              </w:rPr>
              <w:t xml:space="preserve"> </w:t>
            </w:r>
            <w:proofErr w:type="spellStart"/>
            <w:r>
              <w:rPr>
                <w:rFonts w:cs="Arial"/>
                <w:i/>
                <w:iCs/>
                <w:sz w:val="16"/>
                <w:szCs w:val="16"/>
              </w:rPr>
              <w:t>cervoides</w:t>
            </w:r>
            <w:proofErr w:type="spellEnd"/>
          </w:p>
        </w:tc>
        <w:tc>
          <w:tcPr>
            <w:tcW w:w="3685" w:type="dxa"/>
            <w:vAlign w:val="bottom"/>
          </w:tcPr>
          <w:p w14:paraId="57282EB5" w14:textId="46793E44"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Vitiello, 1970</w:t>
            </w:r>
          </w:p>
        </w:tc>
        <w:tc>
          <w:tcPr>
            <w:tcW w:w="1134" w:type="dxa"/>
            <w:vAlign w:val="bottom"/>
          </w:tcPr>
          <w:p w14:paraId="3B94BF2E" w14:textId="795E25D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547710FD" w14:textId="2BDFC73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0D2D4B5E"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18C93BF" w14:textId="51351D8B"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790CCE8A" w14:textId="1171F97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7B5C8143" w14:textId="3DE3514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Chromadorida</w:t>
            </w:r>
          </w:p>
        </w:tc>
        <w:tc>
          <w:tcPr>
            <w:tcW w:w="1985" w:type="dxa"/>
            <w:vAlign w:val="bottom"/>
          </w:tcPr>
          <w:p w14:paraId="26D7CE5E" w14:textId="4536008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Cyatholaimidae</w:t>
            </w:r>
            <w:proofErr w:type="spellEnd"/>
          </w:p>
        </w:tc>
        <w:tc>
          <w:tcPr>
            <w:tcW w:w="2693" w:type="dxa"/>
            <w:vAlign w:val="bottom"/>
          </w:tcPr>
          <w:p w14:paraId="4014BCB2" w14:textId="2ED74527"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Paracanthonchus</w:t>
            </w:r>
            <w:proofErr w:type="spellEnd"/>
            <w:r>
              <w:rPr>
                <w:rFonts w:cs="Arial"/>
                <w:i/>
                <w:iCs/>
                <w:sz w:val="16"/>
                <w:szCs w:val="16"/>
              </w:rPr>
              <w:t xml:space="preserve"> </w:t>
            </w:r>
            <w:proofErr w:type="spellStart"/>
            <w:r>
              <w:rPr>
                <w:rFonts w:cs="Arial"/>
                <w:i/>
                <w:iCs/>
                <w:sz w:val="16"/>
                <w:szCs w:val="16"/>
              </w:rPr>
              <w:t>bulbicola</w:t>
            </w:r>
            <w:proofErr w:type="spellEnd"/>
          </w:p>
        </w:tc>
        <w:tc>
          <w:tcPr>
            <w:tcW w:w="3685" w:type="dxa"/>
            <w:vAlign w:val="bottom"/>
          </w:tcPr>
          <w:p w14:paraId="7697DC9E" w14:textId="650C4E7C"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3AF77F14" w14:textId="42EFD34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43D2E879" w14:textId="058A1BC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51F53B4D"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DB10DB9" w14:textId="148C157B"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2C682B01" w14:textId="4C5EF3E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33469311" w14:textId="6578B97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Desmodorida</w:t>
            </w:r>
            <w:proofErr w:type="spellEnd"/>
          </w:p>
        </w:tc>
        <w:tc>
          <w:tcPr>
            <w:tcW w:w="1985" w:type="dxa"/>
            <w:vAlign w:val="bottom"/>
          </w:tcPr>
          <w:p w14:paraId="3584B484" w14:textId="5750CF6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Desmodoridae</w:t>
            </w:r>
            <w:proofErr w:type="spellEnd"/>
          </w:p>
        </w:tc>
        <w:tc>
          <w:tcPr>
            <w:tcW w:w="2693" w:type="dxa"/>
            <w:vAlign w:val="bottom"/>
          </w:tcPr>
          <w:p w14:paraId="3F0DEE6A" w14:textId="64A60DBD"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Chromaspirina</w:t>
            </w:r>
            <w:proofErr w:type="spellEnd"/>
            <w:r>
              <w:rPr>
                <w:rFonts w:cs="Arial"/>
                <w:i/>
                <w:iCs/>
                <w:sz w:val="16"/>
                <w:szCs w:val="16"/>
              </w:rPr>
              <w:t xml:space="preserve"> </w:t>
            </w:r>
            <w:proofErr w:type="spellStart"/>
            <w:r>
              <w:rPr>
                <w:rFonts w:cs="Arial"/>
                <w:i/>
                <w:iCs/>
                <w:sz w:val="16"/>
                <w:szCs w:val="16"/>
              </w:rPr>
              <w:t>modesta</w:t>
            </w:r>
            <w:proofErr w:type="spellEnd"/>
          </w:p>
        </w:tc>
        <w:tc>
          <w:tcPr>
            <w:tcW w:w="3685" w:type="dxa"/>
            <w:vAlign w:val="bottom"/>
          </w:tcPr>
          <w:p w14:paraId="148036C5" w14:textId="68D5174E"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15C1EA60" w14:textId="64A95FA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4B49314D" w14:textId="50C76DF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68F67CC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7F0DB21" w14:textId="0D5890A4"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7E1358E0" w14:textId="4D5BA17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47458C0D" w14:textId="2A08759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Desmodorida</w:t>
            </w:r>
            <w:proofErr w:type="spellEnd"/>
          </w:p>
        </w:tc>
        <w:tc>
          <w:tcPr>
            <w:tcW w:w="1985" w:type="dxa"/>
            <w:vAlign w:val="bottom"/>
          </w:tcPr>
          <w:p w14:paraId="521AA02B" w14:textId="2065B4E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Desmodoridae</w:t>
            </w:r>
            <w:proofErr w:type="spellEnd"/>
          </w:p>
        </w:tc>
        <w:tc>
          <w:tcPr>
            <w:tcW w:w="2693" w:type="dxa"/>
            <w:vAlign w:val="bottom"/>
          </w:tcPr>
          <w:p w14:paraId="627F7C78" w14:textId="35242E05"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Molgolaimus</w:t>
            </w:r>
            <w:proofErr w:type="spellEnd"/>
            <w:r>
              <w:rPr>
                <w:rFonts w:cs="Arial"/>
                <w:i/>
                <w:iCs/>
                <w:sz w:val="16"/>
                <w:szCs w:val="16"/>
              </w:rPr>
              <w:t xml:space="preserve"> </w:t>
            </w:r>
            <w:proofErr w:type="spellStart"/>
            <w:r>
              <w:rPr>
                <w:rFonts w:cs="Arial"/>
                <w:i/>
                <w:iCs/>
                <w:sz w:val="16"/>
                <w:szCs w:val="16"/>
              </w:rPr>
              <w:t>amphimacrus</w:t>
            </w:r>
            <w:proofErr w:type="spellEnd"/>
          </w:p>
        </w:tc>
        <w:tc>
          <w:tcPr>
            <w:tcW w:w="3685" w:type="dxa"/>
            <w:vAlign w:val="bottom"/>
          </w:tcPr>
          <w:p w14:paraId="4FD6E22E" w14:textId="30F7A212"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01AFEFB5" w14:textId="6282DE0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558BA2EF" w14:textId="518D4AD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5C568170"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31E8403" w14:textId="472095E2"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54BB4220" w14:textId="7EE8E4B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2EE4BA11" w14:textId="0392667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Desmodorida</w:t>
            </w:r>
            <w:proofErr w:type="spellEnd"/>
          </w:p>
        </w:tc>
        <w:tc>
          <w:tcPr>
            <w:tcW w:w="1985" w:type="dxa"/>
            <w:vAlign w:val="bottom"/>
          </w:tcPr>
          <w:p w14:paraId="17C2DBFF" w14:textId="6465902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Desmodoridae</w:t>
            </w:r>
            <w:proofErr w:type="spellEnd"/>
          </w:p>
        </w:tc>
        <w:tc>
          <w:tcPr>
            <w:tcW w:w="2693" w:type="dxa"/>
            <w:vAlign w:val="bottom"/>
          </w:tcPr>
          <w:p w14:paraId="297E737F" w14:textId="6097B2A4"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Molgolaimus</w:t>
            </w:r>
            <w:proofErr w:type="spellEnd"/>
            <w:r>
              <w:rPr>
                <w:rFonts w:cs="Arial"/>
                <w:i/>
                <w:iCs/>
                <w:sz w:val="16"/>
                <w:szCs w:val="16"/>
              </w:rPr>
              <w:t xml:space="preserve"> </w:t>
            </w:r>
            <w:proofErr w:type="spellStart"/>
            <w:r>
              <w:rPr>
                <w:rFonts w:cs="Arial"/>
                <w:i/>
                <w:iCs/>
                <w:sz w:val="16"/>
                <w:szCs w:val="16"/>
              </w:rPr>
              <w:t>porosus</w:t>
            </w:r>
            <w:proofErr w:type="spellEnd"/>
          </w:p>
        </w:tc>
        <w:tc>
          <w:tcPr>
            <w:tcW w:w="3685" w:type="dxa"/>
            <w:vAlign w:val="bottom"/>
          </w:tcPr>
          <w:p w14:paraId="732188E7" w14:textId="2E4A9D4A"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688E07D7" w14:textId="0DB790E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2BCFC21C" w14:textId="563E6FA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3E9D7FF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DB09AA6" w14:textId="26E12EC7"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7B29C0E5" w14:textId="6257182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0BDA154B" w14:textId="12B9748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Desmodorida</w:t>
            </w:r>
            <w:proofErr w:type="spellEnd"/>
          </w:p>
        </w:tc>
        <w:tc>
          <w:tcPr>
            <w:tcW w:w="1985" w:type="dxa"/>
            <w:vAlign w:val="bottom"/>
          </w:tcPr>
          <w:p w14:paraId="486F9AB7" w14:textId="29C4733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Microlaimidae</w:t>
            </w:r>
            <w:proofErr w:type="spellEnd"/>
          </w:p>
        </w:tc>
        <w:tc>
          <w:tcPr>
            <w:tcW w:w="2693" w:type="dxa"/>
            <w:vAlign w:val="bottom"/>
          </w:tcPr>
          <w:p w14:paraId="7C8F285B" w14:textId="0952600F"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Aponema</w:t>
            </w:r>
            <w:proofErr w:type="spellEnd"/>
            <w:r>
              <w:rPr>
                <w:rFonts w:cs="Arial"/>
                <w:b/>
                <w:bCs/>
                <w:i/>
                <w:iCs/>
                <w:sz w:val="16"/>
                <w:szCs w:val="16"/>
              </w:rPr>
              <w:t xml:space="preserve"> </w:t>
            </w:r>
            <w:proofErr w:type="spellStart"/>
            <w:r>
              <w:rPr>
                <w:rFonts w:cs="Arial"/>
                <w:b/>
                <w:bCs/>
                <w:i/>
                <w:iCs/>
                <w:sz w:val="16"/>
                <w:szCs w:val="16"/>
              </w:rPr>
              <w:t>abyssalis</w:t>
            </w:r>
            <w:proofErr w:type="spellEnd"/>
            <w:r>
              <w:rPr>
                <w:rFonts w:cs="Arial"/>
                <w:b/>
                <w:bCs/>
                <w:i/>
                <w:iCs/>
                <w:sz w:val="16"/>
                <w:szCs w:val="16"/>
              </w:rPr>
              <w:t>*</w:t>
            </w:r>
          </w:p>
        </w:tc>
        <w:tc>
          <w:tcPr>
            <w:tcW w:w="3685" w:type="dxa"/>
            <w:vAlign w:val="bottom"/>
          </w:tcPr>
          <w:p w14:paraId="1B0C2F03" w14:textId="6A739BA1"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(Miljutin &amp; </w:t>
            </w:r>
            <w:proofErr w:type="spellStart"/>
            <w:r>
              <w:rPr>
                <w:rFonts w:cs="Arial"/>
                <w:sz w:val="16"/>
                <w:szCs w:val="16"/>
              </w:rPr>
              <w:t>Miljutina</w:t>
            </w:r>
            <w:proofErr w:type="spellEnd"/>
            <w:r>
              <w:rPr>
                <w:rFonts w:cs="Arial"/>
                <w:sz w:val="16"/>
                <w:szCs w:val="16"/>
              </w:rPr>
              <w:t xml:space="preserve">, 2009) </w:t>
            </w:r>
            <w:proofErr w:type="spellStart"/>
            <w:r>
              <w:rPr>
                <w:rFonts w:cs="Arial"/>
                <w:sz w:val="16"/>
                <w:szCs w:val="16"/>
              </w:rPr>
              <w:t>Tchesunov</w:t>
            </w:r>
            <w:proofErr w:type="spellEnd"/>
            <w:r>
              <w:rPr>
                <w:rFonts w:cs="Arial"/>
                <w:sz w:val="16"/>
                <w:szCs w:val="16"/>
              </w:rPr>
              <w:t>, 2014</w:t>
            </w:r>
          </w:p>
        </w:tc>
        <w:tc>
          <w:tcPr>
            <w:tcW w:w="1134" w:type="dxa"/>
            <w:vAlign w:val="bottom"/>
          </w:tcPr>
          <w:p w14:paraId="3D74349F" w14:textId="0B0288B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2E1389E2" w14:textId="7B43C8F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19A6615F"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B41F60D" w14:textId="18C4367C"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6C891EB8" w14:textId="3533D0A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636C7C6A" w14:textId="5514E42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Desmodorida</w:t>
            </w:r>
            <w:proofErr w:type="spellEnd"/>
          </w:p>
        </w:tc>
        <w:tc>
          <w:tcPr>
            <w:tcW w:w="1985" w:type="dxa"/>
            <w:vAlign w:val="bottom"/>
          </w:tcPr>
          <w:p w14:paraId="53EDED36" w14:textId="36F1E93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Microlaimidae</w:t>
            </w:r>
            <w:proofErr w:type="spellEnd"/>
          </w:p>
        </w:tc>
        <w:tc>
          <w:tcPr>
            <w:tcW w:w="2693" w:type="dxa"/>
            <w:vAlign w:val="bottom"/>
          </w:tcPr>
          <w:p w14:paraId="69B21060" w14:textId="47BEDF2D"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Caligocanna</w:t>
            </w:r>
            <w:proofErr w:type="spellEnd"/>
            <w:r>
              <w:rPr>
                <w:rFonts w:cs="Arial"/>
                <w:i/>
                <w:iCs/>
                <w:sz w:val="16"/>
                <w:szCs w:val="16"/>
              </w:rPr>
              <w:t xml:space="preserve"> mirabilis</w:t>
            </w:r>
          </w:p>
        </w:tc>
        <w:tc>
          <w:tcPr>
            <w:tcW w:w="3685" w:type="dxa"/>
            <w:vAlign w:val="bottom"/>
          </w:tcPr>
          <w:p w14:paraId="6F2B11F5" w14:textId="786AE751"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625CD119" w14:textId="7DAE6DE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1DCE97E8" w14:textId="27BAE45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1B06FE5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EF234EF" w14:textId="7CBC65C5"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4CE569DF" w14:textId="2910C9C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181B80EE" w14:textId="3B811F4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Desmodorida</w:t>
            </w:r>
            <w:proofErr w:type="spellEnd"/>
          </w:p>
        </w:tc>
        <w:tc>
          <w:tcPr>
            <w:tcW w:w="1985" w:type="dxa"/>
            <w:vAlign w:val="bottom"/>
          </w:tcPr>
          <w:p w14:paraId="722DFA08" w14:textId="3FD5E18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Microlaimidae</w:t>
            </w:r>
            <w:proofErr w:type="spellEnd"/>
          </w:p>
        </w:tc>
        <w:tc>
          <w:tcPr>
            <w:tcW w:w="2693" w:type="dxa"/>
            <w:vAlign w:val="bottom"/>
          </w:tcPr>
          <w:p w14:paraId="68DE015C" w14:textId="4F507CDF"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Microlaimus</w:t>
            </w:r>
            <w:proofErr w:type="spellEnd"/>
            <w:r>
              <w:rPr>
                <w:rFonts w:cs="Arial"/>
                <w:i/>
                <w:iCs/>
                <w:sz w:val="16"/>
                <w:szCs w:val="16"/>
              </w:rPr>
              <w:t xml:space="preserve"> </w:t>
            </w:r>
            <w:proofErr w:type="spellStart"/>
            <w:r>
              <w:rPr>
                <w:rFonts w:cs="Arial"/>
                <w:i/>
                <w:iCs/>
                <w:sz w:val="16"/>
                <w:szCs w:val="16"/>
              </w:rPr>
              <w:t>discolensis</w:t>
            </w:r>
            <w:proofErr w:type="spellEnd"/>
          </w:p>
        </w:tc>
        <w:tc>
          <w:tcPr>
            <w:tcW w:w="3685" w:type="dxa"/>
            <w:vAlign w:val="bottom"/>
          </w:tcPr>
          <w:p w14:paraId="27E71B63" w14:textId="0D5EBD8E"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68126D32" w14:textId="74B1B5B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25F3F4E7" w14:textId="6094801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417B2BB7"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65705F8" w14:textId="3AF9F95A"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038D032B" w14:textId="7DBB620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53BF36B3" w14:textId="156B0E5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Desmodorida</w:t>
            </w:r>
            <w:proofErr w:type="spellEnd"/>
          </w:p>
        </w:tc>
        <w:tc>
          <w:tcPr>
            <w:tcW w:w="1985" w:type="dxa"/>
            <w:vAlign w:val="bottom"/>
          </w:tcPr>
          <w:p w14:paraId="69A26610" w14:textId="20D911A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Microlaimidae</w:t>
            </w:r>
            <w:proofErr w:type="spellEnd"/>
          </w:p>
        </w:tc>
        <w:tc>
          <w:tcPr>
            <w:tcW w:w="2693" w:type="dxa"/>
            <w:vAlign w:val="bottom"/>
          </w:tcPr>
          <w:p w14:paraId="16326961" w14:textId="4FB401B4"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Microlaimus</w:t>
            </w:r>
            <w:proofErr w:type="spellEnd"/>
            <w:r>
              <w:rPr>
                <w:rFonts w:cs="Arial"/>
                <w:b/>
                <w:bCs/>
                <w:i/>
                <w:iCs/>
                <w:sz w:val="16"/>
                <w:szCs w:val="16"/>
              </w:rPr>
              <w:t xml:space="preserve"> </w:t>
            </w:r>
            <w:proofErr w:type="spellStart"/>
            <w:r>
              <w:rPr>
                <w:rFonts w:cs="Arial"/>
                <w:b/>
                <w:bCs/>
                <w:i/>
                <w:iCs/>
                <w:sz w:val="16"/>
                <w:szCs w:val="16"/>
              </w:rPr>
              <w:t>martinezi</w:t>
            </w:r>
            <w:proofErr w:type="spellEnd"/>
            <w:r>
              <w:rPr>
                <w:rFonts w:cs="Arial"/>
                <w:b/>
                <w:bCs/>
                <w:i/>
                <w:iCs/>
                <w:sz w:val="16"/>
                <w:szCs w:val="16"/>
              </w:rPr>
              <w:t>*</w:t>
            </w:r>
          </w:p>
        </w:tc>
        <w:tc>
          <w:tcPr>
            <w:tcW w:w="3685" w:type="dxa"/>
            <w:vAlign w:val="bottom"/>
          </w:tcPr>
          <w:p w14:paraId="2701617E" w14:textId="1A6CB38C"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(Miljutin &amp; </w:t>
            </w:r>
            <w:proofErr w:type="spellStart"/>
            <w:r>
              <w:rPr>
                <w:rFonts w:cs="Arial"/>
                <w:sz w:val="16"/>
                <w:szCs w:val="16"/>
              </w:rPr>
              <w:t>Miljutina</w:t>
            </w:r>
            <w:proofErr w:type="spellEnd"/>
            <w:r>
              <w:rPr>
                <w:rFonts w:cs="Arial"/>
                <w:sz w:val="16"/>
                <w:szCs w:val="16"/>
              </w:rPr>
              <w:t xml:space="preserve">, 2009) </w:t>
            </w:r>
            <w:proofErr w:type="spellStart"/>
            <w:r>
              <w:rPr>
                <w:rFonts w:cs="Arial"/>
                <w:sz w:val="16"/>
                <w:szCs w:val="16"/>
              </w:rPr>
              <w:t>Tchesunov</w:t>
            </w:r>
            <w:proofErr w:type="spellEnd"/>
            <w:r>
              <w:rPr>
                <w:rFonts w:cs="Arial"/>
                <w:sz w:val="16"/>
                <w:szCs w:val="16"/>
              </w:rPr>
              <w:t>, 2014</w:t>
            </w:r>
          </w:p>
        </w:tc>
        <w:tc>
          <w:tcPr>
            <w:tcW w:w="1134" w:type="dxa"/>
            <w:vAlign w:val="bottom"/>
          </w:tcPr>
          <w:p w14:paraId="7B05DB89" w14:textId="04C8BD7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2AC422E3" w14:textId="05052C9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4C52F2E4"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D48EFBC" w14:textId="649262F0"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6221DA7C" w14:textId="647741E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47C7A30F" w14:textId="1709E58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Desmodorida</w:t>
            </w:r>
            <w:proofErr w:type="spellEnd"/>
          </w:p>
        </w:tc>
        <w:tc>
          <w:tcPr>
            <w:tcW w:w="1985" w:type="dxa"/>
            <w:vAlign w:val="bottom"/>
          </w:tcPr>
          <w:p w14:paraId="50C75263" w14:textId="150553B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Microlaimidae</w:t>
            </w:r>
            <w:proofErr w:type="spellEnd"/>
          </w:p>
        </w:tc>
        <w:tc>
          <w:tcPr>
            <w:tcW w:w="2693" w:type="dxa"/>
            <w:vAlign w:val="bottom"/>
          </w:tcPr>
          <w:p w14:paraId="09B074F0" w14:textId="7AA0849F"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Microlaimus</w:t>
            </w:r>
            <w:proofErr w:type="spellEnd"/>
            <w:r>
              <w:rPr>
                <w:rFonts w:cs="Arial"/>
                <w:b/>
                <w:bCs/>
                <w:i/>
                <w:iCs/>
                <w:sz w:val="16"/>
                <w:szCs w:val="16"/>
              </w:rPr>
              <w:t xml:space="preserve"> </w:t>
            </w:r>
            <w:proofErr w:type="spellStart"/>
            <w:r>
              <w:rPr>
                <w:rFonts w:cs="Arial"/>
                <w:b/>
                <w:bCs/>
                <w:i/>
                <w:iCs/>
                <w:sz w:val="16"/>
                <w:szCs w:val="16"/>
              </w:rPr>
              <w:t>parviporosus</w:t>
            </w:r>
            <w:proofErr w:type="spellEnd"/>
            <w:r>
              <w:rPr>
                <w:rFonts w:cs="Arial"/>
                <w:b/>
                <w:bCs/>
                <w:i/>
                <w:iCs/>
                <w:sz w:val="16"/>
                <w:szCs w:val="16"/>
              </w:rPr>
              <w:t>*</w:t>
            </w:r>
          </w:p>
        </w:tc>
        <w:tc>
          <w:tcPr>
            <w:tcW w:w="3685" w:type="dxa"/>
            <w:vAlign w:val="bottom"/>
          </w:tcPr>
          <w:p w14:paraId="5182CDEA" w14:textId="352397AF"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Miljutin &amp; </w:t>
            </w:r>
            <w:proofErr w:type="spellStart"/>
            <w:r>
              <w:rPr>
                <w:rFonts w:cs="Arial"/>
                <w:sz w:val="16"/>
                <w:szCs w:val="16"/>
              </w:rPr>
              <w:t>Miljutina</w:t>
            </w:r>
            <w:proofErr w:type="spellEnd"/>
            <w:r>
              <w:rPr>
                <w:rFonts w:cs="Arial"/>
                <w:sz w:val="16"/>
                <w:szCs w:val="16"/>
              </w:rPr>
              <w:t>, 2009</w:t>
            </w:r>
          </w:p>
        </w:tc>
        <w:tc>
          <w:tcPr>
            <w:tcW w:w="1134" w:type="dxa"/>
            <w:vAlign w:val="bottom"/>
          </w:tcPr>
          <w:p w14:paraId="222262BA" w14:textId="6CC9B2F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1C322F72" w14:textId="110365F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54C9D790"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53D03CD" w14:textId="101D2965"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30C78353" w14:textId="5A635AB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7105D54D" w14:textId="53681E4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Desmodorida</w:t>
            </w:r>
            <w:proofErr w:type="spellEnd"/>
          </w:p>
        </w:tc>
        <w:tc>
          <w:tcPr>
            <w:tcW w:w="1985" w:type="dxa"/>
            <w:vAlign w:val="bottom"/>
          </w:tcPr>
          <w:p w14:paraId="07D4D620" w14:textId="12D4D2E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Microlaimidae</w:t>
            </w:r>
            <w:proofErr w:type="spellEnd"/>
          </w:p>
        </w:tc>
        <w:tc>
          <w:tcPr>
            <w:tcW w:w="2693" w:type="dxa"/>
            <w:vAlign w:val="bottom"/>
          </w:tcPr>
          <w:p w14:paraId="0B273383" w14:textId="11C3E4EF"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Microlaimus</w:t>
            </w:r>
            <w:proofErr w:type="spellEnd"/>
            <w:r>
              <w:rPr>
                <w:rFonts w:cs="Arial"/>
                <w:i/>
                <w:iCs/>
                <w:sz w:val="16"/>
                <w:szCs w:val="16"/>
              </w:rPr>
              <w:t xml:space="preserve"> </w:t>
            </w:r>
            <w:proofErr w:type="spellStart"/>
            <w:r>
              <w:rPr>
                <w:rFonts w:cs="Arial"/>
                <w:i/>
                <w:iCs/>
                <w:sz w:val="16"/>
                <w:szCs w:val="16"/>
              </w:rPr>
              <w:t>porus</w:t>
            </w:r>
            <w:proofErr w:type="spellEnd"/>
          </w:p>
        </w:tc>
        <w:tc>
          <w:tcPr>
            <w:tcW w:w="3685" w:type="dxa"/>
            <w:vAlign w:val="bottom"/>
          </w:tcPr>
          <w:p w14:paraId="79EFF0AB" w14:textId="600A55C5"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04F0C649" w14:textId="38787BF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23F3A33B" w14:textId="0137B6C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7FA930D6"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E5F93F1" w14:textId="4F369B72"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13BB5C38" w14:textId="0E856C5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15CD97C1" w14:textId="66C6B8B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Desmoscolecida</w:t>
            </w:r>
            <w:proofErr w:type="spellEnd"/>
          </w:p>
        </w:tc>
        <w:tc>
          <w:tcPr>
            <w:tcW w:w="1985" w:type="dxa"/>
            <w:vAlign w:val="bottom"/>
          </w:tcPr>
          <w:p w14:paraId="0B437E90" w14:textId="3B15ABE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Desmoscolecidae</w:t>
            </w:r>
            <w:proofErr w:type="spellEnd"/>
          </w:p>
        </w:tc>
        <w:tc>
          <w:tcPr>
            <w:tcW w:w="2693" w:type="dxa"/>
            <w:vAlign w:val="bottom"/>
          </w:tcPr>
          <w:p w14:paraId="375B1DAD" w14:textId="24793657"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Desmoscolex</w:t>
            </w:r>
            <w:proofErr w:type="spellEnd"/>
            <w:r>
              <w:rPr>
                <w:rFonts w:cs="Arial"/>
                <w:i/>
                <w:iCs/>
                <w:sz w:val="16"/>
                <w:szCs w:val="16"/>
              </w:rPr>
              <w:t xml:space="preserve"> obscurus</w:t>
            </w:r>
          </w:p>
        </w:tc>
        <w:tc>
          <w:tcPr>
            <w:tcW w:w="3685" w:type="dxa"/>
            <w:vAlign w:val="bottom"/>
          </w:tcPr>
          <w:p w14:paraId="3D8E34A3" w14:textId="332A1C24"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1386334D" w14:textId="4C928D1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1E6ABB89" w14:textId="0046A6B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6570011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8C3792E" w14:textId="043FF679"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1E0CA1DF" w14:textId="1F6F15E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65AA986A" w14:textId="5933CA9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Desmoscolecida</w:t>
            </w:r>
            <w:proofErr w:type="spellEnd"/>
          </w:p>
        </w:tc>
        <w:tc>
          <w:tcPr>
            <w:tcW w:w="1985" w:type="dxa"/>
            <w:vAlign w:val="bottom"/>
          </w:tcPr>
          <w:p w14:paraId="5CA60162" w14:textId="3B1FBA3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Desmoscolecidae</w:t>
            </w:r>
            <w:proofErr w:type="spellEnd"/>
          </w:p>
        </w:tc>
        <w:tc>
          <w:tcPr>
            <w:tcW w:w="2693" w:type="dxa"/>
            <w:vAlign w:val="bottom"/>
          </w:tcPr>
          <w:p w14:paraId="678FF580" w14:textId="42E22682"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Greeffiella</w:t>
            </w:r>
            <w:proofErr w:type="spellEnd"/>
            <w:r>
              <w:rPr>
                <w:rFonts w:cs="Arial"/>
                <w:i/>
                <w:iCs/>
                <w:sz w:val="16"/>
                <w:szCs w:val="16"/>
              </w:rPr>
              <w:t xml:space="preserve"> </w:t>
            </w:r>
            <w:proofErr w:type="spellStart"/>
            <w:r>
              <w:rPr>
                <w:rFonts w:cs="Arial"/>
                <w:i/>
                <w:iCs/>
                <w:sz w:val="16"/>
                <w:szCs w:val="16"/>
              </w:rPr>
              <w:t>longiseta</w:t>
            </w:r>
            <w:proofErr w:type="spellEnd"/>
          </w:p>
        </w:tc>
        <w:tc>
          <w:tcPr>
            <w:tcW w:w="3685" w:type="dxa"/>
            <w:vAlign w:val="bottom"/>
          </w:tcPr>
          <w:p w14:paraId="18CA14BB" w14:textId="131336FE"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1B8A0C9F" w14:textId="7A853D2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1A12FC91" w14:textId="648780F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3DB4D8F5"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4E7CFD1" w14:textId="3B13AABD"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1C1C3854" w14:textId="51B5000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01A9B939" w14:textId="2010D46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Desmoscolecida</w:t>
            </w:r>
            <w:proofErr w:type="spellEnd"/>
          </w:p>
        </w:tc>
        <w:tc>
          <w:tcPr>
            <w:tcW w:w="1985" w:type="dxa"/>
            <w:vAlign w:val="bottom"/>
          </w:tcPr>
          <w:p w14:paraId="673376DA" w14:textId="1770850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Desmoscolecidae</w:t>
            </w:r>
            <w:proofErr w:type="spellEnd"/>
          </w:p>
        </w:tc>
        <w:tc>
          <w:tcPr>
            <w:tcW w:w="2693" w:type="dxa"/>
            <w:vAlign w:val="bottom"/>
          </w:tcPr>
          <w:p w14:paraId="3C637D69" w14:textId="29FF6D91"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Odetenema</w:t>
            </w:r>
            <w:proofErr w:type="spellEnd"/>
            <w:r>
              <w:rPr>
                <w:rFonts w:cs="Arial"/>
                <w:b/>
                <w:bCs/>
                <w:i/>
                <w:iCs/>
                <w:sz w:val="16"/>
                <w:szCs w:val="16"/>
              </w:rPr>
              <w:t xml:space="preserve"> </w:t>
            </w:r>
            <w:proofErr w:type="spellStart"/>
            <w:r>
              <w:rPr>
                <w:rFonts w:cs="Arial"/>
                <w:b/>
                <w:bCs/>
                <w:i/>
                <w:iCs/>
                <w:sz w:val="16"/>
                <w:szCs w:val="16"/>
              </w:rPr>
              <w:t>gesarae</w:t>
            </w:r>
            <w:proofErr w:type="spellEnd"/>
            <w:r>
              <w:rPr>
                <w:rFonts w:cs="Arial"/>
                <w:b/>
                <w:bCs/>
                <w:i/>
                <w:iCs/>
                <w:sz w:val="16"/>
                <w:szCs w:val="16"/>
              </w:rPr>
              <w:t>*</w:t>
            </w:r>
          </w:p>
        </w:tc>
        <w:tc>
          <w:tcPr>
            <w:tcW w:w="3685" w:type="dxa"/>
            <w:vAlign w:val="bottom"/>
          </w:tcPr>
          <w:p w14:paraId="4FCEFFE2" w14:textId="73726EE3"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Bezerra, Pape, </w:t>
            </w:r>
            <w:proofErr w:type="spellStart"/>
            <w:r>
              <w:rPr>
                <w:rFonts w:cs="Arial"/>
                <w:sz w:val="16"/>
                <w:szCs w:val="16"/>
              </w:rPr>
              <w:t>Hauquier</w:t>
            </w:r>
            <w:proofErr w:type="spellEnd"/>
            <w:r>
              <w:rPr>
                <w:rFonts w:cs="Arial"/>
                <w:sz w:val="16"/>
                <w:szCs w:val="16"/>
              </w:rPr>
              <w:t xml:space="preserve"> &amp; Vanreusel, 2021</w:t>
            </w:r>
          </w:p>
        </w:tc>
        <w:tc>
          <w:tcPr>
            <w:tcW w:w="1134" w:type="dxa"/>
            <w:vAlign w:val="bottom"/>
          </w:tcPr>
          <w:p w14:paraId="533B59AA" w14:textId="282640C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O</w:t>
            </w:r>
          </w:p>
        </w:tc>
        <w:tc>
          <w:tcPr>
            <w:tcW w:w="851" w:type="dxa"/>
            <w:vAlign w:val="bottom"/>
          </w:tcPr>
          <w:p w14:paraId="26EBC36C" w14:textId="5E8F696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18672784"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DF3F6DC" w14:textId="7F90425C"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7352372D" w14:textId="52B9B9A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341BB0B6" w14:textId="133B53E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Desmoscolecida</w:t>
            </w:r>
            <w:proofErr w:type="spellEnd"/>
          </w:p>
        </w:tc>
        <w:tc>
          <w:tcPr>
            <w:tcW w:w="1985" w:type="dxa"/>
            <w:vAlign w:val="bottom"/>
          </w:tcPr>
          <w:p w14:paraId="2556F73B" w14:textId="010367F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Meyliidae</w:t>
            </w:r>
            <w:proofErr w:type="spellEnd"/>
          </w:p>
        </w:tc>
        <w:tc>
          <w:tcPr>
            <w:tcW w:w="2693" w:type="dxa"/>
            <w:vAlign w:val="bottom"/>
          </w:tcPr>
          <w:p w14:paraId="1457665B" w14:textId="0B127739"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Erebus tenebricosus</w:t>
            </w:r>
          </w:p>
        </w:tc>
        <w:tc>
          <w:tcPr>
            <w:tcW w:w="3685" w:type="dxa"/>
            <w:vAlign w:val="bottom"/>
          </w:tcPr>
          <w:p w14:paraId="77FE7551" w14:textId="3798B7E2"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77E79078" w14:textId="567BFA1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DD; O</w:t>
            </w:r>
          </w:p>
        </w:tc>
        <w:tc>
          <w:tcPr>
            <w:tcW w:w="851" w:type="dxa"/>
            <w:vAlign w:val="bottom"/>
          </w:tcPr>
          <w:p w14:paraId="099E491A" w14:textId="6D3568D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06464DD7"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863A7DA" w14:textId="194A2CE1"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322B392D" w14:textId="5301FE5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3F3D4B2A" w14:textId="63B7D41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Desmoscolecida</w:t>
            </w:r>
            <w:proofErr w:type="spellEnd"/>
          </w:p>
        </w:tc>
        <w:tc>
          <w:tcPr>
            <w:tcW w:w="1985" w:type="dxa"/>
            <w:vAlign w:val="bottom"/>
          </w:tcPr>
          <w:p w14:paraId="2D795F9A" w14:textId="7BED236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Meyliidae</w:t>
            </w:r>
            <w:proofErr w:type="spellEnd"/>
          </w:p>
        </w:tc>
        <w:tc>
          <w:tcPr>
            <w:tcW w:w="2693" w:type="dxa"/>
            <w:vAlign w:val="bottom"/>
          </w:tcPr>
          <w:p w14:paraId="24556C84" w14:textId="51838C14"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b/>
                <w:bCs/>
                <w:i/>
                <w:iCs/>
                <w:sz w:val="16"/>
                <w:szCs w:val="16"/>
              </w:rPr>
              <w:t xml:space="preserve">Erebussau </w:t>
            </w:r>
            <w:proofErr w:type="spellStart"/>
            <w:r>
              <w:rPr>
                <w:rFonts w:cs="Arial"/>
                <w:b/>
                <w:bCs/>
                <w:i/>
                <w:iCs/>
                <w:sz w:val="16"/>
                <w:szCs w:val="16"/>
              </w:rPr>
              <w:t>profundus</w:t>
            </w:r>
            <w:proofErr w:type="spellEnd"/>
            <w:r>
              <w:rPr>
                <w:rFonts w:cs="Arial"/>
                <w:b/>
                <w:bCs/>
                <w:i/>
                <w:iCs/>
                <w:sz w:val="16"/>
                <w:szCs w:val="16"/>
              </w:rPr>
              <w:t>*</w:t>
            </w:r>
          </w:p>
        </w:tc>
        <w:tc>
          <w:tcPr>
            <w:tcW w:w="3685" w:type="dxa"/>
            <w:vAlign w:val="bottom"/>
          </w:tcPr>
          <w:p w14:paraId="7C30C80F" w14:textId="5B464EA5"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Bezerra, Pape, </w:t>
            </w:r>
            <w:proofErr w:type="spellStart"/>
            <w:r>
              <w:rPr>
                <w:rFonts w:cs="Arial"/>
                <w:sz w:val="16"/>
                <w:szCs w:val="16"/>
              </w:rPr>
              <w:t>Hauquier</w:t>
            </w:r>
            <w:proofErr w:type="spellEnd"/>
            <w:r>
              <w:rPr>
                <w:rFonts w:cs="Arial"/>
                <w:sz w:val="16"/>
                <w:szCs w:val="16"/>
              </w:rPr>
              <w:t xml:space="preserve"> &amp; Vanreusel, 2021</w:t>
            </w:r>
          </w:p>
        </w:tc>
        <w:tc>
          <w:tcPr>
            <w:tcW w:w="1134" w:type="dxa"/>
            <w:vAlign w:val="bottom"/>
          </w:tcPr>
          <w:p w14:paraId="7677EBEB" w14:textId="51D0B3C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O</w:t>
            </w:r>
          </w:p>
        </w:tc>
        <w:tc>
          <w:tcPr>
            <w:tcW w:w="851" w:type="dxa"/>
            <w:vAlign w:val="bottom"/>
          </w:tcPr>
          <w:p w14:paraId="71A29BF7" w14:textId="4E8DDD9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549E537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224F55D" w14:textId="2EA8D494"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6EE5DCD4" w14:textId="18933DA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0355AE60" w14:textId="3CD4BE2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Desmoscolecida</w:t>
            </w:r>
            <w:proofErr w:type="spellEnd"/>
          </w:p>
        </w:tc>
        <w:tc>
          <w:tcPr>
            <w:tcW w:w="1985" w:type="dxa"/>
            <w:vAlign w:val="bottom"/>
          </w:tcPr>
          <w:p w14:paraId="090F4802" w14:textId="3EE0142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Meyliidae</w:t>
            </w:r>
            <w:proofErr w:type="spellEnd"/>
          </w:p>
        </w:tc>
        <w:tc>
          <w:tcPr>
            <w:tcW w:w="2693" w:type="dxa"/>
            <w:vAlign w:val="bottom"/>
          </w:tcPr>
          <w:p w14:paraId="2A4A31DF" w14:textId="12B52C44"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b/>
                <w:bCs/>
                <w:i/>
                <w:iCs/>
                <w:sz w:val="16"/>
                <w:szCs w:val="16"/>
              </w:rPr>
              <w:t>Erebussau tenebricosus*</w:t>
            </w:r>
          </w:p>
        </w:tc>
        <w:tc>
          <w:tcPr>
            <w:tcW w:w="3685" w:type="dxa"/>
            <w:vAlign w:val="bottom"/>
          </w:tcPr>
          <w:p w14:paraId="7B67F3E0" w14:textId="218FED00"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(Bussau, 1993) Bezerra, Pape, </w:t>
            </w:r>
            <w:proofErr w:type="spellStart"/>
            <w:r>
              <w:rPr>
                <w:rFonts w:cs="Arial"/>
                <w:sz w:val="16"/>
                <w:szCs w:val="16"/>
              </w:rPr>
              <w:t>Hauquier</w:t>
            </w:r>
            <w:proofErr w:type="spellEnd"/>
            <w:r>
              <w:rPr>
                <w:rFonts w:cs="Arial"/>
                <w:sz w:val="16"/>
                <w:szCs w:val="16"/>
              </w:rPr>
              <w:t xml:space="preserve"> &amp; Vanreusel, 2021</w:t>
            </w:r>
          </w:p>
        </w:tc>
        <w:tc>
          <w:tcPr>
            <w:tcW w:w="1134" w:type="dxa"/>
            <w:vAlign w:val="bottom"/>
          </w:tcPr>
          <w:p w14:paraId="5E03DD99" w14:textId="43CECD6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5590EEC" w14:textId="69A7E9A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09C9082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8F5E7DB" w14:textId="58E9AA50"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6CCCA9A7" w14:textId="4CAC53A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0295577E" w14:textId="1004EF5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Monhysterida</w:t>
            </w:r>
            <w:proofErr w:type="spellEnd"/>
          </w:p>
        </w:tc>
        <w:tc>
          <w:tcPr>
            <w:tcW w:w="1985" w:type="dxa"/>
            <w:vAlign w:val="bottom"/>
          </w:tcPr>
          <w:p w14:paraId="364A3EF0" w14:textId="51A4667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Monhysteridae</w:t>
            </w:r>
            <w:proofErr w:type="spellEnd"/>
          </w:p>
        </w:tc>
        <w:tc>
          <w:tcPr>
            <w:tcW w:w="2693" w:type="dxa"/>
            <w:vAlign w:val="bottom"/>
          </w:tcPr>
          <w:p w14:paraId="595D3F93" w14:textId="039D0784"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Monhystrella</w:t>
            </w:r>
            <w:proofErr w:type="spellEnd"/>
            <w:r>
              <w:rPr>
                <w:rFonts w:cs="Arial"/>
                <w:i/>
                <w:iCs/>
                <w:sz w:val="16"/>
                <w:szCs w:val="16"/>
              </w:rPr>
              <w:t xml:space="preserve"> </w:t>
            </w:r>
            <w:proofErr w:type="spellStart"/>
            <w:r>
              <w:rPr>
                <w:rFonts w:cs="Arial"/>
                <w:i/>
                <w:iCs/>
                <w:sz w:val="16"/>
                <w:szCs w:val="16"/>
              </w:rPr>
              <w:t>oxycephalata</w:t>
            </w:r>
            <w:proofErr w:type="spellEnd"/>
          </w:p>
        </w:tc>
        <w:tc>
          <w:tcPr>
            <w:tcW w:w="3685" w:type="dxa"/>
            <w:vAlign w:val="bottom"/>
          </w:tcPr>
          <w:p w14:paraId="695CD8B2" w14:textId="477326AF"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Tchesunov</w:t>
            </w:r>
            <w:proofErr w:type="spellEnd"/>
            <w:r>
              <w:rPr>
                <w:rFonts w:cs="Arial"/>
                <w:sz w:val="16"/>
                <w:szCs w:val="16"/>
              </w:rPr>
              <w:t xml:space="preserve"> &amp; </w:t>
            </w:r>
            <w:proofErr w:type="spellStart"/>
            <w:r>
              <w:rPr>
                <w:rFonts w:cs="Arial"/>
                <w:sz w:val="16"/>
                <w:szCs w:val="16"/>
              </w:rPr>
              <w:t>Miljutina</w:t>
            </w:r>
            <w:proofErr w:type="spellEnd"/>
            <w:r>
              <w:rPr>
                <w:rFonts w:cs="Arial"/>
                <w:sz w:val="16"/>
                <w:szCs w:val="16"/>
              </w:rPr>
              <w:t>, 2005)</w:t>
            </w:r>
          </w:p>
        </w:tc>
        <w:tc>
          <w:tcPr>
            <w:tcW w:w="1134" w:type="dxa"/>
            <w:vAlign w:val="bottom"/>
          </w:tcPr>
          <w:p w14:paraId="29F20CE4" w14:textId="39360C9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45E553B4" w14:textId="0B9307B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3AA2215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04B230E" w14:textId="214613F9"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5D8C83DC" w14:textId="76A22D6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72AB7C77" w14:textId="1C0F00B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Monhysterida</w:t>
            </w:r>
            <w:proofErr w:type="spellEnd"/>
          </w:p>
        </w:tc>
        <w:tc>
          <w:tcPr>
            <w:tcW w:w="1985" w:type="dxa"/>
            <w:vAlign w:val="bottom"/>
          </w:tcPr>
          <w:p w14:paraId="37D2DEE3" w14:textId="17B8B84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Monhysteridae</w:t>
            </w:r>
            <w:proofErr w:type="spellEnd"/>
          </w:p>
        </w:tc>
        <w:tc>
          <w:tcPr>
            <w:tcW w:w="2693" w:type="dxa"/>
            <w:vAlign w:val="bottom"/>
          </w:tcPr>
          <w:p w14:paraId="2FBD7578" w14:textId="5991CC9F"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Thalassomonhystera</w:t>
            </w:r>
            <w:proofErr w:type="spellEnd"/>
            <w:r>
              <w:rPr>
                <w:rFonts w:cs="Arial"/>
                <w:i/>
                <w:iCs/>
                <w:sz w:val="16"/>
                <w:szCs w:val="16"/>
              </w:rPr>
              <w:t xml:space="preserve"> </w:t>
            </w:r>
            <w:proofErr w:type="spellStart"/>
            <w:r>
              <w:rPr>
                <w:rFonts w:cs="Arial"/>
                <w:i/>
                <w:iCs/>
                <w:sz w:val="16"/>
                <w:szCs w:val="16"/>
              </w:rPr>
              <w:t>molloyensis</w:t>
            </w:r>
            <w:proofErr w:type="spellEnd"/>
          </w:p>
        </w:tc>
        <w:tc>
          <w:tcPr>
            <w:tcW w:w="3685" w:type="dxa"/>
            <w:vAlign w:val="bottom"/>
          </w:tcPr>
          <w:p w14:paraId="12504F9E" w14:textId="1602F60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Tchesunov</w:t>
            </w:r>
            <w:proofErr w:type="spellEnd"/>
            <w:r>
              <w:rPr>
                <w:rFonts w:cs="Arial"/>
                <w:sz w:val="16"/>
                <w:szCs w:val="16"/>
              </w:rPr>
              <w:t xml:space="preserve"> &amp; </w:t>
            </w:r>
            <w:proofErr w:type="spellStart"/>
            <w:r>
              <w:rPr>
                <w:rFonts w:cs="Arial"/>
                <w:sz w:val="16"/>
                <w:szCs w:val="16"/>
              </w:rPr>
              <w:t>Miljutina</w:t>
            </w:r>
            <w:proofErr w:type="spellEnd"/>
            <w:r>
              <w:rPr>
                <w:rFonts w:cs="Arial"/>
                <w:sz w:val="16"/>
                <w:szCs w:val="16"/>
              </w:rPr>
              <w:t>, 2005</w:t>
            </w:r>
          </w:p>
        </w:tc>
        <w:tc>
          <w:tcPr>
            <w:tcW w:w="1134" w:type="dxa"/>
            <w:vAlign w:val="bottom"/>
          </w:tcPr>
          <w:p w14:paraId="2E0B1DC4" w14:textId="28F44BD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7B81B8F9" w14:textId="2EFA3EB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478E6CA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8E4F9D0" w14:textId="4012A3D0"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03509528" w14:textId="302D347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4576C4EC" w14:textId="7CF5060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Monhysterida</w:t>
            </w:r>
            <w:proofErr w:type="spellEnd"/>
          </w:p>
        </w:tc>
        <w:tc>
          <w:tcPr>
            <w:tcW w:w="1985" w:type="dxa"/>
            <w:vAlign w:val="bottom"/>
          </w:tcPr>
          <w:p w14:paraId="786D5DB6" w14:textId="22939ED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Xyalidae</w:t>
            </w:r>
            <w:proofErr w:type="spellEnd"/>
          </w:p>
        </w:tc>
        <w:tc>
          <w:tcPr>
            <w:tcW w:w="2693" w:type="dxa"/>
            <w:vAlign w:val="bottom"/>
          </w:tcPr>
          <w:p w14:paraId="16B10701" w14:textId="33073E05"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Amphimonhystera</w:t>
            </w:r>
            <w:proofErr w:type="spellEnd"/>
            <w:r>
              <w:rPr>
                <w:rFonts w:cs="Arial"/>
                <w:i/>
                <w:iCs/>
                <w:sz w:val="16"/>
                <w:szCs w:val="16"/>
              </w:rPr>
              <w:t xml:space="preserve"> pallida</w:t>
            </w:r>
          </w:p>
        </w:tc>
        <w:tc>
          <w:tcPr>
            <w:tcW w:w="3685" w:type="dxa"/>
            <w:vAlign w:val="bottom"/>
          </w:tcPr>
          <w:p w14:paraId="20667CD1" w14:textId="1F2E229C"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Tchesunov</w:t>
            </w:r>
            <w:proofErr w:type="spellEnd"/>
            <w:r>
              <w:rPr>
                <w:rFonts w:cs="Arial"/>
                <w:sz w:val="16"/>
                <w:szCs w:val="16"/>
              </w:rPr>
              <w:t xml:space="preserve"> &amp; </w:t>
            </w:r>
            <w:proofErr w:type="spellStart"/>
            <w:r>
              <w:rPr>
                <w:rFonts w:cs="Arial"/>
                <w:sz w:val="16"/>
                <w:szCs w:val="16"/>
              </w:rPr>
              <w:t>Mokievsky</w:t>
            </w:r>
            <w:proofErr w:type="spellEnd"/>
            <w:r>
              <w:rPr>
                <w:rFonts w:cs="Arial"/>
                <w:sz w:val="16"/>
                <w:szCs w:val="16"/>
              </w:rPr>
              <w:t>, 2005</w:t>
            </w:r>
          </w:p>
        </w:tc>
        <w:tc>
          <w:tcPr>
            <w:tcW w:w="1134" w:type="dxa"/>
            <w:vAlign w:val="bottom"/>
          </w:tcPr>
          <w:p w14:paraId="16CF3465" w14:textId="3EB9E87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2619D1B2" w14:textId="1743CF3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446D834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DEC594E" w14:textId="34EBC399"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2F2AD61C" w14:textId="5D52429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1964C2AC" w14:textId="6DD4A85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Monhysterida</w:t>
            </w:r>
            <w:proofErr w:type="spellEnd"/>
          </w:p>
        </w:tc>
        <w:tc>
          <w:tcPr>
            <w:tcW w:w="1985" w:type="dxa"/>
            <w:vAlign w:val="bottom"/>
          </w:tcPr>
          <w:p w14:paraId="498CF36F" w14:textId="3E51011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Xyalidae</w:t>
            </w:r>
            <w:proofErr w:type="spellEnd"/>
          </w:p>
        </w:tc>
        <w:tc>
          <w:tcPr>
            <w:tcW w:w="2693" w:type="dxa"/>
            <w:vAlign w:val="bottom"/>
          </w:tcPr>
          <w:p w14:paraId="3F63D6F2" w14:textId="4F635C9C"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Amphimonhystrella</w:t>
            </w:r>
            <w:proofErr w:type="spellEnd"/>
            <w:r>
              <w:rPr>
                <w:rFonts w:cs="Arial"/>
                <w:i/>
                <w:iCs/>
                <w:sz w:val="16"/>
                <w:szCs w:val="16"/>
              </w:rPr>
              <w:t xml:space="preserve"> </w:t>
            </w:r>
            <w:proofErr w:type="spellStart"/>
            <w:r>
              <w:rPr>
                <w:rFonts w:cs="Arial"/>
                <w:i/>
                <w:iCs/>
                <w:sz w:val="16"/>
                <w:szCs w:val="16"/>
              </w:rPr>
              <w:t>bullacauda</w:t>
            </w:r>
            <w:proofErr w:type="spellEnd"/>
          </w:p>
        </w:tc>
        <w:tc>
          <w:tcPr>
            <w:tcW w:w="3685" w:type="dxa"/>
            <w:vAlign w:val="bottom"/>
          </w:tcPr>
          <w:p w14:paraId="7439D1C9" w14:textId="2F52B90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Tchesunov</w:t>
            </w:r>
            <w:proofErr w:type="spellEnd"/>
            <w:r>
              <w:rPr>
                <w:rFonts w:cs="Arial"/>
                <w:sz w:val="16"/>
                <w:szCs w:val="16"/>
              </w:rPr>
              <w:t xml:space="preserve"> &amp; </w:t>
            </w:r>
            <w:proofErr w:type="spellStart"/>
            <w:r>
              <w:rPr>
                <w:rFonts w:cs="Arial"/>
                <w:sz w:val="16"/>
                <w:szCs w:val="16"/>
              </w:rPr>
              <w:t>Miljutina</w:t>
            </w:r>
            <w:proofErr w:type="spellEnd"/>
            <w:r>
              <w:rPr>
                <w:rFonts w:cs="Arial"/>
                <w:sz w:val="16"/>
                <w:szCs w:val="16"/>
              </w:rPr>
              <w:t>, 2005</w:t>
            </w:r>
          </w:p>
        </w:tc>
        <w:tc>
          <w:tcPr>
            <w:tcW w:w="1134" w:type="dxa"/>
            <w:vAlign w:val="bottom"/>
          </w:tcPr>
          <w:p w14:paraId="6931FDFC" w14:textId="5569433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3DE99107" w14:textId="4244986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16CB9519"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851E414" w14:textId="3EB62B13"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38A7B054" w14:textId="14BC2FF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142450EC" w14:textId="7FA8D03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Monhysterida</w:t>
            </w:r>
            <w:proofErr w:type="spellEnd"/>
          </w:p>
        </w:tc>
        <w:tc>
          <w:tcPr>
            <w:tcW w:w="1985" w:type="dxa"/>
            <w:vAlign w:val="bottom"/>
          </w:tcPr>
          <w:p w14:paraId="50412F5F" w14:textId="259678C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Xyalidae</w:t>
            </w:r>
            <w:proofErr w:type="spellEnd"/>
          </w:p>
        </w:tc>
        <w:tc>
          <w:tcPr>
            <w:tcW w:w="2693" w:type="dxa"/>
            <w:vAlign w:val="bottom"/>
          </w:tcPr>
          <w:p w14:paraId="6FC32DD8" w14:textId="65FAFB14"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Capsula </w:t>
            </w:r>
            <w:proofErr w:type="spellStart"/>
            <w:r>
              <w:rPr>
                <w:rFonts w:cs="Arial"/>
                <w:i/>
                <w:iCs/>
                <w:sz w:val="16"/>
                <w:szCs w:val="16"/>
              </w:rPr>
              <w:t>galeata</w:t>
            </w:r>
            <w:proofErr w:type="spellEnd"/>
          </w:p>
        </w:tc>
        <w:tc>
          <w:tcPr>
            <w:tcW w:w="3685" w:type="dxa"/>
            <w:vAlign w:val="bottom"/>
          </w:tcPr>
          <w:p w14:paraId="2DC2AB9C" w14:textId="71602C30"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203E4821" w14:textId="464D45F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1061E645" w14:textId="1D817A3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3075720C"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B23A41F" w14:textId="4DC0474E"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415BEA0A" w14:textId="13EA4DD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7E2E64FC" w14:textId="405244A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Monhysterida</w:t>
            </w:r>
            <w:proofErr w:type="spellEnd"/>
          </w:p>
        </w:tc>
        <w:tc>
          <w:tcPr>
            <w:tcW w:w="1985" w:type="dxa"/>
            <w:vAlign w:val="bottom"/>
          </w:tcPr>
          <w:p w14:paraId="54E51234" w14:textId="7140F23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Xyalidae</w:t>
            </w:r>
            <w:proofErr w:type="spellEnd"/>
          </w:p>
        </w:tc>
        <w:tc>
          <w:tcPr>
            <w:tcW w:w="2693" w:type="dxa"/>
            <w:vAlign w:val="bottom"/>
          </w:tcPr>
          <w:p w14:paraId="72F83C10" w14:textId="0293C843"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Enchonema</w:t>
            </w:r>
            <w:proofErr w:type="spellEnd"/>
            <w:r>
              <w:rPr>
                <w:rFonts w:cs="Arial"/>
                <w:i/>
                <w:iCs/>
                <w:sz w:val="16"/>
                <w:szCs w:val="16"/>
              </w:rPr>
              <w:t xml:space="preserve"> </w:t>
            </w:r>
            <w:proofErr w:type="spellStart"/>
            <w:r>
              <w:rPr>
                <w:rFonts w:cs="Arial"/>
                <w:i/>
                <w:iCs/>
                <w:sz w:val="16"/>
                <w:szCs w:val="16"/>
              </w:rPr>
              <w:t>umbrosum</w:t>
            </w:r>
            <w:proofErr w:type="spellEnd"/>
          </w:p>
        </w:tc>
        <w:tc>
          <w:tcPr>
            <w:tcW w:w="3685" w:type="dxa"/>
            <w:vAlign w:val="bottom"/>
          </w:tcPr>
          <w:p w14:paraId="38253696" w14:textId="28E54ED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06ABED3D" w14:textId="573A5FD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0CB90159" w14:textId="757AB9D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43D0654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4A51179" w14:textId="212AD90C"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6B9C2400" w14:textId="2D8B6E9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601DF40E" w14:textId="24236C3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Monhysterida</w:t>
            </w:r>
            <w:proofErr w:type="spellEnd"/>
          </w:p>
        </w:tc>
        <w:tc>
          <w:tcPr>
            <w:tcW w:w="1985" w:type="dxa"/>
            <w:vAlign w:val="bottom"/>
          </w:tcPr>
          <w:p w14:paraId="7828B831" w14:textId="3D475E9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Xyalidae</w:t>
            </w:r>
            <w:proofErr w:type="spellEnd"/>
          </w:p>
        </w:tc>
        <w:tc>
          <w:tcPr>
            <w:tcW w:w="2693" w:type="dxa"/>
            <w:vAlign w:val="bottom"/>
          </w:tcPr>
          <w:p w14:paraId="4D2F1A59" w14:textId="57BED630"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Manganonema</w:t>
            </w:r>
            <w:proofErr w:type="spellEnd"/>
            <w:r>
              <w:rPr>
                <w:rFonts w:cs="Arial"/>
                <w:i/>
                <w:iCs/>
                <w:sz w:val="16"/>
                <w:szCs w:val="16"/>
              </w:rPr>
              <w:t xml:space="preserve"> </w:t>
            </w:r>
            <w:proofErr w:type="spellStart"/>
            <w:r>
              <w:rPr>
                <w:rFonts w:cs="Arial"/>
                <w:i/>
                <w:iCs/>
                <w:sz w:val="16"/>
                <w:szCs w:val="16"/>
              </w:rPr>
              <w:t>microcephalum</w:t>
            </w:r>
            <w:proofErr w:type="spellEnd"/>
          </w:p>
        </w:tc>
        <w:tc>
          <w:tcPr>
            <w:tcW w:w="3685" w:type="dxa"/>
            <w:vAlign w:val="bottom"/>
          </w:tcPr>
          <w:p w14:paraId="2312AD90" w14:textId="5D797E9A"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1E993000" w14:textId="67429B7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75D33CCC" w14:textId="015446D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232529F4"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CCA48B5" w14:textId="3DEE5B3D"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67542184" w14:textId="3333C4A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2196B606" w14:textId="4588BFA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Monhysterida</w:t>
            </w:r>
            <w:proofErr w:type="spellEnd"/>
          </w:p>
        </w:tc>
        <w:tc>
          <w:tcPr>
            <w:tcW w:w="1985" w:type="dxa"/>
            <w:vAlign w:val="bottom"/>
          </w:tcPr>
          <w:p w14:paraId="2DD1BB54" w14:textId="50C9F17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Xyalidae</w:t>
            </w:r>
            <w:proofErr w:type="spellEnd"/>
          </w:p>
        </w:tc>
        <w:tc>
          <w:tcPr>
            <w:tcW w:w="2693" w:type="dxa"/>
            <w:vAlign w:val="bottom"/>
          </w:tcPr>
          <w:p w14:paraId="620C535D" w14:textId="68D28A99"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Manganonema</w:t>
            </w:r>
            <w:proofErr w:type="spellEnd"/>
            <w:r>
              <w:rPr>
                <w:rFonts w:cs="Arial"/>
                <w:i/>
                <w:iCs/>
                <w:sz w:val="16"/>
                <w:szCs w:val="16"/>
              </w:rPr>
              <w:t xml:space="preserve"> </w:t>
            </w:r>
            <w:proofErr w:type="spellStart"/>
            <w:r>
              <w:rPr>
                <w:rFonts w:cs="Arial"/>
                <w:i/>
                <w:iCs/>
                <w:sz w:val="16"/>
                <w:szCs w:val="16"/>
              </w:rPr>
              <w:t>pitilica</w:t>
            </w:r>
            <w:proofErr w:type="spellEnd"/>
          </w:p>
        </w:tc>
        <w:tc>
          <w:tcPr>
            <w:tcW w:w="3685" w:type="dxa"/>
            <w:vAlign w:val="bottom"/>
          </w:tcPr>
          <w:p w14:paraId="0DE70C6D" w14:textId="7EBBED84"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Fonseca, Decraemer &amp; Vanreusel, 2006</w:t>
            </w:r>
          </w:p>
        </w:tc>
        <w:tc>
          <w:tcPr>
            <w:tcW w:w="1134" w:type="dxa"/>
            <w:vAlign w:val="bottom"/>
          </w:tcPr>
          <w:p w14:paraId="73D46BD0" w14:textId="671782E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37390FF0" w14:textId="0C06D46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40161EC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3C73F38" w14:textId="5135D613"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6DD12F6B" w14:textId="73DED46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0D15012D" w14:textId="62049B6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Monhysterida</w:t>
            </w:r>
            <w:proofErr w:type="spellEnd"/>
          </w:p>
        </w:tc>
        <w:tc>
          <w:tcPr>
            <w:tcW w:w="1985" w:type="dxa"/>
            <w:vAlign w:val="bottom"/>
          </w:tcPr>
          <w:p w14:paraId="79DAE500" w14:textId="2BF1A31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Xyalidae</w:t>
            </w:r>
            <w:proofErr w:type="spellEnd"/>
          </w:p>
        </w:tc>
        <w:tc>
          <w:tcPr>
            <w:tcW w:w="2693" w:type="dxa"/>
            <w:vAlign w:val="bottom"/>
          </w:tcPr>
          <w:p w14:paraId="5D90200B" w14:textId="6D8ED799"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Theristus</w:t>
            </w:r>
            <w:proofErr w:type="spellEnd"/>
            <w:r>
              <w:rPr>
                <w:rFonts w:cs="Arial"/>
                <w:i/>
                <w:iCs/>
                <w:sz w:val="16"/>
                <w:szCs w:val="16"/>
              </w:rPr>
              <w:t xml:space="preserve"> </w:t>
            </w:r>
            <w:proofErr w:type="spellStart"/>
            <w:r>
              <w:rPr>
                <w:rFonts w:cs="Arial"/>
                <w:i/>
                <w:iCs/>
                <w:sz w:val="16"/>
                <w:szCs w:val="16"/>
              </w:rPr>
              <w:t>discolensis</w:t>
            </w:r>
            <w:proofErr w:type="spellEnd"/>
          </w:p>
        </w:tc>
        <w:tc>
          <w:tcPr>
            <w:tcW w:w="3685" w:type="dxa"/>
            <w:vAlign w:val="bottom"/>
          </w:tcPr>
          <w:p w14:paraId="7D2A2753" w14:textId="2C063E46"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5533997B" w14:textId="5442FE9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3793E71D" w14:textId="292EB0F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37321C7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BA85B17" w14:textId="24EAC9FE"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74BB592B" w14:textId="4F603E6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5258C254" w14:textId="3348A8F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Plectida</w:t>
            </w:r>
            <w:proofErr w:type="spellEnd"/>
          </w:p>
        </w:tc>
        <w:tc>
          <w:tcPr>
            <w:tcW w:w="1985" w:type="dxa"/>
            <w:vAlign w:val="bottom"/>
          </w:tcPr>
          <w:p w14:paraId="3223E629" w14:textId="2E0BE60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Benthimermithidae</w:t>
            </w:r>
            <w:proofErr w:type="spellEnd"/>
          </w:p>
        </w:tc>
        <w:tc>
          <w:tcPr>
            <w:tcW w:w="2693" w:type="dxa"/>
            <w:vAlign w:val="bottom"/>
          </w:tcPr>
          <w:p w14:paraId="26417DF9" w14:textId="6A404C8A"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Bathynema</w:t>
            </w:r>
            <w:proofErr w:type="spellEnd"/>
            <w:r>
              <w:rPr>
                <w:rFonts w:cs="Arial"/>
                <w:b/>
                <w:bCs/>
                <w:i/>
                <w:iCs/>
                <w:sz w:val="16"/>
                <w:szCs w:val="16"/>
              </w:rPr>
              <w:t xml:space="preserve"> </w:t>
            </w:r>
            <w:proofErr w:type="spellStart"/>
            <w:r>
              <w:rPr>
                <w:rFonts w:cs="Arial"/>
                <w:b/>
                <w:bCs/>
                <w:i/>
                <w:iCs/>
                <w:sz w:val="16"/>
                <w:szCs w:val="16"/>
              </w:rPr>
              <w:t>nodinauti</w:t>
            </w:r>
            <w:proofErr w:type="spellEnd"/>
            <w:r>
              <w:rPr>
                <w:rFonts w:cs="Arial"/>
                <w:b/>
                <w:bCs/>
                <w:i/>
                <w:iCs/>
                <w:sz w:val="16"/>
                <w:szCs w:val="16"/>
              </w:rPr>
              <w:t>*</w:t>
            </w:r>
          </w:p>
        </w:tc>
        <w:tc>
          <w:tcPr>
            <w:tcW w:w="3685" w:type="dxa"/>
            <w:vAlign w:val="bottom"/>
          </w:tcPr>
          <w:p w14:paraId="398A9372" w14:textId="0B57BE3C"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Miljutin &amp; </w:t>
            </w:r>
            <w:proofErr w:type="spellStart"/>
            <w:r>
              <w:rPr>
                <w:rFonts w:cs="Arial"/>
                <w:sz w:val="16"/>
                <w:szCs w:val="16"/>
              </w:rPr>
              <w:t>Miljutina</w:t>
            </w:r>
            <w:proofErr w:type="spellEnd"/>
            <w:r>
              <w:rPr>
                <w:rFonts w:cs="Arial"/>
                <w:sz w:val="16"/>
                <w:szCs w:val="16"/>
              </w:rPr>
              <w:t>, 2009</w:t>
            </w:r>
          </w:p>
        </w:tc>
        <w:tc>
          <w:tcPr>
            <w:tcW w:w="1134" w:type="dxa"/>
            <w:vAlign w:val="bottom"/>
          </w:tcPr>
          <w:p w14:paraId="14475C07" w14:textId="195DA1A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10A22355" w14:textId="2C9D7B1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1EE571E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187BD27C" w14:textId="457277D6"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6146A82D" w14:textId="78C5E02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6EAEAAF9" w14:textId="338D036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Plectida</w:t>
            </w:r>
            <w:proofErr w:type="spellEnd"/>
          </w:p>
        </w:tc>
        <w:tc>
          <w:tcPr>
            <w:tcW w:w="1985" w:type="dxa"/>
            <w:vAlign w:val="bottom"/>
          </w:tcPr>
          <w:p w14:paraId="3DE2107D" w14:textId="7E153C9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Benthimermithidae</w:t>
            </w:r>
            <w:proofErr w:type="spellEnd"/>
          </w:p>
        </w:tc>
        <w:tc>
          <w:tcPr>
            <w:tcW w:w="2693" w:type="dxa"/>
            <w:vAlign w:val="bottom"/>
          </w:tcPr>
          <w:p w14:paraId="249F52F8" w14:textId="5126D675"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Trophomera</w:t>
            </w:r>
            <w:proofErr w:type="spellEnd"/>
            <w:r>
              <w:rPr>
                <w:rFonts w:cs="Arial"/>
                <w:b/>
                <w:bCs/>
                <w:i/>
                <w:iCs/>
                <w:sz w:val="16"/>
                <w:szCs w:val="16"/>
              </w:rPr>
              <w:t xml:space="preserve"> </w:t>
            </w:r>
            <w:proofErr w:type="spellStart"/>
            <w:r>
              <w:rPr>
                <w:rFonts w:cs="Arial"/>
                <w:b/>
                <w:bCs/>
                <w:i/>
                <w:iCs/>
                <w:sz w:val="16"/>
                <w:szCs w:val="16"/>
              </w:rPr>
              <w:t>elegantis</w:t>
            </w:r>
            <w:proofErr w:type="spellEnd"/>
            <w:r>
              <w:rPr>
                <w:rFonts w:cs="Arial"/>
                <w:b/>
                <w:bCs/>
                <w:i/>
                <w:iCs/>
                <w:sz w:val="16"/>
                <w:szCs w:val="16"/>
              </w:rPr>
              <w:t>*</w:t>
            </w:r>
          </w:p>
        </w:tc>
        <w:tc>
          <w:tcPr>
            <w:tcW w:w="3685" w:type="dxa"/>
            <w:vAlign w:val="bottom"/>
          </w:tcPr>
          <w:p w14:paraId="0F3EB97B" w14:textId="081F9FA2"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Miljutin &amp; </w:t>
            </w:r>
            <w:proofErr w:type="spellStart"/>
            <w:r>
              <w:rPr>
                <w:rFonts w:cs="Arial"/>
                <w:sz w:val="16"/>
                <w:szCs w:val="16"/>
              </w:rPr>
              <w:t>Miljutina</w:t>
            </w:r>
            <w:proofErr w:type="spellEnd"/>
            <w:r>
              <w:rPr>
                <w:rFonts w:cs="Arial"/>
                <w:sz w:val="16"/>
                <w:szCs w:val="16"/>
              </w:rPr>
              <w:t>, 2009</w:t>
            </w:r>
          </w:p>
        </w:tc>
        <w:tc>
          <w:tcPr>
            <w:tcW w:w="1134" w:type="dxa"/>
            <w:vAlign w:val="bottom"/>
          </w:tcPr>
          <w:p w14:paraId="745E5ECD" w14:textId="4D5702A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6367C460" w14:textId="1E0D609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5CECCDA3"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34FEC15" w14:textId="4FF51976"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0C20C5D0" w14:textId="602F879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60516A6B" w14:textId="1F0383F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Plectida</w:t>
            </w:r>
            <w:proofErr w:type="spellEnd"/>
          </w:p>
        </w:tc>
        <w:tc>
          <w:tcPr>
            <w:tcW w:w="1985" w:type="dxa"/>
            <w:vAlign w:val="bottom"/>
          </w:tcPr>
          <w:p w14:paraId="2E6C6B01" w14:textId="268904B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Benthimermithidae</w:t>
            </w:r>
            <w:proofErr w:type="spellEnd"/>
          </w:p>
        </w:tc>
        <w:tc>
          <w:tcPr>
            <w:tcW w:w="2693" w:type="dxa"/>
            <w:vAlign w:val="bottom"/>
          </w:tcPr>
          <w:p w14:paraId="1051E0EE" w14:textId="00E7BDD5"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Trophomera</w:t>
            </w:r>
            <w:proofErr w:type="spellEnd"/>
            <w:r>
              <w:rPr>
                <w:rFonts w:cs="Arial"/>
                <w:b/>
                <w:bCs/>
                <w:i/>
                <w:iCs/>
                <w:sz w:val="16"/>
                <w:szCs w:val="16"/>
              </w:rPr>
              <w:t xml:space="preserve"> </w:t>
            </w:r>
            <w:proofErr w:type="spellStart"/>
            <w:r>
              <w:rPr>
                <w:rFonts w:cs="Arial"/>
                <w:b/>
                <w:bCs/>
                <w:i/>
                <w:iCs/>
                <w:sz w:val="16"/>
                <w:szCs w:val="16"/>
              </w:rPr>
              <w:t>fodinae</w:t>
            </w:r>
            <w:proofErr w:type="spellEnd"/>
            <w:r>
              <w:rPr>
                <w:rFonts w:cs="Arial"/>
                <w:b/>
                <w:bCs/>
                <w:i/>
                <w:iCs/>
                <w:sz w:val="16"/>
                <w:szCs w:val="16"/>
              </w:rPr>
              <w:t>*</w:t>
            </w:r>
          </w:p>
        </w:tc>
        <w:tc>
          <w:tcPr>
            <w:tcW w:w="3685" w:type="dxa"/>
            <w:vAlign w:val="bottom"/>
          </w:tcPr>
          <w:p w14:paraId="302EBC97" w14:textId="68A6F5FD"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Shimada, 2021</w:t>
            </w:r>
          </w:p>
        </w:tc>
        <w:tc>
          <w:tcPr>
            <w:tcW w:w="1134" w:type="dxa"/>
            <w:vAlign w:val="bottom"/>
          </w:tcPr>
          <w:p w14:paraId="0C05B431" w14:textId="42B9BAE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51DE6C47" w14:textId="6A44E49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47A44B95"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399CAFF" w14:textId="53A0AAD2"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3E0D57E0" w14:textId="2C4C78A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20F111E8" w14:textId="648CBFC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Plectida</w:t>
            </w:r>
            <w:proofErr w:type="spellEnd"/>
          </w:p>
        </w:tc>
        <w:tc>
          <w:tcPr>
            <w:tcW w:w="1985" w:type="dxa"/>
            <w:vAlign w:val="bottom"/>
          </w:tcPr>
          <w:p w14:paraId="5B48A97A" w14:textId="1A4924B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Benthimermithidae</w:t>
            </w:r>
            <w:proofErr w:type="spellEnd"/>
          </w:p>
        </w:tc>
        <w:tc>
          <w:tcPr>
            <w:tcW w:w="2693" w:type="dxa"/>
            <w:vAlign w:val="bottom"/>
          </w:tcPr>
          <w:p w14:paraId="0D9A9001" w14:textId="60005E31"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Trophomera</w:t>
            </w:r>
            <w:proofErr w:type="spellEnd"/>
            <w:r>
              <w:rPr>
                <w:rFonts w:cs="Arial"/>
                <w:i/>
                <w:iCs/>
                <w:sz w:val="16"/>
                <w:szCs w:val="16"/>
              </w:rPr>
              <w:t xml:space="preserve"> </w:t>
            </w:r>
            <w:proofErr w:type="spellStart"/>
            <w:r>
              <w:rPr>
                <w:rFonts w:cs="Arial"/>
                <w:i/>
                <w:iCs/>
                <w:sz w:val="16"/>
                <w:szCs w:val="16"/>
              </w:rPr>
              <w:t>laubieri</w:t>
            </w:r>
            <w:proofErr w:type="spellEnd"/>
          </w:p>
        </w:tc>
        <w:tc>
          <w:tcPr>
            <w:tcW w:w="3685" w:type="dxa"/>
            <w:vAlign w:val="bottom"/>
          </w:tcPr>
          <w:p w14:paraId="7D93324D" w14:textId="3A8D7EF1"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Petter</w:t>
            </w:r>
            <w:proofErr w:type="spellEnd"/>
            <w:r>
              <w:rPr>
                <w:rFonts w:cs="Arial"/>
                <w:sz w:val="16"/>
                <w:szCs w:val="16"/>
              </w:rPr>
              <w:t>, 1987) Miljutin, 2006</w:t>
            </w:r>
          </w:p>
        </w:tc>
        <w:tc>
          <w:tcPr>
            <w:tcW w:w="1134" w:type="dxa"/>
            <w:vAlign w:val="bottom"/>
          </w:tcPr>
          <w:p w14:paraId="12FDC02B" w14:textId="2F20F45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2BC1DF67" w14:textId="455EF08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2B7C3F5D"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4F472D1" w14:textId="7ADA66D1"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30E56DAE" w14:textId="5BB23D3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6CAD7710" w14:textId="2B7FB25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Plectida</w:t>
            </w:r>
            <w:proofErr w:type="spellEnd"/>
          </w:p>
        </w:tc>
        <w:tc>
          <w:tcPr>
            <w:tcW w:w="1985" w:type="dxa"/>
            <w:vAlign w:val="bottom"/>
          </w:tcPr>
          <w:p w14:paraId="55BD8C42" w14:textId="2EF7328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Benthimermithidae</w:t>
            </w:r>
            <w:proofErr w:type="spellEnd"/>
          </w:p>
        </w:tc>
        <w:tc>
          <w:tcPr>
            <w:tcW w:w="2693" w:type="dxa"/>
            <w:vAlign w:val="bottom"/>
          </w:tcPr>
          <w:p w14:paraId="63BAAC19" w14:textId="051E3281"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Trophomera</w:t>
            </w:r>
            <w:proofErr w:type="spellEnd"/>
            <w:r>
              <w:rPr>
                <w:rFonts w:cs="Arial"/>
                <w:b/>
                <w:bCs/>
                <w:i/>
                <w:iCs/>
                <w:sz w:val="16"/>
                <w:szCs w:val="16"/>
              </w:rPr>
              <w:t xml:space="preserve"> </w:t>
            </w:r>
            <w:proofErr w:type="spellStart"/>
            <w:r>
              <w:rPr>
                <w:rFonts w:cs="Arial"/>
                <w:b/>
                <w:bCs/>
                <w:i/>
                <w:iCs/>
                <w:sz w:val="16"/>
                <w:szCs w:val="16"/>
              </w:rPr>
              <w:t>mangani</w:t>
            </w:r>
            <w:proofErr w:type="spellEnd"/>
            <w:r>
              <w:rPr>
                <w:rFonts w:cs="Arial"/>
                <w:b/>
                <w:bCs/>
                <w:i/>
                <w:iCs/>
                <w:sz w:val="16"/>
                <w:szCs w:val="16"/>
              </w:rPr>
              <w:t>*</w:t>
            </w:r>
          </w:p>
        </w:tc>
        <w:tc>
          <w:tcPr>
            <w:tcW w:w="3685" w:type="dxa"/>
            <w:vAlign w:val="bottom"/>
          </w:tcPr>
          <w:p w14:paraId="0B69190C" w14:textId="549A64A1"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Shimada, 2021</w:t>
            </w:r>
          </w:p>
        </w:tc>
        <w:tc>
          <w:tcPr>
            <w:tcW w:w="1134" w:type="dxa"/>
            <w:vAlign w:val="bottom"/>
          </w:tcPr>
          <w:p w14:paraId="59F28C4B" w14:textId="7C4BA02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48FCF628" w14:textId="3224125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3D6A221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8979CAA" w14:textId="52CF14D3"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4B620358" w14:textId="68D3640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0A271BCB" w14:textId="7B5B84C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Plectida</w:t>
            </w:r>
            <w:proofErr w:type="spellEnd"/>
          </w:p>
        </w:tc>
        <w:tc>
          <w:tcPr>
            <w:tcW w:w="1985" w:type="dxa"/>
            <w:vAlign w:val="bottom"/>
          </w:tcPr>
          <w:p w14:paraId="1961DF8A" w14:textId="4769064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Benthimermithidae</w:t>
            </w:r>
            <w:proofErr w:type="spellEnd"/>
          </w:p>
        </w:tc>
        <w:tc>
          <w:tcPr>
            <w:tcW w:w="2693" w:type="dxa"/>
            <w:vAlign w:val="bottom"/>
          </w:tcPr>
          <w:p w14:paraId="5AC96BBA" w14:textId="23EEB49C"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Trophomera</w:t>
            </w:r>
            <w:proofErr w:type="spellEnd"/>
            <w:r>
              <w:rPr>
                <w:rFonts w:cs="Arial"/>
                <w:i/>
                <w:iCs/>
                <w:sz w:val="16"/>
                <w:szCs w:val="16"/>
              </w:rPr>
              <w:t xml:space="preserve"> </w:t>
            </w:r>
            <w:proofErr w:type="spellStart"/>
            <w:r>
              <w:rPr>
                <w:rFonts w:cs="Arial"/>
                <w:i/>
                <w:iCs/>
                <w:sz w:val="16"/>
                <w:szCs w:val="16"/>
              </w:rPr>
              <w:t>marionensis</w:t>
            </w:r>
            <w:proofErr w:type="spellEnd"/>
          </w:p>
        </w:tc>
        <w:tc>
          <w:tcPr>
            <w:tcW w:w="3685" w:type="dxa"/>
            <w:vAlign w:val="bottom"/>
          </w:tcPr>
          <w:p w14:paraId="7C369A0E" w14:textId="120FFD7A"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Petter</w:t>
            </w:r>
            <w:proofErr w:type="spellEnd"/>
            <w:r>
              <w:rPr>
                <w:rFonts w:cs="Arial"/>
                <w:sz w:val="16"/>
                <w:szCs w:val="16"/>
              </w:rPr>
              <w:t>, 1983) Miljutin, 2006</w:t>
            </w:r>
          </w:p>
        </w:tc>
        <w:tc>
          <w:tcPr>
            <w:tcW w:w="1134" w:type="dxa"/>
            <w:vAlign w:val="bottom"/>
          </w:tcPr>
          <w:p w14:paraId="55C102F8" w14:textId="4E66F36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689BD5E8" w14:textId="5E93DD5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014B93BD"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BAB7D8A" w14:textId="0964C7CB"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6CFBEA27" w14:textId="228FA56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1752BDE6" w14:textId="0A472DB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Plectida</w:t>
            </w:r>
            <w:proofErr w:type="spellEnd"/>
          </w:p>
        </w:tc>
        <w:tc>
          <w:tcPr>
            <w:tcW w:w="1985" w:type="dxa"/>
            <w:vAlign w:val="bottom"/>
          </w:tcPr>
          <w:p w14:paraId="5C4BF167" w14:textId="28E5A8A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Benthimermithidae</w:t>
            </w:r>
            <w:proofErr w:type="spellEnd"/>
          </w:p>
        </w:tc>
        <w:tc>
          <w:tcPr>
            <w:tcW w:w="2693" w:type="dxa"/>
            <w:vAlign w:val="bottom"/>
          </w:tcPr>
          <w:p w14:paraId="6878D5E1" w14:textId="25B5BC8E"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Trophomera</w:t>
            </w:r>
            <w:proofErr w:type="spellEnd"/>
            <w:r>
              <w:rPr>
                <w:rFonts w:cs="Arial"/>
                <w:b/>
                <w:bCs/>
                <w:i/>
                <w:iCs/>
                <w:sz w:val="16"/>
                <w:szCs w:val="16"/>
              </w:rPr>
              <w:t xml:space="preserve"> </w:t>
            </w:r>
            <w:proofErr w:type="spellStart"/>
            <w:r>
              <w:rPr>
                <w:rFonts w:cs="Arial"/>
                <w:b/>
                <w:bCs/>
                <w:i/>
                <w:iCs/>
                <w:sz w:val="16"/>
                <w:szCs w:val="16"/>
              </w:rPr>
              <w:t>minutissima</w:t>
            </w:r>
            <w:proofErr w:type="spellEnd"/>
            <w:r>
              <w:rPr>
                <w:rFonts w:cs="Arial"/>
                <w:b/>
                <w:bCs/>
                <w:i/>
                <w:iCs/>
                <w:sz w:val="16"/>
                <w:szCs w:val="16"/>
              </w:rPr>
              <w:t>*</w:t>
            </w:r>
          </w:p>
        </w:tc>
        <w:tc>
          <w:tcPr>
            <w:tcW w:w="3685" w:type="dxa"/>
            <w:vAlign w:val="bottom"/>
          </w:tcPr>
          <w:p w14:paraId="7EB2144B" w14:textId="0FB56500"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Miljutin &amp; </w:t>
            </w:r>
            <w:proofErr w:type="spellStart"/>
            <w:r>
              <w:rPr>
                <w:rFonts w:cs="Arial"/>
                <w:sz w:val="16"/>
                <w:szCs w:val="16"/>
              </w:rPr>
              <w:t>Miljutina</w:t>
            </w:r>
            <w:proofErr w:type="spellEnd"/>
            <w:r>
              <w:rPr>
                <w:rFonts w:cs="Arial"/>
                <w:sz w:val="16"/>
                <w:szCs w:val="16"/>
              </w:rPr>
              <w:t>, 2009</w:t>
            </w:r>
          </w:p>
        </w:tc>
        <w:tc>
          <w:tcPr>
            <w:tcW w:w="1134" w:type="dxa"/>
            <w:vAlign w:val="bottom"/>
          </w:tcPr>
          <w:p w14:paraId="10C16F3E" w14:textId="70258D2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67D569E0" w14:textId="6BA492E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73A3A0E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B6F7993" w14:textId="68DBFBF8"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0E97D3EC" w14:textId="6C7B597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71A9C9AA" w14:textId="459E001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Plectida</w:t>
            </w:r>
            <w:proofErr w:type="spellEnd"/>
          </w:p>
        </w:tc>
        <w:tc>
          <w:tcPr>
            <w:tcW w:w="1985" w:type="dxa"/>
            <w:vAlign w:val="bottom"/>
          </w:tcPr>
          <w:p w14:paraId="19AA8329" w14:textId="14230B8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Benthimermithidae</w:t>
            </w:r>
            <w:proofErr w:type="spellEnd"/>
          </w:p>
        </w:tc>
        <w:tc>
          <w:tcPr>
            <w:tcW w:w="2693" w:type="dxa"/>
            <w:vAlign w:val="bottom"/>
          </w:tcPr>
          <w:p w14:paraId="3D766DDF" w14:textId="2DE267B5"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Trophomera</w:t>
            </w:r>
            <w:proofErr w:type="spellEnd"/>
            <w:r>
              <w:rPr>
                <w:rFonts w:cs="Arial"/>
                <w:b/>
                <w:bCs/>
                <w:i/>
                <w:iCs/>
                <w:sz w:val="16"/>
                <w:szCs w:val="16"/>
              </w:rPr>
              <w:t xml:space="preserve"> </w:t>
            </w:r>
            <w:proofErr w:type="spellStart"/>
            <w:r>
              <w:rPr>
                <w:rFonts w:cs="Arial"/>
                <w:b/>
                <w:bCs/>
                <w:i/>
                <w:iCs/>
                <w:sz w:val="16"/>
                <w:szCs w:val="16"/>
              </w:rPr>
              <w:t>pacifica</w:t>
            </w:r>
            <w:proofErr w:type="spellEnd"/>
            <w:r>
              <w:rPr>
                <w:rFonts w:cs="Arial"/>
                <w:b/>
                <w:bCs/>
                <w:i/>
                <w:iCs/>
                <w:sz w:val="16"/>
                <w:szCs w:val="16"/>
              </w:rPr>
              <w:t>*</w:t>
            </w:r>
          </w:p>
        </w:tc>
        <w:tc>
          <w:tcPr>
            <w:tcW w:w="3685" w:type="dxa"/>
            <w:vAlign w:val="bottom"/>
          </w:tcPr>
          <w:p w14:paraId="0361E3C6" w14:textId="6E168542"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Miljutin &amp; </w:t>
            </w:r>
            <w:proofErr w:type="spellStart"/>
            <w:r>
              <w:rPr>
                <w:rFonts w:cs="Arial"/>
                <w:sz w:val="16"/>
                <w:szCs w:val="16"/>
              </w:rPr>
              <w:t>Miljutina</w:t>
            </w:r>
            <w:proofErr w:type="spellEnd"/>
            <w:r>
              <w:rPr>
                <w:rFonts w:cs="Arial"/>
                <w:sz w:val="16"/>
                <w:szCs w:val="16"/>
              </w:rPr>
              <w:t>, 2009</w:t>
            </w:r>
          </w:p>
        </w:tc>
        <w:tc>
          <w:tcPr>
            <w:tcW w:w="1134" w:type="dxa"/>
            <w:vAlign w:val="bottom"/>
          </w:tcPr>
          <w:p w14:paraId="5D6BDBA6" w14:textId="21196E8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O</w:t>
            </w:r>
          </w:p>
        </w:tc>
        <w:tc>
          <w:tcPr>
            <w:tcW w:w="851" w:type="dxa"/>
            <w:vAlign w:val="bottom"/>
          </w:tcPr>
          <w:p w14:paraId="0DD65C67" w14:textId="67B239A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4939F5C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75F99D3" w14:textId="06E80E19"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599D1595" w14:textId="105D157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7A51DE7A" w14:textId="370C18B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Plectida</w:t>
            </w:r>
            <w:proofErr w:type="spellEnd"/>
          </w:p>
        </w:tc>
        <w:tc>
          <w:tcPr>
            <w:tcW w:w="1985" w:type="dxa"/>
            <w:vAlign w:val="bottom"/>
          </w:tcPr>
          <w:p w14:paraId="31D0D6FF" w14:textId="67346E6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Benthimermithidae</w:t>
            </w:r>
            <w:proofErr w:type="spellEnd"/>
          </w:p>
        </w:tc>
        <w:tc>
          <w:tcPr>
            <w:tcW w:w="2693" w:type="dxa"/>
            <w:vAlign w:val="bottom"/>
          </w:tcPr>
          <w:p w14:paraId="33D4C509" w14:textId="76573B5C"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Trophomera</w:t>
            </w:r>
            <w:proofErr w:type="spellEnd"/>
            <w:r>
              <w:rPr>
                <w:rFonts w:cs="Arial"/>
                <w:b/>
                <w:bCs/>
                <w:i/>
                <w:iCs/>
                <w:sz w:val="16"/>
                <w:szCs w:val="16"/>
              </w:rPr>
              <w:t xml:space="preserve"> </w:t>
            </w:r>
            <w:proofErr w:type="spellStart"/>
            <w:r>
              <w:rPr>
                <w:rFonts w:cs="Arial"/>
                <w:b/>
                <w:bCs/>
                <w:i/>
                <w:iCs/>
                <w:sz w:val="16"/>
                <w:szCs w:val="16"/>
              </w:rPr>
              <w:t>senckenbergi</w:t>
            </w:r>
            <w:proofErr w:type="spellEnd"/>
            <w:r>
              <w:rPr>
                <w:rFonts w:cs="Arial"/>
                <w:b/>
                <w:bCs/>
                <w:i/>
                <w:iCs/>
                <w:sz w:val="16"/>
                <w:szCs w:val="16"/>
              </w:rPr>
              <w:t>*</w:t>
            </w:r>
          </w:p>
        </w:tc>
        <w:tc>
          <w:tcPr>
            <w:tcW w:w="3685" w:type="dxa"/>
            <w:vAlign w:val="bottom"/>
          </w:tcPr>
          <w:p w14:paraId="0497C04B" w14:textId="452973A2"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Miljutin &amp; </w:t>
            </w:r>
            <w:proofErr w:type="spellStart"/>
            <w:r>
              <w:rPr>
                <w:rFonts w:cs="Arial"/>
                <w:sz w:val="16"/>
                <w:szCs w:val="16"/>
              </w:rPr>
              <w:t>Miljutina</w:t>
            </w:r>
            <w:proofErr w:type="spellEnd"/>
            <w:r>
              <w:rPr>
                <w:rFonts w:cs="Arial"/>
                <w:sz w:val="16"/>
                <w:szCs w:val="16"/>
              </w:rPr>
              <w:t>, 2009</w:t>
            </w:r>
          </w:p>
        </w:tc>
        <w:tc>
          <w:tcPr>
            <w:tcW w:w="1134" w:type="dxa"/>
            <w:vAlign w:val="bottom"/>
          </w:tcPr>
          <w:p w14:paraId="4CB89E70" w14:textId="2C4F801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61A31A6F" w14:textId="3B5D8C6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53B207C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F97C5BD" w14:textId="77A6AD61"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0C89BEB4" w14:textId="1CFA1B9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1B65A71B" w14:textId="2E64F87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Plectida</w:t>
            </w:r>
            <w:proofErr w:type="spellEnd"/>
          </w:p>
        </w:tc>
        <w:tc>
          <w:tcPr>
            <w:tcW w:w="1985" w:type="dxa"/>
            <w:vAlign w:val="bottom"/>
          </w:tcPr>
          <w:p w14:paraId="25C874A0" w14:textId="1BA9598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Camacolaimidae</w:t>
            </w:r>
            <w:proofErr w:type="spellEnd"/>
          </w:p>
        </w:tc>
        <w:tc>
          <w:tcPr>
            <w:tcW w:w="2693" w:type="dxa"/>
            <w:vAlign w:val="bottom"/>
          </w:tcPr>
          <w:p w14:paraId="162EF259" w14:textId="23A0B22A"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Camacolaimus</w:t>
            </w:r>
            <w:proofErr w:type="spellEnd"/>
            <w:r>
              <w:rPr>
                <w:rFonts w:cs="Arial"/>
                <w:i/>
                <w:iCs/>
                <w:sz w:val="16"/>
                <w:szCs w:val="16"/>
              </w:rPr>
              <w:t xml:space="preserve"> </w:t>
            </w:r>
            <w:proofErr w:type="spellStart"/>
            <w:r>
              <w:rPr>
                <w:rFonts w:cs="Arial"/>
                <w:i/>
                <w:iCs/>
                <w:sz w:val="16"/>
                <w:szCs w:val="16"/>
              </w:rPr>
              <w:t>bulbimangani</w:t>
            </w:r>
            <w:proofErr w:type="spellEnd"/>
          </w:p>
        </w:tc>
        <w:tc>
          <w:tcPr>
            <w:tcW w:w="3685" w:type="dxa"/>
            <w:vAlign w:val="bottom"/>
          </w:tcPr>
          <w:p w14:paraId="2213FA1B" w14:textId="2FDCE900"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736E9301" w14:textId="5A1894B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740A8C37" w14:textId="7C0D26D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290C6E7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FE02EA2" w14:textId="1C97655B"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0669ED8C" w14:textId="7244692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28CACE88" w14:textId="495C640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Plectida</w:t>
            </w:r>
            <w:proofErr w:type="spellEnd"/>
          </w:p>
        </w:tc>
        <w:tc>
          <w:tcPr>
            <w:tcW w:w="1985" w:type="dxa"/>
            <w:vAlign w:val="bottom"/>
          </w:tcPr>
          <w:p w14:paraId="0761F381" w14:textId="4A1D6A3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Diplopeltoididae</w:t>
            </w:r>
            <w:proofErr w:type="spellEnd"/>
          </w:p>
        </w:tc>
        <w:tc>
          <w:tcPr>
            <w:tcW w:w="2693" w:type="dxa"/>
            <w:vAlign w:val="bottom"/>
          </w:tcPr>
          <w:p w14:paraId="53C742E6" w14:textId="6BB19390"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Diplopeltoides</w:t>
            </w:r>
            <w:proofErr w:type="spellEnd"/>
            <w:r>
              <w:rPr>
                <w:rFonts w:cs="Arial"/>
                <w:i/>
                <w:iCs/>
                <w:sz w:val="16"/>
                <w:szCs w:val="16"/>
              </w:rPr>
              <w:t xml:space="preserve"> </w:t>
            </w:r>
            <w:proofErr w:type="spellStart"/>
            <w:r>
              <w:rPr>
                <w:rFonts w:cs="Arial"/>
                <w:i/>
                <w:iCs/>
                <w:sz w:val="16"/>
                <w:szCs w:val="16"/>
              </w:rPr>
              <w:t>ornatus</w:t>
            </w:r>
            <w:proofErr w:type="spellEnd"/>
          </w:p>
        </w:tc>
        <w:tc>
          <w:tcPr>
            <w:tcW w:w="3685" w:type="dxa"/>
            <w:vAlign w:val="bottom"/>
          </w:tcPr>
          <w:p w14:paraId="1E5E63BF" w14:textId="6B90A03C"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(Gerlach, 1950) Gerlach, 1962</w:t>
            </w:r>
          </w:p>
        </w:tc>
        <w:tc>
          <w:tcPr>
            <w:tcW w:w="1134" w:type="dxa"/>
            <w:vAlign w:val="bottom"/>
          </w:tcPr>
          <w:p w14:paraId="26256956" w14:textId="4ED0AA2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G; O</w:t>
            </w:r>
          </w:p>
        </w:tc>
        <w:tc>
          <w:tcPr>
            <w:tcW w:w="851" w:type="dxa"/>
            <w:vAlign w:val="bottom"/>
          </w:tcPr>
          <w:p w14:paraId="0446BEA5" w14:textId="0FDD049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262EEA7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CF6EA14" w14:textId="6D405B62" w:rsidR="00064891" w:rsidRPr="00B135DD" w:rsidRDefault="00064891" w:rsidP="00064891">
            <w:pPr>
              <w:rPr>
                <w:b w:val="0"/>
                <w:sz w:val="16"/>
                <w:szCs w:val="16"/>
              </w:rPr>
            </w:pPr>
            <w:r w:rsidRPr="00B135DD">
              <w:rPr>
                <w:rFonts w:cs="Arial"/>
                <w:b w:val="0"/>
                <w:sz w:val="16"/>
                <w:szCs w:val="16"/>
              </w:rPr>
              <w:lastRenderedPageBreak/>
              <w:t>Nematoda</w:t>
            </w:r>
          </w:p>
        </w:tc>
        <w:tc>
          <w:tcPr>
            <w:tcW w:w="1701" w:type="dxa"/>
            <w:vAlign w:val="bottom"/>
          </w:tcPr>
          <w:p w14:paraId="077EDE1B" w14:textId="3B530B8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Chromadorea</w:t>
            </w:r>
            <w:proofErr w:type="spellEnd"/>
          </w:p>
        </w:tc>
        <w:tc>
          <w:tcPr>
            <w:tcW w:w="1701" w:type="dxa"/>
            <w:vAlign w:val="bottom"/>
          </w:tcPr>
          <w:p w14:paraId="291B674F" w14:textId="1BA2967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Plectida</w:t>
            </w:r>
            <w:proofErr w:type="spellEnd"/>
          </w:p>
        </w:tc>
        <w:tc>
          <w:tcPr>
            <w:tcW w:w="1985" w:type="dxa"/>
            <w:vAlign w:val="bottom"/>
          </w:tcPr>
          <w:p w14:paraId="1B570FB4" w14:textId="35398B9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Leptolaimidae</w:t>
            </w:r>
            <w:proofErr w:type="spellEnd"/>
          </w:p>
        </w:tc>
        <w:tc>
          <w:tcPr>
            <w:tcW w:w="2693" w:type="dxa"/>
            <w:vAlign w:val="bottom"/>
          </w:tcPr>
          <w:p w14:paraId="7602233C" w14:textId="3621F145"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Leptolaimus</w:t>
            </w:r>
            <w:proofErr w:type="spellEnd"/>
            <w:r>
              <w:rPr>
                <w:rFonts w:cs="Arial"/>
                <w:i/>
                <w:iCs/>
                <w:sz w:val="16"/>
                <w:szCs w:val="16"/>
              </w:rPr>
              <w:t xml:space="preserve"> </w:t>
            </w:r>
            <w:proofErr w:type="spellStart"/>
            <w:r>
              <w:rPr>
                <w:rFonts w:cs="Arial"/>
                <w:i/>
                <w:iCs/>
                <w:sz w:val="16"/>
                <w:szCs w:val="16"/>
              </w:rPr>
              <w:t>meyer-reili</w:t>
            </w:r>
            <w:proofErr w:type="spellEnd"/>
          </w:p>
        </w:tc>
        <w:tc>
          <w:tcPr>
            <w:tcW w:w="3685" w:type="dxa"/>
            <w:vAlign w:val="bottom"/>
          </w:tcPr>
          <w:p w14:paraId="4B0EB380" w14:textId="3E21EF10"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Jensen, 1991</w:t>
            </w:r>
          </w:p>
        </w:tc>
        <w:tc>
          <w:tcPr>
            <w:tcW w:w="1134" w:type="dxa"/>
            <w:vAlign w:val="bottom"/>
          </w:tcPr>
          <w:p w14:paraId="0E091556" w14:textId="59D6A5B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0D8443EF" w14:textId="7CF5EB9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76C8397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0E49085" w14:textId="3BD8121E"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0B892340" w14:textId="7403237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2719F524" w14:textId="7EF3F49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29DE23F8" w14:textId="77BF99E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Enchelidiidae</w:t>
            </w:r>
            <w:proofErr w:type="spellEnd"/>
          </w:p>
        </w:tc>
        <w:tc>
          <w:tcPr>
            <w:tcW w:w="2693" w:type="dxa"/>
            <w:vAlign w:val="bottom"/>
          </w:tcPr>
          <w:p w14:paraId="4A16BC48" w14:textId="14E995DF"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Eurystomina</w:t>
            </w:r>
            <w:proofErr w:type="spellEnd"/>
            <w:r>
              <w:rPr>
                <w:rFonts w:cs="Arial"/>
                <w:i/>
                <w:iCs/>
                <w:sz w:val="16"/>
                <w:szCs w:val="16"/>
              </w:rPr>
              <w:t xml:space="preserve"> </w:t>
            </w:r>
            <w:proofErr w:type="spellStart"/>
            <w:r>
              <w:rPr>
                <w:rFonts w:cs="Arial"/>
                <w:i/>
                <w:iCs/>
                <w:sz w:val="16"/>
                <w:szCs w:val="16"/>
              </w:rPr>
              <w:t>absoluta</w:t>
            </w:r>
            <w:proofErr w:type="spellEnd"/>
          </w:p>
        </w:tc>
        <w:tc>
          <w:tcPr>
            <w:tcW w:w="3685" w:type="dxa"/>
            <w:vAlign w:val="bottom"/>
          </w:tcPr>
          <w:p w14:paraId="6541F22B" w14:textId="605BE64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2DF4378F" w14:textId="39DB528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0D043DEC" w14:textId="2DFA2AF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6108230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A513C94" w14:textId="565D3D57"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198DFC5E" w14:textId="76F61AB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77176CB3" w14:textId="1101492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58B204F7" w14:textId="0D6A273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Oncholaimidae</w:t>
            </w:r>
            <w:proofErr w:type="spellEnd"/>
          </w:p>
        </w:tc>
        <w:tc>
          <w:tcPr>
            <w:tcW w:w="2693" w:type="dxa"/>
            <w:vAlign w:val="bottom"/>
          </w:tcPr>
          <w:p w14:paraId="40754DF9" w14:textId="3E19D801"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Phylloncholaimus</w:t>
            </w:r>
            <w:proofErr w:type="spellEnd"/>
            <w:r>
              <w:rPr>
                <w:rFonts w:cs="Arial"/>
                <w:i/>
                <w:iCs/>
                <w:sz w:val="16"/>
                <w:szCs w:val="16"/>
              </w:rPr>
              <w:t xml:space="preserve"> </w:t>
            </w:r>
            <w:proofErr w:type="spellStart"/>
            <w:r>
              <w:rPr>
                <w:rFonts w:cs="Arial"/>
                <w:i/>
                <w:iCs/>
                <w:sz w:val="16"/>
                <w:szCs w:val="16"/>
              </w:rPr>
              <w:t>immanis</w:t>
            </w:r>
            <w:proofErr w:type="spellEnd"/>
            <w:r>
              <w:rPr>
                <w:rFonts w:cs="Arial"/>
                <w:i/>
                <w:iCs/>
                <w:sz w:val="16"/>
                <w:szCs w:val="16"/>
              </w:rPr>
              <w:t>~</w:t>
            </w:r>
          </w:p>
        </w:tc>
        <w:tc>
          <w:tcPr>
            <w:tcW w:w="3685" w:type="dxa"/>
            <w:vAlign w:val="bottom"/>
          </w:tcPr>
          <w:p w14:paraId="6F3D25EA" w14:textId="5D9B5D06"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17E487C2" w14:textId="11B544F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3538D9CB" w14:textId="7224468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7CDABBE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0358F8E" w14:textId="76699088"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71D0E84A" w14:textId="3FC8E2D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766C5770" w14:textId="416125F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35636DEE" w14:textId="21762D6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Oncholaimidae</w:t>
            </w:r>
            <w:proofErr w:type="spellEnd"/>
          </w:p>
        </w:tc>
        <w:tc>
          <w:tcPr>
            <w:tcW w:w="2693" w:type="dxa"/>
            <w:vAlign w:val="bottom"/>
          </w:tcPr>
          <w:p w14:paraId="427D223F" w14:textId="68FD8E6D"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Viscosia</w:t>
            </w:r>
            <w:proofErr w:type="spellEnd"/>
            <w:r>
              <w:rPr>
                <w:rFonts w:cs="Arial"/>
                <w:i/>
                <w:iCs/>
                <w:sz w:val="16"/>
                <w:szCs w:val="16"/>
              </w:rPr>
              <w:t xml:space="preserve"> elegans~</w:t>
            </w:r>
          </w:p>
        </w:tc>
        <w:tc>
          <w:tcPr>
            <w:tcW w:w="3685" w:type="dxa"/>
            <w:vAlign w:val="bottom"/>
          </w:tcPr>
          <w:p w14:paraId="55979C1C" w14:textId="5E2BB962"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(Kreis, 1924) Lorenzen, 1981</w:t>
            </w:r>
          </w:p>
        </w:tc>
        <w:tc>
          <w:tcPr>
            <w:tcW w:w="1134" w:type="dxa"/>
            <w:vAlign w:val="bottom"/>
          </w:tcPr>
          <w:p w14:paraId="344CB41E" w14:textId="49B122F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DA6A37C" w14:textId="2B977F6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1A4F432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E67E130" w14:textId="1D4AA5A8"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2236DEE8" w14:textId="4DEB35C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2E12367C" w14:textId="1453E9A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0BC10279" w14:textId="32CABF5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Oxystominidae</w:t>
            </w:r>
            <w:proofErr w:type="spellEnd"/>
          </w:p>
        </w:tc>
        <w:tc>
          <w:tcPr>
            <w:tcW w:w="2693" w:type="dxa"/>
            <w:vAlign w:val="bottom"/>
          </w:tcPr>
          <w:p w14:paraId="0688A41E" w14:textId="7D78D859"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Halalaimus absconditus</w:t>
            </w:r>
          </w:p>
        </w:tc>
        <w:tc>
          <w:tcPr>
            <w:tcW w:w="3685" w:type="dxa"/>
            <w:vAlign w:val="bottom"/>
          </w:tcPr>
          <w:p w14:paraId="430CC34D" w14:textId="3E4F00D9"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5BAD47D9" w14:textId="731BBAF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21AA38BC" w14:textId="09E1A06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7489630B"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DD064F1" w14:textId="38467B99"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6EBD64B7" w14:textId="3FDDCC2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72CDA15C" w14:textId="6A625BB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55B44161" w14:textId="27CA6A2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Oxystominidae</w:t>
            </w:r>
            <w:proofErr w:type="spellEnd"/>
          </w:p>
        </w:tc>
        <w:tc>
          <w:tcPr>
            <w:tcW w:w="2693" w:type="dxa"/>
            <w:vAlign w:val="bottom"/>
          </w:tcPr>
          <w:p w14:paraId="7F3D02EC" w14:textId="12F91377"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Halalaimus abyssus</w:t>
            </w:r>
          </w:p>
        </w:tc>
        <w:tc>
          <w:tcPr>
            <w:tcW w:w="3685" w:type="dxa"/>
            <w:vAlign w:val="bottom"/>
          </w:tcPr>
          <w:p w14:paraId="62A60C05" w14:textId="72AD286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1728186D" w14:textId="0F84FBC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783DC3B1" w14:textId="7BBC89D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4DE929E1"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5A9A60A" w14:textId="5EE64DBE"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6853B003" w14:textId="1CD397B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6D944FE2" w14:textId="1229258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6DC98769" w14:textId="714FF58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Oxystominidae</w:t>
            </w:r>
            <w:proofErr w:type="spellEnd"/>
          </w:p>
        </w:tc>
        <w:tc>
          <w:tcPr>
            <w:tcW w:w="2693" w:type="dxa"/>
            <w:vAlign w:val="bottom"/>
          </w:tcPr>
          <w:p w14:paraId="675CC027" w14:textId="23A657FB"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Halalaimus aedificandistudiosus</w:t>
            </w:r>
          </w:p>
        </w:tc>
        <w:tc>
          <w:tcPr>
            <w:tcW w:w="3685" w:type="dxa"/>
            <w:vAlign w:val="bottom"/>
          </w:tcPr>
          <w:p w14:paraId="6C447F7E" w14:textId="2A955363"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1ADBF11F" w14:textId="25BA480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02BDFEEB" w14:textId="766B394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38021DE3"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4F8728A" w14:textId="10062FC1"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4A4EBB6C" w14:textId="5C75C78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49790D47" w14:textId="59BF0F5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43FF3DFA" w14:textId="5B8FF7C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Oxystominidae</w:t>
            </w:r>
            <w:proofErr w:type="spellEnd"/>
          </w:p>
        </w:tc>
        <w:tc>
          <w:tcPr>
            <w:tcW w:w="2693" w:type="dxa"/>
            <w:vAlign w:val="bottom"/>
          </w:tcPr>
          <w:p w14:paraId="31F969DA" w14:textId="1D710255"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Halalaimus amphidellus~</w:t>
            </w:r>
          </w:p>
        </w:tc>
        <w:tc>
          <w:tcPr>
            <w:tcW w:w="3685" w:type="dxa"/>
            <w:vAlign w:val="bottom"/>
          </w:tcPr>
          <w:p w14:paraId="485E955B" w14:textId="451B4BF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Vitiello, 1970</w:t>
            </w:r>
          </w:p>
        </w:tc>
        <w:tc>
          <w:tcPr>
            <w:tcW w:w="1134" w:type="dxa"/>
            <w:vAlign w:val="bottom"/>
          </w:tcPr>
          <w:p w14:paraId="6F9490A2" w14:textId="6F43283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317D891E" w14:textId="7E6A539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4106824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4416D13" w14:textId="118327C6"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1D02430D" w14:textId="6ED5BB2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7AD318B2" w14:textId="283223C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0F674FBD" w14:textId="1DAE633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Oxystominidae</w:t>
            </w:r>
            <w:proofErr w:type="spellEnd"/>
          </w:p>
        </w:tc>
        <w:tc>
          <w:tcPr>
            <w:tcW w:w="2693" w:type="dxa"/>
            <w:vAlign w:val="bottom"/>
          </w:tcPr>
          <w:p w14:paraId="096ACEDE" w14:textId="62E22FBF"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Halalaimus </w:t>
            </w:r>
            <w:proofErr w:type="spellStart"/>
            <w:r>
              <w:rPr>
                <w:rFonts w:cs="Arial"/>
                <w:i/>
                <w:iCs/>
                <w:sz w:val="16"/>
                <w:szCs w:val="16"/>
              </w:rPr>
              <w:t>arundinaceus</w:t>
            </w:r>
            <w:proofErr w:type="spellEnd"/>
          </w:p>
        </w:tc>
        <w:tc>
          <w:tcPr>
            <w:tcW w:w="3685" w:type="dxa"/>
            <w:vAlign w:val="bottom"/>
          </w:tcPr>
          <w:p w14:paraId="618EDFE1" w14:textId="5440A967"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412FB4A6" w14:textId="2340FA3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5E320C16" w14:textId="0ECAEFF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036FFC9C"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1C0D947" w14:textId="75EFB364"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4E5C3975" w14:textId="39CC019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43150DFA" w14:textId="20C4A48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19C60CCF" w14:textId="25FF311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Oxystominidae</w:t>
            </w:r>
            <w:proofErr w:type="spellEnd"/>
          </w:p>
        </w:tc>
        <w:tc>
          <w:tcPr>
            <w:tcW w:w="2693" w:type="dxa"/>
            <w:vAlign w:val="bottom"/>
          </w:tcPr>
          <w:p w14:paraId="5DE624A2" w14:textId="3D10C4A4"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Halalaimus delamarei~</w:t>
            </w:r>
          </w:p>
        </w:tc>
        <w:tc>
          <w:tcPr>
            <w:tcW w:w="3685" w:type="dxa"/>
            <w:vAlign w:val="bottom"/>
          </w:tcPr>
          <w:p w14:paraId="611846F9" w14:textId="15D26B43"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Vitiello, 1970</w:t>
            </w:r>
          </w:p>
        </w:tc>
        <w:tc>
          <w:tcPr>
            <w:tcW w:w="1134" w:type="dxa"/>
            <w:vAlign w:val="bottom"/>
          </w:tcPr>
          <w:p w14:paraId="7B679C6A" w14:textId="2172BDF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50E8862B" w14:textId="49EE101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4B9F7F6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A3AB01B" w14:textId="33880A5F"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3882E7EE" w14:textId="5022D78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11087380" w14:textId="5428184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0C43A768" w14:textId="2FA367E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Oxystominidae</w:t>
            </w:r>
            <w:proofErr w:type="spellEnd"/>
          </w:p>
        </w:tc>
        <w:tc>
          <w:tcPr>
            <w:tcW w:w="2693" w:type="dxa"/>
            <w:vAlign w:val="bottom"/>
          </w:tcPr>
          <w:p w14:paraId="1A79F336" w14:textId="45C86402"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Halalaimus egregius</w:t>
            </w:r>
          </w:p>
        </w:tc>
        <w:tc>
          <w:tcPr>
            <w:tcW w:w="3685" w:type="dxa"/>
            <w:vAlign w:val="bottom"/>
          </w:tcPr>
          <w:p w14:paraId="53741B75" w14:textId="3D0243F7"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284E443A" w14:textId="72B8D1C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 O</w:t>
            </w:r>
          </w:p>
        </w:tc>
        <w:tc>
          <w:tcPr>
            <w:tcW w:w="851" w:type="dxa"/>
            <w:vAlign w:val="bottom"/>
          </w:tcPr>
          <w:p w14:paraId="5D9C2E0D" w14:textId="5FB83A3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74ED72E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0E7E56B" w14:textId="1C963082"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1B590088" w14:textId="60500DD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40761FE6" w14:textId="0707CA3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0EB280C4" w14:textId="62757A2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Oxystominidae</w:t>
            </w:r>
            <w:proofErr w:type="spellEnd"/>
          </w:p>
        </w:tc>
        <w:tc>
          <w:tcPr>
            <w:tcW w:w="2693" w:type="dxa"/>
            <w:vAlign w:val="bottom"/>
          </w:tcPr>
          <w:p w14:paraId="71029A3E" w14:textId="6AC5F173"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Halalaimus </w:t>
            </w:r>
            <w:proofErr w:type="spellStart"/>
            <w:r>
              <w:rPr>
                <w:rFonts w:cs="Arial"/>
                <w:i/>
                <w:iCs/>
                <w:sz w:val="16"/>
                <w:szCs w:val="16"/>
              </w:rPr>
              <w:t>filicorpus</w:t>
            </w:r>
            <w:proofErr w:type="spellEnd"/>
          </w:p>
        </w:tc>
        <w:tc>
          <w:tcPr>
            <w:tcW w:w="3685" w:type="dxa"/>
            <w:vAlign w:val="bottom"/>
          </w:tcPr>
          <w:p w14:paraId="0BE441D3" w14:textId="3752ED6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Vitiello, 1970</w:t>
            </w:r>
          </w:p>
        </w:tc>
        <w:tc>
          <w:tcPr>
            <w:tcW w:w="1134" w:type="dxa"/>
            <w:vAlign w:val="bottom"/>
          </w:tcPr>
          <w:p w14:paraId="4EBDF486" w14:textId="507A271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685A8D59" w14:textId="7343B70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23FEA50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45E3DD8" w14:textId="01B2367B"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3E776235" w14:textId="4405246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04FF63D3" w14:textId="3D08F70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54A53D97" w14:textId="2D302E3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Oxystominidae</w:t>
            </w:r>
            <w:proofErr w:type="spellEnd"/>
          </w:p>
        </w:tc>
        <w:tc>
          <w:tcPr>
            <w:tcW w:w="2693" w:type="dxa"/>
            <w:vAlign w:val="bottom"/>
          </w:tcPr>
          <w:p w14:paraId="62389C93" w14:textId="7C418D45"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Halalaimus </w:t>
            </w:r>
            <w:proofErr w:type="spellStart"/>
            <w:r>
              <w:rPr>
                <w:rFonts w:cs="Arial"/>
                <w:i/>
                <w:iCs/>
                <w:sz w:val="16"/>
                <w:szCs w:val="16"/>
              </w:rPr>
              <w:t>fletcheri</w:t>
            </w:r>
            <w:proofErr w:type="spellEnd"/>
            <w:r>
              <w:rPr>
                <w:rFonts w:cs="Arial"/>
                <w:i/>
                <w:iCs/>
                <w:sz w:val="16"/>
                <w:szCs w:val="16"/>
              </w:rPr>
              <w:t>~</w:t>
            </w:r>
          </w:p>
        </w:tc>
        <w:tc>
          <w:tcPr>
            <w:tcW w:w="3685" w:type="dxa"/>
            <w:vAlign w:val="bottom"/>
          </w:tcPr>
          <w:p w14:paraId="30DBA1A0" w14:textId="1265694C"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Mawson, 1958</w:t>
            </w:r>
          </w:p>
        </w:tc>
        <w:tc>
          <w:tcPr>
            <w:tcW w:w="1134" w:type="dxa"/>
            <w:vAlign w:val="bottom"/>
          </w:tcPr>
          <w:p w14:paraId="74D43204" w14:textId="2EFCD70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0B8FBAD1" w14:textId="0BC7B53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31576C0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B0E448D" w14:textId="624E5FE6"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6D68BFD8" w14:textId="6F3A2A2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6694AD97" w14:textId="3CEEBFF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70D457E3" w14:textId="6BA4EC1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Oxystominidae</w:t>
            </w:r>
            <w:proofErr w:type="spellEnd"/>
          </w:p>
        </w:tc>
        <w:tc>
          <w:tcPr>
            <w:tcW w:w="2693" w:type="dxa"/>
            <w:vAlign w:val="bottom"/>
          </w:tcPr>
          <w:p w14:paraId="1D3C9E19" w14:textId="503EE99A"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Halalaimus longicollis</w:t>
            </w:r>
          </w:p>
        </w:tc>
        <w:tc>
          <w:tcPr>
            <w:tcW w:w="3685" w:type="dxa"/>
            <w:vAlign w:val="bottom"/>
          </w:tcPr>
          <w:p w14:paraId="3989D7A9" w14:textId="167C9E72"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Allgén</w:t>
            </w:r>
            <w:proofErr w:type="spellEnd"/>
            <w:r>
              <w:rPr>
                <w:rFonts w:cs="Arial"/>
                <w:sz w:val="16"/>
                <w:szCs w:val="16"/>
              </w:rPr>
              <w:t>, 1932</w:t>
            </w:r>
          </w:p>
        </w:tc>
        <w:tc>
          <w:tcPr>
            <w:tcW w:w="1134" w:type="dxa"/>
            <w:vAlign w:val="bottom"/>
          </w:tcPr>
          <w:p w14:paraId="7823392B" w14:textId="6BC70BA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7A553176" w14:textId="4E169E1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13A9BC41"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1D86BF7" w14:textId="46B1A923"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66B29C46" w14:textId="6248451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6D221673" w14:textId="6F3BBAE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4FC435A2" w14:textId="4A88B99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Oxystominidae</w:t>
            </w:r>
            <w:proofErr w:type="spellEnd"/>
          </w:p>
        </w:tc>
        <w:tc>
          <w:tcPr>
            <w:tcW w:w="2693" w:type="dxa"/>
            <w:vAlign w:val="bottom"/>
          </w:tcPr>
          <w:p w14:paraId="354A6B6F" w14:textId="4540D9A3"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Halalaimus longinquus</w:t>
            </w:r>
          </w:p>
        </w:tc>
        <w:tc>
          <w:tcPr>
            <w:tcW w:w="3685" w:type="dxa"/>
            <w:vAlign w:val="bottom"/>
          </w:tcPr>
          <w:p w14:paraId="0308442A" w14:textId="272C17CB"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6F2BB3A1" w14:textId="5CD2364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7A97266A" w14:textId="26041EB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5D19E4D5"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1A7B3F2" w14:textId="374F652C"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49AF3CCE" w14:textId="3651F3B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62BC8845" w14:textId="5D7A409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75C4AC4F" w14:textId="0EF3302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Oxystominidae</w:t>
            </w:r>
            <w:proofErr w:type="spellEnd"/>
          </w:p>
        </w:tc>
        <w:tc>
          <w:tcPr>
            <w:tcW w:w="2693" w:type="dxa"/>
            <w:vAlign w:val="bottom"/>
          </w:tcPr>
          <w:p w14:paraId="15134C76" w14:textId="4F98CD68"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Halalaimus marri~</w:t>
            </w:r>
          </w:p>
        </w:tc>
        <w:tc>
          <w:tcPr>
            <w:tcW w:w="3685" w:type="dxa"/>
            <w:vAlign w:val="bottom"/>
          </w:tcPr>
          <w:p w14:paraId="206904CA" w14:textId="6D7316D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Mawson, 1958</w:t>
            </w:r>
          </w:p>
        </w:tc>
        <w:tc>
          <w:tcPr>
            <w:tcW w:w="1134" w:type="dxa"/>
            <w:vAlign w:val="bottom"/>
          </w:tcPr>
          <w:p w14:paraId="77E97C84" w14:textId="2E741FE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535ACA90" w14:textId="37F8C7A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53149D3A"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56C9625" w14:textId="220D8E64"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71C8F051" w14:textId="42D9888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44B83C53" w14:textId="0B98DFA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6AEF2161" w14:textId="4C349DD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Oxystominidae</w:t>
            </w:r>
            <w:proofErr w:type="spellEnd"/>
          </w:p>
        </w:tc>
        <w:tc>
          <w:tcPr>
            <w:tcW w:w="2693" w:type="dxa"/>
            <w:vAlign w:val="bottom"/>
          </w:tcPr>
          <w:p w14:paraId="72E06F49" w14:textId="1B043160"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Halalaimus </w:t>
            </w:r>
            <w:proofErr w:type="spellStart"/>
            <w:r>
              <w:rPr>
                <w:rFonts w:cs="Arial"/>
                <w:i/>
                <w:iCs/>
                <w:sz w:val="16"/>
                <w:szCs w:val="16"/>
              </w:rPr>
              <w:t>monstrocaudatus</w:t>
            </w:r>
            <w:proofErr w:type="spellEnd"/>
            <w:r>
              <w:rPr>
                <w:rFonts w:cs="Arial"/>
                <w:i/>
                <w:iCs/>
                <w:sz w:val="16"/>
                <w:szCs w:val="16"/>
              </w:rPr>
              <w:t>~</w:t>
            </w:r>
          </w:p>
        </w:tc>
        <w:tc>
          <w:tcPr>
            <w:tcW w:w="3685" w:type="dxa"/>
            <w:vAlign w:val="bottom"/>
          </w:tcPr>
          <w:p w14:paraId="271A36D6" w14:textId="58EE8B5F"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Vitiello, 1970</w:t>
            </w:r>
          </w:p>
        </w:tc>
        <w:tc>
          <w:tcPr>
            <w:tcW w:w="1134" w:type="dxa"/>
            <w:vAlign w:val="bottom"/>
          </w:tcPr>
          <w:p w14:paraId="33B67833" w14:textId="2066F51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7A2E08CD" w14:textId="3D890F8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20E657D1"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8E0A48B" w14:textId="05585F56"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3D15469B" w14:textId="11CA532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7442878A" w14:textId="220ED62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3756B42A" w14:textId="712FB2C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Oxystominidae</w:t>
            </w:r>
            <w:proofErr w:type="spellEnd"/>
          </w:p>
        </w:tc>
        <w:tc>
          <w:tcPr>
            <w:tcW w:w="2693" w:type="dxa"/>
            <w:vAlign w:val="bottom"/>
          </w:tcPr>
          <w:p w14:paraId="144A92FE" w14:textId="1E482AE2"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Halalaimus oblongus</w:t>
            </w:r>
          </w:p>
        </w:tc>
        <w:tc>
          <w:tcPr>
            <w:tcW w:w="3685" w:type="dxa"/>
            <w:vAlign w:val="bottom"/>
          </w:tcPr>
          <w:p w14:paraId="0BF5C4B0" w14:textId="4C0D1A98"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6E874011" w14:textId="0CAC323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55B1CBDA" w14:textId="09901E4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65C0C2A7"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FC3BCCD" w14:textId="6043317A"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532ED013" w14:textId="563128F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45F14D4E" w14:textId="42F4E28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552F9276" w14:textId="2F2C566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Oxystominidae</w:t>
            </w:r>
            <w:proofErr w:type="spellEnd"/>
          </w:p>
        </w:tc>
        <w:tc>
          <w:tcPr>
            <w:tcW w:w="2693" w:type="dxa"/>
            <w:vAlign w:val="bottom"/>
          </w:tcPr>
          <w:p w14:paraId="1D128CA4" w14:textId="7C90AB63"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Halalaimus praestans</w:t>
            </w:r>
          </w:p>
        </w:tc>
        <w:tc>
          <w:tcPr>
            <w:tcW w:w="3685" w:type="dxa"/>
            <w:vAlign w:val="bottom"/>
          </w:tcPr>
          <w:p w14:paraId="6BAA25E6" w14:textId="478CBB93"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Bussau, 1993</w:t>
            </w:r>
          </w:p>
        </w:tc>
        <w:tc>
          <w:tcPr>
            <w:tcW w:w="1134" w:type="dxa"/>
            <w:vAlign w:val="bottom"/>
          </w:tcPr>
          <w:p w14:paraId="797CDCD7" w14:textId="3BEF551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463120B6" w14:textId="3180FEB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0CAE924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EF86705" w14:textId="6B9E8E0F"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0A95094E" w14:textId="31C50BC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1292AAB0" w14:textId="135ECCF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1FAAE201" w14:textId="4180FF2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Oxystominidae</w:t>
            </w:r>
            <w:proofErr w:type="spellEnd"/>
          </w:p>
        </w:tc>
        <w:tc>
          <w:tcPr>
            <w:tcW w:w="2693" w:type="dxa"/>
            <w:vAlign w:val="bottom"/>
          </w:tcPr>
          <w:p w14:paraId="79ACFF73" w14:textId="098B6263"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b/>
                <w:bCs/>
                <w:i/>
                <w:iCs/>
                <w:sz w:val="16"/>
                <w:szCs w:val="16"/>
              </w:rPr>
              <w:t xml:space="preserve">Halalaimus </w:t>
            </w:r>
            <w:proofErr w:type="spellStart"/>
            <w:r>
              <w:rPr>
                <w:rFonts w:cs="Arial"/>
                <w:b/>
                <w:bCs/>
                <w:i/>
                <w:iCs/>
                <w:sz w:val="16"/>
                <w:szCs w:val="16"/>
              </w:rPr>
              <w:t>shinkai</w:t>
            </w:r>
            <w:proofErr w:type="spellEnd"/>
            <w:r>
              <w:rPr>
                <w:rFonts w:cs="Arial"/>
                <w:b/>
                <w:bCs/>
                <w:i/>
                <w:iCs/>
                <w:sz w:val="16"/>
                <w:szCs w:val="16"/>
              </w:rPr>
              <w:t>*</w:t>
            </w:r>
          </w:p>
        </w:tc>
        <w:tc>
          <w:tcPr>
            <w:tcW w:w="3685" w:type="dxa"/>
            <w:vAlign w:val="bottom"/>
          </w:tcPr>
          <w:p w14:paraId="7CD0DCBA" w14:textId="0C728C6B"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Shimada, Takeda, </w:t>
            </w:r>
            <w:proofErr w:type="spellStart"/>
            <w:r>
              <w:rPr>
                <w:rFonts w:cs="Arial"/>
                <w:sz w:val="16"/>
                <w:szCs w:val="16"/>
              </w:rPr>
              <w:t>Tsune</w:t>
            </w:r>
            <w:proofErr w:type="spellEnd"/>
            <w:r>
              <w:rPr>
                <w:rFonts w:cs="Arial"/>
                <w:sz w:val="16"/>
                <w:szCs w:val="16"/>
              </w:rPr>
              <w:t xml:space="preserve"> &amp; Murakami, 2020</w:t>
            </w:r>
          </w:p>
        </w:tc>
        <w:tc>
          <w:tcPr>
            <w:tcW w:w="1134" w:type="dxa"/>
            <w:vAlign w:val="bottom"/>
          </w:tcPr>
          <w:p w14:paraId="73B0D8CF" w14:textId="04C1145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w:t>
            </w:r>
          </w:p>
        </w:tc>
        <w:tc>
          <w:tcPr>
            <w:tcW w:w="851" w:type="dxa"/>
            <w:vAlign w:val="bottom"/>
          </w:tcPr>
          <w:p w14:paraId="627A662C" w14:textId="7E3719E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47BF9AA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02DB383" w14:textId="039935B9"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144C71A6" w14:textId="71589A9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53B0A49A" w14:textId="34F224F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3AA783BC" w14:textId="7078ED1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Oxystominidae</w:t>
            </w:r>
            <w:proofErr w:type="spellEnd"/>
          </w:p>
        </w:tc>
        <w:tc>
          <w:tcPr>
            <w:tcW w:w="2693" w:type="dxa"/>
            <w:vAlign w:val="bottom"/>
          </w:tcPr>
          <w:p w14:paraId="47758A54" w14:textId="2B11E258"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Halalaimus tenuicapitatus~</w:t>
            </w:r>
          </w:p>
        </w:tc>
        <w:tc>
          <w:tcPr>
            <w:tcW w:w="3685" w:type="dxa"/>
            <w:vAlign w:val="bottom"/>
          </w:tcPr>
          <w:p w14:paraId="034899DA" w14:textId="717189AC"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Filipjev</w:t>
            </w:r>
            <w:proofErr w:type="spellEnd"/>
            <w:r>
              <w:rPr>
                <w:rFonts w:cs="Arial"/>
                <w:sz w:val="16"/>
                <w:szCs w:val="16"/>
              </w:rPr>
              <w:t>, 1946</w:t>
            </w:r>
          </w:p>
        </w:tc>
        <w:tc>
          <w:tcPr>
            <w:tcW w:w="1134" w:type="dxa"/>
            <w:vAlign w:val="bottom"/>
          </w:tcPr>
          <w:p w14:paraId="1342F1CD" w14:textId="55664B3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0A430265" w14:textId="505FB31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63D47E1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C9D0131" w14:textId="3B41F6A9"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4E436654" w14:textId="625B8FE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0AB980D5" w14:textId="7937ED9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09901677" w14:textId="662DC8C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Oxystominidae</w:t>
            </w:r>
            <w:proofErr w:type="spellEnd"/>
          </w:p>
        </w:tc>
        <w:tc>
          <w:tcPr>
            <w:tcW w:w="2693" w:type="dxa"/>
            <w:vAlign w:val="bottom"/>
          </w:tcPr>
          <w:p w14:paraId="77BA97B6" w14:textId="2C8F8AA3"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i/>
                <w:iCs/>
                <w:sz w:val="16"/>
                <w:szCs w:val="16"/>
              </w:rPr>
              <w:t xml:space="preserve">Halalaimus </w:t>
            </w:r>
            <w:proofErr w:type="spellStart"/>
            <w:r>
              <w:rPr>
                <w:rFonts w:cs="Arial"/>
                <w:i/>
                <w:iCs/>
                <w:sz w:val="16"/>
                <w:szCs w:val="16"/>
              </w:rPr>
              <w:t>turbidus</w:t>
            </w:r>
            <w:proofErr w:type="spellEnd"/>
            <w:r>
              <w:rPr>
                <w:rFonts w:cs="Arial"/>
                <w:i/>
                <w:iCs/>
                <w:sz w:val="16"/>
                <w:szCs w:val="16"/>
              </w:rPr>
              <w:t>~</w:t>
            </w:r>
          </w:p>
        </w:tc>
        <w:tc>
          <w:tcPr>
            <w:tcW w:w="3685" w:type="dxa"/>
            <w:vAlign w:val="bottom"/>
          </w:tcPr>
          <w:p w14:paraId="4C5B2211" w14:textId="6A885D77"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Vitiello, 1970</w:t>
            </w:r>
          </w:p>
        </w:tc>
        <w:tc>
          <w:tcPr>
            <w:tcW w:w="1134" w:type="dxa"/>
            <w:vAlign w:val="bottom"/>
          </w:tcPr>
          <w:p w14:paraId="5F36D73E" w14:textId="3A11036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w:t>
            </w:r>
          </w:p>
        </w:tc>
        <w:tc>
          <w:tcPr>
            <w:tcW w:w="851" w:type="dxa"/>
            <w:vAlign w:val="bottom"/>
          </w:tcPr>
          <w:p w14:paraId="55EC4308" w14:textId="39BB880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7C5338A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9F73A89" w14:textId="2B3D1A3E"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4C8D7A5A" w14:textId="2DDD7FA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6A9BADB4" w14:textId="6BC9D0E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7163B884" w14:textId="7C66618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Oxystominidae</w:t>
            </w:r>
            <w:proofErr w:type="spellEnd"/>
          </w:p>
        </w:tc>
        <w:tc>
          <w:tcPr>
            <w:tcW w:w="2693" w:type="dxa"/>
            <w:vAlign w:val="bottom"/>
          </w:tcPr>
          <w:p w14:paraId="19AA8FE6" w14:textId="1F24D81E"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Oxystomina</w:t>
            </w:r>
            <w:proofErr w:type="spellEnd"/>
            <w:r>
              <w:rPr>
                <w:rFonts w:cs="Arial"/>
                <w:b/>
                <w:bCs/>
                <w:i/>
                <w:iCs/>
                <w:sz w:val="16"/>
                <w:szCs w:val="16"/>
              </w:rPr>
              <w:t xml:space="preserve"> </w:t>
            </w:r>
            <w:proofErr w:type="spellStart"/>
            <w:r>
              <w:rPr>
                <w:rFonts w:cs="Arial"/>
                <w:b/>
                <w:bCs/>
                <w:i/>
                <w:iCs/>
                <w:sz w:val="16"/>
                <w:szCs w:val="16"/>
              </w:rPr>
              <w:t>hakureiae</w:t>
            </w:r>
            <w:proofErr w:type="spellEnd"/>
            <w:r>
              <w:rPr>
                <w:rFonts w:cs="Arial"/>
                <w:b/>
                <w:bCs/>
                <w:i/>
                <w:iCs/>
                <w:sz w:val="16"/>
                <w:szCs w:val="16"/>
              </w:rPr>
              <w:t>*</w:t>
            </w:r>
          </w:p>
        </w:tc>
        <w:tc>
          <w:tcPr>
            <w:tcW w:w="3685" w:type="dxa"/>
            <w:vAlign w:val="bottom"/>
          </w:tcPr>
          <w:p w14:paraId="3F5F2C6B" w14:textId="4D097819"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 xml:space="preserve">Shimada, Takeda, </w:t>
            </w:r>
            <w:proofErr w:type="spellStart"/>
            <w:r>
              <w:rPr>
                <w:rFonts w:cs="Arial"/>
                <w:sz w:val="16"/>
                <w:szCs w:val="16"/>
              </w:rPr>
              <w:t>Tsune</w:t>
            </w:r>
            <w:proofErr w:type="spellEnd"/>
            <w:r>
              <w:rPr>
                <w:rFonts w:cs="Arial"/>
                <w:sz w:val="16"/>
                <w:szCs w:val="16"/>
              </w:rPr>
              <w:t xml:space="preserve"> &amp; Murakami, 2020</w:t>
            </w:r>
          </w:p>
        </w:tc>
        <w:tc>
          <w:tcPr>
            <w:tcW w:w="1134" w:type="dxa"/>
            <w:vAlign w:val="bottom"/>
          </w:tcPr>
          <w:p w14:paraId="4137D1BF" w14:textId="6A66CD0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1576742A" w14:textId="04D4EEA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05F7C644"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FB29214" w14:textId="1D03A9C5" w:rsidR="00064891" w:rsidRPr="00B135DD" w:rsidRDefault="00064891" w:rsidP="00064891">
            <w:pPr>
              <w:rPr>
                <w:b w:val="0"/>
                <w:sz w:val="16"/>
                <w:szCs w:val="16"/>
              </w:rPr>
            </w:pPr>
            <w:r w:rsidRPr="00B135DD">
              <w:rPr>
                <w:rFonts w:cs="Arial"/>
                <w:b w:val="0"/>
                <w:sz w:val="16"/>
                <w:szCs w:val="16"/>
              </w:rPr>
              <w:t>Nematoda</w:t>
            </w:r>
          </w:p>
        </w:tc>
        <w:tc>
          <w:tcPr>
            <w:tcW w:w="1701" w:type="dxa"/>
            <w:vAlign w:val="bottom"/>
          </w:tcPr>
          <w:p w14:paraId="209AD086" w14:textId="52A2051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Enoplea</w:t>
            </w:r>
            <w:proofErr w:type="spellEnd"/>
          </w:p>
        </w:tc>
        <w:tc>
          <w:tcPr>
            <w:tcW w:w="1701" w:type="dxa"/>
            <w:vAlign w:val="bottom"/>
          </w:tcPr>
          <w:p w14:paraId="6E3E748D" w14:textId="1E41705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Enoplida</w:t>
            </w:r>
            <w:proofErr w:type="spellEnd"/>
          </w:p>
        </w:tc>
        <w:tc>
          <w:tcPr>
            <w:tcW w:w="1985" w:type="dxa"/>
            <w:vAlign w:val="bottom"/>
          </w:tcPr>
          <w:p w14:paraId="6D0A3730" w14:textId="6D62016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Phanodermatidae</w:t>
            </w:r>
            <w:proofErr w:type="spellEnd"/>
          </w:p>
        </w:tc>
        <w:tc>
          <w:tcPr>
            <w:tcW w:w="2693" w:type="dxa"/>
            <w:vAlign w:val="bottom"/>
          </w:tcPr>
          <w:p w14:paraId="3BF410EB" w14:textId="3108E0C6"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Phanodermopsis</w:t>
            </w:r>
            <w:proofErr w:type="spellEnd"/>
            <w:r>
              <w:rPr>
                <w:rFonts w:cs="Arial"/>
                <w:b/>
                <w:bCs/>
                <w:i/>
                <w:iCs/>
                <w:sz w:val="16"/>
                <w:szCs w:val="16"/>
              </w:rPr>
              <w:t xml:space="preserve"> </w:t>
            </w:r>
            <w:proofErr w:type="spellStart"/>
            <w:r>
              <w:rPr>
                <w:rFonts w:cs="Arial"/>
                <w:b/>
                <w:bCs/>
                <w:i/>
                <w:iCs/>
                <w:sz w:val="16"/>
                <w:szCs w:val="16"/>
              </w:rPr>
              <w:t>dordi</w:t>
            </w:r>
            <w:proofErr w:type="spellEnd"/>
            <w:r>
              <w:rPr>
                <w:rFonts w:cs="Arial"/>
                <w:b/>
                <w:bCs/>
                <w:i/>
                <w:iCs/>
                <w:sz w:val="16"/>
                <w:szCs w:val="16"/>
              </w:rPr>
              <w:t>*</w:t>
            </w:r>
          </w:p>
        </w:tc>
        <w:tc>
          <w:tcPr>
            <w:tcW w:w="3685" w:type="dxa"/>
            <w:vAlign w:val="bottom"/>
          </w:tcPr>
          <w:p w14:paraId="1D39D12E" w14:textId="75A73443"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 xml:space="preserve">Shimada, Takeda, </w:t>
            </w:r>
            <w:proofErr w:type="spellStart"/>
            <w:r>
              <w:rPr>
                <w:rFonts w:cs="Arial"/>
                <w:sz w:val="16"/>
                <w:szCs w:val="16"/>
              </w:rPr>
              <w:t>Tsune</w:t>
            </w:r>
            <w:proofErr w:type="spellEnd"/>
            <w:r>
              <w:rPr>
                <w:rFonts w:cs="Arial"/>
                <w:sz w:val="16"/>
                <w:szCs w:val="16"/>
              </w:rPr>
              <w:t xml:space="preserve"> &amp; Murakami, 2020</w:t>
            </w:r>
          </w:p>
        </w:tc>
        <w:tc>
          <w:tcPr>
            <w:tcW w:w="1134" w:type="dxa"/>
            <w:vAlign w:val="bottom"/>
          </w:tcPr>
          <w:p w14:paraId="4E1A81F7" w14:textId="7B887D9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69F8B9AB" w14:textId="3E46EA3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meio</w:t>
            </w:r>
            <w:proofErr w:type="spellEnd"/>
          </w:p>
        </w:tc>
      </w:tr>
      <w:tr w:rsidR="00064891" w:rsidRPr="00C9116B" w14:paraId="3B0B1A84"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D7DDCD2" w14:textId="675979DC" w:rsidR="00064891" w:rsidRPr="00B135DD" w:rsidRDefault="00064891" w:rsidP="00064891">
            <w:pPr>
              <w:rPr>
                <w:b w:val="0"/>
                <w:sz w:val="16"/>
                <w:szCs w:val="16"/>
              </w:rPr>
            </w:pPr>
            <w:r w:rsidRPr="00B135DD">
              <w:rPr>
                <w:rFonts w:cs="Arial"/>
                <w:b w:val="0"/>
                <w:sz w:val="16"/>
                <w:szCs w:val="16"/>
              </w:rPr>
              <w:t>Platyhelminthes</w:t>
            </w:r>
          </w:p>
        </w:tc>
        <w:tc>
          <w:tcPr>
            <w:tcW w:w="1701" w:type="dxa"/>
            <w:vAlign w:val="bottom"/>
          </w:tcPr>
          <w:p w14:paraId="308D2E05" w14:textId="6EA4D37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
        </w:tc>
        <w:tc>
          <w:tcPr>
            <w:tcW w:w="1701" w:type="dxa"/>
            <w:vAlign w:val="bottom"/>
          </w:tcPr>
          <w:p w14:paraId="332B4577" w14:textId="3131E46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Fecampiida</w:t>
            </w:r>
            <w:proofErr w:type="spellEnd"/>
          </w:p>
        </w:tc>
        <w:tc>
          <w:tcPr>
            <w:tcW w:w="1985" w:type="dxa"/>
            <w:vAlign w:val="bottom"/>
          </w:tcPr>
          <w:p w14:paraId="1E14C34B" w14:textId="29820DA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Fecampiidae</w:t>
            </w:r>
            <w:proofErr w:type="spellEnd"/>
          </w:p>
        </w:tc>
        <w:tc>
          <w:tcPr>
            <w:tcW w:w="2693" w:type="dxa"/>
            <w:vAlign w:val="bottom"/>
          </w:tcPr>
          <w:p w14:paraId="1D94DEA7" w14:textId="3E7F7B8C"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Fecampia</w:t>
            </w:r>
            <w:proofErr w:type="spellEnd"/>
            <w:r>
              <w:rPr>
                <w:rFonts w:cs="Arial"/>
                <w:i/>
                <w:iCs/>
                <w:sz w:val="16"/>
                <w:szCs w:val="16"/>
              </w:rPr>
              <w:t xml:space="preserve"> </w:t>
            </w:r>
            <w:proofErr w:type="spellStart"/>
            <w:r>
              <w:rPr>
                <w:rFonts w:cs="Arial"/>
                <w:i/>
                <w:iCs/>
                <w:sz w:val="16"/>
                <w:szCs w:val="16"/>
              </w:rPr>
              <w:t>abyssicola</w:t>
            </w:r>
            <w:proofErr w:type="spellEnd"/>
          </w:p>
        </w:tc>
        <w:tc>
          <w:tcPr>
            <w:tcW w:w="3685" w:type="dxa"/>
            <w:vAlign w:val="bottom"/>
          </w:tcPr>
          <w:p w14:paraId="732E6E4D" w14:textId="6FDEC68F"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Christensen, 1981</w:t>
            </w:r>
          </w:p>
        </w:tc>
        <w:tc>
          <w:tcPr>
            <w:tcW w:w="1134" w:type="dxa"/>
            <w:vAlign w:val="bottom"/>
          </w:tcPr>
          <w:p w14:paraId="574A84AB" w14:textId="1B11552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60D08855" w14:textId="02FC0DB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macro</w:t>
            </w:r>
          </w:p>
        </w:tc>
      </w:tr>
      <w:tr w:rsidR="00064891" w:rsidRPr="00C9116B" w14:paraId="026CF7A4"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4051A89" w14:textId="0BD897F6"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42D7D8C7" w14:textId="34A7F42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Demospongiae</w:t>
            </w:r>
          </w:p>
        </w:tc>
        <w:tc>
          <w:tcPr>
            <w:tcW w:w="1701" w:type="dxa"/>
            <w:vAlign w:val="bottom"/>
          </w:tcPr>
          <w:p w14:paraId="6DA4306B" w14:textId="4949DEE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Axinellida</w:t>
            </w:r>
            <w:proofErr w:type="spellEnd"/>
          </w:p>
        </w:tc>
        <w:tc>
          <w:tcPr>
            <w:tcW w:w="1985" w:type="dxa"/>
            <w:vAlign w:val="bottom"/>
          </w:tcPr>
          <w:p w14:paraId="4EE268D0" w14:textId="49B03A9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Stelligeridae</w:t>
            </w:r>
            <w:proofErr w:type="spellEnd"/>
          </w:p>
        </w:tc>
        <w:tc>
          <w:tcPr>
            <w:tcW w:w="2693" w:type="dxa"/>
            <w:vAlign w:val="bottom"/>
          </w:tcPr>
          <w:p w14:paraId="5EDBDBC9" w14:textId="26EF5620"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b/>
                <w:bCs/>
                <w:i/>
                <w:iCs/>
                <w:sz w:val="16"/>
                <w:szCs w:val="16"/>
              </w:rPr>
              <w:t>Plenaster craigi*</w:t>
            </w:r>
          </w:p>
        </w:tc>
        <w:tc>
          <w:tcPr>
            <w:tcW w:w="3685" w:type="dxa"/>
            <w:vAlign w:val="bottom"/>
          </w:tcPr>
          <w:p w14:paraId="338BA143" w14:textId="7B49169A"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Lim &amp; Wiklund, 2017</w:t>
            </w:r>
          </w:p>
        </w:tc>
        <w:tc>
          <w:tcPr>
            <w:tcW w:w="1134" w:type="dxa"/>
            <w:vAlign w:val="bottom"/>
          </w:tcPr>
          <w:p w14:paraId="0EB648C1" w14:textId="7AEECE5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DD; O</w:t>
            </w:r>
          </w:p>
        </w:tc>
        <w:tc>
          <w:tcPr>
            <w:tcW w:w="851" w:type="dxa"/>
            <w:vAlign w:val="bottom"/>
          </w:tcPr>
          <w:p w14:paraId="0211DD8C" w14:textId="366EF41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36D9BBF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964EF67" w14:textId="311EF183"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2040FBF6" w14:textId="0121ED1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Demospongiae</w:t>
            </w:r>
          </w:p>
        </w:tc>
        <w:tc>
          <w:tcPr>
            <w:tcW w:w="1701" w:type="dxa"/>
            <w:vAlign w:val="bottom"/>
          </w:tcPr>
          <w:p w14:paraId="780ECB61" w14:textId="28CE032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Poecilosclerida</w:t>
            </w:r>
            <w:proofErr w:type="spellEnd"/>
          </w:p>
        </w:tc>
        <w:tc>
          <w:tcPr>
            <w:tcW w:w="1985" w:type="dxa"/>
            <w:vAlign w:val="bottom"/>
          </w:tcPr>
          <w:p w14:paraId="6A9D3F39" w14:textId="78C306D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Cladorhizidae</w:t>
            </w:r>
            <w:proofErr w:type="spellEnd"/>
          </w:p>
        </w:tc>
        <w:tc>
          <w:tcPr>
            <w:tcW w:w="2693" w:type="dxa"/>
            <w:vAlign w:val="bottom"/>
          </w:tcPr>
          <w:p w14:paraId="2D8F58A2" w14:textId="636BB187"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Axoniderma </w:t>
            </w:r>
            <w:proofErr w:type="spellStart"/>
            <w:r>
              <w:rPr>
                <w:rFonts w:cs="Arial"/>
                <w:i/>
                <w:iCs/>
                <w:sz w:val="16"/>
                <w:szCs w:val="16"/>
              </w:rPr>
              <w:t>kensmithi</w:t>
            </w:r>
            <w:proofErr w:type="spellEnd"/>
            <w:r>
              <w:rPr>
                <w:rFonts w:cs="Arial"/>
                <w:i/>
                <w:iCs/>
                <w:sz w:val="16"/>
                <w:szCs w:val="16"/>
              </w:rPr>
              <w:t>~#</w:t>
            </w:r>
          </w:p>
        </w:tc>
        <w:tc>
          <w:tcPr>
            <w:tcW w:w="3685" w:type="dxa"/>
            <w:vAlign w:val="bottom"/>
          </w:tcPr>
          <w:p w14:paraId="6F47FA0B" w14:textId="4E84A927"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Lunsten</w:t>
            </w:r>
            <w:proofErr w:type="spellEnd"/>
            <w:r>
              <w:rPr>
                <w:rFonts w:cs="Arial"/>
                <w:sz w:val="16"/>
                <w:szCs w:val="16"/>
              </w:rPr>
              <w:t>, Reiswig &amp; Austin, 2017)</w:t>
            </w:r>
          </w:p>
        </w:tc>
        <w:tc>
          <w:tcPr>
            <w:tcW w:w="1134" w:type="dxa"/>
            <w:vAlign w:val="bottom"/>
          </w:tcPr>
          <w:p w14:paraId="375064DE" w14:textId="64C9FE0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223A6FA4" w14:textId="3424336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64E1B0DF"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A0E022C" w14:textId="3DC49C0C"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66763856" w14:textId="2672C1C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Demospongiae</w:t>
            </w:r>
          </w:p>
        </w:tc>
        <w:tc>
          <w:tcPr>
            <w:tcW w:w="1701" w:type="dxa"/>
            <w:vAlign w:val="bottom"/>
          </w:tcPr>
          <w:p w14:paraId="605C19BA" w14:textId="100AEC2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Poecilosclerida</w:t>
            </w:r>
            <w:proofErr w:type="spellEnd"/>
          </w:p>
        </w:tc>
        <w:tc>
          <w:tcPr>
            <w:tcW w:w="1985" w:type="dxa"/>
            <w:vAlign w:val="bottom"/>
          </w:tcPr>
          <w:p w14:paraId="4853D048" w14:textId="03CB5F5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Cladorhizidae</w:t>
            </w:r>
            <w:proofErr w:type="spellEnd"/>
          </w:p>
        </w:tc>
        <w:tc>
          <w:tcPr>
            <w:tcW w:w="2693" w:type="dxa"/>
            <w:vAlign w:val="bottom"/>
          </w:tcPr>
          <w:p w14:paraId="526A4095" w14:textId="4F778D83"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b/>
                <w:bCs/>
                <w:i/>
                <w:iCs/>
                <w:sz w:val="16"/>
                <w:szCs w:val="16"/>
              </w:rPr>
              <w:t>Axoniderma longipinna*</w:t>
            </w:r>
          </w:p>
        </w:tc>
        <w:tc>
          <w:tcPr>
            <w:tcW w:w="3685" w:type="dxa"/>
            <w:vAlign w:val="bottom"/>
          </w:tcPr>
          <w:p w14:paraId="513C7995" w14:textId="23CF29E0"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(Ridley &amp; Dendy, 1886)</w:t>
            </w:r>
          </w:p>
        </w:tc>
        <w:tc>
          <w:tcPr>
            <w:tcW w:w="1134" w:type="dxa"/>
            <w:vAlign w:val="bottom"/>
          </w:tcPr>
          <w:p w14:paraId="181120B9" w14:textId="021F7DE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O</w:t>
            </w:r>
          </w:p>
        </w:tc>
        <w:tc>
          <w:tcPr>
            <w:tcW w:w="851" w:type="dxa"/>
            <w:vAlign w:val="bottom"/>
          </w:tcPr>
          <w:p w14:paraId="642119A5" w14:textId="0D2E58A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7277990B"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14B445C" w14:textId="409D2740"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7F8A6618" w14:textId="1F6004B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Demospongiae</w:t>
            </w:r>
          </w:p>
        </w:tc>
        <w:tc>
          <w:tcPr>
            <w:tcW w:w="1701" w:type="dxa"/>
            <w:vAlign w:val="bottom"/>
          </w:tcPr>
          <w:p w14:paraId="7B7B9D67" w14:textId="7B381F9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Poecilosclerida</w:t>
            </w:r>
            <w:proofErr w:type="spellEnd"/>
          </w:p>
        </w:tc>
        <w:tc>
          <w:tcPr>
            <w:tcW w:w="1985" w:type="dxa"/>
            <w:vAlign w:val="bottom"/>
          </w:tcPr>
          <w:p w14:paraId="50526DD4" w14:textId="22F0895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Cladorhizidae</w:t>
            </w:r>
            <w:proofErr w:type="spellEnd"/>
          </w:p>
        </w:tc>
        <w:tc>
          <w:tcPr>
            <w:tcW w:w="2693" w:type="dxa"/>
            <w:vAlign w:val="bottom"/>
          </w:tcPr>
          <w:p w14:paraId="054C5023" w14:textId="4CEA2934"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i/>
                <w:iCs/>
                <w:sz w:val="16"/>
                <w:szCs w:val="16"/>
              </w:rPr>
              <w:t xml:space="preserve">Axoniderma </w:t>
            </w:r>
            <w:proofErr w:type="spellStart"/>
            <w:r>
              <w:rPr>
                <w:rFonts w:cs="Arial"/>
                <w:i/>
                <w:iCs/>
                <w:sz w:val="16"/>
                <w:szCs w:val="16"/>
              </w:rPr>
              <w:t>mexicana</w:t>
            </w:r>
            <w:proofErr w:type="spellEnd"/>
            <w:r>
              <w:rPr>
                <w:rFonts w:cs="Arial"/>
                <w:i/>
                <w:iCs/>
                <w:sz w:val="16"/>
                <w:szCs w:val="16"/>
              </w:rPr>
              <w:t>~#</w:t>
            </w:r>
          </w:p>
        </w:tc>
        <w:tc>
          <w:tcPr>
            <w:tcW w:w="3685" w:type="dxa"/>
            <w:vAlign w:val="bottom"/>
          </w:tcPr>
          <w:p w14:paraId="5BAAF454" w14:textId="79314AB5"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(Lundsten, Reiswig &amp; Austin, 2017)</w:t>
            </w:r>
          </w:p>
        </w:tc>
        <w:tc>
          <w:tcPr>
            <w:tcW w:w="1134" w:type="dxa"/>
            <w:vAlign w:val="bottom"/>
          </w:tcPr>
          <w:p w14:paraId="486C1B66" w14:textId="2EE9135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7663EC92" w14:textId="3E970E3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532910D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1372C83" w14:textId="3D979D09"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6CB37E9F" w14:textId="79B324D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Demospongiae</w:t>
            </w:r>
          </w:p>
        </w:tc>
        <w:tc>
          <w:tcPr>
            <w:tcW w:w="1701" w:type="dxa"/>
            <w:vAlign w:val="bottom"/>
          </w:tcPr>
          <w:p w14:paraId="3D0D7C4B" w14:textId="66C1C95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Poecilosclerida</w:t>
            </w:r>
            <w:proofErr w:type="spellEnd"/>
          </w:p>
        </w:tc>
        <w:tc>
          <w:tcPr>
            <w:tcW w:w="1985" w:type="dxa"/>
            <w:vAlign w:val="bottom"/>
          </w:tcPr>
          <w:p w14:paraId="49661DB1" w14:textId="6FF71C1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Cladorhizidae</w:t>
            </w:r>
            <w:proofErr w:type="spellEnd"/>
          </w:p>
        </w:tc>
        <w:tc>
          <w:tcPr>
            <w:tcW w:w="2693" w:type="dxa"/>
            <w:vAlign w:val="bottom"/>
          </w:tcPr>
          <w:p w14:paraId="6D8DDDF9" w14:textId="76ED4470"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Chondrocladia</w:t>
            </w:r>
            <w:proofErr w:type="spellEnd"/>
            <w:r>
              <w:rPr>
                <w:rFonts w:cs="Arial"/>
                <w:i/>
                <w:iCs/>
                <w:sz w:val="16"/>
                <w:szCs w:val="16"/>
              </w:rPr>
              <w:t xml:space="preserve"> (</w:t>
            </w:r>
            <w:proofErr w:type="spellStart"/>
            <w:r>
              <w:rPr>
                <w:rFonts w:cs="Arial"/>
                <w:i/>
                <w:iCs/>
                <w:sz w:val="16"/>
                <w:szCs w:val="16"/>
              </w:rPr>
              <w:t>Symmetrocladia</w:t>
            </w:r>
            <w:proofErr w:type="spellEnd"/>
            <w:r>
              <w:rPr>
                <w:rFonts w:cs="Arial"/>
                <w:i/>
                <w:iCs/>
                <w:sz w:val="16"/>
                <w:szCs w:val="16"/>
              </w:rPr>
              <w:t>) lyra</w:t>
            </w:r>
          </w:p>
        </w:tc>
        <w:tc>
          <w:tcPr>
            <w:tcW w:w="3685" w:type="dxa"/>
            <w:vAlign w:val="bottom"/>
          </w:tcPr>
          <w:p w14:paraId="76898F04" w14:textId="28F27FC8"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Lee, Reiswig, Austin &amp; Lundsten, 2012</w:t>
            </w:r>
          </w:p>
        </w:tc>
        <w:tc>
          <w:tcPr>
            <w:tcW w:w="1134" w:type="dxa"/>
            <w:vAlign w:val="bottom"/>
          </w:tcPr>
          <w:p w14:paraId="16408C82" w14:textId="433C83B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O</w:t>
            </w:r>
          </w:p>
        </w:tc>
        <w:tc>
          <w:tcPr>
            <w:tcW w:w="851" w:type="dxa"/>
            <w:vAlign w:val="bottom"/>
          </w:tcPr>
          <w:p w14:paraId="455B1B09" w14:textId="0396863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macro</w:t>
            </w:r>
          </w:p>
        </w:tc>
      </w:tr>
      <w:tr w:rsidR="00064891" w:rsidRPr="00C9116B" w14:paraId="22BD5601"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979045D" w14:textId="750B31CF"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62A95D51" w14:textId="39223E8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Demospongiae</w:t>
            </w:r>
          </w:p>
        </w:tc>
        <w:tc>
          <w:tcPr>
            <w:tcW w:w="1701" w:type="dxa"/>
            <w:vAlign w:val="bottom"/>
          </w:tcPr>
          <w:p w14:paraId="166DDE18" w14:textId="2A22F52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Poecilosclerida</w:t>
            </w:r>
            <w:proofErr w:type="spellEnd"/>
          </w:p>
        </w:tc>
        <w:tc>
          <w:tcPr>
            <w:tcW w:w="1985" w:type="dxa"/>
            <w:vAlign w:val="bottom"/>
          </w:tcPr>
          <w:p w14:paraId="0FEE0741" w14:textId="10BDFFE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Esperiopsidae</w:t>
            </w:r>
            <w:proofErr w:type="spellEnd"/>
          </w:p>
        </w:tc>
        <w:tc>
          <w:tcPr>
            <w:tcW w:w="2693" w:type="dxa"/>
            <w:vAlign w:val="bottom"/>
          </w:tcPr>
          <w:p w14:paraId="3998F57F" w14:textId="41662C89"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Esperiopsis</w:t>
            </w:r>
            <w:proofErr w:type="spellEnd"/>
            <w:r>
              <w:rPr>
                <w:rFonts w:cs="Arial"/>
                <w:i/>
                <w:iCs/>
                <w:sz w:val="16"/>
                <w:szCs w:val="16"/>
              </w:rPr>
              <w:t xml:space="preserve"> </w:t>
            </w:r>
            <w:proofErr w:type="spellStart"/>
            <w:r>
              <w:rPr>
                <w:rFonts w:cs="Arial"/>
                <w:i/>
                <w:iCs/>
                <w:sz w:val="16"/>
                <w:szCs w:val="16"/>
              </w:rPr>
              <w:t>challengeri</w:t>
            </w:r>
            <w:proofErr w:type="spellEnd"/>
            <w:r>
              <w:rPr>
                <w:rFonts w:cs="Arial"/>
                <w:i/>
                <w:iCs/>
                <w:sz w:val="16"/>
                <w:szCs w:val="16"/>
              </w:rPr>
              <w:t>#</w:t>
            </w:r>
          </w:p>
        </w:tc>
        <w:tc>
          <w:tcPr>
            <w:tcW w:w="3685" w:type="dxa"/>
            <w:vAlign w:val="bottom"/>
          </w:tcPr>
          <w:p w14:paraId="3C0EDB69" w14:textId="20CB44A3"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(Ridley, 1885)</w:t>
            </w:r>
          </w:p>
        </w:tc>
        <w:tc>
          <w:tcPr>
            <w:tcW w:w="1134" w:type="dxa"/>
            <w:vAlign w:val="bottom"/>
          </w:tcPr>
          <w:p w14:paraId="21040F8E" w14:textId="09F93BE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3D58E35" w14:textId="397BCDB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3132C70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4993A88" w14:textId="0659CDB7"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156748E7" w14:textId="2BBAC3D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Demospongiae</w:t>
            </w:r>
          </w:p>
        </w:tc>
        <w:tc>
          <w:tcPr>
            <w:tcW w:w="1701" w:type="dxa"/>
            <w:vAlign w:val="bottom"/>
          </w:tcPr>
          <w:p w14:paraId="3664830F" w14:textId="5A217D9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Tetractinellida</w:t>
            </w:r>
            <w:proofErr w:type="spellEnd"/>
          </w:p>
        </w:tc>
        <w:tc>
          <w:tcPr>
            <w:tcW w:w="1985" w:type="dxa"/>
            <w:vAlign w:val="bottom"/>
          </w:tcPr>
          <w:p w14:paraId="4904B8AE" w14:textId="0DE8C3F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Vulcanellidae</w:t>
            </w:r>
            <w:proofErr w:type="spellEnd"/>
          </w:p>
        </w:tc>
        <w:tc>
          <w:tcPr>
            <w:tcW w:w="2693" w:type="dxa"/>
            <w:vAlign w:val="bottom"/>
          </w:tcPr>
          <w:p w14:paraId="552DCA12" w14:textId="0DC48AFA"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Vulcanella</w:t>
            </w:r>
            <w:proofErr w:type="spellEnd"/>
            <w:r>
              <w:rPr>
                <w:rFonts w:cs="Arial"/>
                <w:i/>
                <w:iCs/>
                <w:sz w:val="16"/>
                <w:szCs w:val="16"/>
              </w:rPr>
              <w:t xml:space="preserve"> </w:t>
            </w:r>
            <w:proofErr w:type="spellStart"/>
            <w:r>
              <w:rPr>
                <w:rFonts w:cs="Arial"/>
                <w:i/>
                <w:iCs/>
                <w:sz w:val="16"/>
                <w:szCs w:val="16"/>
              </w:rPr>
              <w:t>tricornis</w:t>
            </w:r>
            <w:proofErr w:type="spellEnd"/>
            <w:r>
              <w:rPr>
                <w:rFonts w:cs="Arial"/>
                <w:i/>
                <w:iCs/>
                <w:sz w:val="16"/>
                <w:szCs w:val="16"/>
              </w:rPr>
              <w:t>#</w:t>
            </w:r>
          </w:p>
        </w:tc>
        <w:tc>
          <w:tcPr>
            <w:tcW w:w="3685" w:type="dxa"/>
            <w:vAlign w:val="bottom"/>
          </w:tcPr>
          <w:p w14:paraId="58ADECBA" w14:textId="74D99A51"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(Wilson, 1904)</w:t>
            </w:r>
          </w:p>
        </w:tc>
        <w:tc>
          <w:tcPr>
            <w:tcW w:w="1134" w:type="dxa"/>
            <w:vAlign w:val="bottom"/>
          </w:tcPr>
          <w:p w14:paraId="235F93C2" w14:textId="7B60638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24B43A71" w14:textId="3BD6720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1E2FEC06"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40A70C6" w14:textId="02674988"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1F9520DE" w14:textId="7CA6681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371A9C52" w14:textId="08BAD27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Amphidiscosida</w:t>
            </w:r>
            <w:proofErr w:type="spellEnd"/>
          </w:p>
        </w:tc>
        <w:tc>
          <w:tcPr>
            <w:tcW w:w="1985" w:type="dxa"/>
            <w:vAlign w:val="bottom"/>
          </w:tcPr>
          <w:p w14:paraId="12EBCE0F" w14:textId="08136A7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Hyalonematidae</w:t>
            </w:r>
            <w:proofErr w:type="spellEnd"/>
          </w:p>
        </w:tc>
        <w:tc>
          <w:tcPr>
            <w:tcW w:w="2693" w:type="dxa"/>
            <w:vAlign w:val="bottom"/>
          </w:tcPr>
          <w:p w14:paraId="7B4CC7DF" w14:textId="6D2181E1"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Hyalonema</w:t>
            </w:r>
            <w:proofErr w:type="spellEnd"/>
            <w:r>
              <w:rPr>
                <w:rFonts w:cs="Arial"/>
                <w:i/>
                <w:iCs/>
                <w:sz w:val="16"/>
                <w:szCs w:val="16"/>
              </w:rPr>
              <w:t xml:space="preserve"> (</w:t>
            </w:r>
            <w:proofErr w:type="spellStart"/>
            <w:r>
              <w:rPr>
                <w:rFonts w:cs="Arial"/>
                <w:i/>
                <w:iCs/>
                <w:sz w:val="16"/>
                <w:szCs w:val="16"/>
              </w:rPr>
              <w:t>Corynonema</w:t>
            </w:r>
            <w:proofErr w:type="spellEnd"/>
            <w:r>
              <w:rPr>
                <w:rFonts w:cs="Arial"/>
                <w:i/>
                <w:iCs/>
                <w:sz w:val="16"/>
                <w:szCs w:val="16"/>
              </w:rPr>
              <w:t xml:space="preserve">) </w:t>
            </w:r>
            <w:proofErr w:type="spellStart"/>
            <w:r>
              <w:rPr>
                <w:rFonts w:cs="Arial"/>
                <w:i/>
                <w:iCs/>
                <w:sz w:val="16"/>
                <w:szCs w:val="16"/>
              </w:rPr>
              <w:t>depressum</w:t>
            </w:r>
            <w:proofErr w:type="spellEnd"/>
          </w:p>
        </w:tc>
        <w:tc>
          <w:tcPr>
            <w:tcW w:w="3685" w:type="dxa"/>
            <w:vAlign w:val="bottom"/>
          </w:tcPr>
          <w:p w14:paraId="4B9CBF94" w14:textId="14C7B456"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Schulze, 1886</w:t>
            </w:r>
          </w:p>
        </w:tc>
        <w:tc>
          <w:tcPr>
            <w:tcW w:w="1134" w:type="dxa"/>
            <w:vAlign w:val="bottom"/>
          </w:tcPr>
          <w:p w14:paraId="576E7D7C" w14:textId="4C93549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w:t>
            </w:r>
          </w:p>
        </w:tc>
        <w:tc>
          <w:tcPr>
            <w:tcW w:w="851" w:type="dxa"/>
            <w:vAlign w:val="bottom"/>
          </w:tcPr>
          <w:p w14:paraId="44D0ED64" w14:textId="4B2073B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437E4047"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2F7E5BBA" w14:textId="1F5AA574"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1D91B53B" w14:textId="1485468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79E256EC" w14:textId="201A291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Amphidiscosida</w:t>
            </w:r>
            <w:proofErr w:type="spellEnd"/>
          </w:p>
        </w:tc>
        <w:tc>
          <w:tcPr>
            <w:tcW w:w="1985" w:type="dxa"/>
            <w:vAlign w:val="bottom"/>
          </w:tcPr>
          <w:p w14:paraId="7B2D884D" w14:textId="156DFF6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Hyalonematidae</w:t>
            </w:r>
            <w:proofErr w:type="spellEnd"/>
          </w:p>
        </w:tc>
        <w:tc>
          <w:tcPr>
            <w:tcW w:w="2693" w:type="dxa"/>
            <w:vAlign w:val="bottom"/>
          </w:tcPr>
          <w:p w14:paraId="1CD2F9D2" w14:textId="698CC573"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Hyalonema</w:t>
            </w:r>
            <w:proofErr w:type="spellEnd"/>
            <w:r>
              <w:rPr>
                <w:rFonts w:cs="Arial"/>
                <w:i/>
                <w:iCs/>
                <w:sz w:val="16"/>
                <w:szCs w:val="16"/>
              </w:rPr>
              <w:t xml:space="preserve"> (</w:t>
            </w:r>
            <w:proofErr w:type="spellStart"/>
            <w:r>
              <w:rPr>
                <w:rFonts w:cs="Arial"/>
                <w:i/>
                <w:iCs/>
                <w:sz w:val="16"/>
                <w:szCs w:val="16"/>
              </w:rPr>
              <w:t>Corynonema</w:t>
            </w:r>
            <w:proofErr w:type="spellEnd"/>
            <w:r>
              <w:rPr>
                <w:rFonts w:cs="Arial"/>
                <w:i/>
                <w:iCs/>
                <w:sz w:val="16"/>
                <w:szCs w:val="16"/>
              </w:rPr>
              <w:t xml:space="preserve">) </w:t>
            </w:r>
            <w:proofErr w:type="spellStart"/>
            <w:r>
              <w:rPr>
                <w:rFonts w:cs="Arial"/>
                <w:i/>
                <w:iCs/>
                <w:sz w:val="16"/>
                <w:szCs w:val="16"/>
              </w:rPr>
              <w:t>tylostylum</w:t>
            </w:r>
            <w:proofErr w:type="spellEnd"/>
          </w:p>
        </w:tc>
        <w:tc>
          <w:tcPr>
            <w:tcW w:w="3685" w:type="dxa"/>
            <w:vAlign w:val="bottom"/>
          </w:tcPr>
          <w:p w14:paraId="64C6ACE7" w14:textId="3797657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Lendenfeld</w:t>
            </w:r>
            <w:proofErr w:type="spellEnd"/>
            <w:r>
              <w:rPr>
                <w:rFonts w:cs="Arial"/>
                <w:sz w:val="16"/>
                <w:szCs w:val="16"/>
              </w:rPr>
              <w:t>, 1915</w:t>
            </w:r>
          </w:p>
        </w:tc>
        <w:tc>
          <w:tcPr>
            <w:tcW w:w="1134" w:type="dxa"/>
            <w:vAlign w:val="bottom"/>
          </w:tcPr>
          <w:p w14:paraId="34E3FBED" w14:textId="7848CAB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29447D0E" w14:textId="1B96569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0D51B6A5"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D74B47D" w14:textId="1E913CD0"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613D114D" w14:textId="7C2CDC2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7ECD9468" w14:textId="57BD428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Amphidiscosida</w:t>
            </w:r>
            <w:proofErr w:type="spellEnd"/>
          </w:p>
        </w:tc>
        <w:tc>
          <w:tcPr>
            <w:tcW w:w="1985" w:type="dxa"/>
            <w:vAlign w:val="bottom"/>
          </w:tcPr>
          <w:p w14:paraId="2FC34707" w14:textId="1516D49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Hyalonematidae</w:t>
            </w:r>
            <w:proofErr w:type="spellEnd"/>
          </w:p>
        </w:tc>
        <w:tc>
          <w:tcPr>
            <w:tcW w:w="2693" w:type="dxa"/>
            <w:vAlign w:val="bottom"/>
          </w:tcPr>
          <w:p w14:paraId="7188AB16" w14:textId="2182829A"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Hyalonema</w:t>
            </w:r>
            <w:proofErr w:type="spellEnd"/>
            <w:r>
              <w:rPr>
                <w:rFonts w:cs="Arial"/>
                <w:i/>
                <w:iCs/>
                <w:sz w:val="16"/>
                <w:szCs w:val="16"/>
              </w:rPr>
              <w:t xml:space="preserve"> (</w:t>
            </w:r>
            <w:proofErr w:type="spellStart"/>
            <w:r>
              <w:rPr>
                <w:rFonts w:cs="Arial"/>
                <w:i/>
                <w:iCs/>
                <w:sz w:val="16"/>
                <w:szCs w:val="16"/>
              </w:rPr>
              <w:t>Cyliconemaoida</w:t>
            </w:r>
            <w:proofErr w:type="spellEnd"/>
            <w:r>
              <w:rPr>
                <w:rFonts w:cs="Arial"/>
                <w:i/>
                <w:iCs/>
                <w:sz w:val="16"/>
                <w:szCs w:val="16"/>
              </w:rPr>
              <w:t>) campanula</w:t>
            </w:r>
          </w:p>
        </w:tc>
        <w:tc>
          <w:tcPr>
            <w:tcW w:w="3685" w:type="dxa"/>
            <w:vAlign w:val="bottom"/>
          </w:tcPr>
          <w:p w14:paraId="23185924" w14:textId="707122E0"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Lendenfeld</w:t>
            </w:r>
            <w:proofErr w:type="spellEnd"/>
            <w:r>
              <w:rPr>
                <w:rFonts w:cs="Arial"/>
                <w:sz w:val="16"/>
                <w:szCs w:val="16"/>
              </w:rPr>
              <w:t>, 1915</w:t>
            </w:r>
          </w:p>
        </w:tc>
        <w:tc>
          <w:tcPr>
            <w:tcW w:w="1134" w:type="dxa"/>
            <w:vAlign w:val="bottom"/>
          </w:tcPr>
          <w:p w14:paraId="78206E26" w14:textId="0ED81D3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w:t>
            </w:r>
          </w:p>
        </w:tc>
        <w:tc>
          <w:tcPr>
            <w:tcW w:w="851" w:type="dxa"/>
            <w:vAlign w:val="bottom"/>
          </w:tcPr>
          <w:p w14:paraId="0F2EB13A" w14:textId="13E67FB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2CD3765D"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2D890BD" w14:textId="17D16C7B"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1935705D" w14:textId="7CE7EAE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32246120" w14:textId="6B29685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Amphidiscosida</w:t>
            </w:r>
            <w:proofErr w:type="spellEnd"/>
          </w:p>
        </w:tc>
        <w:tc>
          <w:tcPr>
            <w:tcW w:w="1985" w:type="dxa"/>
            <w:vAlign w:val="bottom"/>
          </w:tcPr>
          <w:p w14:paraId="38AECB16" w14:textId="160102E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Hyalonematidae</w:t>
            </w:r>
            <w:proofErr w:type="spellEnd"/>
          </w:p>
        </w:tc>
        <w:tc>
          <w:tcPr>
            <w:tcW w:w="2693" w:type="dxa"/>
            <w:vAlign w:val="bottom"/>
          </w:tcPr>
          <w:p w14:paraId="24B1E941" w14:textId="2C81C79C"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Hyalonema</w:t>
            </w:r>
            <w:proofErr w:type="spellEnd"/>
            <w:r>
              <w:rPr>
                <w:rFonts w:cs="Arial"/>
                <w:i/>
                <w:iCs/>
                <w:sz w:val="16"/>
                <w:szCs w:val="16"/>
              </w:rPr>
              <w:t xml:space="preserve"> (</w:t>
            </w:r>
            <w:proofErr w:type="spellStart"/>
            <w:r>
              <w:rPr>
                <w:rFonts w:cs="Arial"/>
                <w:i/>
                <w:iCs/>
                <w:sz w:val="16"/>
                <w:szCs w:val="16"/>
              </w:rPr>
              <w:t>Cyliconemaoida</w:t>
            </w:r>
            <w:proofErr w:type="spellEnd"/>
            <w:r>
              <w:rPr>
                <w:rFonts w:cs="Arial"/>
                <w:i/>
                <w:iCs/>
                <w:sz w:val="16"/>
                <w:szCs w:val="16"/>
              </w:rPr>
              <w:t xml:space="preserve">) </w:t>
            </w:r>
            <w:proofErr w:type="spellStart"/>
            <w:r>
              <w:rPr>
                <w:rFonts w:cs="Arial"/>
                <w:i/>
                <w:iCs/>
                <w:sz w:val="16"/>
                <w:szCs w:val="16"/>
              </w:rPr>
              <w:t>ovuliferum</w:t>
            </w:r>
            <w:proofErr w:type="spellEnd"/>
          </w:p>
        </w:tc>
        <w:tc>
          <w:tcPr>
            <w:tcW w:w="3685" w:type="dxa"/>
            <w:vAlign w:val="bottom"/>
          </w:tcPr>
          <w:p w14:paraId="584E296B" w14:textId="134E1D69"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Schulze, 1899</w:t>
            </w:r>
          </w:p>
        </w:tc>
        <w:tc>
          <w:tcPr>
            <w:tcW w:w="1134" w:type="dxa"/>
            <w:vAlign w:val="bottom"/>
          </w:tcPr>
          <w:p w14:paraId="4997E0A9" w14:textId="2562C9E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w:t>
            </w:r>
          </w:p>
        </w:tc>
        <w:tc>
          <w:tcPr>
            <w:tcW w:w="851" w:type="dxa"/>
            <w:vAlign w:val="bottom"/>
          </w:tcPr>
          <w:p w14:paraId="629297B9" w14:textId="59E89A3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1686B92E"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770A5AD" w14:textId="3A504A3A"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4790BA29" w14:textId="677ED71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16428858" w14:textId="3489D3E5"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Amphidiscosida</w:t>
            </w:r>
            <w:proofErr w:type="spellEnd"/>
          </w:p>
        </w:tc>
        <w:tc>
          <w:tcPr>
            <w:tcW w:w="1985" w:type="dxa"/>
            <w:vAlign w:val="bottom"/>
          </w:tcPr>
          <w:p w14:paraId="11755C75" w14:textId="6693B0F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Hyalonematidae</w:t>
            </w:r>
            <w:proofErr w:type="spellEnd"/>
          </w:p>
        </w:tc>
        <w:tc>
          <w:tcPr>
            <w:tcW w:w="2693" w:type="dxa"/>
            <w:vAlign w:val="bottom"/>
          </w:tcPr>
          <w:p w14:paraId="5E68A8BA" w14:textId="5A6E3FD2"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Hyalonema</w:t>
            </w:r>
            <w:proofErr w:type="spellEnd"/>
            <w:r>
              <w:rPr>
                <w:rFonts w:cs="Arial"/>
                <w:i/>
                <w:iCs/>
                <w:sz w:val="16"/>
                <w:szCs w:val="16"/>
              </w:rPr>
              <w:t xml:space="preserve"> (</w:t>
            </w:r>
            <w:proofErr w:type="spellStart"/>
            <w:r>
              <w:rPr>
                <w:rFonts w:cs="Arial"/>
                <w:i/>
                <w:iCs/>
                <w:sz w:val="16"/>
                <w:szCs w:val="16"/>
              </w:rPr>
              <w:t>Onconema</w:t>
            </w:r>
            <w:proofErr w:type="spellEnd"/>
            <w:r>
              <w:rPr>
                <w:rFonts w:cs="Arial"/>
                <w:i/>
                <w:iCs/>
                <w:sz w:val="16"/>
                <w:szCs w:val="16"/>
              </w:rPr>
              <w:t xml:space="preserve">) </w:t>
            </w:r>
            <w:proofErr w:type="spellStart"/>
            <w:r>
              <w:rPr>
                <w:rFonts w:cs="Arial"/>
                <w:i/>
                <w:iCs/>
                <w:sz w:val="16"/>
                <w:szCs w:val="16"/>
              </w:rPr>
              <w:t>agassizi</w:t>
            </w:r>
            <w:proofErr w:type="spellEnd"/>
          </w:p>
        </w:tc>
        <w:tc>
          <w:tcPr>
            <w:tcW w:w="3685" w:type="dxa"/>
            <w:vAlign w:val="bottom"/>
          </w:tcPr>
          <w:p w14:paraId="701DD88F" w14:textId="74B4C14B"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Lendenfeld</w:t>
            </w:r>
            <w:proofErr w:type="spellEnd"/>
            <w:r>
              <w:rPr>
                <w:rFonts w:cs="Arial"/>
                <w:sz w:val="16"/>
                <w:szCs w:val="16"/>
              </w:rPr>
              <w:t>, 1915</w:t>
            </w:r>
          </w:p>
        </w:tc>
        <w:tc>
          <w:tcPr>
            <w:tcW w:w="1134" w:type="dxa"/>
            <w:vAlign w:val="bottom"/>
          </w:tcPr>
          <w:p w14:paraId="4409E2DB" w14:textId="2082329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w:t>
            </w:r>
          </w:p>
        </w:tc>
        <w:tc>
          <w:tcPr>
            <w:tcW w:w="851" w:type="dxa"/>
            <w:vAlign w:val="bottom"/>
          </w:tcPr>
          <w:p w14:paraId="4A50BD9B" w14:textId="3DDBB51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34D7EB0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97AD355" w14:textId="40EADCB0"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080A3182" w14:textId="4AC19FD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0A1A0299" w14:textId="5F511F7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Amphidiscosida</w:t>
            </w:r>
            <w:proofErr w:type="spellEnd"/>
          </w:p>
        </w:tc>
        <w:tc>
          <w:tcPr>
            <w:tcW w:w="1985" w:type="dxa"/>
            <w:vAlign w:val="bottom"/>
          </w:tcPr>
          <w:p w14:paraId="22E26E2B" w14:textId="4F7E298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Hyalonematidae</w:t>
            </w:r>
            <w:proofErr w:type="spellEnd"/>
          </w:p>
        </w:tc>
        <w:tc>
          <w:tcPr>
            <w:tcW w:w="2693" w:type="dxa"/>
            <w:vAlign w:val="bottom"/>
          </w:tcPr>
          <w:p w14:paraId="63A91F24" w14:textId="31C13B76"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Hyalonema</w:t>
            </w:r>
            <w:proofErr w:type="spellEnd"/>
            <w:r>
              <w:rPr>
                <w:rFonts w:cs="Arial"/>
                <w:b/>
                <w:bCs/>
                <w:i/>
                <w:iCs/>
                <w:sz w:val="16"/>
                <w:szCs w:val="16"/>
              </w:rPr>
              <w:t xml:space="preserve"> (</w:t>
            </w:r>
            <w:proofErr w:type="spellStart"/>
            <w:r>
              <w:rPr>
                <w:rFonts w:cs="Arial"/>
                <w:b/>
                <w:bCs/>
                <w:i/>
                <w:iCs/>
                <w:sz w:val="16"/>
                <w:szCs w:val="16"/>
              </w:rPr>
              <w:t>Onconema</w:t>
            </w:r>
            <w:proofErr w:type="spellEnd"/>
            <w:r>
              <w:rPr>
                <w:rFonts w:cs="Arial"/>
                <w:b/>
                <w:bCs/>
                <w:i/>
                <w:iCs/>
                <w:sz w:val="16"/>
                <w:szCs w:val="16"/>
              </w:rPr>
              <w:t xml:space="preserve">) </w:t>
            </w:r>
            <w:proofErr w:type="spellStart"/>
            <w:r>
              <w:rPr>
                <w:rFonts w:cs="Arial"/>
                <w:b/>
                <w:bCs/>
                <w:i/>
                <w:iCs/>
                <w:sz w:val="16"/>
                <w:szCs w:val="16"/>
              </w:rPr>
              <w:t>clarioni</w:t>
            </w:r>
            <w:proofErr w:type="spellEnd"/>
            <w:r>
              <w:rPr>
                <w:rFonts w:cs="Arial"/>
                <w:b/>
                <w:bCs/>
                <w:i/>
                <w:iCs/>
                <w:sz w:val="16"/>
                <w:szCs w:val="16"/>
              </w:rPr>
              <w:t>*</w:t>
            </w:r>
          </w:p>
        </w:tc>
        <w:tc>
          <w:tcPr>
            <w:tcW w:w="3685" w:type="dxa"/>
            <w:vAlign w:val="bottom"/>
          </w:tcPr>
          <w:p w14:paraId="6A1C98C5" w14:textId="3B8A8E5E"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Kersken</w:t>
            </w:r>
            <w:proofErr w:type="spellEnd"/>
            <w:r>
              <w:rPr>
                <w:rFonts w:cs="Arial"/>
                <w:sz w:val="16"/>
                <w:szCs w:val="16"/>
              </w:rPr>
              <w:t>, Janussen &amp; Martínez Arbizu, 2018</w:t>
            </w:r>
          </w:p>
        </w:tc>
        <w:tc>
          <w:tcPr>
            <w:tcW w:w="1134" w:type="dxa"/>
            <w:vAlign w:val="bottom"/>
          </w:tcPr>
          <w:p w14:paraId="661D9E99" w14:textId="6DC7C71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195A360A" w14:textId="242DBDE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23F42B95"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A608418" w14:textId="62C2069A"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43B88607" w14:textId="1374CE4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18FA974F" w14:textId="35017BF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Amphidiscosida</w:t>
            </w:r>
            <w:proofErr w:type="spellEnd"/>
          </w:p>
        </w:tc>
        <w:tc>
          <w:tcPr>
            <w:tcW w:w="1985" w:type="dxa"/>
            <w:vAlign w:val="bottom"/>
          </w:tcPr>
          <w:p w14:paraId="608B603A" w14:textId="7847375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Hyalonematidae</w:t>
            </w:r>
            <w:proofErr w:type="spellEnd"/>
          </w:p>
        </w:tc>
        <w:tc>
          <w:tcPr>
            <w:tcW w:w="2693" w:type="dxa"/>
            <w:vAlign w:val="bottom"/>
          </w:tcPr>
          <w:p w14:paraId="5DF7898E" w14:textId="66AE811A"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Hyalonema</w:t>
            </w:r>
            <w:proofErr w:type="spellEnd"/>
            <w:r>
              <w:rPr>
                <w:rFonts w:cs="Arial"/>
                <w:i/>
                <w:iCs/>
                <w:sz w:val="16"/>
                <w:szCs w:val="16"/>
              </w:rPr>
              <w:t xml:space="preserve"> (</w:t>
            </w:r>
            <w:proofErr w:type="spellStart"/>
            <w:r>
              <w:rPr>
                <w:rFonts w:cs="Arial"/>
                <w:i/>
                <w:iCs/>
                <w:sz w:val="16"/>
                <w:szCs w:val="16"/>
              </w:rPr>
              <w:t>Onconema</w:t>
            </w:r>
            <w:proofErr w:type="spellEnd"/>
            <w:r>
              <w:rPr>
                <w:rFonts w:cs="Arial"/>
                <w:i/>
                <w:iCs/>
                <w:sz w:val="16"/>
                <w:szCs w:val="16"/>
              </w:rPr>
              <w:t xml:space="preserve">) </w:t>
            </w:r>
            <w:proofErr w:type="spellStart"/>
            <w:r>
              <w:rPr>
                <w:rFonts w:cs="Arial"/>
                <w:i/>
                <w:iCs/>
                <w:sz w:val="16"/>
                <w:szCs w:val="16"/>
              </w:rPr>
              <w:t>obtusum</w:t>
            </w:r>
            <w:proofErr w:type="spellEnd"/>
          </w:p>
        </w:tc>
        <w:tc>
          <w:tcPr>
            <w:tcW w:w="3685" w:type="dxa"/>
            <w:vAlign w:val="bottom"/>
          </w:tcPr>
          <w:p w14:paraId="7C64E96B" w14:textId="21EC757E"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Lendenfeld</w:t>
            </w:r>
            <w:proofErr w:type="spellEnd"/>
            <w:r>
              <w:rPr>
                <w:rFonts w:cs="Arial"/>
                <w:sz w:val="16"/>
                <w:szCs w:val="16"/>
              </w:rPr>
              <w:t>, 1915</w:t>
            </w:r>
          </w:p>
        </w:tc>
        <w:tc>
          <w:tcPr>
            <w:tcW w:w="1134" w:type="dxa"/>
            <w:vAlign w:val="bottom"/>
          </w:tcPr>
          <w:p w14:paraId="465BB019" w14:textId="286B27C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w:t>
            </w:r>
          </w:p>
        </w:tc>
        <w:tc>
          <w:tcPr>
            <w:tcW w:w="851" w:type="dxa"/>
            <w:vAlign w:val="bottom"/>
          </w:tcPr>
          <w:p w14:paraId="467F7D3B" w14:textId="31E0F4C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72C051AD"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938C33A" w14:textId="1368F8E1"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41A66894" w14:textId="247619B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2806CDCF" w14:textId="727717F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Amphidiscosida</w:t>
            </w:r>
            <w:proofErr w:type="spellEnd"/>
          </w:p>
        </w:tc>
        <w:tc>
          <w:tcPr>
            <w:tcW w:w="1985" w:type="dxa"/>
            <w:vAlign w:val="bottom"/>
          </w:tcPr>
          <w:p w14:paraId="28124216" w14:textId="4325F5A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Hyalonematidae</w:t>
            </w:r>
            <w:proofErr w:type="spellEnd"/>
          </w:p>
        </w:tc>
        <w:tc>
          <w:tcPr>
            <w:tcW w:w="2693" w:type="dxa"/>
            <w:vAlign w:val="bottom"/>
          </w:tcPr>
          <w:p w14:paraId="5F7E0F32" w14:textId="10FEE01F"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Hyalonema</w:t>
            </w:r>
            <w:proofErr w:type="spellEnd"/>
            <w:r>
              <w:rPr>
                <w:rFonts w:cs="Arial"/>
                <w:b/>
                <w:bCs/>
                <w:i/>
                <w:iCs/>
                <w:sz w:val="16"/>
                <w:szCs w:val="16"/>
              </w:rPr>
              <w:t xml:space="preserve"> (</w:t>
            </w:r>
            <w:proofErr w:type="spellStart"/>
            <w:r>
              <w:rPr>
                <w:rFonts w:cs="Arial"/>
                <w:b/>
                <w:bCs/>
                <w:i/>
                <w:iCs/>
                <w:sz w:val="16"/>
                <w:szCs w:val="16"/>
              </w:rPr>
              <w:t>Prionema</w:t>
            </w:r>
            <w:proofErr w:type="spellEnd"/>
            <w:r>
              <w:rPr>
                <w:rFonts w:cs="Arial"/>
                <w:b/>
                <w:bCs/>
                <w:i/>
                <w:iCs/>
                <w:sz w:val="16"/>
                <w:szCs w:val="16"/>
              </w:rPr>
              <w:t xml:space="preserve">) </w:t>
            </w:r>
            <w:proofErr w:type="spellStart"/>
            <w:r>
              <w:rPr>
                <w:rFonts w:cs="Arial"/>
                <w:b/>
                <w:bCs/>
                <w:i/>
                <w:iCs/>
                <w:sz w:val="16"/>
                <w:szCs w:val="16"/>
              </w:rPr>
              <w:t>breviradix</w:t>
            </w:r>
            <w:proofErr w:type="spellEnd"/>
            <w:r>
              <w:rPr>
                <w:rFonts w:cs="Arial"/>
                <w:b/>
                <w:bCs/>
                <w:i/>
                <w:iCs/>
                <w:sz w:val="16"/>
                <w:szCs w:val="16"/>
              </w:rPr>
              <w:t>*</w:t>
            </w:r>
          </w:p>
        </w:tc>
        <w:tc>
          <w:tcPr>
            <w:tcW w:w="3685" w:type="dxa"/>
            <w:vAlign w:val="bottom"/>
          </w:tcPr>
          <w:p w14:paraId="0219DCC4" w14:textId="2900C571"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Kersken</w:t>
            </w:r>
            <w:proofErr w:type="spellEnd"/>
            <w:r>
              <w:rPr>
                <w:rFonts w:cs="Arial"/>
                <w:sz w:val="16"/>
                <w:szCs w:val="16"/>
              </w:rPr>
              <w:t>, Janussen &amp; Martínez Arbizu, 2018</w:t>
            </w:r>
          </w:p>
        </w:tc>
        <w:tc>
          <w:tcPr>
            <w:tcW w:w="1134" w:type="dxa"/>
            <w:vAlign w:val="bottom"/>
          </w:tcPr>
          <w:p w14:paraId="3536F863" w14:textId="1E96F32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18E3B5C0" w14:textId="1FFC145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17F8B83F"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70A4C43" w14:textId="44307E0B"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411C8E44" w14:textId="6D364D8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7F8A9E11" w14:textId="052B018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Amphidiscosida</w:t>
            </w:r>
            <w:proofErr w:type="spellEnd"/>
          </w:p>
        </w:tc>
        <w:tc>
          <w:tcPr>
            <w:tcW w:w="1985" w:type="dxa"/>
            <w:vAlign w:val="bottom"/>
          </w:tcPr>
          <w:p w14:paraId="03DEEA71" w14:textId="5F017A2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Pheronematidae</w:t>
            </w:r>
            <w:proofErr w:type="spellEnd"/>
          </w:p>
        </w:tc>
        <w:tc>
          <w:tcPr>
            <w:tcW w:w="2693" w:type="dxa"/>
            <w:vAlign w:val="bottom"/>
          </w:tcPr>
          <w:p w14:paraId="19D492B2" w14:textId="7C22BE3E"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Poliopogon</w:t>
            </w:r>
            <w:proofErr w:type="spellEnd"/>
            <w:r>
              <w:rPr>
                <w:rFonts w:cs="Arial"/>
                <w:b/>
                <w:bCs/>
                <w:i/>
                <w:iCs/>
                <w:sz w:val="16"/>
                <w:szCs w:val="16"/>
              </w:rPr>
              <w:t xml:space="preserve"> </w:t>
            </w:r>
            <w:proofErr w:type="spellStart"/>
            <w:r>
              <w:rPr>
                <w:rFonts w:cs="Arial"/>
                <w:b/>
                <w:bCs/>
                <w:i/>
                <w:iCs/>
                <w:sz w:val="16"/>
                <w:szCs w:val="16"/>
              </w:rPr>
              <w:t>microuncinatus</w:t>
            </w:r>
            <w:proofErr w:type="spellEnd"/>
            <w:r>
              <w:rPr>
                <w:rFonts w:cs="Arial"/>
                <w:b/>
                <w:bCs/>
                <w:i/>
                <w:iCs/>
                <w:sz w:val="16"/>
                <w:szCs w:val="16"/>
              </w:rPr>
              <w:t>*</w:t>
            </w:r>
          </w:p>
        </w:tc>
        <w:tc>
          <w:tcPr>
            <w:tcW w:w="3685" w:type="dxa"/>
            <w:vAlign w:val="bottom"/>
          </w:tcPr>
          <w:p w14:paraId="0B0C7F7F" w14:textId="22CD4A3F"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Kersken</w:t>
            </w:r>
            <w:proofErr w:type="spellEnd"/>
            <w:r>
              <w:rPr>
                <w:rFonts w:cs="Arial"/>
                <w:sz w:val="16"/>
                <w:szCs w:val="16"/>
              </w:rPr>
              <w:t>, Janussen &amp; Martínez Arbizu, 2018</w:t>
            </w:r>
          </w:p>
        </w:tc>
        <w:tc>
          <w:tcPr>
            <w:tcW w:w="1134" w:type="dxa"/>
            <w:vAlign w:val="bottom"/>
          </w:tcPr>
          <w:p w14:paraId="7983F3E4" w14:textId="5504074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w:t>
            </w:r>
          </w:p>
        </w:tc>
        <w:tc>
          <w:tcPr>
            <w:tcW w:w="851" w:type="dxa"/>
            <w:vAlign w:val="bottom"/>
          </w:tcPr>
          <w:p w14:paraId="563059FA" w14:textId="10D2C03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3FD4BD1A"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BC0F5FE" w14:textId="7D1C9C34"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74A9F872" w14:textId="47E1029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37AD3230" w14:textId="339C650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Lyssacinosida</w:t>
            </w:r>
            <w:proofErr w:type="spellEnd"/>
          </w:p>
        </w:tc>
        <w:tc>
          <w:tcPr>
            <w:tcW w:w="1985" w:type="dxa"/>
            <w:vAlign w:val="bottom"/>
          </w:tcPr>
          <w:p w14:paraId="0A6B302F" w14:textId="6F5F1FA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Euplectellidae</w:t>
            </w:r>
            <w:proofErr w:type="spellEnd"/>
          </w:p>
        </w:tc>
        <w:tc>
          <w:tcPr>
            <w:tcW w:w="2693" w:type="dxa"/>
            <w:vAlign w:val="bottom"/>
          </w:tcPr>
          <w:p w14:paraId="4D243F42" w14:textId="3EA44EF4"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Corbitella</w:t>
            </w:r>
            <w:proofErr w:type="spellEnd"/>
            <w:r>
              <w:rPr>
                <w:rFonts w:cs="Arial"/>
                <w:i/>
                <w:iCs/>
                <w:sz w:val="16"/>
                <w:szCs w:val="16"/>
              </w:rPr>
              <w:t xml:space="preserve"> </w:t>
            </w:r>
            <w:proofErr w:type="spellStart"/>
            <w:r>
              <w:rPr>
                <w:rFonts w:cs="Arial"/>
                <w:i/>
                <w:iCs/>
                <w:sz w:val="16"/>
                <w:szCs w:val="16"/>
              </w:rPr>
              <w:t>discasterosa</w:t>
            </w:r>
            <w:proofErr w:type="spellEnd"/>
          </w:p>
        </w:tc>
        <w:tc>
          <w:tcPr>
            <w:tcW w:w="3685" w:type="dxa"/>
            <w:vAlign w:val="bottom"/>
          </w:tcPr>
          <w:p w14:paraId="029BAC0F" w14:textId="001E2398"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Tabachnick &amp; Lévi, 2004</w:t>
            </w:r>
          </w:p>
        </w:tc>
        <w:tc>
          <w:tcPr>
            <w:tcW w:w="1134" w:type="dxa"/>
            <w:vAlign w:val="bottom"/>
          </w:tcPr>
          <w:p w14:paraId="29247033" w14:textId="2DC740F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w:t>
            </w:r>
          </w:p>
        </w:tc>
        <w:tc>
          <w:tcPr>
            <w:tcW w:w="851" w:type="dxa"/>
            <w:vAlign w:val="bottom"/>
          </w:tcPr>
          <w:p w14:paraId="75F12992" w14:textId="5012F64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3EC1137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5F675A0C" w14:textId="57666B67" w:rsidR="00064891" w:rsidRPr="00B135DD" w:rsidRDefault="00064891" w:rsidP="00064891">
            <w:pPr>
              <w:rPr>
                <w:b w:val="0"/>
                <w:sz w:val="16"/>
                <w:szCs w:val="16"/>
              </w:rPr>
            </w:pPr>
            <w:r w:rsidRPr="00B135DD">
              <w:rPr>
                <w:rFonts w:cs="Arial"/>
                <w:b w:val="0"/>
                <w:sz w:val="16"/>
                <w:szCs w:val="16"/>
              </w:rPr>
              <w:lastRenderedPageBreak/>
              <w:t>Porifera</w:t>
            </w:r>
          </w:p>
        </w:tc>
        <w:tc>
          <w:tcPr>
            <w:tcW w:w="1701" w:type="dxa"/>
            <w:vAlign w:val="bottom"/>
          </w:tcPr>
          <w:p w14:paraId="1AF662C4" w14:textId="39D2C6A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7937BBF6" w14:textId="02A9673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Lyssacinosida</w:t>
            </w:r>
            <w:proofErr w:type="spellEnd"/>
          </w:p>
        </w:tc>
        <w:tc>
          <w:tcPr>
            <w:tcW w:w="1985" w:type="dxa"/>
            <w:vAlign w:val="bottom"/>
          </w:tcPr>
          <w:p w14:paraId="6A32C680" w14:textId="1E2B324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Euplectellidae</w:t>
            </w:r>
            <w:proofErr w:type="spellEnd"/>
          </w:p>
        </w:tc>
        <w:tc>
          <w:tcPr>
            <w:tcW w:w="2693" w:type="dxa"/>
            <w:vAlign w:val="bottom"/>
          </w:tcPr>
          <w:p w14:paraId="38F5F956" w14:textId="5D80B43B"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Docosaccus</w:t>
            </w:r>
            <w:proofErr w:type="spellEnd"/>
            <w:r>
              <w:rPr>
                <w:rFonts w:cs="Arial"/>
                <w:i/>
                <w:iCs/>
                <w:sz w:val="16"/>
                <w:szCs w:val="16"/>
              </w:rPr>
              <w:t xml:space="preserve"> maculatus</w:t>
            </w:r>
          </w:p>
        </w:tc>
        <w:tc>
          <w:tcPr>
            <w:tcW w:w="3685" w:type="dxa"/>
            <w:vAlign w:val="bottom"/>
          </w:tcPr>
          <w:p w14:paraId="4F6B341B" w14:textId="6501F22B"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Kahn, Geller, Reiswig &amp; Smith Jr., 2013</w:t>
            </w:r>
          </w:p>
        </w:tc>
        <w:tc>
          <w:tcPr>
            <w:tcW w:w="1134" w:type="dxa"/>
            <w:vAlign w:val="bottom"/>
          </w:tcPr>
          <w:p w14:paraId="5EBABDCF" w14:textId="1E8452B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DD</w:t>
            </w:r>
          </w:p>
        </w:tc>
        <w:tc>
          <w:tcPr>
            <w:tcW w:w="851" w:type="dxa"/>
            <w:vAlign w:val="bottom"/>
          </w:tcPr>
          <w:p w14:paraId="3D108B69" w14:textId="556660F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69833A36"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10155BCF" w14:textId="0426F99D"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1E6FCCEC" w14:textId="2881D8A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42154078" w14:textId="15DEE67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Lyssacinosida</w:t>
            </w:r>
            <w:proofErr w:type="spellEnd"/>
          </w:p>
        </w:tc>
        <w:tc>
          <w:tcPr>
            <w:tcW w:w="1985" w:type="dxa"/>
            <w:vAlign w:val="bottom"/>
          </w:tcPr>
          <w:p w14:paraId="4457010D" w14:textId="41F8167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Euplectellidae</w:t>
            </w:r>
            <w:proofErr w:type="spellEnd"/>
          </w:p>
        </w:tc>
        <w:tc>
          <w:tcPr>
            <w:tcW w:w="2693" w:type="dxa"/>
            <w:vAlign w:val="bottom"/>
          </w:tcPr>
          <w:p w14:paraId="58D0382C" w14:textId="577FED14"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Docosaccus</w:t>
            </w:r>
            <w:proofErr w:type="spellEnd"/>
            <w:r>
              <w:rPr>
                <w:rFonts w:cs="Arial"/>
                <w:b/>
                <w:bCs/>
                <w:i/>
                <w:iCs/>
                <w:sz w:val="16"/>
                <w:szCs w:val="16"/>
              </w:rPr>
              <w:t xml:space="preserve"> </w:t>
            </w:r>
            <w:proofErr w:type="spellStart"/>
            <w:r>
              <w:rPr>
                <w:rFonts w:cs="Arial"/>
                <w:b/>
                <w:bCs/>
                <w:i/>
                <w:iCs/>
                <w:sz w:val="16"/>
                <w:szCs w:val="16"/>
              </w:rPr>
              <w:t>nidulus</w:t>
            </w:r>
            <w:proofErr w:type="spellEnd"/>
            <w:r>
              <w:rPr>
                <w:rFonts w:cs="Arial"/>
                <w:b/>
                <w:bCs/>
                <w:i/>
                <w:iCs/>
                <w:sz w:val="16"/>
                <w:szCs w:val="16"/>
              </w:rPr>
              <w:t>*</w:t>
            </w:r>
          </w:p>
        </w:tc>
        <w:tc>
          <w:tcPr>
            <w:tcW w:w="3685" w:type="dxa"/>
            <w:vAlign w:val="bottom"/>
          </w:tcPr>
          <w:p w14:paraId="4707D1C4" w14:textId="41EBAD8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Kersken</w:t>
            </w:r>
            <w:proofErr w:type="spellEnd"/>
            <w:r>
              <w:rPr>
                <w:rFonts w:cs="Arial"/>
                <w:sz w:val="16"/>
                <w:szCs w:val="16"/>
              </w:rPr>
              <w:t>, Janussen &amp; Martínez Arbizu, 2019</w:t>
            </w:r>
          </w:p>
        </w:tc>
        <w:tc>
          <w:tcPr>
            <w:tcW w:w="1134" w:type="dxa"/>
            <w:vAlign w:val="bottom"/>
          </w:tcPr>
          <w:p w14:paraId="1207279E" w14:textId="6123549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3787A2F4" w14:textId="4C19A36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23C85F9B"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6A5D2612" w14:textId="6B479F3C"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128A756E" w14:textId="6D41098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64C7BE39" w14:textId="4FDA747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Lyssacinosida</w:t>
            </w:r>
            <w:proofErr w:type="spellEnd"/>
          </w:p>
        </w:tc>
        <w:tc>
          <w:tcPr>
            <w:tcW w:w="1985" w:type="dxa"/>
            <w:vAlign w:val="bottom"/>
          </w:tcPr>
          <w:p w14:paraId="5DD97290" w14:textId="303D6B3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Euplectellidae</w:t>
            </w:r>
            <w:proofErr w:type="spellEnd"/>
          </w:p>
        </w:tc>
        <w:tc>
          <w:tcPr>
            <w:tcW w:w="2693" w:type="dxa"/>
            <w:vAlign w:val="bottom"/>
          </w:tcPr>
          <w:p w14:paraId="7A0CE0B1" w14:textId="6415D655"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Euplectella</w:t>
            </w:r>
            <w:proofErr w:type="spellEnd"/>
            <w:r>
              <w:rPr>
                <w:rFonts w:cs="Arial"/>
                <w:i/>
                <w:iCs/>
                <w:sz w:val="16"/>
                <w:szCs w:val="16"/>
              </w:rPr>
              <w:t xml:space="preserve"> </w:t>
            </w:r>
            <w:proofErr w:type="spellStart"/>
            <w:r>
              <w:rPr>
                <w:rFonts w:cs="Arial"/>
                <w:i/>
                <w:iCs/>
                <w:sz w:val="16"/>
                <w:szCs w:val="16"/>
              </w:rPr>
              <w:t>suberea</w:t>
            </w:r>
            <w:proofErr w:type="spellEnd"/>
            <w:r>
              <w:rPr>
                <w:rFonts w:cs="Arial"/>
                <w:i/>
                <w:iCs/>
                <w:sz w:val="16"/>
                <w:szCs w:val="16"/>
              </w:rPr>
              <w:t>~#</w:t>
            </w:r>
          </w:p>
        </w:tc>
        <w:tc>
          <w:tcPr>
            <w:tcW w:w="3685" w:type="dxa"/>
            <w:vAlign w:val="bottom"/>
          </w:tcPr>
          <w:p w14:paraId="5B14D318" w14:textId="47DFE894"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Thomson, 1876</w:t>
            </w:r>
          </w:p>
        </w:tc>
        <w:tc>
          <w:tcPr>
            <w:tcW w:w="1134" w:type="dxa"/>
            <w:vAlign w:val="bottom"/>
          </w:tcPr>
          <w:p w14:paraId="48F33608" w14:textId="00D9E98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356CA37A" w14:textId="2C2EE34A"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6A82509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9088071" w14:textId="2A1EAA2F"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363465AA" w14:textId="7573A14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132CF2D8" w14:textId="6FFF9A6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Lyssacinosida</w:t>
            </w:r>
            <w:proofErr w:type="spellEnd"/>
          </w:p>
        </w:tc>
        <w:tc>
          <w:tcPr>
            <w:tcW w:w="1985" w:type="dxa"/>
            <w:vAlign w:val="bottom"/>
          </w:tcPr>
          <w:p w14:paraId="3E6CF1E8" w14:textId="3BD256E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Euplectellidae</w:t>
            </w:r>
            <w:proofErr w:type="spellEnd"/>
          </w:p>
        </w:tc>
        <w:tc>
          <w:tcPr>
            <w:tcW w:w="2693" w:type="dxa"/>
            <w:vAlign w:val="bottom"/>
          </w:tcPr>
          <w:p w14:paraId="748915EA" w14:textId="0F5BAEE9"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Holascus</w:t>
            </w:r>
            <w:proofErr w:type="spellEnd"/>
            <w:r>
              <w:rPr>
                <w:rFonts w:cs="Arial"/>
                <w:i/>
                <w:iCs/>
                <w:sz w:val="16"/>
                <w:szCs w:val="16"/>
              </w:rPr>
              <w:t xml:space="preserve"> </w:t>
            </w:r>
            <w:proofErr w:type="spellStart"/>
            <w:r>
              <w:rPr>
                <w:rFonts w:cs="Arial"/>
                <w:i/>
                <w:iCs/>
                <w:sz w:val="16"/>
                <w:szCs w:val="16"/>
              </w:rPr>
              <w:t>euonyx</w:t>
            </w:r>
            <w:proofErr w:type="spellEnd"/>
          </w:p>
        </w:tc>
        <w:tc>
          <w:tcPr>
            <w:tcW w:w="3685" w:type="dxa"/>
            <w:vAlign w:val="bottom"/>
          </w:tcPr>
          <w:p w14:paraId="4A1A9A88" w14:textId="20AA73C0"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Lendenfeld</w:t>
            </w:r>
            <w:proofErr w:type="spellEnd"/>
            <w:r>
              <w:rPr>
                <w:rFonts w:cs="Arial"/>
                <w:sz w:val="16"/>
                <w:szCs w:val="16"/>
              </w:rPr>
              <w:t>, 1915)</w:t>
            </w:r>
          </w:p>
        </w:tc>
        <w:tc>
          <w:tcPr>
            <w:tcW w:w="1134" w:type="dxa"/>
            <w:vAlign w:val="bottom"/>
          </w:tcPr>
          <w:p w14:paraId="79A73C3A" w14:textId="6D5E85A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w:t>
            </w:r>
          </w:p>
        </w:tc>
        <w:tc>
          <w:tcPr>
            <w:tcW w:w="851" w:type="dxa"/>
            <w:vAlign w:val="bottom"/>
          </w:tcPr>
          <w:p w14:paraId="1FBE81B2" w14:textId="6CFF4A8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6ECB3ADC"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245BBE21" w14:textId="02B6A496"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6E99ADB6" w14:textId="33D4B0C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18AA0206" w14:textId="06204EA3"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Lyssacinosida</w:t>
            </w:r>
            <w:proofErr w:type="spellEnd"/>
          </w:p>
        </w:tc>
        <w:tc>
          <w:tcPr>
            <w:tcW w:w="1985" w:type="dxa"/>
            <w:vAlign w:val="bottom"/>
          </w:tcPr>
          <w:p w14:paraId="4D1C7107" w14:textId="56A1D29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Euplectellidae</w:t>
            </w:r>
            <w:proofErr w:type="spellEnd"/>
          </w:p>
        </w:tc>
        <w:tc>
          <w:tcPr>
            <w:tcW w:w="2693" w:type="dxa"/>
            <w:vAlign w:val="bottom"/>
          </w:tcPr>
          <w:p w14:paraId="5728F302" w14:textId="70B169F5"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Holascus</w:t>
            </w:r>
            <w:proofErr w:type="spellEnd"/>
            <w:r>
              <w:rPr>
                <w:rFonts w:cs="Arial"/>
                <w:b/>
                <w:bCs/>
                <w:i/>
                <w:iCs/>
                <w:sz w:val="16"/>
                <w:szCs w:val="16"/>
              </w:rPr>
              <w:t xml:space="preserve"> </w:t>
            </w:r>
            <w:proofErr w:type="spellStart"/>
            <w:r>
              <w:rPr>
                <w:rFonts w:cs="Arial"/>
                <w:b/>
                <w:bCs/>
                <w:i/>
                <w:iCs/>
                <w:sz w:val="16"/>
                <w:szCs w:val="16"/>
              </w:rPr>
              <w:t>spinosus</w:t>
            </w:r>
            <w:proofErr w:type="spellEnd"/>
            <w:r>
              <w:rPr>
                <w:rFonts w:cs="Arial"/>
                <w:b/>
                <w:bCs/>
                <w:i/>
                <w:iCs/>
                <w:sz w:val="16"/>
                <w:szCs w:val="16"/>
              </w:rPr>
              <w:t>*</w:t>
            </w:r>
          </w:p>
        </w:tc>
        <w:tc>
          <w:tcPr>
            <w:tcW w:w="3685" w:type="dxa"/>
            <w:vAlign w:val="bottom"/>
          </w:tcPr>
          <w:p w14:paraId="58FF68EB" w14:textId="29C872E2"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Kersken</w:t>
            </w:r>
            <w:proofErr w:type="spellEnd"/>
            <w:r>
              <w:rPr>
                <w:rFonts w:cs="Arial"/>
                <w:sz w:val="16"/>
                <w:szCs w:val="16"/>
              </w:rPr>
              <w:t>, Janussen &amp; Martínez Arbizu, 2019</w:t>
            </w:r>
          </w:p>
        </w:tc>
        <w:tc>
          <w:tcPr>
            <w:tcW w:w="1134" w:type="dxa"/>
            <w:vAlign w:val="bottom"/>
          </w:tcPr>
          <w:p w14:paraId="5968ED5D" w14:textId="3F60F47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O</w:t>
            </w:r>
          </w:p>
        </w:tc>
        <w:tc>
          <w:tcPr>
            <w:tcW w:w="851" w:type="dxa"/>
            <w:vAlign w:val="bottom"/>
          </w:tcPr>
          <w:p w14:paraId="2966FB81" w14:textId="058E7C1B"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119B396D"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059DF034" w14:textId="7CFE57B1"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1714AC1F" w14:textId="2775B8D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0F1BE1B4" w14:textId="3963B3C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Lyssacinosida</w:t>
            </w:r>
            <w:proofErr w:type="spellEnd"/>
          </w:p>
        </w:tc>
        <w:tc>
          <w:tcPr>
            <w:tcW w:w="1985" w:type="dxa"/>
            <w:vAlign w:val="bottom"/>
          </w:tcPr>
          <w:p w14:paraId="3BAE71F6" w14:textId="680CB02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Euplectellidae</w:t>
            </w:r>
            <w:proofErr w:type="spellEnd"/>
          </w:p>
        </w:tc>
        <w:tc>
          <w:tcPr>
            <w:tcW w:w="2693" w:type="dxa"/>
            <w:vAlign w:val="bottom"/>
          </w:tcPr>
          <w:p w14:paraId="2E56AD5B" w14:textId="0996B4C2"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Holascus</w:t>
            </w:r>
            <w:proofErr w:type="spellEnd"/>
            <w:r>
              <w:rPr>
                <w:rFonts w:cs="Arial"/>
                <w:i/>
                <w:iCs/>
                <w:sz w:val="16"/>
                <w:szCs w:val="16"/>
              </w:rPr>
              <w:t xml:space="preserve"> taraxacum</w:t>
            </w:r>
          </w:p>
        </w:tc>
        <w:tc>
          <w:tcPr>
            <w:tcW w:w="3685" w:type="dxa"/>
            <w:vAlign w:val="bottom"/>
          </w:tcPr>
          <w:p w14:paraId="4E453E5F" w14:textId="4207307F"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t>
            </w:r>
            <w:proofErr w:type="spellStart"/>
            <w:r>
              <w:rPr>
                <w:rFonts w:cs="Arial"/>
                <w:sz w:val="16"/>
                <w:szCs w:val="16"/>
              </w:rPr>
              <w:t>Lendenfeld</w:t>
            </w:r>
            <w:proofErr w:type="spellEnd"/>
            <w:r>
              <w:rPr>
                <w:rFonts w:cs="Arial"/>
                <w:sz w:val="16"/>
                <w:szCs w:val="16"/>
              </w:rPr>
              <w:t>, 1915)</w:t>
            </w:r>
          </w:p>
        </w:tc>
        <w:tc>
          <w:tcPr>
            <w:tcW w:w="1134" w:type="dxa"/>
            <w:vAlign w:val="bottom"/>
          </w:tcPr>
          <w:p w14:paraId="517692D6" w14:textId="250E4ED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w:t>
            </w:r>
          </w:p>
        </w:tc>
        <w:tc>
          <w:tcPr>
            <w:tcW w:w="851" w:type="dxa"/>
            <w:vAlign w:val="bottom"/>
          </w:tcPr>
          <w:p w14:paraId="4CEBEACB" w14:textId="0526BDB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2A1D6311"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AF6CF9C" w14:textId="412837CA"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39875250" w14:textId="404EA7F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176D9B36" w14:textId="29543E9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Lyssacinosida</w:t>
            </w:r>
            <w:proofErr w:type="spellEnd"/>
          </w:p>
        </w:tc>
        <w:tc>
          <w:tcPr>
            <w:tcW w:w="1985" w:type="dxa"/>
            <w:vAlign w:val="bottom"/>
          </w:tcPr>
          <w:p w14:paraId="62E8196B" w14:textId="7E79584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Euplectellidae</w:t>
            </w:r>
            <w:proofErr w:type="spellEnd"/>
          </w:p>
        </w:tc>
        <w:tc>
          <w:tcPr>
            <w:tcW w:w="2693" w:type="dxa"/>
            <w:vAlign w:val="bottom"/>
          </w:tcPr>
          <w:p w14:paraId="7D23FD8D" w14:textId="1A2F2C62"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Hyalostylus</w:t>
            </w:r>
            <w:proofErr w:type="spellEnd"/>
            <w:r>
              <w:rPr>
                <w:rFonts w:cs="Arial"/>
                <w:b/>
                <w:bCs/>
                <w:i/>
                <w:iCs/>
                <w:sz w:val="16"/>
                <w:szCs w:val="16"/>
              </w:rPr>
              <w:t xml:space="preserve"> </w:t>
            </w:r>
            <w:proofErr w:type="spellStart"/>
            <w:r>
              <w:rPr>
                <w:rFonts w:cs="Arial"/>
                <w:b/>
                <w:bCs/>
                <w:i/>
                <w:iCs/>
                <w:sz w:val="16"/>
                <w:szCs w:val="16"/>
              </w:rPr>
              <w:t>microfloricomus</w:t>
            </w:r>
            <w:proofErr w:type="spellEnd"/>
            <w:r>
              <w:rPr>
                <w:rFonts w:cs="Arial"/>
                <w:b/>
                <w:bCs/>
                <w:i/>
                <w:iCs/>
                <w:sz w:val="16"/>
                <w:szCs w:val="16"/>
              </w:rPr>
              <w:t>*</w:t>
            </w:r>
          </w:p>
        </w:tc>
        <w:tc>
          <w:tcPr>
            <w:tcW w:w="3685" w:type="dxa"/>
            <w:vAlign w:val="bottom"/>
          </w:tcPr>
          <w:p w14:paraId="68C308B3" w14:textId="3FE33E44"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sz w:val="16"/>
                <w:szCs w:val="16"/>
              </w:rPr>
              <w:t>Kersken</w:t>
            </w:r>
            <w:proofErr w:type="spellEnd"/>
            <w:r>
              <w:rPr>
                <w:rFonts w:cs="Arial"/>
                <w:sz w:val="16"/>
                <w:szCs w:val="16"/>
              </w:rPr>
              <w:t>, Janussen &amp; Martínez Arbizu, 2019</w:t>
            </w:r>
          </w:p>
        </w:tc>
        <w:tc>
          <w:tcPr>
            <w:tcW w:w="1134" w:type="dxa"/>
            <w:vAlign w:val="bottom"/>
          </w:tcPr>
          <w:p w14:paraId="1D31AC3F" w14:textId="1086BB2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O</w:t>
            </w:r>
          </w:p>
        </w:tc>
        <w:tc>
          <w:tcPr>
            <w:tcW w:w="851" w:type="dxa"/>
            <w:vAlign w:val="bottom"/>
          </w:tcPr>
          <w:p w14:paraId="15A9B1F9" w14:textId="1BC61C2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70CECC2A"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446E5333" w14:textId="367A114D"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577AA511" w14:textId="2191F61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171B5957" w14:textId="145D8F9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Lyssacinosida</w:t>
            </w:r>
            <w:proofErr w:type="spellEnd"/>
          </w:p>
        </w:tc>
        <w:tc>
          <w:tcPr>
            <w:tcW w:w="1985" w:type="dxa"/>
            <w:vAlign w:val="bottom"/>
          </w:tcPr>
          <w:p w14:paraId="0F3F221F" w14:textId="7A1E2F2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Euplectellidae</w:t>
            </w:r>
            <w:proofErr w:type="spellEnd"/>
          </w:p>
        </w:tc>
        <w:tc>
          <w:tcPr>
            <w:tcW w:w="2693" w:type="dxa"/>
            <w:vAlign w:val="bottom"/>
          </w:tcPr>
          <w:p w14:paraId="040CA5A1" w14:textId="5480CAD7"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Hyalostylus</w:t>
            </w:r>
            <w:proofErr w:type="spellEnd"/>
            <w:r>
              <w:rPr>
                <w:rFonts w:cs="Arial"/>
                <w:b/>
                <w:bCs/>
                <w:i/>
                <w:iCs/>
                <w:sz w:val="16"/>
                <w:szCs w:val="16"/>
              </w:rPr>
              <w:t xml:space="preserve"> </w:t>
            </w:r>
            <w:proofErr w:type="spellStart"/>
            <w:r>
              <w:rPr>
                <w:rFonts w:cs="Arial"/>
                <w:b/>
                <w:bCs/>
                <w:i/>
                <w:iCs/>
                <w:sz w:val="16"/>
                <w:szCs w:val="16"/>
              </w:rPr>
              <w:t>schulzei</w:t>
            </w:r>
            <w:proofErr w:type="spellEnd"/>
            <w:r>
              <w:rPr>
                <w:rFonts w:cs="Arial"/>
                <w:b/>
                <w:bCs/>
                <w:i/>
                <w:iCs/>
                <w:sz w:val="16"/>
                <w:szCs w:val="16"/>
              </w:rPr>
              <w:t>*</w:t>
            </w:r>
          </w:p>
        </w:tc>
        <w:tc>
          <w:tcPr>
            <w:tcW w:w="3685" w:type="dxa"/>
            <w:vAlign w:val="bottom"/>
          </w:tcPr>
          <w:p w14:paraId="743AC4F6" w14:textId="53676DC5"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Kersken</w:t>
            </w:r>
            <w:proofErr w:type="spellEnd"/>
            <w:r>
              <w:rPr>
                <w:rFonts w:cs="Arial"/>
                <w:sz w:val="16"/>
                <w:szCs w:val="16"/>
              </w:rPr>
              <w:t>, Janussen &amp; Martínez Arbizu, 2019</w:t>
            </w:r>
          </w:p>
        </w:tc>
        <w:tc>
          <w:tcPr>
            <w:tcW w:w="1134" w:type="dxa"/>
            <w:vAlign w:val="bottom"/>
          </w:tcPr>
          <w:p w14:paraId="0DA30968" w14:textId="6EDDF8B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O</w:t>
            </w:r>
          </w:p>
        </w:tc>
        <w:tc>
          <w:tcPr>
            <w:tcW w:w="851" w:type="dxa"/>
            <w:vAlign w:val="bottom"/>
          </w:tcPr>
          <w:p w14:paraId="42AC8DF5" w14:textId="549BE0D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37123DF5"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87B5122" w14:textId="54C992A9"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3DE45227" w14:textId="772522A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7B3082F9" w14:textId="53D5AE4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Lyssacinosida</w:t>
            </w:r>
            <w:proofErr w:type="spellEnd"/>
          </w:p>
        </w:tc>
        <w:tc>
          <w:tcPr>
            <w:tcW w:w="1985" w:type="dxa"/>
            <w:vAlign w:val="bottom"/>
          </w:tcPr>
          <w:p w14:paraId="0F1D7E60" w14:textId="7552109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Euplectellidae</w:t>
            </w:r>
            <w:proofErr w:type="spellEnd"/>
          </w:p>
        </w:tc>
        <w:tc>
          <w:tcPr>
            <w:tcW w:w="2693" w:type="dxa"/>
            <w:vAlign w:val="bottom"/>
          </w:tcPr>
          <w:p w14:paraId="7985DC59" w14:textId="13791D2A"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Saccocalyx</w:t>
            </w:r>
            <w:proofErr w:type="spellEnd"/>
            <w:r>
              <w:rPr>
                <w:rFonts w:cs="Arial"/>
                <w:i/>
                <w:iCs/>
                <w:sz w:val="16"/>
                <w:szCs w:val="16"/>
              </w:rPr>
              <w:t xml:space="preserve"> </w:t>
            </w:r>
            <w:proofErr w:type="spellStart"/>
            <w:r>
              <w:rPr>
                <w:rFonts w:cs="Arial"/>
                <w:i/>
                <w:iCs/>
                <w:sz w:val="16"/>
                <w:szCs w:val="16"/>
              </w:rPr>
              <w:t>microhexactin</w:t>
            </w:r>
            <w:proofErr w:type="spellEnd"/>
          </w:p>
        </w:tc>
        <w:tc>
          <w:tcPr>
            <w:tcW w:w="3685" w:type="dxa"/>
            <w:vAlign w:val="bottom"/>
          </w:tcPr>
          <w:p w14:paraId="1F633A5F" w14:textId="1D888356"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Gong, Li &amp; Qiu, 2015</w:t>
            </w:r>
          </w:p>
        </w:tc>
        <w:tc>
          <w:tcPr>
            <w:tcW w:w="1134" w:type="dxa"/>
            <w:vAlign w:val="bottom"/>
          </w:tcPr>
          <w:p w14:paraId="3CC301B0" w14:textId="79CDED4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w:t>
            </w:r>
          </w:p>
        </w:tc>
        <w:tc>
          <w:tcPr>
            <w:tcW w:w="851" w:type="dxa"/>
            <w:vAlign w:val="bottom"/>
          </w:tcPr>
          <w:p w14:paraId="2024991A" w14:textId="6C6DBBF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4D23CEB9"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51DFACBB" w14:textId="1D1F982E"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0CF25BC7" w14:textId="759A12A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48B78C9A" w14:textId="14CA6F6F"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Lyssacinosida</w:t>
            </w:r>
            <w:proofErr w:type="spellEnd"/>
          </w:p>
        </w:tc>
        <w:tc>
          <w:tcPr>
            <w:tcW w:w="1985" w:type="dxa"/>
            <w:vAlign w:val="bottom"/>
          </w:tcPr>
          <w:p w14:paraId="4499C956" w14:textId="6ABC8AF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Euplectellidae</w:t>
            </w:r>
            <w:proofErr w:type="spellEnd"/>
          </w:p>
        </w:tc>
        <w:tc>
          <w:tcPr>
            <w:tcW w:w="2693" w:type="dxa"/>
            <w:vAlign w:val="bottom"/>
          </w:tcPr>
          <w:p w14:paraId="5ACDB677" w14:textId="4FFF9D0B"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Saccocalyx</w:t>
            </w:r>
            <w:proofErr w:type="spellEnd"/>
            <w:r>
              <w:rPr>
                <w:rFonts w:cs="Arial"/>
                <w:i/>
                <w:iCs/>
                <w:sz w:val="16"/>
                <w:szCs w:val="16"/>
              </w:rPr>
              <w:t xml:space="preserve"> </w:t>
            </w:r>
            <w:proofErr w:type="spellStart"/>
            <w:r>
              <w:rPr>
                <w:rFonts w:cs="Arial"/>
                <w:i/>
                <w:iCs/>
                <w:sz w:val="16"/>
                <w:szCs w:val="16"/>
              </w:rPr>
              <w:t>pedunculatus</w:t>
            </w:r>
            <w:proofErr w:type="spellEnd"/>
          </w:p>
        </w:tc>
        <w:tc>
          <w:tcPr>
            <w:tcW w:w="3685" w:type="dxa"/>
            <w:vAlign w:val="bottom"/>
          </w:tcPr>
          <w:p w14:paraId="20DDE559" w14:textId="3EDAF771"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Schulze, 1896</w:t>
            </w:r>
          </w:p>
        </w:tc>
        <w:tc>
          <w:tcPr>
            <w:tcW w:w="1134" w:type="dxa"/>
            <w:vAlign w:val="bottom"/>
          </w:tcPr>
          <w:p w14:paraId="7BB4534E" w14:textId="2BD7F4E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w:t>
            </w:r>
          </w:p>
        </w:tc>
        <w:tc>
          <w:tcPr>
            <w:tcW w:w="851" w:type="dxa"/>
            <w:vAlign w:val="bottom"/>
          </w:tcPr>
          <w:p w14:paraId="4FECDE95" w14:textId="16DBE22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1C673BED"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1BE6BD1" w14:textId="3370E0AC"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313B1E3F" w14:textId="0A54BF2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44043153" w14:textId="1033F732"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Lyssacinosida</w:t>
            </w:r>
            <w:proofErr w:type="spellEnd"/>
          </w:p>
        </w:tc>
        <w:tc>
          <w:tcPr>
            <w:tcW w:w="1985" w:type="dxa"/>
            <w:vAlign w:val="bottom"/>
          </w:tcPr>
          <w:p w14:paraId="6FE52034" w14:textId="52A0C1F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Leucopsacidae</w:t>
            </w:r>
            <w:proofErr w:type="spellEnd"/>
          </w:p>
        </w:tc>
        <w:tc>
          <w:tcPr>
            <w:tcW w:w="2693" w:type="dxa"/>
            <w:vAlign w:val="bottom"/>
          </w:tcPr>
          <w:p w14:paraId="4411700A" w14:textId="5F77CBDF"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Chaunoplectella</w:t>
            </w:r>
            <w:proofErr w:type="spellEnd"/>
            <w:r>
              <w:rPr>
                <w:rFonts w:cs="Arial"/>
                <w:b/>
                <w:bCs/>
                <w:i/>
                <w:iCs/>
                <w:sz w:val="16"/>
                <w:szCs w:val="16"/>
              </w:rPr>
              <w:t xml:space="preserve"> </w:t>
            </w:r>
            <w:proofErr w:type="spellStart"/>
            <w:r>
              <w:rPr>
                <w:rFonts w:cs="Arial"/>
                <w:b/>
                <w:bCs/>
                <w:i/>
                <w:iCs/>
                <w:sz w:val="16"/>
                <w:szCs w:val="16"/>
              </w:rPr>
              <w:t>megapora</w:t>
            </w:r>
            <w:proofErr w:type="spellEnd"/>
            <w:r>
              <w:rPr>
                <w:rFonts w:cs="Arial"/>
                <w:b/>
                <w:bCs/>
                <w:i/>
                <w:iCs/>
                <w:sz w:val="16"/>
                <w:szCs w:val="16"/>
              </w:rPr>
              <w:t>*</w:t>
            </w:r>
          </w:p>
        </w:tc>
        <w:tc>
          <w:tcPr>
            <w:tcW w:w="3685" w:type="dxa"/>
            <w:vAlign w:val="bottom"/>
          </w:tcPr>
          <w:p w14:paraId="6C0400ED" w14:textId="366E77EF"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Wang, Zhang, Lu &amp; Wang, 2018</w:t>
            </w:r>
          </w:p>
        </w:tc>
        <w:tc>
          <w:tcPr>
            <w:tcW w:w="1134" w:type="dxa"/>
            <w:vAlign w:val="bottom"/>
          </w:tcPr>
          <w:p w14:paraId="70A4875F" w14:textId="476A4AA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O</w:t>
            </w:r>
          </w:p>
        </w:tc>
        <w:tc>
          <w:tcPr>
            <w:tcW w:w="851" w:type="dxa"/>
            <w:vAlign w:val="bottom"/>
          </w:tcPr>
          <w:p w14:paraId="72EA2A57" w14:textId="53BEE160"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7C0DD1C2"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F72B15D" w14:textId="0E85A9E7"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2E0B1474" w14:textId="2B6E04D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7A1C6D8B" w14:textId="126CE69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Lyssacinosida</w:t>
            </w:r>
            <w:proofErr w:type="spellEnd"/>
          </w:p>
        </w:tc>
        <w:tc>
          <w:tcPr>
            <w:tcW w:w="1985" w:type="dxa"/>
            <w:vAlign w:val="bottom"/>
          </w:tcPr>
          <w:p w14:paraId="2FA371AC" w14:textId="1FD49CE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Rossellidae</w:t>
            </w:r>
            <w:proofErr w:type="spellEnd"/>
          </w:p>
        </w:tc>
        <w:tc>
          <w:tcPr>
            <w:tcW w:w="2693" w:type="dxa"/>
            <w:vAlign w:val="bottom"/>
          </w:tcPr>
          <w:p w14:paraId="2C4C96D9" w14:textId="63B50ECD"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Bathydorus</w:t>
            </w:r>
            <w:proofErr w:type="spellEnd"/>
            <w:r>
              <w:rPr>
                <w:rFonts w:cs="Arial"/>
                <w:i/>
                <w:iCs/>
                <w:sz w:val="16"/>
                <w:szCs w:val="16"/>
              </w:rPr>
              <w:t xml:space="preserve"> </w:t>
            </w:r>
            <w:proofErr w:type="spellStart"/>
            <w:r>
              <w:rPr>
                <w:rFonts w:cs="Arial"/>
                <w:i/>
                <w:iCs/>
                <w:sz w:val="16"/>
                <w:szCs w:val="16"/>
              </w:rPr>
              <w:t>spinosus</w:t>
            </w:r>
            <w:proofErr w:type="spellEnd"/>
            <w:r>
              <w:rPr>
                <w:rFonts w:cs="Arial"/>
                <w:i/>
                <w:iCs/>
                <w:sz w:val="16"/>
                <w:szCs w:val="16"/>
              </w:rPr>
              <w:t>#</w:t>
            </w:r>
          </w:p>
        </w:tc>
        <w:tc>
          <w:tcPr>
            <w:tcW w:w="3685" w:type="dxa"/>
            <w:vAlign w:val="bottom"/>
          </w:tcPr>
          <w:p w14:paraId="1143C1A0" w14:textId="3C667436"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Schulze, 1886</w:t>
            </w:r>
          </w:p>
        </w:tc>
        <w:tc>
          <w:tcPr>
            <w:tcW w:w="1134" w:type="dxa"/>
            <w:vAlign w:val="bottom"/>
          </w:tcPr>
          <w:p w14:paraId="6F67D2D7" w14:textId="2A13757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7D107963" w14:textId="478EF9E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29034C0E"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0AD77318" w14:textId="59DDCD30" w:rsidR="00064891" w:rsidRPr="00B135DD" w:rsidRDefault="00064891" w:rsidP="00064891">
            <w:pPr>
              <w:rPr>
                <w:rFonts w:cs="Arial"/>
                <w:b w:val="0"/>
                <w:sz w:val="16"/>
                <w:szCs w:val="16"/>
              </w:rPr>
            </w:pPr>
            <w:r w:rsidRPr="00B135DD">
              <w:rPr>
                <w:rFonts w:cs="Arial"/>
                <w:b w:val="0"/>
                <w:sz w:val="16"/>
                <w:szCs w:val="16"/>
              </w:rPr>
              <w:t>Porifera</w:t>
            </w:r>
          </w:p>
        </w:tc>
        <w:tc>
          <w:tcPr>
            <w:tcW w:w="1701" w:type="dxa"/>
            <w:vAlign w:val="bottom"/>
          </w:tcPr>
          <w:p w14:paraId="0667252E" w14:textId="2D158507" w:rsidR="00064891" w:rsidRDefault="00064891" w:rsidP="00064891">
            <w:pP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Hexactinellida</w:t>
            </w:r>
          </w:p>
        </w:tc>
        <w:tc>
          <w:tcPr>
            <w:tcW w:w="1701" w:type="dxa"/>
            <w:vAlign w:val="bottom"/>
          </w:tcPr>
          <w:p w14:paraId="3E0A17CC" w14:textId="2D9D282C" w:rsidR="00064891" w:rsidRDefault="00064891" w:rsidP="00064891">
            <w:pP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Lyssacinosida</w:t>
            </w:r>
            <w:proofErr w:type="spellEnd"/>
          </w:p>
        </w:tc>
        <w:tc>
          <w:tcPr>
            <w:tcW w:w="1985" w:type="dxa"/>
            <w:vAlign w:val="bottom"/>
          </w:tcPr>
          <w:p w14:paraId="243FCEE5" w14:textId="011AF688" w:rsidR="00064891" w:rsidRDefault="00064891" w:rsidP="00064891">
            <w:pP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Rossellidae</w:t>
            </w:r>
            <w:proofErr w:type="spellEnd"/>
          </w:p>
        </w:tc>
        <w:tc>
          <w:tcPr>
            <w:tcW w:w="2693" w:type="dxa"/>
            <w:vAlign w:val="bottom"/>
          </w:tcPr>
          <w:p w14:paraId="3EF0DC3E" w14:textId="34653E80" w:rsidR="00064891" w:rsidRDefault="00064891" w:rsidP="00064891">
            <w:pPr>
              <w:cnfStyle w:val="000000100000" w:firstRow="0" w:lastRow="0" w:firstColumn="0" w:lastColumn="0" w:oddVBand="0" w:evenVBand="0" w:oddHBand="1" w:evenHBand="0" w:firstRowFirstColumn="0" w:firstRowLastColumn="0" w:lastRowFirstColumn="0" w:lastRowLastColumn="0"/>
              <w:rPr>
                <w:rFonts w:cs="Arial"/>
                <w:i/>
                <w:iCs/>
                <w:sz w:val="16"/>
                <w:szCs w:val="16"/>
              </w:rPr>
            </w:pPr>
            <w:proofErr w:type="spellStart"/>
            <w:r>
              <w:rPr>
                <w:rFonts w:cs="Arial"/>
                <w:i/>
                <w:iCs/>
                <w:sz w:val="16"/>
                <w:szCs w:val="16"/>
              </w:rPr>
              <w:t>Caulophacus</w:t>
            </w:r>
            <w:proofErr w:type="spellEnd"/>
            <w:r>
              <w:rPr>
                <w:rFonts w:cs="Arial"/>
                <w:i/>
                <w:iCs/>
                <w:sz w:val="16"/>
                <w:szCs w:val="16"/>
              </w:rPr>
              <w:t xml:space="preserve"> (</w:t>
            </w:r>
            <w:proofErr w:type="spellStart"/>
            <w:r>
              <w:rPr>
                <w:rFonts w:cs="Arial"/>
                <w:i/>
                <w:iCs/>
                <w:sz w:val="16"/>
                <w:szCs w:val="16"/>
              </w:rPr>
              <w:t>Caulophacus</w:t>
            </w:r>
            <w:proofErr w:type="spellEnd"/>
            <w:r>
              <w:rPr>
                <w:rFonts w:cs="Arial"/>
                <w:i/>
                <w:iCs/>
                <w:sz w:val="16"/>
                <w:szCs w:val="16"/>
              </w:rPr>
              <w:t>) elegans#</w:t>
            </w:r>
          </w:p>
        </w:tc>
        <w:tc>
          <w:tcPr>
            <w:tcW w:w="3685" w:type="dxa"/>
            <w:vAlign w:val="bottom"/>
          </w:tcPr>
          <w:p w14:paraId="393E0114" w14:textId="7B2ACC61" w:rsidR="00064891" w:rsidRDefault="00064891" w:rsidP="00064891">
            <w:pPr>
              <w:cnfStyle w:val="000000100000" w:firstRow="0" w:lastRow="0" w:firstColumn="0" w:lastColumn="0" w:oddVBand="0" w:evenVBand="0" w:oddHBand="1" w:evenHBand="0" w:firstRowFirstColumn="0" w:firstRowLastColumn="0" w:lastRowFirstColumn="0" w:lastRowLastColumn="0"/>
              <w:rPr>
                <w:rFonts w:cs="Arial"/>
                <w:sz w:val="16"/>
                <w:szCs w:val="16"/>
              </w:rPr>
            </w:pPr>
            <w:r w:rsidRPr="00044DF0">
              <w:rPr>
                <w:rFonts w:cs="Arial"/>
                <w:sz w:val="16"/>
                <w:szCs w:val="16"/>
              </w:rPr>
              <w:t>Schulze, 1886</w:t>
            </w:r>
          </w:p>
        </w:tc>
        <w:tc>
          <w:tcPr>
            <w:tcW w:w="1134" w:type="dxa"/>
            <w:vAlign w:val="bottom"/>
          </w:tcPr>
          <w:p w14:paraId="1ABC2BD8" w14:textId="734FC58B" w:rsidR="00064891" w:rsidRDefault="00064891" w:rsidP="00064891">
            <w:pP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L</w:t>
            </w:r>
          </w:p>
        </w:tc>
        <w:tc>
          <w:tcPr>
            <w:tcW w:w="851" w:type="dxa"/>
            <w:vAlign w:val="bottom"/>
          </w:tcPr>
          <w:p w14:paraId="3FEAAD33" w14:textId="6CA98C10" w:rsidR="00064891" w:rsidRDefault="00064891" w:rsidP="00064891">
            <w:pP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mega</w:t>
            </w:r>
          </w:p>
        </w:tc>
      </w:tr>
      <w:tr w:rsidR="00064891" w:rsidRPr="00C9116B" w14:paraId="5695ACF8"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934F6FD" w14:textId="2E61EA74"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3FF416F6" w14:textId="3C9B3778"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1221A70C" w14:textId="3D7F59F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Lyssacinosida</w:t>
            </w:r>
            <w:proofErr w:type="spellEnd"/>
          </w:p>
        </w:tc>
        <w:tc>
          <w:tcPr>
            <w:tcW w:w="1985" w:type="dxa"/>
            <w:vAlign w:val="bottom"/>
          </w:tcPr>
          <w:p w14:paraId="30123C5F" w14:textId="302EC34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Rossellidae</w:t>
            </w:r>
            <w:proofErr w:type="spellEnd"/>
          </w:p>
        </w:tc>
        <w:tc>
          <w:tcPr>
            <w:tcW w:w="2693" w:type="dxa"/>
            <w:vAlign w:val="bottom"/>
          </w:tcPr>
          <w:p w14:paraId="46A2C727" w14:textId="650701AB"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i/>
                <w:iCs/>
                <w:sz w:val="16"/>
                <w:szCs w:val="16"/>
              </w:rPr>
              <w:t>Caulophacus</w:t>
            </w:r>
            <w:proofErr w:type="spellEnd"/>
            <w:r>
              <w:rPr>
                <w:rFonts w:cs="Arial"/>
                <w:i/>
                <w:iCs/>
                <w:sz w:val="16"/>
                <w:szCs w:val="16"/>
              </w:rPr>
              <w:t xml:space="preserve"> (</w:t>
            </w:r>
            <w:proofErr w:type="spellStart"/>
            <w:r>
              <w:rPr>
                <w:rFonts w:cs="Arial"/>
                <w:i/>
                <w:iCs/>
                <w:sz w:val="16"/>
                <w:szCs w:val="16"/>
              </w:rPr>
              <w:t>Caulophacus</w:t>
            </w:r>
            <w:proofErr w:type="spellEnd"/>
            <w:r>
              <w:rPr>
                <w:rFonts w:cs="Arial"/>
                <w:i/>
                <w:iCs/>
                <w:sz w:val="16"/>
                <w:szCs w:val="16"/>
              </w:rPr>
              <w:t xml:space="preserve">) </w:t>
            </w:r>
            <w:proofErr w:type="spellStart"/>
            <w:r>
              <w:rPr>
                <w:rFonts w:cs="Arial"/>
                <w:i/>
                <w:iCs/>
                <w:sz w:val="16"/>
                <w:szCs w:val="16"/>
              </w:rPr>
              <w:t>schulzei</w:t>
            </w:r>
            <w:proofErr w:type="spellEnd"/>
            <w:r>
              <w:rPr>
                <w:rFonts w:cs="Arial"/>
                <w:i/>
                <w:iCs/>
                <w:sz w:val="16"/>
                <w:szCs w:val="16"/>
              </w:rPr>
              <w:t>~</w:t>
            </w:r>
          </w:p>
        </w:tc>
        <w:tc>
          <w:tcPr>
            <w:tcW w:w="3685" w:type="dxa"/>
            <w:vAlign w:val="bottom"/>
          </w:tcPr>
          <w:p w14:paraId="6DBEF74F" w14:textId="7071B295"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Wilson, 1904</w:t>
            </w:r>
          </w:p>
        </w:tc>
        <w:tc>
          <w:tcPr>
            <w:tcW w:w="1134" w:type="dxa"/>
            <w:vAlign w:val="bottom"/>
          </w:tcPr>
          <w:p w14:paraId="5222913A" w14:textId="39D43A22"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132A3DE8" w14:textId="1DC6EA31"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4D6A34E5"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7198F11" w14:textId="414C7C49"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3A926B5F" w14:textId="3D20446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1E2E0071" w14:textId="32976BD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Lyssacinosida</w:t>
            </w:r>
            <w:proofErr w:type="spellEnd"/>
          </w:p>
        </w:tc>
        <w:tc>
          <w:tcPr>
            <w:tcW w:w="1985" w:type="dxa"/>
            <w:vAlign w:val="bottom"/>
          </w:tcPr>
          <w:p w14:paraId="65D3BC3A" w14:textId="02A7C936"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Rossellidae</w:t>
            </w:r>
            <w:proofErr w:type="spellEnd"/>
          </w:p>
        </w:tc>
        <w:tc>
          <w:tcPr>
            <w:tcW w:w="2693" w:type="dxa"/>
            <w:vAlign w:val="bottom"/>
          </w:tcPr>
          <w:p w14:paraId="06E8DA5C" w14:textId="73E1FA64"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Caulophacus</w:t>
            </w:r>
            <w:proofErr w:type="spellEnd"/>
            <w:r>
              <w:rPr>
                <w:rFonts w:cs="Arial"/>
                <w:i/>
                <w:iCs/>
                <w:sz w:val="16"/>
                <w:szCs w:val="16"/>
              </w:rPr>
              <w:t xml:space="preserve"> (</w:t>
            </w:r>
            <w:proofErr w:type="spellStart"/>
            <w:r>
              <w:rPr>
                <w:rFonts w:cs="Arial"/>
                <w:i/>
                <w:iCs/>
                <w:sz w:val="16"/>
                <w:szCs w:val="16"/>
              </w:rPr>
              <w:t>Caulophacus</w:t>
            </w:r>
            <w:proofErr w:type="spellEnd"/>
            <w:r>
              <w:rPr>
                <w:rFonts w:cs="Arial"/>
                <w:i/>
                <w:iCs/>
                <w:sz w:val="16"/>
                <w:szCs w:val="16"/>
              </w:rPr>
              <w:t xml:space="preserve">) </w:t>
            </w:r>
            <w:proofErr w:type="spellStart"/>
            <w:r>
              <w:rPr>
                <w:rFonts w:cs="Arial"/>
                <w:i/>
                <w:iCs/>
                <w:sz w:val="16"/>
                <w:szCs w:val="16"/>
              </w:rPr>
              <w:t>variens</w:t>
            </w:r>
            <w:proofErr w:type="spellEnd"/>
          </w:p>
        </w:tc>
        <w:tc>
          <w:tcPr>
            <w:tcW w:w="3685" w:type="dxa"/>
            <w:vAlign w:val="bottom"/>
          </w:tcPr>
          <w:p w14:paraId="2E0DB45E" w14:textId="7157644F"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Tabachnick, 1988</w:t>
            </w:r>
          </w:p>
        </w:tc>
        <w:tc>
          <w:tcPr>
            <w:tcW w:w="1134" w:type="dxa"/>
            <w:vAlign w:val="bottom"/>
          </w:tcPr>
          <w:p w14:paraId="5ECD55C9" w14:textId="3FDB239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vAlign w:val="bottom"/>
          </w:tcPr>
          <w:p w14:paraId="0660DF7B" w14:textId="54F0487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3594FA7C"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E7C0C68" w14:textId="30755600"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77F4DC1A" w14:textId="29A1935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07ACC810" w14:textId="69E6E1CD"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Lyssacinosida</w:t>
            </w:r>
            <w:proofErr w:type="spellEnd"/>
          </w:p>
        </w:tc>
        <w:tc>
          <w:tcPr>
            <w:tcW w:w="1985" w:type="dxa"/>
            <w:vAlign w:val="bottom"/>
          </w:tcPr>
          <w:p w14:paraId="0A83AF9C" w14:textId="6EE4D4B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Rossellidae</w:t>
            </w:r>
            <w:proofErr w:type="spellEnd"/>
          </w:p>
        </w:tc>
        <w:tc>
          <w:tcPr>
            <w:tcW w:w="2693" w:type="dxa"/>
            <w:vAlign w:val="bottom"/>
          </w:tcPr>
          <w:p w14:paraId="78F4A413" w14:textId="36074ECD"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Caulophacus</w:t>
            </w:r>
            <w:proofErr w:type="spellEnd"/>
            <w:r>
              <w:rPr>
                <w:rFonts w:cs="Arial"/>
                <w:b/>
                <w:bCs/>
                <w:i/>
                <w:iCs/>
                <w:sz w:val="16"/>
                <w:szCs w:val="16"/>
              </w:rPr>
              <w:t xml:space="preserve"> (</w:t>
            </w:r>
            <w:proofErr w:type="spellStart"/>
            <w:r>
              <w:rPr>
                <w:rFonts w:cs="Arial"/>
                <w:b/>
                <w:bCs/>
                <w:i/>
                <w:iCs/>
                <w:sz w:val="16"/>
                <w:szCs w:val="16"/>
              </w:rPr>
              <w:t>Caulophacus</w:t>
            </w:r>
            <w:proofErr w:type="spellEnd"/>
            <w:r>
              <w:rPr>
                <w:rFonts w:cs="Arial"/>
                <w:b/>
                <w:bCs/>
                <w:i/>
                <w:iCs/>
                <w:sz w:val="16"/>
                <w:szCs w:val="16"/>
              </w:rPr>
              <w:t xml:space="preserve">) </w:t>
            </w:r>
            <w:proofErr w:type="spellStart"/>
            <w:r>
              <w:rPr>
                <w:rFonts w:cs="Arial"/>
                <w:b/>
                <w:bCs/>
                <w:i/>
                <w:iCs/>
                <w:sz w:val="16"/>
                <w:szCs w:val="16"/>
              </w:rPr>
              <w:t>wilsoni</w:t>
            </w:r>
            <w:proofErr w:type="spellEnd"/>
            <w:r>
              <w:rPr>
                <w:rFonts w:cs="Arial"/>
                <w:b/>
                <w:bCs/>
                <w:i/>
                <w:iCs/>
                <w:sz w:val="16"/>
                <w:szCs w:val="16"/>
              </w:rPr>
              <w:t>*</w:t>
            </w:r>
          </w:p>
        </w:tc>
        <w:tc>
          <w:tcPr>
            <w:tcW w:w="3685" w:type="dxa"/>
            <w:vAlign w:val="bottom"/>
          </w:tcPr>
          <w:p w14:paraId="5C4753C7" w14:textId="732A7F65"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Kersken</w:t>
            </w:r>
            <w:proofErr w:type="spellEnd"/>
            <w:r>
              <w:rPr>
                <w:rFonts w:cs="Arial"/>
                <w:sz w:val="16"/>
                <w:szCs w:val="16"/>
              </w:rPr>
              <w:t>, Janussen &amp; Martínez Arbizu, 2019</w:t>
            </w:r>
          </w:p>
        </w:tc>
        <w:tc>
          <w:tcPr>
            <w:tcW w:w="1134" w:type="dxa"/>
            <w:vAlign w:val="bottom"/>
          </w:tcPr>
          <w:p w14:paraId="3765E245" w14:textId="2FA547BA"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O</w:t>
            </w:r>
          </w:p>
        </w:tc>
        <w:tc>
          <w:tcPr>
            <w:tcW w:w="851" w:type="dxa"/>
            <w:vAlign w:val="bottom"/>
          </w:tcPr>
          <w:p w14:paraId="5AA636E6" w14:textId="72BD8A0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2CF44990"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36A0AF0B" w14:textId="2EB4020E"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4D6808CB" w14:textId="32DBD9F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2B263EBF" w14:textId="2CA6552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Lyssacinosida</w:t>
            </w:r>
            <w:proofErr w:type="spellEnd"/>
          </w:p>
        </w:tc>
        <w:tc>
          <w:tcPr>
            <w:tcW w:w="1985" w:type="dxa"/>
            <w:vAlign w:val="bottom"/>
          </w:tcPr>
          <w:p w14:paraId="7541E78C" w14:textId="15A7D084"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Rossellidae</w:t>
            </w:r>
            <w:proofErr w:type="spellEnd"/>
          </w:p>
        </w:tc>
        <w:tc>
          <w:tcPr>
            <w:tcW w:w="2693" w:type="dxa"/>
            <w:vAlign w:val="bottom"/>
          </w:tcPr>
          <w:p w14:paraId="7C5CCE9B" w14:textId="5D7B6CC3"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b/>
                <w:bCs/>
                <w:i/>
                <w:iCs/>
                <w:sz w:val="16"/>
                <w:szCs w:val="16"/>
              </w:rPr>
              <w:t>Sympagella</w:t>
            </w:r>
            <w:proofErr w:type="spellEnd"/>
            <w:r>
              <w:rPr>
                <w:rFonts w:cs="Arial"/>
                <w:b/>
                <w:bCs/>
                <w:i/>
                <w:iCs/>
                <w:sz w:val="16"/>
                <w:szCs w:val="16"/>
              </w:rPr>
              <w:t xml:space="preserve"> </w:t>
            </w:r>
            <w:proofErr w:type="spellStart"/>
            <w:r>
              <w:rPr>
                <w:rFonts w:cs="Arial"/>
                <w:b/>
                <w:bCs/>
                <w:i/>
                <w:iCs/>
                <w:sz w:val="16"/>
                <w:szCs w:val="16"/>
              </w:rPr>
              <w:t>abysslineae</w:t>
            </w:r>
            <w:proofErr w:type="spellEnd"/>
            <w:r>
              <w:rPr>
                <w:rFonts w:cs="Arial"/>
                <w:b/>
                <w:bCs/>
                <w:i/>
                <w:iCs/>
                <w:sz w:val="16"/>
                <w:szCs w:val="16"/>
              </w:rPr>
              <w:t>*</w:t>
            </w:r>
          </w:p>
        </w:tc>
        <w:tc>
          <w:tcPr>
            <w:tcW w:w="3685" w:type="dxa"/>
            <w:vAlign w:val="bottom"/>
          </w:tcPr>
          <w:p w14:paraId="0F6F0E1E" w14:textId="514C148C"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Herzog, Amon, Smith &amp; Janussen, 2018</w:t>
            </w:r>
          </w:p>
        </w:tc>
        <w:tc>
          <w:tcPr>
            <w:tcW w:w="1134" w:type="dxa"/>
            <w:vAlign w:val="bottom"/>
          </w:tcPr>
          <w:p w14:paraId="327D477A" w14:textId="65D40EE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 O</w:t>
            </w:r>
          </w:p>
        </w:tc>
        <w:tc>
          <w:tcPr>
            <w:tcW w:w="851" w:type="dxa"/>
            <w:vAlign w:val="bottom"/>
          </w:tcPr>
          <w:p w14:paraId="0B2BDE1A" w14:textId="29AE426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7BCC996A"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32B6E30B" w14:textId="2032BD1E"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2D30ECA5" w14:textId="3F5675D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48F35301" w14:textId="030EB9F9"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Lyssacinosida</w:t>
            </w:r>
            <w:proofErr w:type="spellEnd"/>
          </w:p>
        </w:tc>
        <w:tc>
          <w:tcPr>
            <w:tcW w:w="1985" w:type="dxa"/>
            <w:vAlign w:val="bottom"/>
          </w:tcPr>
          <w:p w14:paraId="39C417C5" w14:textId="346800B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Rossellidae</w:t>
            </w:r>
            <w:proofErr w:type="spellEnd"/>
          </w:p>
        </w:tc>
        <w:tc>
          <w:tcPr>
            <w:tcW w:w="2693" w:type="dxa"/>
            <w:vAlign w:val="bottom"/>
          </w:tcPr>
          <w:p w14:paraId="32D0A234" w14:textId="53CE7ED5" w:rsidR="00064891" w:rsidRPr="0028788D"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b/>
                <w:bCs/>
                <w:i/>
                <w:iCs/>
                <w:sz w:val="16"/>
                <w:szCs w:val="16"/>
              </w:rPr>
              <w:t>Sympagella</w:t>
            </w:r>
            <w:proofErr w:type="spellEnd"/>
            <w:r>
              <w:rPr>
                <w:rFonts w:cs="Arial"/>
                <w:b/>
                <w:bCs/>
                <w:i/>
                <w:iCs/>
                <w:sz w:val="16"/>
                <w:szCs w:val="16"/>
              </w:rPr>
              <w:t xml:space="preserve"> </w:t>
            </w:r>
            <w:proofErr w:type="spellStart"/>
            <w:r>
              <w:rPr>
                <w:rFonts w:cs="Arial"/>
                <w:b/>
                <w:bCs/>
                <w:i/>
                <w:iCs/>
                <w:sz w:val="16"/>
                <w:szCs w:val="16"/>
              </w:rPr>
              <w:t>clippertonae</w:t>
            </w:r>
            <w:proofErr w:type="spellEnd"/>
            <w:r>
              <w:rPr>
                <w:rFonts w:cs="Arial"/>
                <w:b/>
                <w:bCs/>
                <w:i/>
                <w:iCs/>
                <w:sz w:val="16"/>
                <w:szCs w:val="16"/>
              </w:rPr>
              <w:t>*</w:t>
            </w:r>
          </w:p>
        </w:tc>
        <w:tc>
          <w:tcPr>
            <w:tcW w:w="3685" w:type="dxa"/>
            <w:vAlign w:val="bottom"/>
          </w:tcPr>
          <w:p w14:paraId="08EB833B" w14:textId="6216D101"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Herzog, Amon, Smith &amp; Janussen, 2018</w:t>
            </w:r>
          </w:p>
        </w:tc>
        <w:tc>
          <w:tcPr>
            <w:tcW w:w="1134" w:type="dxa"/>
            <w:vAlign w:val="bottom"/>
          </w:tcPr>
          <w:p w14:paraId="4E1615D8" w14:textId="2BCD69F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G; O</w:t>
            </w:r>
          </w:p>
        </w:tc>
        <w:tc>
          <w:tcPr>
            <w:tcW w:w="851" w:type="dxa"/>
            <w:vAlign w:val="bottom"/>
          </w:tcPr>
          <w:p w14:paraId="4050EE23" w14:textId="026793DC"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53E45DF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73267C81" w14:textId="49DD6581"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26834A97" w14:textId="0B67DEA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15D141B9" w14:textId="7A82823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Sceptrulophora</w:t>
            </w:r>
            <w:proofErr w:type="spellEnd"/>
          </w:p>
        </w:tc>
        <w:tc>
          <w:tcPr>
            <w:tcW w:w="1985" w:type="dxa"/>
            <w:vAlign w:val="bottom"/>
          </w:tcPr>
          <w:p w14:paraId="17D318E5" w14:textId="480358A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Euretidae</w:t>
            </w:r>
            <w:proofErr w:type="spellEnd"/>
          </w:p>
        </w:tc>
        <w:tc>
          <w:tcPr>
            <w:tcW w:w="2693" w:type="dxa"/>
            <w:vAlign w:val="bottom"/>
          </w:tcPr>
          <w:p w14:paraId="186ED5FF" w14:textId="4F4B28AC" w:rsidR="00064891" w:rsidRPr="0028788D"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proofErr w:type="spellStart"/>
            <w:r>
              <w:rPr>
                <w:rFonts w:cs="Arial"/>
                <w:i/>
                <w:iCs/>
                <w:sz w:val="16"/>
                <w:szCs w:val="16"/>
              </w:rPr>
              <w:t>Bathyxiphus</w:t>
            </w:r>
            <w:proofErr w:type="spellEnd"/>
            <w:r>
              <w:rPr>
                <w:rFonts w:cs="Arial"/>
                <w:i/>
                <w:iCs/>
                <w:sz w:val="16"/>
                <w:szCs w:val="16"/>
              </w:rPr>
              <w:t xml:space="preserve"> subtilis</w:t>
            </w:r>
          </w:p>
        </w:tc>
        <w:tc>
          <w:tcPr>
            <w:tcW w:w="3685" w:type="dxa"/>
            <w:vAlign w:val="bottom"/>
          </w:tcPr>
          <w:p w14:paraId="6F145214" w14:textId="4BB37B15"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Schulze, 1899</w:t>
            </w:r>
          </w:p>
        </w:tc>
        <w:tc>
          <w:tcPr>
            <w:tcW w:w="1134" w:type="dxa"/>
            <w:vAlign w:val="bottom"/>
          </w:tcPr>
          <w:p w14:paraId="799DBD2D" w14:textId="05079457"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G</w:t>
            </w:r>
          </w:p>
        </w:tc>
        <w:tc>
          <w:tcPr>
            <w:tcW w:w="851" w:type="dxa"/>
            <w:vAlign w:val="bottom"/>
          </w:tcPr>
          <w:p w14:paraId="336F678D" w14:textId="3DA6092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39821574"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7AF5D373" w14:textId="11141A74"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43BDD33F" w14:textId="10A95B67"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645DE416" w14:textId="25CE568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Sceptrulophora</w:t>
            </w:r>
            <w:proofErr w:type="spellEnd"/>
          </w:p>
        </w:tc>
        <w:tc>
          <w:tcPr>
            <w:tcW w:w="1985" w:type="dxa"/>
            <w:vAlign w:val="bottom"/>
          </w:tcPr>
          <w:p w14:paraId="010415C9" w14:textId="7C0984D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Euretidae</w:t>
            </w:r>
            <w:proofErr w:type="spellEnd"/>
          </w:p>
        </w:tc>
        <w:tc>
          <w:tcPr>
            <w:tcW w:w="2693" w:type="dxa"/>
            <w:vAlign w:val="bottom"/>
          </w:tcPr>
          <w:p w14:paraId="14C461D1" w14:textId="6C738BBE"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b/>
                <w:bCs/>
                <w:i/>
                <w:iCs/>
                <w:sz w:val="16"/>
                <w:szCs w:val="16"/>
              </w:rPr>
              <w:t>Chonelasma</w:t>
            </w:r>
            <w:proofErr w:type="spellEnd"/>
            <w:r>
              <w:rPr>
                <w:rFonts w:cs="Arial"/>
                <w:b/>
                <w:bCs/>
                <w:i/>
                <w:iCs/>
                <w:sz w:val="16"/>
                <w:szCs w:val="16"/>
              </w:rPr>
              <w:t xml:space="preserve"> </w:t>
            </w:r>
            <w:proofErr w:type="spellStart"/>
            <w:r>
              <w:rPr>
                <w:rFonts w:cs="Arial"/>
                <w:b/>
                <w:bCs/>
                <w:i/>
                <w:iCs/>
                <w:sz w:val="16"/>
                <w:szCs w:val="16"/>
              </w:rPr>
              <w:t>bispinula</w:t>
            </w:r>
            <w:proofErr w:type="spellEnd"/>
            <w:r>
              <w:rPr>
                <w:rFonts w:cs="Arial"/>
                <w:b/>
                <w:bCs/>
                <w:i/>
                <w:iCs/>
                <w:sz w:val="16"/>
                <w:szCs w:val="16"/>
              </w:rPr>
              <w:t>*</w:t>
            </w:r>
          </w:p>
        </w:tc>
        <w:tc>
          <w:tcPr>
            <w:tcW w:w="3685" w:type="dxa"/>
            <w:vAlign w:val="bottom"/>
          </w:tcPr>
          <w:p w14:paraId="4CE93F55" w14:textId="4A14BF29"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proofErr w:type="spellStart"/>
            <w:r>
              <w:rPr>
                <w:rFonts w:cs="Arial"/>
                <w:sz w:val="16"/>
                <w:szCs w:val="16"/>
              </w:rPr>
              <w:t>Kersken</w:t>
            </w:r>
            <w:proofErr w:type="spellEnd"/>
            <w:r>
              <w:rPr>
                <w:rFonts w:cs="Arial"/>
                <w:sz w:val="16"/>
                <w:szCs w:val="16"/>
              </w:rPr>
              <w:t>, Janussen &amp; Martínez Arbizu, 2019</w:t>
            </w:r>
          </w:p>
        </w:tc>
        <w:tc>
          <w:tcPr>
            <w:tcW w:w="1134" w:type="dxa"/>
            <w:vAlign w:val="bottom"/>
          </w:tcPr>
          <w:p w14:paraId="2B2F6BE5" w14:textId="3E77E1D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 O</w:t>
            </w:r>
          </w:p>
        </w:tc>
        <w:tc>
          <w:tcPr>
            <w:tcW w:w="851" w:type="dxa"/>
            <w:vAlign w:val="bottom"/>
          </w:tcPr>
          <w:p w14:paraId="554B016A" w14:textId="7E7F6986"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2A3FDBC8"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bottom"/>
          </w:tcPr>
          <w:p w14:paraId="4E7DC3BA" w14:textId="15D6A62A"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49CAA670" w14:textId="3AA01C8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7E5FF7CB" w14:textId="28945738"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Sceptrulophora</w:t>
            </w:r>
            <w:proofErr w:type="spellEnd"/>
          </w:p>
        </w:tc>
        <w:tc>
          <w:tcPr>
            <w:tcW w:w="1985" w:type="dxa"/>
            <w:vAlign w:val="bottom"/>
          </w:tcPr>
          <w:p w14:paraId="42B2102C" w14:textId="5FA4D4E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Euretidae</w:t>
            </w:r>
            <w:proofErr w:type="spellEnd"/>
          </w:p>
        </w:tc>
        <w:tc>
          <w:tcPr>
            <w:tcW w:w="2693" w:type="dxa"/>
            <w:vAlign w:val="bottom"/>
          </w:tcPr>
          <w:p w14:paraId="44233157" w14:textId="19EFFA5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i/>
                <w:iCs/>
                <w:sz w:val="16"/>
                <w:szCs w:val="16"/>
              </w:rPr>
              <w:t>Chonelasma</w:t>
            </w:r>
            <w:proofErr w:type="spellEnd"/>
            <w:r>
              <w:rPr>
                <w:rFonts w:cs="Arial"/>
                <w:i/>
                <w:iCs/>
                <w:sz w:val="16"/>
                <w:szCs w:val="16"/>
              </w:rPr>
              <w:t xml:space="preserve"> </w:t>
            </w:r>
            <w:proofErr w:type="spellStart"/>
            <w:r>
              <w:rPr>
                <w:rFonts w:cs="Arial"/>
                <w:i/>
                <w:iCs/>
                <w:sz w:val="16"/>
                <w:szCs w:val="16"/>
              </w:rPr>
              <w:t>choanoides</w:t>
            </w:r>
            <w:proofErr w:type="spellEnd"/>
          </w:p>
        </w:tc>
        <w:tc>
          <w:tcPr>
            <w:tcW w:w="3685" w:type="dxa"/>
            <w:vAlign w:val="bottom"/>
          </w:tcPr>
          <w:p w14:paraId="1528A9C7" w14:textId="002872F8"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Schulze &amp; Kirkpatrick, 1910</w:t>
            </w:r>
          </w:p>
        </w:tc>
        <w:tc>
          <w:tcPr>
            <w:tcW w:w="1134" w:type="dxa"/>
            <w:vAlign w:val="bottom"/>
          </w:tcPr>
          <w:p w14:paraId="54060298" w14:textId="6C69C42D"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 DD</w:t>
            </w:r>
          </w:p>
        </w:tc>
        <w:tc>
          <w:tcPr>
            <w:tcW w:w="851" w:type="dxa"/>
            <w:vAlign w:val="bottom"/>
          </w:tcPr>
          <w:p w14:paraId="059E701E" w14:textId="3097E85C"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mega</w:t>
            </w:r>
          </w:p>
        </w:tc>
      </w:tr>
      <w:tr w:rsidR="00064891" w:rsidRPr="00C9116B" w14:paraId="475F53DE" w14:textId="77777777" w:rsidTr="00623CD3">
        <w:tc>
          <w:tcPr>
            <w:cnfStyle w:val="001000000000" w:firstRow="0" w:lastRow="0" w:firstColumn="1" w:lastColumn="0" w:oddVBand="0" w:evenVBand="0" w:oddHBand="0" w:evenHBand="0" w:firstRowFirstColumn="0" w:firstRowLastColumn="0" w:lastRowFirstColumn="0" w:lastRowLastColumn="0"/>
            <w:tcW w:w="1418" w:type="dxa"/>
            <w:vAlign w:val="bottom"/>
          </w:tcPr>
          <w:p w14:paraId="6EDF59ED" w14:textId="4E01B552" w:rsidR="00064891" w:rsidRPr="00B135DD" w:rsidRDefault="00064891" w:rsidP="00064891">
            <w:pPr>
              <w:rPr>
                <w:b w:val="0"/>
                <w:sz w:val="16"/>
                <w:szCs w:val="16"/>
              </w:rPr>
            </w:pPr>
            <w:r w:rsidRPr="00B135DD">
              <w:rPr>
                <w:rFonts w:cs="Arial"/>
                <w:b w:val="0"/>
                <w:sz w:val="16"/>
                <w:szCs w:val="16"/>
              </w:rPr>
              <w:t>Porifera</w:t>
            </w:r>
          </w:p>
        </w:tc>
        <w:tc>
          <w:tcPr>
            <w:tcW w:w="1701" w:type="dxa"/>
            <w:vAlign w:val="bottom"/>
          </w:tcPr>
          <w:p w14:paraId="0989C3E0" w14:textId="3CF1F4D5"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Hexactinellida</w:t>
            </w:r>
          </w:p>
        </w:tc>
        <w:tc>
          <w:tcPr>
            <w:tcW w:w="1701" w:type="dxa"/>
            <w:vAlign w:val="bottom"/>
          </w:tcPr>
          <w:p w14:paraId="052C15B6" w14:textId="245D75E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Sceptrulophora</w:t>
            </w:r>
            <w:proofErr w:type="spellEnd"/>
          </w:p>
        </w:tc>
        <w:tc>
          <w:tcPr>
            <w:tcW w:w="1985" w:type="dxa"/>
            <w:vAlign w:val="bottom"/>
          </w:tcPr>
          <w:p w14:paraId="0749967A" w14:textId="71FBDF84"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sz w:val="16"/>
                <w:szCs w:val="16"/>
              </w:rPr>
              <w:t>Euretidae</w:t>
            </w:r>
            <w:proofErr w:type="spellEnd"/>
          </w:p>
        </w:tc>
        <w:tc>
          <w:tcPr>
            <w:tcW w:w="2693" w:type="dxa"/>
            <w:vAlign w:val="bottom"/>
          </w:tcPr>
          <w:p w14:paraId="2D1E7201" w14:textId="6993ADBB"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rFonts w:cs="Arial"/>
                <w:i/>
                <w:iCs/>
                <w:sz w:val="16"/>
                <w:szCs w:val="16"/>
              </w:rPr>
              <w:t>Conorete</w:t>
            </w:r>
            <w:proofErr w:type="spellEnd"/>
            <w:r>
              <w:rPr>
                <w:rFonts w:cs="Arial"/>
                <w:i/>
                <w:iCs/>
                <w:sz w:val="16"/>
                <w:szCs w:val="16"/>
              </w:rPr>
              <w:t xml:space="preserve"> </w:t>
            </w:r>
            <w:proofErr w:type="spellStart"/>
            <w:r>
              <w:rPr>
                <w:rFonts w:cs="Arial"/>
                <w:i/>
                <w:iCs/>
                <w:sz w:val="16"/>
                <w:szCs w:val="16"/>
              </w:rPr>
              <w:t>erectum</w:t>
            </w:r>
            <w:proofErr w:type="spellEnd"/>
            <w:r>
              <w:rPr>
                <w:rFonts w:cs="Arial"/>
                <w:i/>
                <w:iCs/>
                <w:sz w:val="16"/>
                <w:szCs w:val="16"/>
              </w:rPr>
              <w:t>#</w:t>
            </w:r>
          </w:p>
        </w:tc>
        <w:tc>
          <w:tcPr>
            <w:tcW w:w="3685" w:type="dxa"/>
            <w:vAlign w:val="bottom"/>
          </w:tcPr>
          <w:p w14:paraId="0408663C" w14:textId="390D00E3" w:rsidR="00064891" w:rsidRPr="007357AF" w:rsidRDefault="00064891" w:rsidP="00064891">
            <w:pPr>
              <w:cnfStyle w:val="000000000000" w:firstRow="0" w:lastRow="0" w:firstColumn="0" w:lastColumn="0" w:oddVBand="0" w:evenVBand="0" w:oddHBand="0" w:evenHBand="0" w:firstRowFirstColumn="0" w:firstRowLastColumn="0" w:lastRowFirstColumn="0" w:lastRowLastColumn="0"/>
              <w:rPr>
                <w:i/>
                <w:iCs/>
                <w:sz w:val="16"/>
                <w:szCs w:val="16"/>
              </w:rPr>
            </w:pPr>
            <w:r>
              <w:rPr>
                <w:rFonts w:cs="Arial"/>
                <w:sz w:val="16"/>
                <w:szCs w:val="16"/>
              </w:rPr>
              <w:t>(Schulze, 1899)</w:t>
            </w:r>
          </w:p>
        </w:tc>
        <w:tc>
          <w:tcPr>
            <w:tcW w:w="1134" w:type="dxa"/>
            <w:vAlign w:val="bottom"/>
          </w:tcPr>
          <w:p w14:paraId="5146C56A" w14:textId="51628960"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L</w:t>
            </w:r>
          </w:p>
        </w:tc>
        <w:tc>
          <w:tcPr>
            <w:tcW w:w="851" w:type="dxa"/>
            <w:vAlign w:val="bottom"/>
          </w:tcPr>
          <w:p w14:paraId="23106780" w14:textId="4C3CF653" w:rsidR="00064891" w:rsidRPr="000D3E3F" w:rsidRDefault="00064891" w:rsidP="00064891">
            <w:pPr>
              <w:cnfStyle w:val="000000000000" w:firstRow="0" w:lastRow="0" w:firstColumn="0" w:lastColumn="0" w:oddVBand="0" w:evenVBand="0" w:oddHBand="0" w:evenHBand="0" w:firstRowFirstColumn="0" w:firstRowLastColumn="0" w:lastRowFirstColumn="0" w:lastRowLastColumn="0"/>
              <w:rPr>
                <w:sz w:val="16"/>
                <w:szCs w:val="16"/>
              </w:rPr>
            </w:pPr>
            <w:r>
              <w:rPr>
                <w:rFonts w:cs="Arial"/>
                <w:sz w:val="16"/>
                <w:szCs w:val="16"/>
              </w:rPr>
              <w:t>mega</w:t>
            </w:r>
          </w:p>
        </w:tc>
      </w:tr>
      <w:tr w:rsidR="00064891" w:rsidRPr="00C9116B" w14:paraId="19982B92" w14:textId="77777777" w:rsidTr="0062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bottom w:val="single" w:sz="4" w:space="0" w:color="auto"/>
            </w:tcBorders>
            <w:vAlign w:val="bottom"/>
          </w:tcPr>
          <w:p w14:paraId="7FD89F2A" w14:textId="06CBDCD5" w:rsidR="00064891" w:rsidRPr="00B135DD" w:rsidRDefault="00064891" w:rsidP="00064891">
            <w:pPr>
              <w:rPr>
                <w:b w:val="0"/>
                <w:sz w:val="16"/>
                <w:szCs w:val="16"/>
              </w:rPr>
            </w:pPr>
            <w:r w:rsidRPr="00B135DD">
              <w:rPr>
                <w:rFonts w:cs="Arial"/>
                <w:b w:val="0"/>
                <w:i/>
                <w:iCs/>
                <w:sz w:val="16"/>
                <w:szCs w:val="16"/>
              </w:rPr>
              <w:t>Tardigrada</w:t>
            </w:r>
          </w:p>
        </w:tc>
        <w:tc>
          <w:tcPr>
            <w:tcW w:w="1701" w:type="dxa"/>
            <w:tcBorders>
              <w:bottom w:val="single" w:sz="4" w:space="0" w:color="auto"/>
            </w:tcBorders>
            <w:vAlign w:val="bottom"/>
          </w:tcPr>
          <w:p w14:paraId="345EFD9A" w14:textId="55E3848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
        </w:tc>
        <w:tc>
          <w:tcPr>
            <w:tcW w:w="1701" w:type="dxa"/>
            <w:tcBorders>
              <w:bottom w:val="single" w:sz="4" w:space="0" w:color="auto"/>
            </w:tcBorders>
            <w:vAlign w:val="bottom"/>
          </w:tcPr>
          <w:p w14:paraId="3B33D3CA" w14:textId="744A830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Arthrotardigrada</w:t>
            </w:r>
            <w:proofErr w:type="spellEnd"/>
          </w:p>
        </w:tc>
        <w:tc>
          <w:tcPr>
            <w:tcW w:w="1985" w:type="dxa"/>
            <w:tcBorders>
              <w:bottom w:val="single" w:sz="4" w:space="0" w:color="auto"/>
            </w:tcBorders>
            <w:vAlign w:val="bottom"/>
          </w:tcPr>
          <w:p w14:paraId="4E50B3DD" w14:textId="70101D7E"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Halechiniscidae</w:t>
            </w:r>
            <w:proofErr w:type="spellEnd"/>
          </w:p>
        </w:tc>
        <w:tc>
          <w:tcPr>
            <w:tcW w:w="2693" w:type="dxa"/>
            <w:tcBorders>
              <w:bottom w:val="single" w:sz="4" w:space="0" w:color="auto"/>
            </w:tcBorders>
            <w:vAlign w:val="bottom"/>
          </w:tcPr>
          <w:p w14:paraId="09110A11" w14:textId="34D57ACF"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b/>
                <w:bCs/>
                <w:i/>
                <w:iCs/>
                <w:sz w:val="16"/>
                <w:szCs w:val="16"/>
              </w:rPr>
              <w:t>Moebjergarctus</w:t>
            </w:r>
            <w:proofErr w:type="spellEnd"/>
            <w:r>
              <w:rPr>
                <w:rFonts w:cs="Arial"/>
                <w:b/>
                <w:bCs/>
                <w:i/>
                <w:iCs/>
                <w:sz w:val="16"/>
                <w:szCs w:val="16"/>
              </w:rPr>
              <w:t xml:space="preserve"> </w:t>
            </w:r>
            <w:proofErr w:type="spellStart"/>
            <w:r>
              <w:rPr>
                <w:rFonts w:cs="Arial"/>
                <w:b/>
                <w:bCs/>
                <w:i/>
                <w:iCs/>
                <w:sz w:val="16"/>
                <w:szCs w:val="16"/>
              </w:rPr>
              <w:t>clarionclippertonensis</w:t>
            </w:r>
            <w:proofErr w:type="spellEnd"/>
            <w:r>
              <w:rPr>
                <w:rFonts w:cs="Arial"/>
                <w:b/>
                <w:bCs/>
                <w:i/>
                <w:iCs/>
                <w:sz w:val="16"/>
                <w:szCs w:val="16"/>
              </w:rPr>
              <w:t>*</w:t>
            </w:r>
          </w:p>
        </w:tc>
        <w:tc>
          <w:tcPr>
            <w:tcW w:w="3685" w:type="dxa"/>
            <w:tcBorders>
              <w:bottom w:val="single" w:sz="4" w:space="0" w:color="auto"/>
            </w:tcBorders>
            <w:vAlign w:val="bottom"/>
          </w:tcPr>
          <w:p w14:paraId="6DBBED6A" w14:textId="18824CEC" w:rsidR="00064891" w:rsidRPr="007357AF" w:rsidRDefault="00064891" w:rsidP="00064891">
            <w:pPr>
              <w:cnfStyle w:val="000000100000" w:firstRow="0" w:lastRow="0" w:firstColumn="0" w:lastColumn="0" w:oddVBand="0" w:evenVBand="0" w:oddHBand="1" w:evenHBand="0" w:firstRowFirstColumn="0" w:firstRowLastColumn="0" w:lastRowFirstColumn="0" w:lastRowLastColumn="0"/>
              <w:rPr>
                <w:i/>
                <w:iCs/>
                <w:sz w:val="16"/>
                <w:szCs w:val="16"/>
              </w:rPr>
            </w:pPr>
            <w:r>
              <w:rPr>
                <w:rFonts w:cs="Arial"/>
                <w:sz w:val="16"/>
                <w:szCs w:val="16"/>
              </w:rPr>
              <w:t>Bai, Wang, Zhou, Lin, Meng, Fontoura, 2020</w:t>
            </w:r>
          </w:p>
        </w:tc>
        <w:tc>
          <w:tcPr>
            <w:tcW w:w="1134" w:type="dxa"/>
            <w:tcBorders>
              <w:bottom w:val="single" w:sz="4" w:space="0" w:color="auto"/>
            </w:tcBorders>
            <w:vAlign w:val="bottom"/>
          </w:tcPr>
          <w:p w14:paraId="5D8FE109" w14:textId="433879C1"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r>
              <w:rPr>
                <w:rFonts w:cs="Arial"/>
                <w:sz w:val="16"/>
                <w:szCs w:val="16"/>
              </w:rPr>
              <w:t>L</w:t>
            </w:r>
          </w:p>
        </w:tc>
        <w:tc>
          <w:tcPr>
            <w:tcW w:w="851" w:type="dxa"/>
            <w:tcBorders>
              <w:bottom w:val="single" w:sz="4" w:space="0" w:color="auto"/>
            </w:tcBorders>
            <w:vAlign w:val="bottom"/>
          </w:tcPr>
          <w:p w14:paraId="73B8F4E7" w14:textId="6BB27B09" w:rsidR="00064891" w:rsidRPr="000D3E3F" w:rsidRDefault="00064891" w:rsidP="00064891">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rFonts w:cs="Arial"/>
                <w:sz w:val="16"/>
                <w:szCs w:val="16"/>
              </w:rPr>
              <w:t>meio</w:t>
            </w:r>
            <w:proofErr w:type="spellEnd"/>
          </w:p>
        </w:tc>
      </w:tr>
    </w:tbl>
    <w:p w14:paraId="6246C7C5" w14:textId="77777777" w:rsidR="001C386A" w:rsidRDefault="001C386A" w:rsidP="00191EFD">
      <w:pPr>
        <w:rPr>
          <w:rFonts w:cs="Arial"/>
          <w:b/>
          <w:color w:val="FF0000"/>
        </w:rPr>
        <w:sectPr w:rsidR="001C386A" w:rsidSect="006C08A5">
          <w:pgSz w:w="16840" w:h="11900" w:orient="landscape"/>
          <w:pgMar w:top="1440" w:right="1440" w:bottom="1440" w:left="1440" w:header="709" w:footer="709" w:gutter="0"/>
          <w:lnNumType w:countBy="1" w:restart="continuous"/>
          <w:cols w:space="708"/>
          <w:docGrid w:linePitch="360"/>
        </w:sectPr>
      </w:pPr>
    </w:p>
    <w:p w14:paraId="7F4E4D4E" w14:textId="4A87CC86" w:rsidR="00990DF0" w:rsidRDefault="00990DF0" w:rsidP="00191EFD">
      <w:pPr>
        <w:rPr>
          <w:rFonts w:cs="Arial"/>
          <w:b/>
        </w:rPr>
      </w:pPr>
    </w:p>
    <w:p w14:paraId="3808AF75" w14:textId="36774AC9" w:rsidR="00990DF0" w:rsidRPr="00F03A30" w:rsidRDefault="00F016ED" w:rsidP="00990DF0">
      <w:pPr>
        <w:rPr>
          <w:rFonts w:cs="Arial"/>
          <w:sz w:val="20"/>
          <w:szCs w:val="20"/>
        </w:rPr>
      </w:pPr>
      <w:r>
        <w:rPr>
          <w:rFonts w:cs="Arial"/>
          <w:sz w:val="20"/>
          <w:szCs w:val="20"/>
        </w:rPr>
        <w:t>S Table 2. M</w:t>
      </w:r>
      <w:r w:rsidR="00990DF0" w:rsidRPr="00990DF0">
        <w:rPr>
          <w:rFonts w:cs="Arial"/>
          <w:sz w:val="20"/>
          <w:szCs w:val="20"/>
        </w:rPr>
        <w:t xml:space="preserve">ost common named species (by incidence, not abundance) by sites- </w:t>
      </w:r>
      <w:proofErr w:type="spellStart"/>
      <w:r w:rsidR="00990DF0" w:rsidRPr="00990DF0">
        <w:rPr>
          <w:rFonts w:cs="Arial"/>
          <w:sz w:val="20"/>
          <w:szCs w:val="20"/>
        </w:rPr>
        <w:t>i.e</w:t>
      </w:r>
      <w:proofErr w:type="spellEnd"/>
      <w:r w:rsidR="00990DF0" w:rsidRPr="00990DF0">
        <w:rPr>
          <w:rFonts w:cs="Arial"/>
          <w:sz w:val="20"/>
          <w:szCs w:val="20"/>
        </w:rPr>
        <w:t xml:space="preserve"> </w:t>
      </w:r>
      <w:r w:rsidR="00990DF0" w:rsidRPr="00532903">
        <w:rPr>
          <w:rFonts w:cs="Arial"/>
          <w:sz w:val="20"/>
          <w:szCs w:val="20"/>
        </w:rPr>
        <w:t>both within and</w:t>
      </w:r>
      <w:r w:rsidR="00990DF0" w:rsidRPr="00990DF0">
        <w:rPr>
          <w:rFonts w:cs="Arial"/>
          <w:sz w:val="20"/>
          <w:szCs w:val="20"/>
        </w:rPr>
        <w:t xml:space="preserve"> across contract area. Sites- </w:t>
      </w:r>
      <w:r w:rsidR="00990DF0">
        <w:rPr>
          <w:rFonts w:cs="Arial"/>
          <w:sz w:val="20"/>
          <w:szCs w:val="20"/>
        </w:rPr>
        <w:t xml:space="preserve">count of individual stations/sites species were collected from. </w:t>
      </w:r>
      <w:r w:rsidR="00990DF0" w:rsidRPr="00F03A30">
        <w:rPr>
          <w:rFonts w:cs="Arial"/>
          <w:sz w:val="20"/>
          <w:szCs w:val="20"/>
        </w:rPr>
        <w:t xml:space="preserve">Total= total Contract areas </w:t>
      </w:r>
      <w:r w:rsidR="00990DF0">
        <w:rPr>
          <w:rFonts w:cs="Arial"/>
          <w:sz w:val="20"/>
          <w:szCs w:val="20"/>
        </w:rPr>
        <w:t>and or APEIs species were recorded from</w:t>
      </w:r>
    </w:p>
    <w:tbl>
      <w:tblPr>
        <w:tblStyle w:val="PlainTable4"/>
        <w:tblW w:w="9589" w:type="dxa"/>
        <w:tblLook w:val="04A0" w:firstRow="1" w:lastRow="0" w:firstColumn="1" w:lastColumn="0" w:noHBand="0" w:noVBand="1"/>
      </w:tblPr>
      <w:tblGrid>
        <w:gridCol w:w="1052"/>
        <w:gridCol w:w="1783"/>
        <w:gridCol w:w="551"/>
        <w:gridCol w:w="565"/>
        <w:gridCol w:w="699"/>
        <w:gridCol w:w="738"/>
        <w:gridCol w:w="800"/>
        <w:gridCol w:w="556"/>
        <w:gridCol w:w="600"/>
        <w:gridCol w:w="531"/>
        <w:gridCol w:w="573"/>
        <w:gridCol w:w="573"/>
        <w:gridCol w:w="568"/>
      </w:tblGrid>
      <w:tr w:rsidR="00990DF0" w:rsidRPr="00F03A30" w14:paraId="630CED7D" w14:textId="77777777" w:rsidTr="001C3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Borders>
              <w:top w:val="single" w:sz="4" w:space="0" w:color="auto"/>
              <w:bottom w:val="single" w:sz="4" w:space="0" w:color="auto"/>
            </w:tcBorders>
          </w:tcPr>
          <w:p w14:paraId="403FDAE5" w14:textId="77777777" w:rsidR="00990DF0" w:rsidRPr="00F03A30" w:rsidRDefault="00990DF0" w:rsidP="001C386A">
            <w:pPr>
              <w:ind w:left="-106"/>
              <w:rPr>
                <w:b w:val="0"/>
                <w:sz w:val="14"/>
                <w:szCs w:val="14"/>
              </w:rPr>
            </w:pPr>
            <w:r w:rsidRPr="00F03A30">
              <w:rPr>
                <w:b w:val="0"/>
                <w:sz w:val="14"/>
                <w:szCs w:val="14"/>
              </w:rPr>
              <w:t>Phylum</w:t>
            </w:r>
          </w:p>
        </w:tc>
        <w:tc>
          <w:tcPr>
            <w:tcW w:w="1783" w:type="dxa"/>
            <w:tcBorders>
              <w:top w:val="single" w:sz="4" w:space="0" w:color="auto"/>
              <w:bottom w:val="single" w:sz="4" w:space="0" w:color="auto"/>
            </w:tcBorders>
          </w:tcPr>
          <w:p w14:paraId="6CBD504A" w14:textId="77777777" w:rsidR="00990DF0" w:rsidRPr="00F03A30" w:rsidRDefault="00990DF0" w:rsidP="001C386A">
            <w:pPr>
              <w:cnfStyle w:val="100000000000" w:firstRow="1" w:lastRow="0" w:firstColumn="0" w:lastColumn="0" w:oddVBand="0" w:evenVBand="0" w:oddHBand="0" w:evenHBand="0" w:firstRowFirstColumn="0" w:firstRowLastColumn="0" w:lastRowFirstColumn="0" w:lastRowLastColumn="0"/>
              <w:rPr>
                <w:sz w:val="14"/>
                <w:szCs w:val="14"/>
              </w:rPr>
            </w:pPr>
            <w:r w:rsidRPr="00F03A30">
              <w:rPr>
                <w:sz w:val="14"/>
                <w:szCs w:val="14"/>
              </w:rPr>
              <w:t xml:space="preserve">Species </w:t>
            </w:r>
          </w:p>
        </w:tc>
        <w:tc>
          <w:tcPr>
            <w:tcW w:w="551" w:type="dxa"/>
            <w:tcBorders>
              <w:top w:val="single" w:sz="4" w:space="0" w:color="auto"/>
              <w:bottom w:val="single" w:sz="4" w:space="0" w:color="auto"/>
            </w:tcBorders>
          </w:tcPr>
          <w:p w14:paraId="35BE2390" w14:textId="77777777" w:rsidR="00990DF0" w:rsidRPr="00F03A30" w:rsidRDefault="00990DF0" w:rsidP="001C386A">
            <w:pPr>
              <w:cnfStyle w:val="100000000000" w:firstRow="1" w:lastRow="0" w:firstColumn="0" w:lastColumn="0" w:oddVBand="0" w:evenVBand="0" w:oddHBand="0" w:evenHBand="0" w:firstRowFirstColumn="0" w:firstRowLastColumn="0" w:lastRowFirstColumn="0" w:lastRowLastColumn="0"/>
              <w:rPr>
                <w:sz w:val="14"/>
                <w:szCs w:val="14"/>
              </w:rPr>
            </w:pPr>
            <w:r w:rsidRPr="00F03A30">
              <w:rPr>
                <w:sz w:val="14"/>
                <w:szCs w:val="14"/>
              </w:rPr>
              <w:t>Sites</w:t>
            </w:r>
          </w:p>
        </w:tc>
        <w:tc>
          <w:tcPr>
            <w:tcW w:w="565" w:type="dxa"/>
            <w:tcBorders>
              <w:top w:val="single" w:sz="4" w:space="0" w:color="auto"/>
              <w:bottom w:val="single" w:sz="4" w:space="0" w:color="auto"/>
            </w:tcBorders>
          </w:tcPr>
          <w:p w14:paraId="5A672EBE" w14:textId="77777777" w:rsidR="00990DF0" w:rsidRPr="00F03A30" w:rsidRDefault="00990DF0" w:rsidP="001C386A">
            <w:pPr>
              <w:cnfStyle w:val="100000000000" w:firstRow="1" w:lastRow="0" w:firstColumn="0" w:lastColumn="0" w:oddVBand="0" w:evenVBand="0" w:oddHBand="0" w:evenHBand="0" w:firstRowFirstColumn="0" w:firstRowLastColumn="0" w:lastRowFirstColumn="0" w:lastRowLastColumn="0"/>
              <w:rPr>
                <w:sz w:val="14"/>
                <w:szCs w:val="14"/>
              </w:rPr>
            </w:pPr>
            <w:r w:rsidRPr="00F03A30">
              <w:rPr>
                <w:sz w:val="14"/>
                <w:szCs w:val="14"/>
              </w:rPr>
              <w:t>BGR</w:t>
            </w:r>
          </w:p>
        </w:tc>
        <w:tc>
          <w:tcPr>
            <w:tcW w:w="699" w:type="dxa"/>
            <w:tcBorders>
              <w:top w:val="single" w:sz="4" w:space="0" w:color="auto"/>
              <w:bottom w:val="single" w:sz="4" w:space="0" w:color="auto"/>
            </w:tcBorders>
          </w:tcPr>
          <w:p w14:paraId="43790A49" w14:textId="77777777" w:rsidR="00990DF0" w:rsidRPr="00F03A30" w:rsidRDefault="00990DF0" w:rsidP="001C386A">
            <w:pPr>
              <w:cnfStyle w:val="100000000000" w:firstRow="1" w:lastRow="0" w:firstColumn="0" w:lastColumn="0" w:oddVBand="0" w:evenVBand="0" w:oddHBand="0" w:evenHBand="0" w:firstRowFirstColumn="0" w:firstRowLastColumn="0" w:lastRowFirstColumn="0" w:lastRowLastColumn="0"/>
              <w:rPr>
                <w:sz w:val="14"/>
                <w:szCs w:val="14"/>
              </w:rPr>
            </w:pPr>
            <w:r w:rsidRPr="00F03A30">
              <w:rPr>
                <w:sz w:val="14"/>
                <w:szCs w:val="14"/>
              </w:rPr>
              <w:t>COM1a</w:t>
            </w:r>
          </w:p>
        </w:tc>
        <w:tc>
          <w:tcPr>
            <w:tcW w:w="738" w:type="dxa"/>
            <w:tcBorders>
              <w:top w:val="single" w:sz="4" w:space="0" w:color="auto"/>
              <w:bottom w:val="single" w:sz="4" w:space="0" w:color="auto"/>
            </w:tcBorders>
          </w:tcPr>
          <w:p w14:paraId="158C7581" w14:textId="77777777" w:rsidR="00990DF0" w:rsidRPr="00F03A30" w:rsidRDefault="00990DF0" w:rsidP="001C386A">
            <w:pPr>
              <w:cnfStyle w:val="100000000000" w:firstRow="1" w:lastRow="0" w:firstColumn="0" w:lastColumn="0" w:oddVBand="0" w:evenVBand="0" w:oddHBand="0" w:evenHBand="0" w:firstRowFirstColumn="0" w:firstRowLastColumn="0" w:lastRowFirstColumn="0" w:lastRowLastColumn="0"/>
              <w:rPr>
                <w:sz w:val="14"/>
                <w:szCs w:val="14"/>
              </w:rPr>
            </w:pPr>
            <w:r w:rsidRPr="00F03A30">
              <w:rPr>
                <w:sz w:val="14"/>
                <w:szCs w:val="14"/>
              </w:rPr>
              <w:t>GSR.B4</w:t>
            </w:r>
          </w:p>
        </w:tc>
        <w:tc>
          <w:tcPr>
            <w:tcW w:w="800" w:type="dxa"/>
            <w:tcBorders>
              <w:top w:val="single" w:sz="4" w:space="0" w:color="auto"/>
              <w:bottom w:val="single" w:sz="4" w:space="0" w:color="auto"/>
            </w:tcBorders>
          </w:tcPr>
          <w:p w14:paraId="48848751" w14:textId="77777777" w:rsidR="00990DF0" w:rsidRPr="00F03A30" w:rsidRDefault="00990DF0" w:rsidP="001C386A">
            <w:pPr>
              <w:cnfStyle w:val="100000000000" w:firstRow="1" w:lastRow="0" w:firstColumn="0" w:lastColumn="0" w:oddVBand="0" w:evenVBand="0" w:oddHBand="0" w:evenHBand="0" w:firstRowFirstColumn="0" w:firstRowLastColumn="0" w:lastRowFirstColumn="0" w:lastRowLastColumn="0"/>
              <w:rPr>
                <w:sz w:val="14"/>
                <w:szCs w:val="14"/>
              </w:rPr>
            </w:pPr>
            <w:r w:rsidRPr="00F03A30">
              <w:rPr>
                <w:sz w:val="14"/>
                <w:szCs w:val="14"/>
              </w:rPr>
              <w:t>GSR.B6</w:t>
            </w:r>
          </w:p>
        </w:tc>
        <w:tc>
          <w:tcPr>
            <w:tcW w:w="556" w:type="dxa"/>
            <w:tcBorders>
              <w:top w:val="single" w:sz="4" w:space="0" w:color="auto"/>
              <w:bottom w:val="single" w:sz="4" w:space="0" w:color="auto"/>
            </w:tcBorders>
          </w:tcPr>
          <w:p w14:paraId="1F4803C5" w14:textId="77777777" w:rsidR="00990DF0" w:rsidRPr="00F03A30" w:rsidRDefault="00990DF0" w:rsidP="001C386A">
            <w:pPr>
              <w:cnfStyle w:val="100000000000" w:firstRow="1" w:lastRow="0" w:firstColumn="0" w:lastColumn="0" w:oddVBand="0" w:evenVBand="0" w:oddHBand="0" w:evenHBand="0" w:firstRowFirstColumn="0" w:firstRowLastColumn="0" w:lastRowFirstColumn="0" w:lastRowLastColumn="0"/>
              <w:rPr>
                <w:sz w:val="14"/>
                <w:szCs w:val="14"/>
              </w:rPr>
            </w:pPr>
            <w:r w:rsidRPr="00F03A30">
              <w:rPr>
                <w:sz w:val="14"/>
                <w:szCs w:val="14"/>
              </w:rPr>
              <w:t>IFR2</w:t>
            </w:r>
          </w:p>
        </w:tc>
        <w:tc>
          <w:tcPr>
            <w:tcW w:w="600" w:type="dxa"/>
            <w:tcBorders>
              <w:top w:val="single" w:sz="4" w:space="0" w:color="auto"/>
              <w:bottom w:val="single" w:sz="4" w:space="0" w:color="auto"/>
            </w:tcBorders>
          </w:tcPr>
          <w:p w14:paraId="28C57223" w14:textId="77777777" w:rsidR="00990DF0" w:rsidRPr="00F03A30" w:rsidRDefault="00990DF0" w:rsidP="001C386A">
            <w:pPr>
              <w:cnfStyle w:val="100000000000" w:firstRow="1" w:lastRow="0" w:firstColumn="0" w:lastColumn="0" w:oddVBand="0" w:evenVBand="0" w:oddHBand="0" w:evenHBand="0" w:firstRowFirstColumn="0" w:firstRowLastColumn="0" w:lastRowFirstColumn="0" w:lastRowLastColumn="0"/>
              <w:rPr>
                <w:sz w:val="14"/>
                <w:szCs w:val="14"/>
              </w:rPr>
            </w:pPr>
            <w:r w:rsidRPr="00F03A30">
              <w:rPr>
                <w:sz w:val="14"/>
                <w:szCs w:val="14"/>
              </w:rPr>
              <w:t>IOM2</w:t>
            </w:r>
          </w:p>
        </w:tc>
        <w:tc>
          <w:tcPr>
            <w:tcW w:w="531" w:type="dxa"/>
            <w:tcBorders>
              <w:top w:val="single" w:sz="4" w:space="0" w:color="auto"/>
              <w:bottom w:val="single" w:sz="4" w:space="0" w:color="auto"/>
            </w:tcBorders>
          </w:tcPr>
          <w:p w14:paraId="39B86CD3" w14:textId="77777777" w:rsidR="00990DF0" w:rsidRPr="00F03A30" w:rsidRDefault="00990DF0" w:rsidP="001C386A">
            <w:pPr>
              <w:cnfStyle w:val="100000000000" w:firstRow="1" w:lastRow="0" w:firstColumn="0" w:lastColumn="0" w:oddVBand="0" w:evenVBand="0" w:oddHBand="0" w:evenHBand="0" w:firstRowFirstColumn="0" w:firstRowLastColumn="0" w:lastRowFirstColumn="0" w:lastRowLastColumn="0"/>
              <w:rPr>
                <w:sz w:val="14"/>
                <w:szCs w:val="14"/>
              </w:rPr>
            </w:pPr>
            <w:r w:rsidRPr="00F03A30">
              <w:rPr>
                <w:sz w:val="14"/>
                <w:szCs w:val="14"/>
              </w:rPr>
              <w:t>KR5</w:t>
            </w:r>
          </w:p>
        </w:tc>
        <w:tc>
          <w:tcPr>
            <w:tcW w:w="573" w:type="dxa"/>
            <w:tcBorders>
              <w:top w:val="single" w:sz="4" w:space="0" w:color="auto"/>
              <w:bottom w:val="single" w:sz="4" w:space="0" w:color="auto"/>
            </w:tcBorders>
          </w:tcPr>
          <w:p w14:paraId="7333B8C2" w14:textId="77777777" w:rsidR="00990DF0" w:rsidRPr="00F03A30" w:rsidRDefault="00990DF0" w:rsidP="001C386A">
            <w:pPr>
              <w:cnfStyle w:val="100000000000" w:firstRow="1" w:lastRow="0" w:firstColumn="0" w:lastColumn="0" w:oddVBand="0" w:evenVBand="0" w:oddHBand="0" w:evenHBand="0" w:firstRowFirstColumn="0" w:firstRowLastColumn="0" w:lastRowFirstColumn="0" w:lastRowLastColumn="0"/>
              <w:rPr>
                <w:rFonts w:cs="Arial"/>
                <w:b w:val="0"/>
                <w:bCs w:val="0"/>
                <w:color w:val="000000"/>
                <w:sz w:val="14"/>
                <w:szCs w:val="14"/>
              </w:rPr>
            </w:pPr>
            <w:r w:rsidRPr="00F03A30">
              <w:rPr>
                <w:sz w:val="14"/>
                <w:szCs w:val="14"/>
              </w:rPr>
              <w:t>OMS</w:t>
            </w:r>
          </w:p>
        </w:tc>
        <w:tc>
          <w:tcPr>
            <w:tcW w:w="573" w:type="dxa"/>
            <w:tcBorders>
              <w:top w:val="single" w:sz="4" w:space="0" w:color="auto"/>
              <w:bottom w:val="single" w:sz="4" w:space="0" w:color="auto"/>
            </w:tcBorders>
          </w:tcPr>
          <w:p w14:paraId="2243F013" w14:textId="77777777" w:rsidR="00990DF0" w:rsidRPr="00F03A30" w:rsidRDefault="00990DF0" w:rsidP="001C386A">
            <w:pPr>
              <w:cnfStyle w:val="100000000000" w:firstRow="1" w:lastRow="0" w:firstColumn="0" w:lastColumn="0" w:oddVBand="0" w:evenVBand="0" w:oddHBand="0" w:evenHBand="0" w:firstRowFirstColumn="0" w:firstRowLastColumn="0" w:lastRowFirstColumn="0" w:lastRowLastColumn="0"/>
              <w:rPr>
                <w:sz w:val="14"/>
                <w:szCs w:val="14"/>
              </w:rPr>
            </w:pPr>
            <w:r w:rsidRPr="00F03A30">
              <w:rPr>
                <w:sz w:val="14"/>
                <w:szCs w:val="14"/>
              </w:rPr>
              <w:t>UK.1</w:t>
            </w:r>
          </w:p>
        </w:tc>
        <w:tc>
          <w:tcPr>
            <w:tcW w:w="568" w:type="dxa"/>
            <w:tcBorders>
              <w:top w:val="single" w:sz="4" w:space="0" w:color="auto"/>
              <w:bottom w:val="single" w:sz="4" w:space="0" w:color="auto"/>
            </w:tcBorders>
          </w:tcPr>
          <w:p w14:paraId="235DDDA6" w14:textId="77777777" w:rsidR="00990DF0" w:rsidRPr="00F03A30" w:rsidRDefault="00990DF0" w:rsidP="001C386A">
            <w:pPr>
              <w:cnfStyle w:val="100000000000" w:firstRow="1" w:lastRow="0" w:firstColumn="0" w:lastColumn="0" w:oddVBand="0" w:evenVBand="0" w:oddHBand="0" w:evenHBand="0" w:firstRowFirstColumn="0" w:firstRowLastColumn="0" w:lastRowFirstColumn="0" w:lastRowLastColumn="0"/>
              <w:rPr>
                <w:sz w:val="14"/>
                <w:szCs w:val="14"/>
              </w:rPr>
            </w:pPr>
            <w:r>
              <w:rPr>
                <w:sz w:val="14"/>
                <w:szCs w:val="14"/>
              </w:rPr>
              <w:t>TOT</w:t>
            </w:r>
          </w:p>
        </w:tc>
      </w:tr>
      <w:tr w:rsidR="00990DF0" w:rsidRPr="00F03A30" w14:paraId="67DC8C13" w14:textId="77777777" w:rsidTr="001C3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Borders>
              <w:top w:val="single" w:sz="4" w:space="0" w:color="auto"/>
            </w:tcBorders>
          </w:tcPr>
          <w:p w14:paraId="01FFB97E" w14:textId="77777777" w:rsidR="00990DF0" w:rsidRPr="00F03A30" w:rsidRDefault="00990DF0" w:rsidP="001C386A">
            <w:pPr>
              <w:ind w:left="-106"/>
              <w:rPr>
                <w:b w:val="0"/>
                <w:bCs w:val="0"/>
                <w:sz w:val="14"/>
                <w:szCs w:val="14"/>
              </w:rPr>
            </w:pPr>
            <w:r w:rsidRPr="00F03A30">
              <w:rPr>
                <w:b w:val="0"/>
                <w:sz w:val="14"/>
                <w:szCs w:val="14"/>
              </w:rPr>
              <w:t>Echinodermata</w:t>
            </w:r>
          </w:p>
        </w:tc>
        <w:tc>
          <w:tcPr>
            <w:tcW w:w="1783" w:type="dxa"/>
            <w:tcBorders>
              <w:top w:val="single" w:sz="4" w:space="0" w:color="auto"/>
            </w:tcBorders>
          </w:tcPr>
          <w:p w14:paraId="4A7BCB86"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i/>
                <w:sz w:val="14"/>
                <w:szCs w:val="14"/>
              </w:rPr>
            </w:pPr>
            <w:r w:rsidRPr="00F03A30">
              <w:rPr>
                <w:i/>
                <w:sz w:val="14"/>
                <w:szCs w:val="14"/>
              </w:rPr>
              <w:t>Ophiosphalma glabrum</w:t>
            </w:r>
            <w:r>
              <w:rPr>
                <w:i/>
                <w:sz w:val="14"/>
                <w:szCs w:val="14"/>
              </w:rPr>
              <w:t>*</w:t>
            </w:r>
          </w:p>
        </w:tc>
        <w:tc>
          <w:tcPr>
            <w:tcW w:w="551" w:type="dxa"/>
            <w:tcBorders>
              <w:top w:val="single" w:sz="4" w:space="0" w:color="auto"/>
            </w:tcBorders>
          </w:tcPr>
          <w:p w14:paraId="0A3BA8BB"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r w:rsidRPr="00F03A30">
              <w:rPr>
                <w:sz w:val="14"/>
                <w:szCs w:val="14"/>
              </w:rPr>
              <w:t>64</w:t>
            </w:r>
          </w:p>
        </w:tc>
        <w:tc>
          <w:tcPr>
            <w:tcW w:w="565" w:type="dxa"/>
            <w:tcBorders>
              <w:top w:val="single" w:sz="4" w:space="0" w:color="auto"/>
            </w:tcBorders>
          </w:tcPr>
          <w:p w14:paraId="2DC4B845"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699" w:type="dxa"/>
            <w:tcBorders>
              <w:top w:val="single" w:sz="4" w:space="0" w:color="auto"/>
            </w:tcBorders>
          </w:tcPr>
          <w:p w14:paraId="6EDDFA97"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738" w:type="dxa"/>
            <w:tcBorders>
              <w:top w:val="single" w:sz="4" w:space="0" w:color="auto"/>
            </w:tcBorders>
          </w:tcPr>
          <w:p w14:paraId="54E376A7"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800" w:type="dxa"/>
            <w:tcBorders>
              <w:top w:val="single" w:sz="4" w:space="0" w:color="auto"/>
            </w:tcBorders>
          </w:tcPr>
          <w:p w14:paraId="354BD1FD"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56" w:type="dxa"/>
            <w:tcBorders>
              <w:top w:val="single" w:sz="4" w:space="0" w:color="auto"/>
            </w:tcBorders>
          </w:tcPr>
          <w:p w14:paraId="38C3B146"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600" w:type="dxa"/>
            <w:tcBorders>
              <w:top w:val="single" w:sz="4" w:space="0" w:color="auto"/>
            </w:tcBorders>
          </w:tcPr>
          <w:p w14:paraId="4674A684"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31" w:type="dxa"/>
            <w:tcBorders>
              <w:top w:val="single" w:sz="4" w:space="0" w:color="auto"/>
            </w:tcBorders>
          </w:tcPr>
          <w:p w14:paraId="0424F8DD"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73" w:type="dxa"/>
            <w:tcBorders>
              <w:top w:val="single" w:sz="4" w:space="0" w:color="auto"/>
            </w:tcBorders>
          </w:tcPr>
          <w:p w14:paraId="196BE0C6"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r w:rsidRPr="00F03A30">
              <w:rPr>
                <w:sz w:val="14"/>
                <w:szCs w:val="14"/>
              </w:rPr>
              <w:t>1</w:t>
            </w:r>
          </w:p>
        </w:tc>
        <w:tc>
          <w:tcPr>
            <w:tcW w:w="573" w:type="dxa"/>
            <w:tcBorders>
              <w:top w:val="single" w:sz="4" w:space="0" w:color="auto"/>
            </w:tcBorders>
          </w:tcPr>
          <w:p w14:paraId="5A9ABF08"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r w:rsidRPr="00F03A30">
              <w:rPr>
                <w:sz w:val="14"/>
                <w:szCs w:val="14"/>
              </w:rPr>
              <w:t>1</w:t>
            </w:r>
          </w:p>
        </w:tc>
        <w:tc>
          <w:tcPr>
            <w:tcW w:w="568" w:type="dxa"/>
            <w:tcBorders>
              <w:top w:val="single" w:sz="4" w:space="0" w:color="auto"/>
            </w:tcBorders>
          </w:tcPr>
          <w:p w14:paraId="7D9F6B19"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r w:rsidRPr="00F03A30">
              <w:rPr>
                <w:sz w:val="14"/>
                <w:szCs w:val="14"/>
              </w:rPr>
              <w:t>3</w:t>
            </w:r>
          </w:p>
        </w:tc>
      </w:tr>
      <w:tr w:rsidR="00990DF0" w:rsidRPr="00F03A30" w14:paraId="5386E792" w14:textId="77777777" w:rsidTr="001C386A">
        <w:tc>
          <w:tcPr>
            <w:cnfStyle w:val="001000000000" w:firstRow="0" w:lastRow="0" w:firstColumn="1" w:lastColumn="0" w:oddVBand="0" w:evenVBand="0" w:oddHBand="0" w:evenHBand="0" w:firstRowFirstColumn="0" w:firstRowLastColumn="0" w:lastRowFirstColumn="0" w:lastRowLastColumn="0"/>
            <w:tcW w:w="1052" w:type="dxa"/>
          </w:tcPr>
          <w:p w14:paraId="12F6A79F" w14:textId="77777777" w:rsidR="00990DF0" w:rsidRPr="00F03A30" w:rsidRDefault="00990DF0" w:rsidP="001C386A">
            <w:pPr>
              <w:ind w:left="-106"/>
              <w:rPr>
                <w:b w:val="0"/>
                <w:bCs w:val="0"/>
                <w:sz w:val="14"/>
                <w:szCs w:val="14"/>
              </w:rPr>
            </w:pPr>
            <w:r w:rsidRPr="00F03A30">
              <w:rPr>
                <w:b w:val="0"/>
                <w:sz w:val="14"/>
                <w:szCs w:val="14"/>
              </w:rPr>
              <w:t>Echinodermata</w:t>
            </w:r>
          </w:p>
        </w:tc>
        <w:tc>
          <w:tcPr>
            <w:tcW w:w="1783" w:type="dxa"/>
          </w:tcPr>
          <w:p w14:paraId="1B8935C3"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i/>
                <w:sz w:val="14"/>
                <w:szCs w:val="14"/>
              </w:rPr>
            </w:pPr>
            <w:proofErr w:type="spellStart"/>
            <w:r w:rsidRPr="00F03A30">
              <w:rPr>
                <w:i/>
                <w:sz w:val="14"/>
                <w:szCs w:val="14"/>
              </w:rPr>
              <w:t>Silax</w:t>
            </w:r>
            <w:proofErr w:type="spellEnd"/>
            <w:r w:rsidRPr="00F03A30">
              <w:rPr>
                <w:i/>
                <w:sz w:val="14"/>
                <w:szCs w:val="14"/>
              </w:rPr>
              <w:t xml:space="preserve"> </w:t>
            </w:r>
            <w:proofErr w:type="spellStart"/>
            <w:r w:rsidRPr="00F03A30">
              <w:rPr>
                <w:i/>
                <w:sz w:val="14"/>
                <w:szCs w:val="14"/>
              </w:rPr>
              <w:t>daleus</w:t>
            </w:r>
            <w:proofErr w:type="spellEnd"/>
          </w:p>
        </w:tc>
        <w:tc>
          <w:tcPr>
            <w:tcW w:w="551" w:type="dxa"/>
          </w:tcPr>
          <w:p w14:paraId="79E039C0"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r w:rsidRPr="00F03A30">
              <w:rPr>
                <w:sz w:val="14"/>
                <w:szCs w:val="14"/>
              </w:rPr>
              <w:t>52</w:t>
            </w:r>
          </w:p>
        </w:tc>
        <w:tc>
          <w:tcPr>
            <w:tcW w:w="565" w:type="dxa"/>
          </w:tcPr>
          <w:p w14:paraId="2A1478A2"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p>
        </w:tc>
        <w:tc>
          <w:tcPr>
            <w:tcW w:w="699" w:type="dxa"/>
          </w:tcPr>
          <w:p w14:paraId="6E649852"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p>
        </w:tc>
        <w:tc>
          <w:tcPr>
            <w:tcW w:w="738" w:type="dxa"/>
          </w:tcPr>
          <w:p w14:paraId="243467D8"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p>
        </w:tc>
        <w:tc>
          <w:tcPr>
            <w:tcW w:w="800" w:type="dxa"/>
          </w:tcPr>
          <w:p w14:paraId="09808C3C"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56" w:type="dxa"/>
          </w:tcPr>
          <w:p w14:paraId="23908735"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600" w:type="dxa"/>
          </w:tcPr>
          <w:p w14:paraId="7A9FB293"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31" w:type="dxa"/>
          </w:tcPr>
          <w:p w14:paraId="5B92A5B1"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73" w:type="dxa"/>
          </w:tcPr>
          <w:p w14:paraId="23EB4D8C"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1</w:t>
            </w:r>
          </w:p>
        </w:tc>
        <w:tc>
          <w:tcPr>
            <w:tcW w:w="573" w:type="dxa"/>
          </w:tcPr>
          <w:p w14:paraId="150AA9F6"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1</w:t>
            </w:r>
          </w:p>
        </w:tc>
        <w:tc>
          <w:tcPr>
            <w:tcW w:w="568" w:type="dxa"/>
          </w:tcPr>
          <w:p w14:paraId="5526FB63"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r w:rsidRPr="00F03A30">
              <w:rPr>
                <w:sz w:val="14"/>
                <w:szCs w:val="14"/>
              </w:rPr>
              <w:t>2</w:t>
            </w:r>
          </w:p>
        </w:tc>
      </w:tr>
      <w:tr w:rsidR="00990DF0" w:rsidRPr="00F03A30" w14:paraId="4092552E" w14:textId="77777777" w:rsidTr="001C3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796EA760" w14:textId="77777777" w:rsidR="00990DF0" w:rsidRPr="00F03A30" w:rsidRDefault="00990DF0" w:rsidP="001C386A">
            <w:pPr>
              <w:ind w:left="-106"/>
              <w:rPr>
                <w:b w:val="0"/>
                <w:bCs w:val="0"/>
                <w:sz w:val="14"/>
                <w:szCs w:val="14"/>
              </w:rPr>
            </w:pPr>
            <w:r w:rsidRPr="00F03A30">
              <w:rPr>
                <w:b w:val="0"/>
                <w:sz w:val="14"/>
                <w:szCs w:val="14"/>
              </w:rPr>
              <w:t>Porifera</w:t>
            </w:r>
          </w:p>
        </w:tc>
        <w:tc>
          <w:tcPr>
            <w:tcW w:w="1783" w:type="dxa"/>
          </w:tcPr>
          <w:p w14:paraId="2517F7D3"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i/>
                <w:sz w:val="14"/>
                <w:szCs w:val="14"/>
              </w:rPr>
            </w:pPr>
            <w:r w:rsidRPr="00F03A30">
              <w:rPr>
                <w:i/>
                <w:sz w:val="14"/>
                <w:szCs w:val="14"/>
              </w:rPr>
              <w:t>Plenaster craigi</w:t>
            </w:r>
            <w:r>
              <w:rPr>
                <w:i/>
                <w:sz w:val="14"/>
                <w:szCs w:val="14"/>
              </w:rPr>
              <w:t>*</w:t>
            </w:r>
          </w:p>
        </w:tc>
        <w:tc>
          <w:tcPr>
            <w:tcW w:w="551" w:type="dxa"/>
          </w:tcPr>
          <w:p w14:paraId="238B2D80"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r w:rsidRPr="00F03A30">
              <w:rPr>
                <w:sz w:val="14"/>
                <w:szCs w:val="14"/>
              </w:rPr>
              <w:t>47</w:t>
            </w:r>
          </w:p>
        </w:tc>
        <w:tc>
          <w:tcPr>
            <w:tcW w:w="565" w:type="dxa"/>
          </w:tcPr>
          <w:p w14:paraId="2D5D44CB"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699" w:type="dxa"/>
          </w:tcPr>
          <w:p w14:paraId="6E24E98C"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738" w:type="dxa"/>
          </w:tcPr>
          <w:p w14:paraId="19209CD8"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800" w:type="dxa"/>
          </w:tcPr>
          <w:p w14:paraId="132DBD0C"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56" w:type="dxa"/>
          </w:tcPr>
          <w:p w14:paraId="5CBA4023"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600" w:type="dxa"/>
          </w:tcPr>
          <w:p w14:paraId="703B6331"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31" w:type="dxa"/>
          </w:tcPr>
          <w:p w14:paraId="31593EE5"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73" w:type="dxa"/>
          </w:tcPr>
          <w:p w14:paraId="47CEA6D7"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r w:rsidRPr="00F03A30">
              <w:rPr>
                <w:sz w:val="14"/>
                <w:szCs w:val="14"/>
              </w:rPr>
              <w:t>1</w:t>
            </w:r>
          </w:p>
        </w:tc>
        <w:tc>
          <w:tcPr>
            <w:tcW w:w="573" w:type="dxa"/>
          </w:tcPr>
          <w:p w14:paraId="5DE3632A"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r w:rsidRPr="00F03A30">
              <w:rPr>
                <w:sz w:val="14"/>
                <w:szCs w:val="14"/>
              </w:rPr>
              <w:t>1</w:t>
            </w:r>
          </w:p>
        </w:tc>
        <w:tc>
          <w:tcPr>
            <w:tcW w:w="568" w:type="dxa"/>
          </w:tcPr>
          <w:p w14:paraId="77603306"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r w:rsidRPr="00F03A30">
              <w:rPr>
                <w:sz w:val="14"/>
                <w:szCs w:val="14"/>
              </w:rPr>
              <w:t>3</w:t>
            </w:r>
          </w:p>
        </w:tc>
      </w:tr>
      <w:tr w:rsidR="00990DF0" w:rsidRPr="00F03A30" w14:paraId="6404B9B5" w14:textId="77777777" w:rsidTr="001C386A">
        <w:tc>
          <w:tcPr>
            <w:cnfStyle w:val="001000000000" w:firstRow="0" w:lastRow="0" w:firstColumn="1" w:lastColumn="0" w:oddVBand="0" w:evenVBand="0" w:oddHBand="0" w:evenHBand="0" w:firstRowFirstColumn="0" w:firstRowLastColumn="0" w:lastRowFirstColumn="0" w:lastRowLastColumn="0"/>
            <w:tcW w:w="1052" w:type="dxa"/>
          </w:tcPr>
          <w:p w14:paraId="48DAA40C" w14:textId="77777777" w:rsidR="00990DF0" w:rsidRPr="00F03A30" w:rsidRDefault="00990DF0" w:rsidP="001C386A">
            <w:pPr>
              <w:ind w:left="-106"/>
              <w:rPr>
                <w:b w:val="0"/>
                <w:bCs w:val="0"/>
                <w:sz w:val="14"/>
                <w:szCs w:val="14"/>
              </w:rPr>
            </w:pPr>
            <w:r w:rsidRPr="00F03A30">
              <w:rPr>
                <w:b w:val="0"/>
                <w:sz w:val="14"/>
                <w:szCs w:val="14"/>
              </w:rPr>
              <w:t>Annelida</w:t>
            </w:r>
          </w:p>
        </w:tc>
        <w:tc>
          <w:tcPr>
            <w:tcW w:w="1783" w:type="dxa"/>
          </w:tcPr>
          <w:p w14:paraId="06D42E24"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i/>
                <w:sz w:val="14"/>
                <w:szCs w:val="14"/>
              </w:rPr>
            </w:pPr>
            <w:r w:rsidRPr="00F03A30">
              <w:rPr>
                <w:i/>
                <w:sz w:val="14"/>
                <w:szCs w:val="14"/>
              </w:rPr>
              <w:t>Bathyglycinde profunda</w:t>
            </w:r>
          </w:p>
        </w:tc>
        <w:tc>
          <w:tcPr>
            <w:tcW w:w="551" w:type="dxa"/>
          </w:tcPr>
          <w:p w14:paraId="14FABD06"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r w:rsidRPr="00F03A30">
              <w:rPr>
                <w:sz w:val="14"/>
                <w:szCs w:val="14"/>
              </w:rPr>
              <w:t>43</w:t>
            </w:r>
          </w:p>
        </w:tc>
        <w:tc>
          <w:tcPr>
            <w:tcW w:w="565" w:type="dxa"/>
          </w:tcPr>
          <w:p w14:paraId="72324D84"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r w:rsidRPr="00F03A30">
              <w:rPr>
                <w:sz w:val="14"/>
                <w:szCs w:val="14"/>
              </w:rPr>
              <w:t>1</w:t>
            </w:r>
          </w:p>
        </w:tc>
        <w:tc>
          <w:tcPr>
            <w:tcW w:w="699" w:type="dxa"/>
          </w:tcPr>
          <w:p w14:paraId="0ED4C5F4"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p>
        </w:tc>
        <w:tc>
          <w:tcPr>
            <w:tcW w:w="738" w:type="dxa"/>
          </w:tcPr>
          <w:p w14:paraId="13BAE501"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r w:rsidRPr="00F03A30">
              <w:rPr>
                <w:sz w:val="14"/>
                <w:szCs w:val="14"/>
              </w:rPr>
              <w:t>1</w:t>
            </w:r>
          </w:p>
        </w:tc>
        <w:tc>
          <w:tcPr>
            <w:tcW w:w="800" w:type="dxa"/>
          </w:tcPr>
          <w:p w14:paraId="03F01628"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1</w:t>
            </w:r>
          </w:p>
        </w:tc>
        <w:tc>
          <w:tcPr>
            <w:tcW w:w="556" w:type="dxa"/>
          </w:tcPr>
          <w:p w14:paraId="2C8EB840"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1</w:t>
            </w:r>
          </w:p>
        </w:tc>
        <w:tc>
          <w:tcPr>
            <w:tcW w:w="600" w:type="dxa"/>
          </w:tcPr>
          <w:p w14:paraId="7A3F402B"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31" w:type="dxa"/>
          </w:tcPr>
          <w:p w14:paraId="678DB86A"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1</w:t>
            </w:r>
          </w:p>
        </w:tc>
        <w:tc>
          <w:tcPr>
            <w:tcW w:w="573" w:type="dxa"/>
          </w:tcPr>
          <w:p w14:paraId="42E8B205"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1</w:t>
            </w:r>
          </w:p>
        </w:tc>
        <w:tc>
          <w:tcPr>
            <w:tcW w:w="573" w:type="dxa"/>
          </w:tcPr>
          <w:p w14:paraId="740238CA"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1</w:t>
            </w:r>
          </w:p>
        </w:tc>
        <w:tc>
          <w:tcPr>
            <w:tcW w:w="568" w:type="dxa"/>
          </w:tcPr>
          <w:p w14:paraId="14498875"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r w:rsidRPr="00F03A30">
              <w:rPr>
                <w:sz w:val="14"/>
                <w:szCs w:val="14"/>
              </w:rPr>
              <w:t>7</w:t>
            </w:r>
          </w:p>
        </w:tc>
      </w:tr>
      <w:tr w:rsidR="00990DF0" w:rsidRPr="00F03A30" w14:paraId="2967A058" w14:textId="77777777" w:rsidTr="001C3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2455405A" w14:textId="77777777" w:rsidR="00990DF0" w:rsidRPr="00F03A30" w:rsidRDefault="00990DF0" w:rsidP="001C386A">
            <w:pPr>
              <w:ind w:left="-106"/>
              <w:rPr>
                <w:b w:val="0"/>
                <w:bCs w:val="0"/>
                <w:sz w:val="14"/>
                <w:szCs w:val="14"/>
              </w:rPr>
            </w:pPr>
            <w:r w:rsidRPr="00F03A30">
              <w:rPr>
                <w:b w:val="0"/>
                <w:sz w:val="14"/>
                <w:szCs w:val="14"/>
              </w:rPr>
              <w:t>Echinodermata</w:t>
            </w:r>
          </w:p>
        </w:tc>
        <w:tc>
          <w:tcPr>
            <w:tcW w:w="1783" w:type="dxa"/>
          </w:tcPr>
          <w:p w14:paraId="7592903D"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i/>
                <w:sz w:val="14"/>
                <w:szCs w:val="14"/>
              </w:rPr>
            </w:pPr>
            <w:proofErr w:type="spellStart"/>
            <w:r w:rsidRPr="00F03A30">
              <w:rPr>
                <w:i/>
                <w:sz w:val="14"/>
                <w:szCs w:val="14"/>
              </w:rPr>
              <w:t>Porcellanaster</w:t>
            </w:r>
            <w:proofErr w:type="spellEnd"/>
            <w:r w:rsidRPr="00F03A30">
              <w:rPr>
                <w:i/>
                <w:sz w:val="14"/>
                <w:szCs w:val="14"/>
              </w:rPr>
              <w:t xml:space="preserve"> </w:t>
            </w:r>
            <w:proofErr w:type="spellStart"/>
            <w:r w:rsidRPr="00F03A30">
              <w:rPr>
                <w:i/>
                <w:sz w:val="14"/>
                <w:szCs w:val="14"/>
              </w:rPr>
              <w:t>ceruleus</w:t>
            </w:r>
            <w:proofErr w:type="spellEnd"/>
          </w:p>
        </w:tc>
        <w:tc>
          <w:tcPr>
            <w:tcW w:w="551" w:type="dxa"/>
          </w:tcPr>
          <w:p w14:paraId="12B4624F"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r w:rsidRPr="00F03A30">
              <w:rPr>
                <w:sz w:val="14"/>
                <w:szCs w:val="14"/>
              </w:rPr>
              <w:t>36</w:t>
            </w:r>
          </w:p>
        </w:tc>
        <w:tc>
          <w:tcPr>
            <w:tcW w:w="565" w:type="dxa"/>
          </w:tcPr>
          <w:p w14:paraId="2D2C24C7"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699" w:type="dxa"/>
          </w:tcPr>
          <w:p w14:paraId="118BA2FD"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738" w:type="dxa"/>
          </w:tcPr>
          <w:p w14:paraId="34F87C55"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800" w:type="dxa"/>
          </w:tcPr>
          <w:p w14:paraId="3BC69A1A"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56" w:type="dxa"/>
          </w:tcPr>
          <w:p w14:paraId="4D12AD63"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600" w:type="dxa"/>
          </w:tcPr>
          <w:p w14:paraId="609295EA"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31" w:type="dxa"/>
          </w:tcPr>
          <w:p w14:paraId="728E21DF"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73" w:type="dxa"/>
          </w:tcPr>
          <w:p w14:paraId="51B66F7B"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r w:rsidRPr="00F03A30">
              <w:rPr>
                <w:sz w:val="14"/>
                <w:szCs w:val="14"/>
              </w:rPr>
              <w:t>1</w:t>
            </w:r>
          </w:p>
        </w:tc>
        <w:tc>
          <w:tcPr>
            <w:tcW w:w="573" w:type="dxa"/>
          </w:tcPr>
          <w:p w14:paraId="5EDFAB1B"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r w:rsidRPr="00F03A30">
              <w:rPr>
                <w:sz w:val="14"/>
                <w:szCs w:val="14"/>
              </w:rPr>
              <w:t>1</w:t>
            </w:r>
          </w:p>
        </w:tc>
        <w:tc>
          <w:tcPr>
            <w:tcW w:w="568" w:type="dxa"/>
          </w:tcPr>
          <w:p w14:paraId="45B41A74"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r w:rsidRPr="00F03A30">
              <w:rPr>
                <w:sz w:val="14"/>
                <w:szCs w:val="14"/>
              </w:rPr>
              <w:t>2</w:t>
            </w:r>
          </w:p>
        </w:tc>
      </w:tr>
      <w:tr w:rsidR="00990DF0" w:rsidRPr="00F03A30" w14:paraId="7B1B6F7D" w14:textId="77777777" w:rsidTr="001C386A">
        <w:tc>
          <w:tcPr>
            <w:cnfStyle w:val="001000000000" w:firstRow="0" w:lastRow="0" w:firstColumn="1" w:lastColumn="0" w:oddVBand="0" w:evenVBand="0" w:oddHBand="0" w:evenHBand="0" w:firstRowFirstColumn="0" w:firstRowLastColumn="0" w:lastRowFirstColumn="0" w:lastRowLastColumn="0"/>
            <w:tcW w:w="1052" w:type="dxa"/>
          </w:tcPr>
          <w:p w14:paraId="077F1F66" w14:textId="77777777" w:rsidR="00990DF0" w:rsidRPr="00F03A30" w:rsidRDefault="00990DF0" w:rsidP="001C386A">
            <w:pPr>
              <w:ind w:left="-106"/>
              <w:rPr>
                <w:b w:val="0"/>
                <w:bCs w:val="0"/>
                <w:sz w:val="14"/>
                <w:szCs w:val="14"/>
              </w:rPr>
            </w:pPr>
            <w:r w:rsidRPr="00F03A30">
              <w:rPr>
                <w:b w:val="0"/>
                <w:sz w:val="14"/>
                <w:szCs w:val="14"/>
              </w:rPr>
              <w:t>Echinodermata</w:t>
            </w:r>
          </w:p>
        </w:tc>
        <w:tc>
          <w:tcPr>
            <w:tcW w:w="1783" w:type="dxa"/>
          </w:tcPr>
          <w:p w14:paraId="32E42DD9" w14:textId="77777777" w:rsidR="00990DF0" w:rsidRPr="00F03A30" w:rsidRDefault="00990DF0" w:rsidP="001C386A">
            <w:pPr>
              <w:ind w:left="-171" w:firstLine="141"/>
              <w:cnfStyle w:val="000000000000" w:firstRow="0" w:lastRow="0" w:firstColumn="0" w:lastColumn="0" w:oddVBand="0" w:evenVBand="0" w:oddHBand="0" w:evenHBand="0" w:firstRowFirstColumn="0" w:firstRowLastColumn="0" w:lastRowFirstColumn="0" w:lastRowLastColumn="0"/>
              <w:rPr>
                <w:i/>
                <w:sz w:val="14"/>
                <w:szCs w:val="14"/>
              </w:rPr>
            </w:pPr>
            <w:proofErr w:type="spellStart"/>
            <w:r w:rsidRPr="00F03A30">
              <w:rPr>
                <w:i/>
                <w:sz w:val="14"/>
                <w:szCs w:val="14"/>
              </w:rPr>
              <w:t>Styracaster</w:t>
            </w:r>
            <w:proofErr w:type="spellEnd"/>
            <w:r w:rsidRPr="00F03A30">
              <w:rPr>
                <w:i/>
                <w:sz w:val="14"/>
                <w:szCs w:val="14"/>
              </w:rPr>
              <w:t xml:space="preserve"> </w:t>
            </w:r>
            <w:proofErr w:type="spellStart"/>
            <w:r w:rsidRPr="00F03A30">
              <w:rPr>
                <w:i/>
                <w:sz w:val="14"/>
                <w:szCs w:val="14"/>
              </w:rPr>
              <w:t>paucispinus</w:t>
            </w:r>
            <w:proofErr w:type="spellEnd"/>
          </w:p>
        </w:tc>
        <w:tc>
          <w:tcPr>
            <w:tcW w:w="551" w:type="dxa"/>
          </w:tcPr>
          <w:p w14:paraId="76BFB499"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r w:rsidRPr="00F03A30">
              <w:rPr>
                <w:sz w:val="14"/>
                <w:szCs w:val="14"/>
              </w:rPr>
              <w:t>22</w:t>
            </w:r>
          </w:p>
        </w:tc>
        <w:tc>
          <w:tcPr>
            <w:tcW w:w="565" w:type="dxa"/>
          </w:tcPr>
          <w:p w14:paraId="33803876"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p>
        </w:tc>
        <w:tc>
          <w:tcPr>
            <w:tcW w:w="699" w:type="dxa"/>
          </w:tcPr>
          <w:p w14:paraId="5902C97A"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p>
        </w:tc>
        <w:tc>
          <w:tcPr>
            <w:tcW w:w="738" w:type="dxa"/>
          </w:tcPr>
          <w:p w14:paraId="5AF83984"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p>
        </w:tc>
        <w:tc>
          <w:tcPr>
            <w:tcW w:w="800" w:type="dxa"/>
          </w:tcPr>
          <w:p w14:paraId="7FC361E1"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56" w:type="dxa"/>
          </w:tcPr>
          <w:p w14:paraId="058EE848"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600" w:type="dxa"/>
          </w:tcPr>
          <w:p w14:paraId="5671C93A"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31" w:type="dxa"/>
          </w:tcPr>
          <w:p w14:paraId="6641A350"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73" w:type="dxa"/>
          </w:tcPr>
          <w:p w14:paraId="7F232DD1"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1</w:t>
            </w:r>
          </w:p>
        </w:tc>
        <w:tc>
          <w:tcPr>
            <w:tcW w:w="573" w:type="dxa"/>
          </w:tcPr>
          <w:p w14:paraId="03A1B180"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1</w:t>
            </w:r>
          </w:p>
        </w:tc>
        <w:tc>
          <w:tcPr>
            <w:tcW w:w="568" w:type="dxa"/>
          </w:tcPr>
          <w:p w14:paraId="6D2337AA"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r w:rsidRPr="00F03A30">
              <w:rPr>
                <w:sz w:val="14"/>
                <w:szCs w:val="14"/>
              </w:rPr>
              <w:t>2</w:t>
            </w:r>
          </w:p>
        </w:tc>
      </w:tr>
      <w:tr w:rsidR="00990DF0" w:rsidRPr="00F03A30" w14:paraId="705B010E" w14:textId="77777777" w:rsidTr="001C3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6690FCA1" w14:textId="77777777" w:rsidR="00990DF0" w:rsidRPr="00F03A30" w:rsidRDefault="00990DF0" w:rsidP="001C386A">
            <w:pPr>
              <w:ind w:left="-106"/>
              <w:rPr>
                <w:b w:val="0"/>
                <w:bCs w:val="0"/>
                <w:sz w:val="14"/>
                <w:szCs w:val="14"/>
              </w:rPr>
            </w:pPr>
            <w:r w:rsidRPr="00F03A30">
              <w:rPr>
                <w:b w:val="0"/>
                <w:sz w:val="14"/>
                <w:szCs w:val="14"/>
              </w:rPr>
              <w:t>Mollusca</w:t>
            </w:r>
          </w:p>
        </w:tc>
        <w:tc>
          <w:tcPr>
            <w:tcW w:w="1783" w:type="dxa"/>
          </w:tcPr>
          <w:p w14:paraId="63388DD1"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i/>
                <w:sz w:val="14"/>
                <w:szCs w:val="14"/>
              </w:rPr>
            </w:pPr>
            <w:proofErr w:type="spellStart"/>
            <w:r w:rsidRPr="00F03A30">
              <w:rPr>
                <w:i/>
                <w:sz w:val="14"/>
                <w:szCs w:val="14"/>
              </w:rPr>
              <w:t>Nucula</w:t>
            </w:r>
            <w:proofErr w:type="spellEnd"/>
            <w:r w:rsidRPr="00F03A30">
              <w:rPr>
                <w:i/>
                <w:sz w:val="14"/>
                <w:szCs w:val="14"/>
              </w:rPr>
              <w:t xml:space="preserve"> </w:t>
            </w:r>
            <w:proofErr w:type="spellStart"/>
            <w:r w:rsidRPr="00F03A30">
              <w:rPr>
                <w:i/>
                <w:sz w:val="14"/>
                <w:szCs w:val="14"/>
              </w:rPr>
              <w:t>profundorum</w:t>
            </w:r>
            <w:proofErr w:type="spellEnd"/>
          </w:p>
        </w:tc>
        <w:tc>
          <w:tcPr>
            <w:tcW w:w="551" w:type="dxa"/>
          </w:tcPr>
          <w:p w14:paraId="0BA58942"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r w:rsidRPr="00F03A30">
              <w:rPr>
                <w:sz w:val="14"/>
                <w:szCs w:val="14"/>
              </w:rPr>
              <w:t>19</w:t>
            </w:r>
          </w:p>
        </w:tc>
        <w:tc>
          <w:tcPr>
            <w:tcW w:w="565" w:type="dxa"/>
          </w:tcPr>
          <w:p w14:paraId="688F65E4"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699" w:type="dxa"/>
          </w:tcPr>
          <w:p w14:paraId="6044CF84"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738" w:type="dxa"/>
          </w:tcPr>
          <w:p w14:paraId="4AD9E62D"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800" w:type="dxa"/>
          </w:tcPr>
          <w:p w14:paraId="2460236B"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56" w:type="dxa"/>
          </w:tcPr>
          <w:p w14:paraId="173B75E6"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600" w:type="dxa"/>
          </w:tcPr>
          <w:p w14:paraId="5F26AA9B"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31" w:type="dxa"/>
          </w:tcPr>
          <w:p w14:paraId="696BE308"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73" w:type="dxa"/>
          </w:tcPr>
          <w:p w14:paraId="6AF1AB3B"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r w:rsidRPr="00F03A30">
              <w:rPr>
                <w:sz w:val="14"/>
                <w:szCs w:val="14"/>
              </w:rPr>
              <w:t>1</w:t>
            </w:r>
          </w:p>
        </w:tc>
        <w:tc>
          <w:tcPr>
            <w:tcW w:w="573" w:type="dxa"/>
          </w:tcPr>
          <w:p w14:paraId="5442E3E7"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r w:rsidRPr="00F03A30">
              <w:rPr>
                <w:sz w:val="14"/>
                <w:szCs w:val="14"/>
              </w:rPr>
              <w:t>1</w:t>
            </w:r>
          </w:p>
        </w:tc>
        <w:tc>
          <w:tcPr>
            <w:tcW w:w="568" w:type="dxa"/>
          </w:tcPr>
          <w:p w14:paraId="252DFD4C"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r w:rsidRPr="00F03A30">
              <w:rPr>
                <w:sz w:val="14"/>
                <w:szCs w:val="14"/>
              </w:rPr>
              <w:t>2</w:t>
            </w:r>
          </w:p>
        </w:tc>
      </w:tr>
      <w:tr w:rsidR="00990DF0" w:rsidRPr="00F03A30" w14:paraId="1B406A57" w14:textId="77777777" w:rsidTr="001C386A">
        <w:tc>
          <w:tcPr>
            <w:cnfStyle w:val="001000000000" w:firstRow="0" w:lastRow="0" w:firstColumn="1" w:lastColumn="0" w:oddVBand="0" w:evenVBand="0" w:oddHBand="0" w:evenHBand="0" w:firstRowFirstColumn="0" w:firstRowLastColumn="0" w:lastRowFirstColumn="0" w:lastRowLastColumn="0"/>
            <w:tcW w:w="1052" w:type="dxa"/>
          </w:tcPr>
          <w:p w14:paraId="6E447BFB" w14:textId="77777777" w:rsidR="00990DF0" w:rsidRPr="00F03A30" w:rsidRDefault="00990DF0" w:rsidP="001C386A">
            <w:pPr>
              <w:ind w:left="-106"/>
              <w:rPr>
                <w:b w:val="0"/>
                <w:bCs w:val="0"/>
                <w:sz w:val="14"/>
                <w:szCs w:val="14"/>
              </w:rPr>
            </w:pPr>
            <w:r w:rsidRPr="00F03A30">
              <w:rPr>
                <w:b w:val="0"/>
                <w:sz w:val="14"/>
                <w:szCs w:val="14"/>
              </w:rPr>
              <w:t>Mollusca</w:t>
            </w:r>
          </w:p>
        </w:tc>
        <w:tc>
          <w:tcPr>
            <w:tcW w:w="1783" w:type="dxa"/>
          </w:tcPr>
          <w:p w14:paraId="54553CCD"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i/>
                <w:sz w:val="14"/>
                <w:szCs w:val="14"/>
              </w:rPr>
            </w:pPr>
            <w:proofErr w:type="spellStart"/>
            <w:r w:rsidRPr="00F03A30">
              <w:rPr>
                <w:i/>
                <w:sz w:val="14"/>
                <w:szCs w:val="14"/>
              </w:rPr>
              <w:t>Bentharca</w:t>
            </w:r>
            <w:proofErr w:type="spellEnd"/>
            <w:r w:rsidRPr="00F03A30">
              <w:rPr>
                <w:i/>
                <w:sz w:val="14"/>
                <w:szCs w:val="14"/>
              </w:rPr>
              <w:t xml:space="preserve"> </w:t>
            </w:r>
            <w:proofErr w:type="spellStart"/>
            <w:r w:rsidRPr="00F03A30">
              <w:rPr>
                <w:i/>
                <w:sz w:val="14"/>
                <w:szCs w:val="14"/>
              </w:rPr>
              <w:t>asperula</w:t>
            </w:r>
            <w:proofErr w:type="spellEnd"/>
          </w:p>
        </w:tc>
        <w:tc>
          <w:tcPr>
            <w:tcW w:w="551" w:type="dxa"/>
          </w:tcPr>
          <w:p w14:paraId="650A5E9C"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r w:rsidRPr="00F03A30">
              <w:rPr>
                <w:sz w:val="14"/>
                <w:szCs w:val="14"/>
              </w:rPr>
              <w:t>17</w:t>
            </w:r>
          </w:p>
        </w:tc>
        <w:tc>
          <w:tcPr>
            <w:tcW w:w="565" w:type="dxa"/>
          </w:tcPr>
          <w:p w14:paraId="59DC7437"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p>
        </w:tc>
        <w:tc>
          <w:tcPr>
            <w:tcW w:w="699" w:type="dxa"/>
          </w:tcPr>
          <w:p w14:paraId="7963513F"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p>
        </w:tc>
        <w:tc>
          <w:tcPr>
            <w:tcW w:w="738" w:type="dxa"/>
          </w:tcPr>
          <w:p w14:paraId="7230D3F9"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p>
        </w:tc>
        <w:tc>
          <w:tcPr>
            <w:tcW w:w="800" w:type="dxa"/>
          </w:tcPr>
          <w:p w14:paraId="5640DB7C"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56" w:type="dxa"/>
          </w:tcPr>
          <w:p w14:paraId="113110C5"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600" w:type="dxa"/>
          </w:tcPr>
          <w:p w14:paraId="225D1E8C"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31" w:type="dxa"/>
          </w:tcPr>
          <w:p w14:paraId="6969B78D"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73" w:type="dxa"/>
          </w:tcPr>
          <w:p w14:paraId="17B37C22"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73" w:type="dxa"/>
          </w:tcPr>
          <w:p w14:paraId="5BADEB02"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1</w:t>
            </w:r>
          </w:p>
        </w:tc>
        <w:tc>
          <w:tcPr>
            <w:tcW w:w="568" w:type="dxa"/>
          </w:tcPr>
          <w:p w14:paraId="3A1D9095"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r w:rsidRPr="00F03A30">
              <w:rPr>
                <w:sz w:val="14"/>
                <w:szCs w:val="14"/>
              </w:rPr>
              <w:t>1</w:t>
            </w:r>
          </w:p>
        </w:tc>
      </w:tr>
      <w:tr w:rsidR="00990DF0" w:rsidRPr="00F03A30" w14:paraId="29B260CD" w14:textId="77777777" w:rsidTr="001C3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113C46A7" w14:textId="77777777" w:rsidR="00990DF0" w:rsidRPr="00F03A30" w:rsidRDefault="00990DF0" w:rsidP="001C386A">
            <w:pPr>
              <w:ind w:left="-106"/>
              <w:rPr>
                <w:b w:val="0"/>
                <w:bCs w:val="0"/>
                <w:sz w:val="14"/>
                <w:szCs w:val="14"/>
              </w:rPr>
            </w:pPr>
            <w:r w:rsidRPr="00F03A30">
              <w:rPr>
                <w:b w:val="0"/>
                <w:sz w:val="14"/>
                <w:szCs w:val="14"/>
              </w:rPr>
              <w:t>Arthropoda</w:t>
            </w:r>
          </w:p>
        </w:tc>
        <w:tc>
          <w:tcPr>
            <w:tcW w:w="1783" w:type="dxa"/>
          </w:tcPr>
          <w:p w14:paraId="506F2D3D"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i/>
                <w:sz w:val="14"/>
                <w:szCs w:val="14"/>
              </w:rPr>
            </w:pPr>
            <w:r w:rsidRPr="00F03A30">
              <w:rPr>
                <w:i/>
                <w:sz w:val="14"/>
                <w:szCs w:val="14"/>
              </w:rPr>
              <w:t>Hymenopenaeus nereus</w:t>
            </w:r>
          </w:p>
        </w:tc>
        <w:tc>
          <w:tcPr>
            <w:tcW w:w="551" w:type="dxa"/>
          </w:tcPr>
          <w:p w14:paraId="54275C51"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r w:rsidRPr="00F03A30">
              <w:rPr>
                <w:sz w:val="14"/>
                <w:szCs w:val="14"/>
              </w:rPr>
              <w:t>17</w:t>
            </w:r>
          </w:p>
        </w:tc>
        <w:tc>
          <w:tcPr>
            <w:tcW w:w="565" w:type="dxa"/>
          </w:tcPr>
          <w:p w14:paraId="050D837E"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699" w:type="dxa"/>
          </w:tcPr>
          <w:p w14:paraId="727A3A1C"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738" w:type="dxa"/>
          </w:tcPr>
          <w:p w14:paraId="56142CFF"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800" w:type="dxa"/>
          </w:tcPr>
          <w:p w14:paraId="5F0F10F8"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56" w:type="dxa"/>
          </w:tcPr>
          <w:p w14:paraId="600AEE3B"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600" w:type="dxa"/>
          </w:tcPr>
          <w:p w14:paraId="1E623C1B"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31" w:type="dxa"/>
          </w:tcPr>
          <w:p w14:paraId="39A89626"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73" w:type="dxa"/>
          </w:tcPr>
          <w:p w14:paraId="13950E71"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r w:rsidRPr="00F03A30">
              <w:rPr>
                <w:sz w:val="14"/>
                <w:szCs w:val="14"/>
              </w:rPr>
              <w:t>1</w:t>
            </w:r>
          </w:p>
        </w:tc>
        <w:tc>
          <w:tcPr>
            <w:tcW w:w="573" w:type="dxa"/>
          </w:tcPr>
          <w:p w14:paraId="5857C856"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r w:rsidRPr="00F03A30">
              <w:rPr>
                <w:sz w:val="14"/>
                <w:szCs w:val="14"/>
              </w:rPr>
              <w:t>1</w:t>
            </w:r>
          </w:p>
        </w:tc>
        <w:tc>
          <w:tcPr>
            <w:tcW w:w="568" w:type="dxa"/>
          </w:tcPr>
          <w:p w14:paraId="3AAD696D"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r w:rsidRPr="00F03A30">
              <w:rPr>
                <w:sz w:val="14"/>
                <w:szCs w:val="14"/>
              </w:rPr>
              <w:t>2</w:t>
            </w:r>
          </w:p>
        </w:tc>
      </w:tr>
      <w:tr w:rsidR="00990DF0" w:rsidRPr="00F03A30" w14:paraId="507551ED" w14:textId="77777777" w:rsidTr="001C386A">
        <w:tc>
          <w:tcPr>
            <w:cnfStyle w:val="001000000000" w:firstRow="0" w:lastRow="0" w:firstColumn="1" w:lastColumn="0" w:oddVBand="0" w:evenVBand="0" w:oddHBand="0" w:evenHBand="0" w:firstRowFirstColumn="0" w:firstRowLastColumn="0" w:lastRowFirstColumn="0" w:lastRowLastColumn="0"/>
            <w:tcW w:w="1052" w:type="dxa"/>
          </w:tcPr>
          <w:p w14:paraId="3B386905" w14:textId="77777777" w:rsidR="00990DF0" w:rsidRPr="00F03A30" w:rsidRDefault="00990DF0" w:rsidP="001C386A">
            <w:pPr>
              <w:ind w:left="-106"/>
              <w:rPr>
                <w:b w:val="0"/>
                <w:bCs w:val="0"/>
                <w:sz w:val="14"/>
                <w:szCs w:val="14"/>
              </w:rPr>
            </w:pPr>
            <w:r w:rsidRPr="00F03A30">
              <w:rPr>
                <w:b w:val="0"/>
                <w:sz w:val="14"/>
                <w:szCs w:val="14"/>
              </w:rPr>
              <w:t>Annelida</w:t>
            </w:r>
          </w:p>
        </w:tc>
        <w:tc>
          <w:tcPr>
            <w:tcW w:w="1783" w:type="dxa"/>
          </w:tcPr>
          <w:p w14:paraId="7E21C8C4"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i/>
                <w:sz w:val="14"/>
                <w:szCs w:val="14"/>
              </w:rPr>
            </w:pPr>
            <w:r w:rsidRPr="00F03A30">
              <w:rPr>
                <w:i/>
                <w:sz w:val="14"/>
                <w:szCs w:val="14"/>
              </w:rPr>
              <w:t xml:space="preserve">Aurospio </w:t>
            </w:r>
            <w:r>
              <w:rPr>
                <w:i/>
                <w:sz w:val="14"/>
                <w:szCs w:val="14"/>
              </w:rPr>
              <w:t>dibranchiata*</w:t>
            </w:r>
          </w:p>
        </w:tc>
        <w:tc>
          <w:tcPr>
            <w:tcW w:w="551" w:type="dxa"/>
          </w:tcPr>
          <w:p w14:paraId="7120133E"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r w:rsidRPr="00F03A30">
              <w:rPr>
                <w:sz w:val="14"/>
                <w:szCs w:val="14"/>
              </w:rPr>
              <w:t>15</w:t>
            </w:r>
          </w:p>
        </w:tc>
        <w:tc>
          <w:tcPr>
            <w:tcW w:w="565" w:type="dxa"/>
          </w:tcPr>
          <w:p w14:paraId="768F1E17"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p>
        </w:tc>
        <w:tc>
          <w:tcPr>
            <w:tcW w:w="699" w:type="dxa"/>
          </w:tcPr>
          <w:p w14:paraId="6B826033"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p>
        </w:tc>
        <w:tc>
          <w:tcPr>
            <w:tcW w:w="738" w:type="dxa"/>
          </w:tcPr>
          <w:p w14:paraId="03B16A82"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r w:rsidRPr="00F03A30">
              <w:rPr>
                <w:sz w:val="14"/>
                <w:szCs w:val="14"/>
              </w:rPr>
              <w:t>1</w:t>
            </w:r>
          </w:p>
        </w:tc>
        <w:tc>
          <w:tcPr>
            <w:tcW w:w="800" w:type="dxa"/>
          </w:tcPr>
          <w:p w14:paraId="484FB8F2"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56" w:type="dxa"/>
          </w:tcPr>
          <w:p w14:paraId="3576ECD6"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600" w:type="dxa"/>
          </w:tcPr>
          <w:p w14:paraId="2E68AE2D"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31" w:type="dxa"/>
          </w:tcPr>
          <w:p w14:paraId="00EEC56D"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1</w:t>
            </w:r>
          </w:p>
        </w:tc>
        <w:tc>
          <w:tcPr>
            <w:tcW w:w="573" w:type="dxa"/>
          </w:tcPr>
          <w:p w14:paraId="6318883D"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1</w:t>
            </w:r>
          </w:p>
        </w:tc>
        <w:tc>
          <w:tcPr>
            <w:tcW w:w="573" w:type="dxa"/>
          </w:tcPr>
          <w:p w14:paraId="3F2F7B5B"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68" w:type="dxa"/>
          </w:tcPr>
          <w:p w14:paraId="1B9C2648"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4</w:t>
            </w:r>
          </w:p>
        </w:tc>
      </w:tr>
      <w:tr w:rsidR="00990DF0" w:rsidRPr="00F03A30" w14:paraId="40A65076" w14:textId="77777777" w:rsidTr="001C3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3FD4CCA9" w14:textId="77777777" w:rsidR="00990DF0" w:rsidRPr="00F03A30" w:rsidRDefault="00990DF0" w:rsidP="001C386A">
            <w:pPr>
              <w:ind w:left="-106"/>
              <w:rPr>
                <w:b w:val="0"/>
                <w:bCs w:val="0"/>
                <w:sz w:val="14"/>
                <w:szCs w:val="14"/>
              </w:rPr>
            </w:pPr>
            <w:r w:rsidRPr="00F03A30">
              <w:rPr>
                <w:b w:val="0"/>
                <w:sz w:val="14"/>
                <w:szCs w:val="14"/>
              </w:rPr>
              <w:t>Arthropoda</w:t>
            </w:r>
          </w:p>
        </w:tc>
        <w:tc>
          <w:tcPr>
            <w:tcW w:w="1783" w:type="dxa"/>
          </w:tcPr>
          <w:p w14:paraId="61BC47E2"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i/>
                <w:sz w:val="14"/>
                <w:szCs w:val="14"/>
              </w:rPr>
            </w:pPr>
            <w:r w:rsidRPr="00F03A30">
              <w:rPr>
                <w:i/>
                <w:sz w:val="14"/>
                <w:szCs w:val="14"/>
              </w:rPr>
              <w:t>Eurythenes gryllus</w:t>
            </w:r>
            <w:r>
              <w:rPr>
                <w:i/>
                <w:sz w:val="14"/>
                <w:szCs w:val="14"/>
              </w:rPr>
              <w:t>*</w:t>
            </w:r>
          </w:p>
        </w:tc>
        <w:tc>
          <w:tcPr>
            <w:tcW w:w="551" w:type="dxa"/>
          </w:tcPr>
          <w:p w14:paraId="0F1E96CD"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r w:rsidRPr="00F03A30">
              <w:rPr>
                <w:sz w:val="14"/>
                <w:szCs w:val="14"/>
              </w:rPr>
              <w:t>15</w:t>
            </w:r>
          </w:p>
        </w:tc>
        <w:tc>
          <w:tcPr>
            <w:tcW w:w="565" w:type="dxa"/>
          </w:tcPr>
          <w:p w14:paraId="238BE6F4"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699" w:type="dxa"/>
          </w:tcPr>
          <w:p w14:paraId="4927E61F"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738" w:type="dxa"/>
          </w:tcPr>
          <w:p w14:paraId="1AB4180B"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800" w:type="dxa"/>
          </w:tcPr>
          <w:p w14:paraId="0A0B1D3D"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56" w:type="dxa"/>
          </w:tcPr>
          <w:p w14:paraId="676D6C53"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600" w:type="dxa"/>
          </w:tcPr>
          <w:p w14:paraId="6BE18AB6"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31" w:type="dxa"/>
          </w:tcPr>
          <w:p w14:paraId="46934ACC"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73" w:type="dxa"/>
          </w:tcPr>
          <w:p w14:paraId="1BA9567E"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r w:rsidRPr="00F03A30">
              <w:rPr>
                <w:sz w:val="14"/>
                <w:szCs w:val="14"/>
              </w:rPr>
              <w:t>1</w:t>
            </w:r>
          </w:p>
        </w:tc>
        <w:tc>
          <w:tcPr>
            <w:tcW w:w="573" w:type="dxa"/>
          </w:tcPr>
          <w:p w14:paraId="4A67E635"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r w:rsidRPr="00F03A30">
              <w:rPr>
                <w:sz w:val="14"/>
                <w:szCs w:val="14"/>
              </w:rPr>
              <w:t>1</w:t>
            </w:r>
          </w:p>
        </w:tc>
        <w:tc>
          <w:tcPr>
            <w:tcW w:w="568" w:type="dxa"/>
          </w:tcPr>
          <w:p w14:paraId="0EF74F35"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r w:rsidRPr="00F03A30">
              <w:rPr>
                <w:sz w:val="14"/>
                <w:szCs w:val="14"/>
              </w:rPr>
              <w:t>3</w:t>
            </w:r>
          </w:p>
        </w:tc>
      </w:tr>
      <w:tr w:rsidR="00990DF0" w:rsidRPr="00F03A30" w14:paraId="12A7283F" w14:textId="77777777" w:rsidTr="001C386A">
        <w:tc>
          <w:tcPr>
            <w:cnfStyle w:val="001000000000" w:firstRow="0" w:lastRow="0" w:firstColumn="1" w:lastColumn="0" w:oddVBand="0" w:evenVBand="0" w:oddHBand="0" w:evenHBand="0" w:firstRowFirstColumn="0" w:firstRowLastColumn="0" w:lastRowFirstColumn="0" w:lastRowLastColumn="0"/>
            <w:tcW w:w="1052" w:type="dxa"/>
          </w:tcPr>
          <w:p w14:paraId="47699F26" w14:textId="77777777" w:rsidR="00990DF0" w:rsidRPr="00F03A30" w:rsidRDefault="00990DF0" w:rsidP="001C386A">
            <w:pPr>
              <w:ind w:left="-106"/>
              <w:rPr>
                <w:b w:val="0"/>
                <w:bCs w:val="0"/>
                <w:sz w:val="14"/>
                <w:szCs w:val="14"/>
              </w:rPr>
            </w:pPr>
            <w:r w:rsidRPr="00F03A30">
              <w:rPr>
                <w:b w:val="0"/>
                <w:sz w:val="14"/>
                <w:szCs w:val="14"/>
              </w:rPr>
              <w:t>Arthropoda</w:t>
            </w:r>
          </w:p>
        </w:tc>
        <w:tc>
          <w:tcPr>
            <w:tcW w:w="1783" w:type="dxa"/>
          </w:tcPr>
          <w:p w14:paraId="3A0B5E4E"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i/>
                <w:sz w:val="14"/>
                <w:szCs w:val="14"/>
              </w:rPr>
            </w:pPr>
            <w:r w:rsidRPr="00F03A30">
              <w:rPr>
                <w:i/>
                <w:sz w:val="14"/>
                <w:szCs w:val="14"/>
              </w:rPr>
              <w:t>Cerataspis monstrosus</w:t>
            </w:r>
          </w:p>
        </w:tc>
        <w:tc>
          <w:tcPr>
            <w:tcW w:w="551" w:type="dxa"/>
          </w:tcPr>
          <w:p w14:paraId="612DA695"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r w:rsidRPr="00F03A30">
              <w:rPr>
                <w:sz w:val="14"/>
                <w:szCs w:val="14"/>
              </w:rPr>
              <w:t>13</w:t>
            </w:r>
          </w:p>
        </w:tc>
        <w:tc>
          <w:tcPr>
            <w:tcW w:w="565" w:type="dxa"/>
          </w:tcPr>
          <w:p w14:paraId="2F5C9093"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p>
        </w:tc>
        <w:tc>
          <w:tcPr>
            <w:tcW w:w="699" w:type="dxa"/>
          </w:tcPr>
          <w:p w14:paraId="0D232734"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p>
        </w:tc>
        <w:tc>
          <w:tcPr>
            <w:tcW w:w="738" w:type="dxa"/>
          </w:tcPr>
          <w:p w14:paraId="18A3BA87"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p>
        </w:tc>
        <w:tc>
          <w:tcPr>
            <w:tcW w:w="800" w:type="dxa"/>
          </w:tcPr>
          <w:p w14:paraId="5C378F34"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56" w:type="dxa"/>
          </w:tcPr>
          <w:p w14:paraId="5A7DA6A4"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600" w:type="dxa"/>
          </w:tcPr>
          <w:p w14:paraId="216EB8DF"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31" w:type="dxa"/>
          </w:tcPr>
          <w:p w14:paraId="2FB70DF1"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73" w:type="dxa"/>
          </w:tcPr>
          <w:p w14:paraId="1C9EA29B"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1</w:t>
            </w:r>
          </w:p>
        </w:tc>
        <w:tc>
          <w:tcPr>
            <w:tcW w:w="573" w:type="dxa"/>
          </w:tcPr>
          <w:p w14:paraId="0CD0D5CD"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1</w:t>
            </w:r>
          </w:p>
        </w:tc>
        <w:tc>
          <w:tcPr>
            <w:tcW w:w="568" w:type="dxa"/>
          </w:tcPr>
          <w:p w14:paraId="42A6C382"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r w:rsidRPr="00F03A30">
              <w:rPr>
                <w:sz w:val="14"/>
                <w:szCs w:val="14"/>
              </w:rPr>
              <w:t>2</w:t>
            </w:r>
          </w:p>
        </w:tc>
      </w:tr>
      <w:tr w:rsidR="00990DF0" w:rsidRPr="00F03A30" w14:paraId="0D3E0CA2" w14:textId="77777777" w:rsidTr="001C3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31BFC072" w14:textId="77777777" w:rsidR="00990DF0" w:rsidRPr="00F03A30" w:rsidRDefault="00990DF0" w:rsidP="001C386A">
            <w:pPr>
              <w:ind w:left="-106"/>
              <w:rPr>
                <w:b w:val="0"/>
                <w:bCs w:val="0"/>
                <w:sz w:val="14"/>
                <w:szCs w:val="14"/>
              </w:rPr>
            </w:pPr>
            <w:r w:rsidRPr="00F03A30">
              <w:rPr>
                <w:b w:val="0"/>
                <w:sz w:val="14"/>
                <w:szCs w:val="14"/>
              </w:rPr>
              <w:t>Chordata</w:t>
            </w:r>
          </w:p>
        </w:tc>
        <w:tc>
          <w:tcPr>
            <w:tcW w:w="1783" w:type="dxa"/>
          </w:tcPr>
          <w:p w14:paraId="24469ACD"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i/>
                <w:sz w:val="14"/>
                <w:szCs w:val="14"/>
              </w:rPr>
            </w:pPr>
            <w:proofErr w:type="spellStart"/>
            <w:r w:rsidRPr="00F03A30">
              <w:rPr>
                <w:i/>
                <w:sz w:val="14"/>
                <w:szCs w:val="14"/>
              </w:rPr>
              <w:t>Coryphaenoides</w:t>
            </w:r>
            <w:proofErr w:type="spellEnd"/>
            <w:r w:rsidRPr="00F03A30">
              <w:rPr>
                <w:i/>
                <w:sz w:val="14"/>
                <w:szCs w:val="14"/>
              </w:rPr>
              <w:t xml:space="preserve"> </w:t>
            </w:r>
            <w:proofErr w:type="spellStart"/>
            <w:r w:rsidRPr="00F03A30">
              <w:rPr>
                <w:i/>
                <w:sz w:val="14"/>
                <w:szCs w:val="14"/>
              </w:rPr>
              <w:t>yaquinae</w:t>
            </w:r>
            <w:proofErr w:type="spellEnd"/>
          </w:p>
        </w:tc>
        <w:tc>
          <w:tcPr>
            <w:tcW w:w="551" w:type="dxa"/>
          </w:tcPr>
          <w:p w14:paraId="43AD6597"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r w:rsidRPr="00F03A30">
              <w:rPr>
                <w:sz w:val="14"/>
                <w:szCs w:val="14"/>
              </w:rPr>
              <w:t>13</w:t>
            </w:r>
          </w:p>
        </w:tc>
        <w:tc>
          <w:tcPr>
            <w:tcW w:w="565" w:type="dxa"/>
          </w:tcPr>
          <w:p w14:paraId="6E1F37C1"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699" w:type="dxa"/>
          </w:tcPr>
          <w:p w14:paraId="3EAAE884"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738" w:type="dxa"/>
          </w:tcPr>
          <w:p w14:paraId="3DA6DE1B"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800" w:type="dxa"/>
          </w:tcPr>
          <w:p w14:paraId="45A37698"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56" w:type="dxa"/>
          </w:tcPr>
          <w:p w14:paraId="2B097552"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600" w:type="dxa"/>
          </w:tcPr>
          <w:p w14:paraId="24E684EF"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31" w:type="dxa"/>
          </w:tcPr>
          <w:p w14:paraId="3A869CDE"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73" w:type="dxa"/>
          </w:tcPr>
          <w:p w14:paraId="593CB488"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r w:rsidRPr="00F03A30">
              <w:rPr>
                <w:sz w:val="14"/>
                <w:szCs w:val="14"/>
              </w:rPr>
              <w:t>1</w:t>
            </w:r>
          </w:p>
        </w:tc>
        <w:tc>
          <w:tcPr>
            <w:tcW w:w="573" w:type="dxa"/>
          </w:tcPr>
          <w:p w14:paraId="08E6B4FA"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r w:rsidRPr="00F03A30">
              <w:rPr>
                <w:sz w:val="14"/>
                <w:szCs w:val="14"/>
              </w:rPr>
              <w:t>1</w:t>
            </w:r>
          </w:p>
        </w:tc>
        <w:tc>
          <w:tcPr>
            <w:tcW w:w="568" w:type="dxa"/>
          </w:tcPr>
          <w:p w14:paraId="15B9A00F"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r w:rsidRPr="00F03A30">
              <w:rPr>
                <w:sz w:val="14"/>
                <w:szCs w:val="14"/>
              </w:rPr>
              <w:t>2</w:t>
            </w:r>
          </w:p>
        </w:tc>
      </w:tr>
      <w:tr w:rsidR="00990DF0" w:rsidRPr="00F03A30" w14:paraId="0A46B0D3" w14:textId="77777777" w:rsidTr="001C386A">
        <w:tc>
          <w:tcPr>
            <w:cnfStyle w:val="001000000000" w:firstRow="0" w:lastRow="0" w:firstColumn="1" w:lastColumn="0" w:oddVBand="0" w:evenVBand="0" w:oddHBand="0" w:evenHBand="0" w:firstRowFirstColumn="0" w:firstRowLastColumn="0" w:lastRowFirstColumn="0" w:lastRowLastColumn="0"/>
            <w:tcW w:w="1052" w:type="dxa"/>
          </w:tcPr>
          <w:p w14:paraId="20776AA3" w14:textId="77777777" w:rsidR="00990DF0" w:rsidRPr="00F03A30" w:rsidRDefault="00990DF0" w:rsidP="001C386A">
            <w:pPr>
              <w:ind w:left="-106"/>
              <w:rPr>
                <w:b w:val="0"/>
                <w:bCs w:val="0"/>
                <w:sz w:val="14"/>
                <w:szCs w:val="14"/>
              </w:rPr>
            </w:pPr>
            <w:r w:rsidRPr="00F03A30">
              <w:rPr>
                <w:b w:val="0"/>
                <w:sz w:val="14"/>
                <w:szCs w:val="14"/>
              </w:rPr>
              <w:t>Cnidaria</w:t>
            </w:r>
          </w:p>
        </w:tc>
        <w:tc>
          <w:tcPr>
            <w:tcW w:w="1783" w:type="dxa"/>
          </w:tcPr>
          <w:p w14:paraId="2042A324"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i/>
                <w:sz w:val="14"/>
                <w:szCs w:val="14"/>
              </w:rPr>
            </w:pPr>
            <w:proofErr w:type="spellStart"/>
            <w:r w:rsidRPr="00F03A30">
              <w:rPr>
                <w:i/>
                <w:sz w:val="14"/>
                <w:szCs w:val="14"/>
              </w:rPr>
              <w:t>Abyssoprimnoa</w:t>
            </w:r>
            <w:proofErr w:type="spellEnd"/>
            <w:r w:rsidRPr="00F03A30">
              <w:rPr>
                <w:i/>
                <w:sz w:val="14"/>
                <w:szCs w:val="14"/>
              </w:rPr>
              <w:t xml:space="preserve"> gemina</w:t>
            </w:r>
          </w:p>
        </w:tc>
        <w:tc>
          <w:tcPr>
            <w:tcW w:w="551" w:type="dxa"/>
          </w:tcPr>
          <w:p w14:paraId="37797133"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r w:rsidRPr="00F03A30">
              <w:rPr>
                <w:sz w:val="14"/>
                <w:szCs w:val="14"/>
              </w:rPr>
              <w:t>12</w:t>
            </w:r>
          </w:p>
        </w:tc>
        <w:tc>
          <w:tcPr>
            <w:tcW w:w="565" w:type="dxa"/>
          </w:tcPr>
          <w:p w14:paraId="48F87231"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p>
        </w:tc>
        <w:tc>
          <w:tcPr>
            <w:tcW w:w="699" w:type="dxa"/>
          </w:tcPr>
          <w:p w14:paraId="7E419245"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p>
        </w:tc>
        <w:tc>
          <w:tcPr>
            <w:tcW w:w="738" w:type="dxa"/>
          </w:tcPr>
          <w:p w14:paraId="3495646B"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p>
        </w:tc>
        <w:tc>
          <w:tcPr>
            <w:tcW w:w="800" w:type="dxa"/>
          </w:tcPr>
          <w:p w14:paraId="623A2061"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56" w:type="dxa"/>
          </w:tcPr>
          <w:p w14:paraId="6AF91C53"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600" w:type="dxa"/>
          </w:tcPr>
          <w:p w14:paraId="71C09C5A"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31" w:type="dxa"/>
          </w:tcPr>
          <w:p w14:paraId="053B20CF"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73" w:type="dxa"/>
          </w:tcPr>
          <w:p w14:paraId="48665F45"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1</w:t>
            </w:r>
          </w:p>
        </w:tc>
        <w:tc>
          <w:tcPr>
            <w:tcW w:w="573" w:type="dxa"/>
          </w:tcPr>
          <w:p w14:paraId="1A61AB24"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1</w:t>
            </w:r>
          </w:p>
        </w:tc>
        <w:tc>
          <w:tcPr>
            <w:tcW w:w="568" w:type="dxa"/>
          </w:tcPr>
          <w:p w14:paraId="2FEF4C16"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r w:rsidRPr="00F03A30">
              <w:rPr>
                <w:sz w:val="14"/>
                <w:szCs w:val="14"/>
              </w:rPr>
              <w:t>2</w:t>
            </w:r>
          </w:p>
        </w:tc>
      </w:tr>
      <w:tr w:rsidR="00990DF0" w:rsidRPr="00F03A30" w14:paraId="1006B661" w14:textId="77777777" w:rsidTr="001C3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54FA5768" w14:textId="77777777" w:rsidR="00990DF0" w:rsidRPr="00F03A30" w:rsidRDefault="00990DF0" w:rsidP="001C386A">
            <w:pPr>
              <w:ind w:left="-106"/>
              <w:rPr>
                <w:b w:val="0"/>
                <w:bCs w:val="0"/>
                <w:sz w:val="14"/>
                <w:szCs w:val="14"/>
              </w:rPr>
            </w:pPr>
            <w:r w:rsidRPr="00F03A30">
              <w:rPr>
                <w:b w:val="0"/>
                <w:sz w:val="14"/>
                <w:szCs w:val="14"/>
              </w:rPr>
              <w:t>Annelida</w:t>
            </w:r>
          </w:p>
        </w:tc>
        <w:tc>
          <w:tcPr>
            <w:tcW w:w="1783" w:type="dxa"/>
          </w:tcPr>
          <w:p w14:paraId="22F818EF"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i/>
                <w:sz w:val="14"/>
                <w:szCs w:val="14"/>
              </w:rPr>
            </w:pPr>
            <w:proofErr w:type="spellStart"/>
            <w:r w:rsidRPr="00F03A30">
              <w:rPr>
                <w:i/>
                <w:sz w:val="14"/>
                <w:szCs w:val="14"/>
              </w:rPr>
              <w:t>Aphelochaeta</w:t>
            </w:r>
            <w:proofErr w:type="spellEnd"/>
            <w:r w:rsidRPr="00F03A30">
              <w:rPr>
                <w:i/>
                <w:sz w:val="14"/>
                <w:szCs w:val="14"/>
              </w:rPr>
              <w:t xml:space="preserve"> </w:t>
            </w:r>
            <w:proofErr w:type="spellStart"/>
            <w:r w:rsidRPr="00F03A30">
              <w:rPr>
                <w:i/>
                <w:sz w:val="14"/>
                <w:szCs w:val="14"/>
              </w:rPr>
              <w:t>monilaris</w:t>
            </w:r>
            <w:proofErr w:type="spellEnd"/>
          </w:p>
        </w:tc>
        <w:tc>
          <w:tcPr>
            <w:tcW w:w="551" w:type="dxa"/>
          </w:tcPr>
          <w:p w14:paraId="22E14EBC"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r w:rsidRPr="00F03A30">
              <w:rPr>
                <w:sz w:val="14"/>
                <w:szCs w:val="14"/>
              </w:rPr>
              <w:t>11</w:t>
            </w:r>
          </w:p>
        </w:tc>
        <w:tc>
          <w:tcPr>
            <w:tcW w:w="565" w:type="dxa"/>
          </w:tcPr>
          <w:p w14:paraId="389647D5"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699" w:type="dxa"/>
          </w:tcPr>
          <w:p w14:paraId="784E7F6E"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738" w:type="dxa"/>
          </w:tcPr>
          <w:p w14:paraId="767BA2FB"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800" w:type="dxa"/>
          </w:tcPr>
          <w:p w14:paraId="0028797D"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56" w:type="dxa"/>
          </w:tcPr>
          <w:p w14:paraId="2BC95F18"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600" w:type="dxa"/>
          </w:tcPr>
          <w:p w14:paraId="6751D56A"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31" w:type="dxa"/>
          </w:tcPr>
          <w:p w14:paraId="4975267D"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73" w:type="dxa"/>
          </w:tcPr>
          <w:p w14:paraId="2E52613A"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73" w:type="dxa"/>
          </w:tcPr>
          <w:p w14:paraId="2968C36A"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r w:rsidRPr="00F03A30">
              <w:rPr>
                <w:sz w:val="14"/>
                <w:szCs w:val="14"/>
              </w:rPr>
              <w:t>1</w:t>
            </w:r>
          </w:p>
        </w:tc>
        <w:tc>
          <w:tcPr>
            <w:tcW w:w="568" w:type="dxa"/>
          </w:tcPr>
          <w:p w14:paraId="331D8F14"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r w:rsidRPr="00F03A30">
              <w:rPr>
                <w:sz w:val="14"/>
                <w:szCs w:val="14"/>
              </w:rPr>
              <w:t>1</w:t>
            </w:r>
          </w:p>
        </w:tc>
      </w:tr>
      <w:tr w:rsidR="00990DF0" w:rsidRPr="00F03A30" w14:paraId="5A8F2ADF" w14:textId="77777777" w:rsidTr="001C386A">
        <w:tc>
          <w:tcPr>
            <w:cnfStyle w:val="001000000000" w:firstRow="0" w:lastRow="0" w:firstColumn="1" w:lastColumn="0" w:oddVBand="0" w:evenVBand="0" w:oddHBand="0" w:evenHBand="0" w:firstRowFirstColumn="0" w:firstRowLastColumn="0" w:lastRowFirstColumn="0" w:lastRowLastColumn="0"/>
            <w:tcW w:w="1052" w:type="dxa"/>
          </w:tcPr>
          <w:p w14:paraId="6C8F5EFC" w14:textId="77777777" w:rsidR="00990DF0" w:rsidRPr="00F03A30" w:rsidRDefault="00990DF0" w:rsidP="001C386A">
            <w:pPr>
              <w:ind w:left="-106"/>
              <w:rPr>
                <w:b w:val="0"/>
                <w:bCs w:val="0"/>
                <w:sz w:val="14"/>
                <w:szCs w:val="14"/>
              </w:rPr>
            </w:pPr>
            <w:r w:rsidRPr="00F03A30">
              <w:rPr>
                <w:b w:val="0"/>
                <w:sz w:val="14"/>
                <w:szCs w:val="14"/>
              </w:rPr>
              <w:t>Nematoda</w:t>
            </w:r>
          </w:p>
        </w:tc>
        <w:tc>
          <w:tcPr>
            <w:tcW w:w="1783" w:type="dxa"/>
          </w:tcPr>
          <w:p w14:paraId="533BC8C8"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i/>
                <w:sz w:val="14"/>
                <w:szCs w:val="14"/>
              </w:rPr>
            </w:pPr>
            <w:r w:rsidRPr="00F03A30">
              <w:rPr>
                <w:i/>
                <w:sz w:val="14"/>
                <w:szCs w:val="14"/>
              </w:rPr>
              <w:t>Halalaimus abyssus</w:t>
            </w:r>
            <w:r>
              <w:rPr>
                <w:i/>
                <w:sz w:val="14"/>
                <w:szCs w:val="14"/>
              </w:rPr>
              <w:t>*</w:t>
            </w:r>
          </w:p>
        </w:tc>
        <w:tc>
          <w:tcPr>
            <w:tcW w:w="551" w:type="dxa"/>
          </w:tcPr>
          <w:p w14:paraId="37927567"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r w:rsidRPr="00F03A30">
              <w:rPr>
                <w:sz w:val="14"/>
                <w:szCs w:val="14"/>
              </w:rPr>
              <w:t>10</w:t>
            </w:r>
          </w:p>
        </w:tc>
        <w:tc>
          <w:tcPr>
            <w:tcW w:w="565" w:type="dxa"/>
          </w:tcPr>
          <w:p w14:paraId="08AEB49B"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p>
        </w:tc>
        <w:tc>
          <w:tcPr>
            <w:tcW w:w="699" w:type="dxa"/>
          </w:tcPr>
          <w:p w14:paraId="31535D06"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p>
        </w:tc>
        <w:tc>
          <w:tcPr>
            <w:tcW w:w="738" w:type="dxa"/>
          </w:tcPr>
          <w:p w14:paraId="66248A4A"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r w:rsidRPr="00F03A30">
              <w:rPr>
                <w:sz w:val="14"/>
                <w:szCs w:val="14"/>
              </w:rPr>
              <w:t>1</w:t>
            </w:r>
          </w:p>
        </w:tc>
        <w:tc>
          <w:tcPr>
            <w:tcW w:w="800" w:type="dxa"/>
          </w:tcPr>
          <w:p w14:paraId="22DA344B"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1</w:t>
            </w:r>
          </w:p>
        </w:tc>
        <w:tc>
          <w:tcPr>
            <w:tcW w:w="556" w:type="dxa"/>
          </w:tcPr>
          <w:p w14:paraId="2814DAF1"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1</w:t>
            </w:r>
          </w:p>
        </w:tc>
        <w:tc>
          <w:tcPr>
            <w:tcW w:w="600" w:type="dxa"/>
          </w:tcPr>
          <w:p w14:paraId="43202425"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1</w:t>
            </w:r>
          </w:p>
        </w:tc>
        <w:tc>
          <w:tcPr>
            <w:tcW w:w="531" w:type="dxa"/>
          </w:tcPr>
          <w:p w14:paraId="43177C0E"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73" w:type="dxa"/>
          </w:tcPr>
          <w:p w14:paraId="76FEEC0A"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73" w:type="dxa"/>
          </w:tcPr>
          <w:p w14:paraId="2CB23C5C"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68" w:type="dxa"/>
          </w:tcPr>
          <w:p w14:paraId="4CC271A8"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5</w:t>
            </w:r>
          </w:p>
        </w:tc>
      </w:tr>
      <w:tr w:rsidR="00990DF0" w:rsidRPr="00F03A30" w14:paraId="5228BEF6" w14:textId="77777777" w:rsidTr="001C386A">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1052" w:type="dxa"/>
          </w:tcPr>
          <w:p w14:paraId="416C9BFB" w14:textId="77777777" w:rsidR="00990DF0" w:rsidRPr="00F03A30" w:rsidRDefault="00990DF0" w:rsidP="001C386A">
            <w:pPr>
              <w:ind w:left="-106"/>
              <w:rPr>
                <w:b w:val="0"/>
                <w:bCs w:val="0"/>
                <w:sz w:val="14"/>
                <w:szCs w:val="14"/>
              </w:rPr>
            </w:pPr>
            <w:r w:rsidRPr="00F03A30">
              <w:rPr>
                <w:b w:val="0"/>
                <w:sz w:val="14"/>
                <w:szCs w:val="14"/>
              </w:rPr>
              <w:t>Annelida</w:t>
            </w:r>
          </w:p>
        </w:tc>
        <w:tc>
          <w:tcPr>
            <w:tcW w:w="1783" w:type="dxa"/>
          </w:tcPr>
          <w:p w14:paraId="7EA8C665"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i/>
                <w:sz w:val="14"/>
                <w:szCs w:val="14"/>
              </w:rPr>
            </w:pPr>
            <w:r w:rsidRPr="00F03A30">
              <w:rPr>
                <w:i/>
                <w:sz w:val="14"/>
                <w:szCs w:val="14"/>
              </w:rPr>
              <w:t>Macellicephaloides moustachu</w:t>
            </w:r>
          </w:p>
        </w:tc>
        <w:tc>
          <w:tcPr>
            <w:tcW w:w="551" w:type="dxa"/>
          </w:tcPr>
          <w:p w14:paraId="2BD00535"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r w:rsidRPr="00F03A30">
              <w:rPr>
                <w:sz w:val="14"/>
                <w:szCs w:val="14"/>
              </w:rPr>
              <w:t>10</w:t>
            </w:r>
          </w:p>
        </w:tc>
        <w:tc>
          <w:tcPr>
            <w:tcW w:w="565" w:type="dxa"/>
          </w:tcPr>
          <w:p w14:paraId="6664871C"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r w:rsidRPr="00F03A30">
              <w:rPr>
                <w:sz w:val="14"/>
                <w:szCs w:val="14"/>
              </w:rPr>
              <w:t>1</w:t>
            </w:r>
          </w:p>
        </w:tc>
        <w:tc>
          <w:tcPr>
            <w:tcW w:w="699" w:type="dxa"/>
          </w:tcPr>
          <w:p w14:paraId="39A03A9A"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738" w:type="dxa"/>
          </w:tcPr>
          <w:p w14:paraId="52F50255"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sz w:val="14"/>
                <w:szCs w:val="14"/>
              </w:rPr>
            </w:pPr>
          </w:p>
        </w:tc>
        <w:tc>
          <w:tcPr>
            <w:tcW w:w="800" w:type="dxa"/>
          </w:tcPr>
          <w:p w14:paraId="1C674F4C"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r w:rsidRPr="00F03A30">
              <w:rPr>
                <w:sz w:val="14"/>
                <w:szCs w:val="14"/>
              </w:rPr>
              <w:t>1</w:t>
            </w:r>
          </w:p>
        </w:tc>
        <w:tc>
          <w:tcPr>
            <w:tcW w:w="556" w:type="dxa"/>
          </w:tcPr>
          <w:p w14:paraId="4259D6F9"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r w:rsidRPr="00F03A30">
              <w:rPr>
                <w:sz w:val="14"/>
                <w:szCs w:val="14"/>
              </w:rPr>
              <w:t>1</w:t>
            </w:r>
          </w:p>
        </w:tc>
        <w:tc>
          <w:tcPr>
            <w:tcW w:w="600" w:type="dxa"/>
          </w:tcPr>
          <w:p w14:paraId="0B98E96C"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r w:rsidRPr="00F03A30">
              <w:rPr>
                <w:sz w:val="14"/>
                <w:szCs w:val="14"/>
              </w:rPr>
              <w:t>1</w:t>
            </w:r>
          </w:p>
        </w:tc>
        <w:tc>
          <w:tcPr>
            <w:tcW w:w="531" w:type="dxa"/>
          </w:tcPr>
          <w:p w14:paraId="043F9B58"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73" w:type="dxa"/>
          </w:tcPr>
          <w:p w14:paraId="173740E9"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73" w:type="dxa"/>
          </w:tcPr>
          <w:p w14:paraId="3DC1D820"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p>
        </w:tc>
        <w:tc>
          <w:tcPr>
            <w:tcW w:w="568" w:type="dxa"/>
          </w:tcPr>
          <w:p w14:paraId="508D2747" w14:textId="77777777" w:rsidR="00990DF0" w:rsidRPr="00F03A30" w:rsidRDefault="00990DF0" w:rsidP="001C386A">
            <w:pPr>
              <w:cnfStyle w:val="000000100000" w:firstRow="0" w:lastRow="0" w:firstColumn="0" w:lastColumn="0" w:oddVBand="0" w:evenVBand="0" w:oddHBand="1" w:evenHBand="0" w:firstRowFirstColumn="0" w:firstRowLastColumn="0" w:lastRowFirstColumn="0" w:lastRowLastColumn="0"/>
              <w:rPr>
                <w:b/>
                <w:sz w:val="14"/>
                <w:szCs w:val="14"/>
              </w:rPr>
            </w:pPr>
            <w:r w:rsidRPr="00F03A30">
              <w:rPr>
                <w:sz w:val="14"/>
                <w:szCs w:val="14"/>
              </w:rPr>
              <w:t>4</w:t>
            </w:r>
          </w:p>
        </w:tc>
      </w:tr>
      <w:tr w:rsidR="00990DF0" w:rsidRPr="00F03A30" w14:paraId="0BBA0F03" w14:textId="77777777" w:rsidTr="001C386A">
        <w:tc>
          <w:tcPr>
            <w:cnfStyle w:val="001000000000" w:firstRow="0" w:lastRow="0" w:firstColumn="1" w:lastColumn="0" w:oddVBand="0" w:evenVBand="0" w:oddHBand="0" w:evenHBand="0" w:firstRowFirstColumn="0" w:firstRowLastColumn="0" w:lastRowFirstColumn="0" w:lastRowLastColumn="0"/>
            <w:tcW w:w="1052" w:type="dxa"/>
            <w:tcBorders>
              <w:bottom w:val="single" w:sz="4" w:space="0" w:color="auto"/>
            </w:tcBorders>
          </w:tcPr>
          <w:p w14:paraId="0032B9FD" w14:textId="77777777" w:rsidR="00990DF0" w:rsidRPr="00F03A30" w:rsidRDefault="00990DF0" w:rsidP="001C386A">
            <w:pPr>
              <w:ind w:left="-106"/>
              <w:rPr>
                <w:b w:val="0"/>
                <w:sz w:val="14"/>
                <w:szCs w:val="14"/>
              </w:rPr>
            </w:pPr>
            <w:r w:rsidRPr="00F03A30">
              <w:rPr>
                <w:b w:val="0"/>
                <w:sz w:val="14"/>
                <w:szCs w:val="14"/>
              </w:rPr>
              <w:t>Arthropoda</w:t>
            </w:r>
          </w:p>
        </w:tc>
        <w:tc>
          <w:tcPr>
            <w:tcW w:w="1783" w:type="dxa"/>
            <w:tcBorders>
              <w:bottom w:val="single" w:sz="4" w:space="0" w:color="auto"/>
            </w:tcBorders>
          </w:tcPr>
          <w:p w14:paraId="3515D17D"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i/>
                <w:sz w:val="14"/>
                <w:szCs w:val="14"/>
              </w:rPr>
            </w:pPr>
            <w:r w:rsidRPr="00F03A30">
              <w:rPr>
                <w:i/>
                <w:sz w:val="14"/>
                <w:szCs w:val="14"/>
              </w:rPr>
              <w:t>Paralicella tenuipes</w:t>
            </w:r>
            <w:r>
              <w:rPr>
                <w:i/>
                <w:sz w:val="14"/>
                <w:szCs w:val="14"/>
              </w:rPr>
              <w:t>*</w:t>
            </w:r>
          </w:p>
        </w:tc>
        <w:tc>
          <w:tcPr>
            <w:tcW w:w="551" w:type="dxa"/>
            <w:tcBorders>
              <w:bottom w:val="single" w:sz="4" w:space="0" w:color="auto"/>
            </w:tcBorders>
          </w:tcPr>
          <w:p w14:paraId="21127331"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bCs/>
                <w:sz w:val="14"/>
                <w:szCs w:val="14"/>
              </w:rPr>
            </w:pPr>
            <w:r w:rsidRPr="00F03A30">
              <w:rPr>
                <w:sz w:val="14"/>
                <w:szCs w:val="14"/>
              </w:rPr>
              <w:t>10</w:t>
            </w:r>
          </w:p>
        </w:tc>
        <w:tc>
          <w:tcPr>
            <w:tcW w:w="565" w:type="dxa"/>
            <w:tcBorders>
              <w:bottom w:val="single" w:sz="4" w:space="0" w:color="auto"/>
            </w:tcBorders>
          </w:tcPr>
          <w:p w14:paraId="5BD9EB4D"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bCs/>
                <w:sz w:val="14"/>
                <w:szCs w:val="14"/>
              </w:rPr>
            </w:pPr>
          </w:p>
        </w:tc>
        <w:tc>
          <w:tcPr>
            <w:tcW w:w="699" w:type="dxa"/>
            <w:tcBorders>
              <w:bottom w:val="single" w:sz="4" w:space="0" w:color="auto"/>
            </w:tcBorders>
          </w:tcPr>
          <w:p w14:paraId="5224D445"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bCs/>
                <w:sz w:val="14"/>
                <w:szCs w:val="14"/>
              </w:rPr>
            </w:pPr>
            <w:r w:rsidRPr="00F03A30">
              <w:rPr>
                <w:sz w:val="14"/>
                <w:szCs w:val="14"/>
              </w:rPr>
              <w:t>1</w:t>
            </w:r>
          </w:p>
        </w:tc>
        <w:tc>
          <w:tcPr>
            <w:tcW w:w="738" w:type="dxa"/>
            <w:tcBorders>
              <w:bottom w:val="single" w:sz="4" w:space="0" w:color="auto"/>
            </w:tcBorders>
          </w:tcPr>
          <w:p w14:paraId="69F03919"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bCs/>
                <w:sz w:val="14"/>
                <w:szCs w:val="14"/>
              </w:rPr>
            </w:pPr>
          </w:p>
        </w:tc>
        <w:tc>
          <w:tcPr>
            <w:tcW w:w="800" w:type="dxa"/>
            <w:tcBorders>
              <w:bottom w:val="single" w:sz="4" w:space="0" w:color="auto"/>
            </w:tcBorders>
          </w:tcPr>
          <w:p w14:paraId="3FCB72B6"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56" w:type="dxa"/>
            <w:tcBorders>
              <w:bottom w:val="single" w:sz="4" w:space="0" w:color="auto"/>
            </w:tcBorders>
          </w:tcPr>
          <w:p w14:paraId="7AFC88E7"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1</w:t>
            </w:r>
          </w:p>
        </w:tc>
        <w:tc>
          <w:tcPr>
            <w:tcW w:w="600" w:type="dxa"/>
            <w:tcBorders>
              <w:bottom w:val="single" w:sz="4" w:space="0" w:color="auto"/>
            </w:tcBorders>
          </w:tcPr>
          <w:p w14:paraId="451D0F7C"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31" w:type="dxa"/>
            <w:tcBorders>
              <w:bottom w:val="single" w:sz="4" w:space="0" w:color="auto"/>
            </w:tcBorders>
          </w:tcPr>
          <w:p w14:paraId="06E7F4C6"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p>
        </w:tc>
        <w:tc>
          <w:tcPr>
            <w:tcW w:w="573" w:type="dxa"/>
            <w:tcBorders>
              <w:bottom w:val="single" w:sz="4" w:space="0" w:color="auto"/>
            </w:tcBorders>
          </w:tcPr>
          <w:p w14:paraId="0BA5F28D"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sz w:val="14"/>
                <w:szCs w:val="14"/>
              </w:rPr>
            </w:pPr>
            <w:r w:rsidRPr="00F03A30">
              <w:rPr>
                <w:sz w:val="14"/>
                <w:szCs w:val="14"/>
              </w:rPr>
              <w:t>1</w:t>
            </w:r>
          </w:p>
        </w:tc>
        <w:tc>
          <w:tcPr>
            <w:tcW w:w="573" w:type="dxa"/>
            <w:tcBorders>
              <w:bottom w:val="single" w:sz="4" w:space="0" w:color="auto"/>
            </w:tcBorders>
          </w:tcPr>
          <w:p w14:paraId="7856BB8C"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b/>
                <w:bCs/>
                <w:sz w:val="14"/>
                <w:szCs w:val="14"/>
              </w:rPr>
            </w:pPr>
            <w:r w:rsidRPr="00F03A30">
              <w:rPr>
                <w:sz w:val="14"/>
                <w:szCs w:val="14"/>
              </w:rPr>
              <w:t>1</w:t>
            </w:r>
          </w:p>
        </w:tc>
        <w:tc>
          <w:tcPr>
            <w:tcW w:w="568" w:type="dxa"/>
            <w:tcBorders>
              <w:bottom w:val="single" w:sz="4" w:space="0" w:color="auto"/>
            </w:tcBorders>
          </w:tcPr>
          <w:p w14:paraId="3265F022" w14:textId="77777777" w:rsidR="00990DF0" w:rsidRPr="00F03A30" w:rsidRDefault="00990DF0" w:rsidP="001C386A">
            <w:pPr>
              <w:cnfStyle w:val="000000000000" w:firstRow="0" w:lastRow="0" w:firstColumn="0" w:lastColumn="0" w:oddVBand="0" w:evenVBand="0" w:oddHBand="0" w:evenHBand="0" w:firstRowFirstColumn="0" w:firstRowLastColumn="0" w:lastRowFirstColumn="0" w:lastRowLastColumn="0"/>
              <w:rPr>
                <w:sz w:val="14"/>
                <w:szCs w:val="14"/>
              </w:rPr>
            </w:pPr>
            <w:r w:rsidRPr="00F03A30">
              <w:rPr>
                <w:sz w:val="14"/>
                <w:szCs w:val="14"/>
              </w:rPr>
              <w:t>6</w:t>
            </w:r>
          </w:p>
        </w:tc>
      </w:tr>
    </w:tbl>
    <w:p w14:paraId="7BDEA494" w14:textId="77777777" w:rsidR="00990DF0" w:rsidRDefault="00990DF0" w:rsidP="00990DF0">
      <w:pPr>
        <w:rPr>
          <w:sz w:val="20"/>
          <w:szCs w:val="20"/>
        </w:rPr>
      </w:pPr>
      <w:r w:rsidRPr="00DA4CC6">
        <w:rPr>
          <w:i/>
          <w:sz w:val="20"/>
          <w:szCs w:val="20"/>
        </w:rPr>
        <w:t>*Ophiosphalma glabrum; Plenaster craigi; Aurospio dibranchiat</w:t>
      </w:r>
      <w:r>
        <w:rPr>
          <w:i/>
          <w:sz w:val="20"/>
          <w:szCs w:val="20"/>
        </w:rPr>
        <w:t>a</w:t>
      </w:r>
      <w:r w:rsidRPr="00DA4CC6">
        <w:rPr>
          <w:sz w:val="20"/>
          <w:szCs w:val="20"/>
        </w:rPr>
        <w:t xml:space="preserve">: </w:t>
      </w:r>
      <w:proofErr w:type="gramStart"/>
      <w:r w:rsidRPr="00DA4CC6">
        <w:rPr>
          <w:sz w:val="20"/>
          <w:szCs w:val="20"/>
        </w:rPr>
        <w:t>also</w:t>
      </w:r>
      <w:proofErr w:type="gramEnd"/>
      <w:r w:rsidRPr="00DA4CC6">
        <w:rPr>
          <w:sz w:val="20"/>
          <w:szCs w:val="20"/>
        </w:rPr>
        <w:t xml:space="preserve"> in APEI-6</w:t>
      </w:r>
      <w:r>
        <w:rPr>
          <w:sz w:val="20"/>
          <w:szCs w:val="20"/>
        </w:rPr>
        <w:t xml:space="preserve">; </w:t>
      </w:r>
      <w:r w:rsidRPr="00DA4CC6">
        <w:rPr>
          <w:i/>
          <w:sz w:val="20"/>
          <w:szCs w:val="20"/>
        </w:rPr>
        <w:t>Eurythenes gryllus</w:t>
      </w:r>
      <w:r>
        <w:rPr>
          <w:sz w:val="20"/>
          <w:szCs w:val="20"/>
        </w:rPr>
        <w:t>:</w:t>
      </w:r>
      <w:r w:rsidRPr="00DA4CC6">
        <w:rPr>
          <w:i/>
          <w:sz w:val="20"/>
          <w:szCs w:val="20"/>
        </w:rPr>
        <w:t xml:space="preserve"> </w:t>
      </w:r>
      <w:r w:rsidRPr="00DA4CC6">
        <w:rPr>
          <w:sz w:val="20"/>
          <w:szCs w:val="20"/>
        </w:rPr>
        <w:t>also in APEI-1</w:t>
      </w:r>
      <w:r>
        <w:rPr>
          <w:sz w:val="20"/>
          <w:szCs w:val="20"/>
        </w:rPr>
        <w:t xml:space="preserve">; </w:t>
      </w:r>
      <w:r w:rsidRPr="00DA4CC6">
        <w:rPr>
          <w:i/>
          <w:sz w:val="20"/>
          <w:szCs w:val="20"/>
        </w:rPr>
        <w:t>Halalaimus abyssus</w:t>
      </w:r>
      <w:r>
        <w:rPr>
          <w:sz w:val="20"/>
          <w:szCs w:val="20"/>
        </w:rPr>
        <w:t>:</w:t>
      </w:r>
      <w:r w:rsidRPr="00DA4CC6">
        <w:rPr>
          <w:i/>
          <w:sz w:val="20"/>
          <w:szCs w:val="20"/>
        </w:rPr>
        <w:t xml:space="preserve"> </w:t>
      </w:r>
      <w:r w:rsidRPr="00DA4CC6">
        <w:rPr>
          <w:sz w:val="20"/>
          <w:szCs w:val="20"/>
        </w:rPr>
        <w:t>also in APEI-3</w:t>
      </w:r>
      <w:r>
        <w:rPr>
          <w:sz w:val="20"/>
          <w:szCs w:val="20"/>
        </w:rPr>
        <w:t xml:space="preserve">; </w:t>
      </w:r>
      <w:r w:rsidRPr="00DA4CC6">
        <w:rPr>
          <w:i/>
          <w:sz w:val="20"/>
          <w:szCs w:val="20"/>
        </w:rPr>
        <w:t>Paralicella tenuipes</w:t>
      </w:r>
      <w:r>
        <w:rPr>
          <w:sz w:val="20"/>
          <w:szCs w:val="20"/>
        </w:rPr>
        <w:t>:</w:t>
      </w:r>
      <w:r w:rsidRPr="00DA4CC6">
        <w:rPr>
          <w:sz w:val="20"/>
          <w:szCs w:val="20"/>
        </w:rPr>
        <w:t xml:space="preserve"> also in APEI-1 and 3</w:t>
      </w:r>
    </w:p>
    <w:p w14:paraId="3DA230AB" w14:textId="7F28A7C9" w:rsidR="00990DF0" w:rsidRDefault="00990DF0" w:rsidP="00191EFD">
      <w:pPr>
        <w:rPr>
          <w:rFonts w:cs="Arial"/>
          <w:b/>
        </w:rPr>
      </w:pPr>
    </w:p>
    <w:p w14:paraId="0D297398" w14:textId="458CCD4F" w:rsidR="00291D33" w:rsidRPr="00EA79EF" w:rsidRDefault="00291D33" w:rsidP="00291D33">
      <w:pPr>
        <w:rPr>
          <w:rFonts w:cs="Arial"/>
          <w:color w:val="000000" w:themeColor="text1"/>
          <w:sz w:val="20"/>
          <w:szCs w:val="20"/>
        </w:rPr>
      </w:pPr>
      <w:r>
        <w:rPr>
          <w:rFonts w:cs="Arial"/>
          <w:color w:val="000000" w:themeColor="text1"/>
          <w:sz w:val="20"/>
          <w:szCs w:val="20"/>
        </w:rPr>
        <w:t>S Table 3: sub-areas by region</w:t>
      </w:r>
    </w:p>
    <w:tbl>
      <w:tblPr>
        <w:tblStyle w:val="PlainTable4"/>
        <w:tblW w:w="0" w:type="auto"/>
        <w:tblLook w:val="04A0" w:firstRow="1" w:lastRow="0" w:firstColumn="1" w:lastColumn="0" w:noHBand="0" w:noVBand="1"/>
      </w:tblPr>
      <w:tblGrid>
        <w:gridCol w:w="1137"/>
        <w:gridCol w:w="1415"/>
        <w:gridCol w:w="826"/>
      </w:tblGrid>
      <w:tr w:rsidR="00291D33" w:rsidRPr="0052624D" w14:paraId="25265914" w14:textId="77777777" w:rsidTr="00D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dxa"/>
            <w:tcBorders>
              <w:top w:val="single" w:sz="4" w:space="0" w:color="auto"/>
              <w:bottom w:val="single" w:sz="4" w:space="0" w:color="auto"/>
            </w:tcBorders>
            <w:vAlign w:val="bottom"/>
          </w:tcPr>
          <w:p w14:paraId="0A443D94" w14:textId="77777777" w:rsidR="00291D33" w:rsidRPr="000D2D71" w:rsidRDefault="00291D33" w:rsidP="00D1739F">
            <w:pPr>
              <w:rPr>
                <w:rFonts w:cs="Arial"/>
                <w:sz w:val="18"/>
                <w:szCs w:val="18"/>
              </w:rPr>
            </w:pPr>
            <w:r w:rsidRPr="000D2D71">
              <w:rPr>
                <w:rFonts w:cs="Arial"/>
                <w:color w:val="000000"/>
                <w:sz w:val="18"/>
                <w:szCs w:val="18"/>
              </w:rPr>
              <w:t>Contractor</w:t>
            </w:r>
          </w:p>
        </w:tc>
        <w:tc>
          <w:tcPr>
            <w:tcW w:w="1415" w:type="dxa"/>
            <w:tcBorders>
              <w:top w:val="single" w:sz="4" w:space="0" w:color="auto"/>
              <w:bottom w:val="single" w:sz="4" w:space="0" w:color="auto"/>
            </w:tcBorders>
            <w:vAlign w:val="bottom"/>
          </w:tcPr>
          <w:p w14:paraId="76FB0272" w14:textId="77777777" w:rsidR="00291D33" w:rsidRPr="000D2D71" w:rsidRDefault="00291D33" w:rsidP="00D1739F">
            <w:pPr>
              <w:cnfStyle w:val="100000000000" w:firstRow="1" w:lastRow="0" w:firstColumn="0" w:lastColumn="0" w:oddVBand="0" w:evenVBand="0" w:oddHBand="0" w:evenHBand="0" w:firstRowFirstColumn="0" w:firstRowLastColumn="0" w:lastRowFirstColumn="0" w:lastRowLastColumn="0"/>
              <w:rPr>
                <w:rFonts w:cs="Arial"/>
                <w:sz w:val="18"/>
                <w:szCs w:val="18"/>
              </w:rPr>
            </w:pPr>
            <w:r w:rsidRPr="000D2D71">
              <w:rPr>
                <w:rFonts w:cs="Arial"/>
                <w:color w:val="000000"/>
                <w:sz w:val="18"/>
                <w:szCs w:val="18"/>
              </w:rPr>
              <w:t>Sub-area</w:t>
            </w:r>
          </w:p>
        </w:tc>
        <w:tc>
          <w:tcPr>
            <w:tcW w:w="826" w:type="dxa"/>
            <w:tcBorders>
              <w:top w:val="single" w:sz="4" w:space="0" w:color="auto"/>
              <w:bottom w:val="single" w:sz="4" w:space="0" w:color="auto"/>
            </w:tcBorders>
            <w:vAlign w:val="bottom"/>
          </w:tcPr>
          <w:p w14:paraId="1699CBA6" w14:textId="77777777" w:rsidR="00291D33" w:rsidRPr="000D2D71" w:rsidRDefault="00291D33" w:rsidP="00D1739F">
            <w:pPr>
              <w:cnfStyle w:val="100000000000" w:firstRow="1" w:lastRow="0" w:firstColumn="0" w:lastColumn="0" w:oddVBand="0" w:evenVBand="0" w:oddHBand="0" w:evenHBand="0" w:firstRowFirstColumn="0" w:firstRowLastColumn="0" w:lastRowFirstColumn="0" w:lastRowLastColumn="0"/>
              <w:rPr>
                <w:rFonts w:cs="Arial"/>
                <w:sz w:val="18"/>
                <w:szCs w:val="18"/>
              </w:rPr>
            </w:pPr>
            <w:r w:rsidRPr="000D2D71">
              <w:rPr>
                <w:rFonts w:cs="Arial"/>
                <w:color w:val="000000"/>
                <w:sz w:val="18"/>
                <w:szCs w:val="18"/>
              </w:rPr>
              <w:t>Region</w:t>
            </w:r>
          </w:p>
        </w:tc>
      </w:tr>
      <w:tr w:rsidR="00291D33" w:rsidRPr="0052624D" w14:paraId="09B306FA" w14:textId="77777777" w:rsidTr="00D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dxa"/>
            <w:vAlign w:val="bottom"/>
          </w:tcPr>
          <w:p w14:paraId="4B340977" w14:textId="77777777" w:rsidR="00291D33" w:rsidRPr="000D2D71" w:rsidRDefault="00291D33" w:rsidP="00D1739F">
            <w:pPr>
              <w:rPr>
                <w:rFonts w:cs="Arial"/>
                <w:b w:val="0"/>
                <w:sz w:val="18"/>
                <w:szCs w:val="18"/>
              </w:rPr>
            </w:pPr>
          </w:p>
        </w:tc>
        <w:tc>
          <w:tcPr>
            <w:tcW w:w="1415" w:type="dxa"/>
            <w:vAlign w:val="bottom"/>
          </w:tcPr>
          <w:p w14:paraId="265BF2B9" w14:textId="77777777" w:rsidR="00291D33" w:rsidRPr="000D2D71" w:rsidRDefault="00291D33" w:rsidP="00D1739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0D2D71">
              <w:rPr>
                <w:rFonts w:cs="Arial"/>
                <w:color w:val="000000"/>
                <w:sz w:val="18"/>
                <w:szCs w:val="18"/>
              </w:rPr>
              <w:t>APEI-3</w:t>
            </w:r>
          </w:p>
        </w:tc>
        <w:tc>
          <w:tcPr>
            <w:tcW w:w="826" w:type="dxa"/>
            <w:vAlign w:val="bottom"/>
          </w:tcPr>
          <w:p w14:paraId="307B6A8A" w14:textId="77777777" w:rsidR="00291D33" w:rsidRPr="000D2D71" w:rsidRDefault="00291D33" w:rsidP="00D1739F">
            <w:pP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color w:val="000000"/>
                <w:sz w:val="18"/>
                <w:szCs w:val="18"/>
              </w:rPr>
              <w:t>C</w:t>
            </w:r>
            <w:r w:rsidRPr="000D2D71">
              <w:rPr>
                <w:rFonts w:cs="Arial"/>
                <w:color w:val="000000"/>
                <w:sz w:val="18"/>
                <w:szCs w:val="18"/>
              </w:rPr>
              <w:t>entral</w:t>
            </w:r>
          </w:p>
        </w:tc>
      </w:tr>
      <w:tr w:rsidR="00291D33" w:rsidRPr="0052624D" w14:paraId="1F00FB3A" w14:textId="77777777" w:rsidTr="00D1739F">
        <w:tc>
          <w:tcPr>
            <w:cnfStyle w:val="001000000000" w:firstRow="0" w:lastRow="0" w:firstColumn="1" w:lastColumn="0" w:oddVBand="0" w:evenVBand="0" w:oddHBand="0" w:evenHBand="0" w:firstRowFirstColumn="0" w:firstRowLastColumn="0" w:lastRowFirstColumn="0" w:lastRowLastColumn="0"/>
            <w:tcW w:w="1137" w:type="dxa"/>
            <w:vAlign w:val="bottom"/>
          </w:tcPr>
          <w:p w14:paraId="341F6C4E" w14:textId="77777777" w:rsidR="00291D33" w:rsidRPr="000D2D71" w:rsidRDefault="00291D33" w:rsidP="00D1739F">
            <w:pPr>
              <w:rPr>
                <w:rFonts w:cs="Arial"/>
                <w:b w:val="0"/>
                <w:bCs w:val="0"/>
                <w:sz w:val="18"/>
                <w:szCs w:val="18"/>
              </w:rPr>
            </w:pPr>
            <w:r w:rsidRPr="000D2D71">
              <w:rPr>
                <w:rFonts w:cs="Arial"/>
                <w:b w:val="0"/>
                <w:color w:val="000000"/>
                <w:sz w:val="18"/>
                <w:szCs w:val="18"/>
              </w:rPr>
              <w:t>IFREMER</w:t>
            </w:r>
          </w:p>
        </w:tc>
        <w:tc>
          <w:tcPr>
            <w:tcW w:w="1415" w:type="dxa"/>
            <w:vAlign w:val="bottom"/>
          </w:tcPr>
          <w:p w14:paraId="348AAAC1" w14:textId="77777777" w:rsidR="00291D33" w:rsidRPr="000D2D71" w:rsidRDefault="00291D33" w:rsidP="00D1739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0D2D71">
              <w:rPr>
                <w:rFonts w:cs="Arial"/>
                <w:color w:val="000000"/>
                <w:sz w:val="18"/>
                <w:szCs w:val="18"/>
              </w:rPr>
              <w:t>IFR2</w:t>
            </w:r>
          </w:p>
        </w:tc>
        <w:tc>
          <w:tcPr>
            <w:tcW w:w="826" w:type="dxa"/>
            <w:vAlign w:val="bottom"/>
          </w:tcPr>
          <w:p w14:paraId="46C56D5A" w14:textId="77777777" w:rsidR="00291D33" w:rsidRPr="000D2D71" w:rsidRDefault="00291D33" w:rsidP="00D1739F">
            <w:pP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color w:val="000000"/>
                <w:sz w:val="18"/>
                <w:szCs w:val="18"/>
              </w:rPr>
              <w:t>C</w:t>
            </w:r>
            <w:r w:rsidRPr="000D2D71">
              <w:rPr>
                <w:rFonts w:cs="Arial"/>
                <w:color w:val="000000"/>
                <w:sz w:val="18"/>
                <w:szCs w:val="18"/>
              </w:rPr>
              <w:t xml:space="preserve">entral </w:t>
            </w:r>
          </w:p>
        </w:tc>
      </w:tr>
      <w:tr w:rsidR="00291D33" w:rsidRPr="0052624D" w14:paraId="681B3A1B" w14:textId="77777777" w:rsidTr="00D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dxa"/>
            <w:vAlign w:val="bottom"/>
          </w:tcPr>
          <w:p w14:paraId="03B29845" w14:textId="77777777" w:rsidR="00291D33" w:rsidRPr="000D2D71" w:rsidRDefault="00291D33" w:rsidP="00D1739F">
            <w:pPr>
              <w:rPr>
                <w:rFonts w:cs="Arial"/>
                <w:b w:val="0"/>
                <w:bCs w:val="0"/>
                <w:sz w:val="18"/>
                <w:szCs w:val="18"/>
              </w:rPr>
            </w:pPr>
            <w:r w:rsidRPr="000D2D71">
              <w:rPr>
                <w:rFonts w:cs="Arial"/>
                <w:b w:val="0"/>
                <w:color w:val="000000"/>
                <w:sz w:val="18"/>
                <w:szCs w:val="18"/>
              </w:rPr>
              <w:t>KOREA</w:t>
            </w:r>
          </w:p>
        </w:tc>
        <w:tc>
          <w:tcPr>
            <w:tcW w:w="1415" w:type="dxa"/>
            <w:vAlign w:val="bottom"/>
          </w:tcPr>
          <w:p w14:paraId="75884B61" w14:textId="77777777" w:rsidR="00291D33" w:rsidRPr="000D2D71" w:rsidRDefault="00291D33" w:rsidP="00D1739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0D2D71">
              <w:rPr>
                <w:rFonts w:cs="Arial"/>
                <w:color w:val="000000"/>
                <w:sz w:val="18"/>
                <w:szCs w:val="18"/>
              </w:rPr>
              <w:t>KR2 (N1)</w:t>
            </w:r>
          </w:p>
        </w:tc>
        <w:tc>
          <w:tcPr>
            <w:tcW w:w="826" w:type="dxa"/>
            <w:vAlign w:val="bottom"/>
          </w:tcPr>
          <w:p w14:paraId="08C0D0E9" w14:textId="77777777" w:rsidR="00291D33" w:rsidRPr="000D2D71" w:rsidRDefault="00291D33" w:rsidP="00D1739F">
            <w:pP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color w:val="000000"/>
                <w:sz w:val="18"/>
                <w:szCs w:val="18"/>
              </w:rPr>
              <w:t>C</w:t>
            </w:r>
            <w:r w:rsidRPr="000D2D71">
              <w:rPr>
                <w:rFonts w:cs="Arial"/>
                <w:color w:val="000000"/>
                <w:sz w:val="18"/>
                <w:szCs w:val="18"/>
              </w:rPr>
              <w:t>entral</w:t>
            </w:r>
          </w:p>
        </w:tc>
      </w:tr>
      <w:tr w:rsidR="00291D33" w:rsidRPr="0052624D" w14:paraId="6DFCE9EA" w14:textId="77777777" w:rsidTr="00D1739F">
        <w:tc>
          <w:tcPr>
            <w:cnfStyle w:val="001000000000" w:firstRow="0" w:lastRow="0" w:firstColumn="1" w:lastColumn="0" w:oddVBand="0" w:evenVBand="0" w:oddHBand="0" w:evenHBand="0" w:firstRowFirstColumn="0" w:firstRowLastColumn="0" w:lastRowFirstColumn="0" w:lastRowLastColumn="0"/>
            <w:tcW w:w="1137" w:type="dxa"/>
            <w:vAlign w:val="bottom"/>
          </w:tcPr>
          <w:p w14:paraId="7791183D" w14:textId="77777777" w:rsidR="00291D33" w:rsidRPr="000D2D71" w:rsidRDefault="00291D33" w:rsidP="00D1739F">
            <w:pPr>
              <w:rPr>
                <w:rFonts w:cs="Arial"/>
                <w:b w:val="0"/>
                <w:bCs w:val="0"/>
                <w:sz w:val="18"/>
                <w:szCs w:val="18"/>
              </w:rPr>
            </w:pPr>
            <w:r w:rsidRPr="000D2D71">
              <w:rPr>
                <w:rFonts w:cs="Arial"/>
                <w:b w:val="0"/>
                <w:color w:val="000000"/>
                <w:sz w:val="18"/>
                <w:szCs w:val="18"/>
              </w:rPr>
              <w:t>KOREA</w:t>
            </w:r>
          </w:p>
        </w:tc>
        <w:tc>
          <w:tcPr>
            <w:tcW w:w="1415" w:type="dxa"/>
            <w:vAlign w:val="bottom"/>
          </w:tcPr>
          <w:p w14:paraId="145BD4B9" w14:textId="77777777" w:rsidR="00291D33" w:rsidRPr="000D2D71" w:rsidRDefault="00291D33" w:rsidP="00D1739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0D2D71">
              <w:rPr>
                <w:rFonts w:cs="Arial"/>
                <w:color w:val="000000"/>
                <w:sz w:val="18"/>
                <w:szCs w:val="18"/>
              </w:rPr>
              <w:t>KR5 (B2+B1)</w:t>
            </w:r>
          </w:p>
        </w:tc>
        <w:tc>
          <w:tcPr>
            <w:tcW w:w="826" w:type="dxa"/>
            <w:vAlign w:val="bottom"/>
          </w:tcPr>
          <w:p w14:paraId="21FC7ABA" w14:textId="77777777" w:rsidR="00291D33" w:rsidRPr="000D2D71" w:rsidRDefault="00291D33" w:rsidP="00D1739F">
            <w:pP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color w:val="000000"/>
                <w:sz w:val="18"/>
                <w:szCs w:val="18"/>
              </w:rPr>
              <w:t>C</w:t>
            </w:r>
            <w:r w:rsidRPr="000D2D71">
              <w:rPr>
                <w:rFonts w:cs="Arial"/>
                <w:color w:val="000000"/>
                <w:sz w:val="18"/>
                <w:szCs w:val="18"/>
              </w:rPr>
              <w:t>entral</w:t>
            </w:r>
          </w:p>
        </w:tc>
      </w:tr>
      <w:tr w:rsidR="00291D33" w:rsidRPr="0052624D" w14:paraId="10903A60" w14:textId="77777777" w:rsidTr="00D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dxa"/>
            <w:tcBorders>
              <w:bottom w:val="single" w:sz="4" w:space="0" w:color="auto"/>
            </w:tcBorders>
            <w:vAlign w:val="bottom"/>
          </w:tcPr>
          <w:p w14:paraId="1AA6A6A1" w14:textId="77777777" w:rsidR="00291D33" w:rsidRPr="000D2D71" w:rsidRDefault="00291D33" w:rsidP="00D1739F">
            <w:pPr>
              <w:rPr>
                <w:rFonts w:cs="Arial"/>
                <w:b w:val="0"/>
                <w:sz w:val="18"/>
                <w:szCs w:val="18"/>
              </w:rPr>
            </w:pPr>
            <w:r w:rsidRPr="000D2D71">
              <w:rPr>
                <w:rFonts w:cs="Arial"/>
                <w:b w:val="0"/>
                <w:color w:val="000000"/>
                <w:sz w:val="18"/>
                <w:szCs w:val="18"/>
              </w:rPr>
              <w:t>YUZH</w:t>
            </w:r>
          </w:p>
        </w:tc>
        <w:tc>
          <w:tcPr>
            <w:tcW w:w="1415" w:type="dxa"/>
            <w:tcBorders>
              <w:bottom w:val="single" w:sz="4" w:space="0" w:color="auto"/>
            </w:tcBorders>
            <w:vAlign w:val="bottom"/>
          </w:tcPr>
          <w:p w14:paraId="06532245" w14:textId="77777777" w:rsidR="00291D33" w:rsidRPr="000D2D71" w:rsidRDefault="00291D33" w:rsidP="00D1739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0D2D71">
              <w:rPr>
                <w:rFonts w:cs="Arial"/>
                <w:color w:val="000000"/>
                <w:sz w:val="18"/>
                <w:szCs w:val="18"/>
              </w:rPr>
              <w:t>YUZ2</w:t>
            </w:r>
          </w:p>
        </w:tc>
        <w:tc>
          <w:tcPr>
            <w:tcW w:w="826" w:type="dxa"/>
            <w:tcBorders>
              <w:bottom w:val="single" w:sz="4" w:space="0" w:color="auto"/>
            </w:tcBorders>
            <w:vAlign w:val="bottom"/>
          </w:tcPr>
          <w:p w14:paraId="3E5651E3" w14:textId="77777777" w:rsidR="00291D33" w:rsidRPr="000D2D71" w:rsidRDefault="00291D33" w:rsidP="00D1739F">
            <w:pP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color w:val="000000"/>
                <w:sz w:val="18"/>
                <w:szCs w:val="18"/>
              </w:rPr>
              <w:t>C</w:t>
            </w:r>
            <w:r w:rsidRPr="000D2D71">
              <w:rPr>
                <w:rFonts w:cs="Arial"/>
                <w:color w:val="000000"/>
                <w:sz w:val="18"/>
                <w:szCs w:val="18"/>
              </w:rPr>
              <w:t>entral</w:t>
            </w:r>
          </w:p>
        </w:tc>
      </w:tr>
      <w:tr w:rsidR="00291D33" w:rsidRPr="0052624D" w14:paraId="3B3009FC" w14:textId="77777777" w:rsidTr="00D1739F">
        <w:tc>
          <w:tcPr>
            <w:cnfStyle w:val="001000000000" w:firstRow="0" w:lastRow="0" w:firstColumn="1" w:lastColumn="0" w:oddVBand="0" w:evenVBand="0" w:oddHBand="0" w:evenHBand="0" w:firstRowFirstColumn="0" w:firstRowLastColumn="0" w:lastRowFirstColumn="0" w:lastRowLastColumn="0"/>
            <w:tcW w:w="1137" w:type="dxa"/>
            <w:tcBorders>
              <w:top w:val="single" w:sz="4" w:space="0" w:color="auto"/>
            </w:tcBorders>
            <w:vAlign w:val="bottom"/>
          </w:tcPr>
          <w:p w14:paraId="081C1E3D" w14:textId="77777777" w:rsidR="00291D33" w:rsidRPr="000D2D71" w:rsidRDefault="00291D33" w:rsidP="00D1739F">
            <w:pPr>
              <w:rPr>
                <w:rFonts w:cs="Arial"/>
                <w:b w:val="0"/>
                <w:bCs w:val="0"/>
                <w:sz w:val="18"/>
                <w:szCs w:val="18"/>
              </w:rPr>
            </w:pPr>
            <w:r w:rsidRPr="000D2D71">
              <w:rPr>
                <w:rFonts w:cs="Arial"/>
                <w:b w:val="0"/>
                <w:sz w:val="18"/>
                <w:szCs w:val="18"/>
              </w:rPr>
              <w:t>UK-1</w:t>
            </w:r>
          </w:p>
        </w:tc>
        <w:tc>
          <w:tcPr>
            <w:tcW w:w="1415" w:type="dxa"/>
            <w:tcBorders>
              <w:top w:val="single" w:sz="4" w:space="0" w:color="auto"/>
            </w:tcBorders>
            <w:vAlign w:val="bottom"/>
          </w:tcPr>
          <w:p w14:paraId="39C0C7D4" w14:textId="77777777" w:rsidR="00291D33" w:rsidRPr="000D2D71" w:rsidRDefault="00291D33" w:rsidP="00D1739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0D2D71">
              <w:rPr>
                <w:rFonts w:cs="Arial"/>
                <w:sz w:val="18"/>
                <w:szCs w:val="18"/>
              </w:rPr>
              <w:t>APEI-12</w:t>
            </w:r>
          </w:p>
        </w:tc>
        <w:tc>
          <w:tcPr>
            <w:tcW w:w="826" w:type="dxa"/>
            <w:tcBorders>
              <w:top w:val="single" w:sz="4" w:space="0" w:color="auto"/>
            </w:tcBorders>
            <w:vAlign w:val="bottom"/>
          </w:tcPr>
          <w:p w14:paraId="33BED64D" w14:textId="77777777" w:rsidR="00291D33" w:rsidRPr="000D2D71" w:rsidRDefault="00291D33" w:rsidP="00D1739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0D2D71">
              <w:rPr>
                <w:rFonts w:cs="Arial"/>
                <w:sz w:val="18"/>
                <w:szCs w:val="18"/>
              </w:rPr>
              <w:t>East</w:t>
            </w:r>
          </w:p>
        </w:tc>
      </w:tr>
      <w:tr w:rsidR="00291D33" w:rsidRPr="0052624D" w14:paraId="366F122C" w14:textId="77777777" w:rsidTr="00D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dxa"/>
            <w:vAlign w:val="bottom"/>
          </w:tcPr>
          <w:p w14:paraId="3CFBE35C" w14:textId="77777777" w:rsidR="00291D33" w:rsidRPr="000D2D71" w:rsidRDefault="00291D33" w:rsidP="00D1739F">
            <w:pPr>
              <w:rPr>
                <w:rFonts w:cs="Arial"/>
                <w:b w:val="0"/>
                <w:bCs w:val="0"/>
                <w:sz w:val="18"/>
                <w:szCs w:val="18"/>
              </w:rPr>
            </w:pPr>
          </w:p>
        </w:tc>
        <w:tc>
          <w:tcPr>
            <w:tcW w:w="1415" w:type="dxa"/>
            <w:vAlign w:val="bottom"/>
          </w:tcPr>
          <w:p w14:paraId="264E1FF5" w14:textId="77777777" w:rsidR="00291D33" w:rsidRPr="000D2D71" w:rsidRDefault="00291D33" w:rsidP="00D1739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0D2D71">
              <w:rPr>
                <w:rFonts w:cs="Arial"/>
                <w:color w:val="000000"/>
                <w:sz w:val="18"/>
                <w:szCs w:val="18"/>
              </w:rPr>
              <w:t>APEI-6</w:t>
            </w:r>
          </w:p>
        </w:tc>
        <w:tc>
          <w:tcPr>
            <w:tcW w:w="826" w:type="dxa"/>
            <w:vAlign w:val="bottom"/>
          </w:tcPr>
          <w:p w14:paraId="1E2CC42F" w14:textId="77777777" w:rsidR="00291D33" w:rsidRPr="000D2D71" w:rsidRDefault="00291D33" w:rsidP="00D1739F">
            <w:pP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color w:val="000000"/>
                <w:sz w:val="18"/>
                <w:szCs w:val="18"/>
              </w:rPr>
              <w:t>E</w:t>
            </w:r>
            <w:r w:rsidRPr="000D2D71">
              <w:rPr>
                <w:rFonts w:cs="Arial"/>
                <w:color w:val="000000"/>
                <w:sz w:val="18"/>
                <w:szCs w:val="18"/>
              </w:rPr>
              <w:t>ast</w:t>
            </w:r>
          </w:p>
        </w:tc>
      </w:tr>
      <w:tr w:rsidR="00291D33" w:rsidRPr="0052624D" w14:paraId="71C214AD" w14:textId="77777777" w:rsidTr="00D1739F">
        <w:tc>
          <w:tcPr>
            <w:cnfStyle w:val="001000000000" w:firstRow="0" w:lastRow="0" w:firstColumn="1" w:lastColumn="0" w:oddVBand="0" w:evenVBand="0" w:oddHBand="0" w:evenHBand="0" w:firstRowFirstColumn="0" w:firstRowLastColumn="0" w:lastRowFirstColumn="0" w:lastRowLastColumn="0"/>
            <w:tcW w:w="1137" w:type="dxa"/>
            <w:vAlign w:val="bottom"/>
          </w:tcPr>
          <w:p w14:paraId="5E18E651" w14:textId="77777777" w:rsidR="00291D33" w:rsidRPr="000D2D71" w:rsidRDefault="00291D33" w:rsidP="00D1739F">
            <w:pPr>
              <w:rPr>
                <w:rFonts w:cs="Arial"/>
                <w:b w:val="0"/>
                <w:bCs w:val="0"/>
                <w:sz w:val="18"/>
                <w:szCs w:val="18"/>
              </w:rPr>
            </w:pPr>
          </w:p>
        </w:tc>
        <w:tc>
          <w:tcPr>
            <w:tcW w:w="1415" w:type="dxa"/>
            <w:vAlign w:val="bottom"/>
          </w:tcPr>
          <w:p w14:paraId="7C48A470" w14:textId="77777777" w:rsidR="00291D33" w:rsidRPr="000D2D71" w:rsidRDefault="00291D33" w:rsidP="00D1739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0D2D71">
              <w:rPr>
                <w:rFonts w:cs="Arial"/>
                <w:color w:val="000000"/>
                <w:sz w:val="18"/>
                <w:szCs w:val="18"/>
              </w:rPr>
              <w:t>APEI-9</w:t>
            </w:r>
          </w:p>
        </w:tc>
        <w:tc>
          <w:tcPr>
            <w:tcW w:w="826" w:type="dxa"/>
            <w:vAlign w:val="bottom"/>
          </w:tcPr>
          <w:p w14:paraId="09D955ED" w14:textId="77777777" w:rsidR="00291D33" w:rsidRPr="000D2D71" w:rsidRDefault="00291D33" w:rsidP="00D1739F">
            <w:pP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color w:val="000000"/>
                <w:sz w:val="18"/>
                <w:szCs w:val="18"/>
              </w:rPr>
              <w:t>E</w:t>
            </w:r>
            <w:r w:rsidRPr="000D2D71">
              <w:rPr>
                <w:rFonts w:cs="Arial"/>
                <w:color w:val="000000"/>
                <w:sz w:val="18"/>
                <w:szCs w:val="18"/>
              </w:rPr>
              <w:t>ast</w:t>
            </w:r>
          </w:p>
        </w:tc>
      </w:tr>
      <w:tr w:rsidR="00291D33" w:rsidRPr="0052624D" w14:paraId="3F6E984E" w14:textId="77777777" w:rsidTr="00D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dxa"/>
            <w:vAlign w:val="bottom"/>
          </w:tcPr>
          <w:p w14:paraId="3DA017CD" w14:textId="77777777" w:rsidR="00291D33" w:rsidRPr="000D2D71" w:rsidRDefault="00291D33" w:rsidP="00D1739F">
            <w:pPr>
              <w:rPr>
                <w:rFonts w:cs="Arial"/>
                <w:b w:val="0"/>
                <w:sz w:val="18"/>
                <w:szCs w:val="18"/>
              </w:rPr>
            </w:pPr>
            <w:r w:rsidRPr="000D2D71">
              <w:rPr>
                <w:rFonts w:cs="Arial"/>
                <w:b w:val="0"/>
                <w:color w:val="000000"/>
                <w:sz w:val="18"/>
                <w:szCs w:val="18"/>
              </w:rPr>
              <w:t>BGR</w:t>
            </w:r>
          </w:p>
        </w:tc>
        <w:tc>
          <w:tcPr>
            <w:tcW w:w="1415" w:type="dxa"/>
            <w:vAlign w:val="bottom"/>
          </w:tcPr>
          <w:p w14:paraId="41BDDD21" w14:textId="77777777" w:rsidR="00291D33" w:rsidRPr="000D2D71" w:rsidRDefault="00291D33" w:rsidP="00D1739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0D2D71">
              <w:rPr>
                <w:rFonts w:cs="Arial"/>
                <w:color w:val="000000"/>
                <w:sz w:val="18"/>
                <w:szCs w:val="18"/>
              </w:rPr>
              <w:t>BGR east</w:t>
            </w:r>
          </w:p>
        </w:tc>
        <w:tc>
          <w:tcPr>
            <w:tcW w:w="826" w:type="dxa"/>
            <w:vAlign w:val="bottom"/>
          </w:tcPr>
          <w:p w14:paraId="2BD903AC" w14:textId="77777777" w:rsidR="00291D33" w:rsidRPr="000D2D71" w:rsidRDefault="00291D33" w:rsidP="00D1739F">
            <w:pP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color w:val="000000"/>
                <w:sz w:val="18"/>
                <w:szCs w:val="18"/>
              </w:rPr>
              <w:t>E</w:t>
            </w:r>
            <w:r w:rsidRPr="000D2D71">
              <w:rPr>
                <w:rFonts w:cs="Arial"/>
                <w:color w:val="000000"/>
                <w:sz w:val="18"/>
                <w:szCs w:val="18"/>
              </w:rPr>
              <w:t>ast</w:t>
            </w:r>
          </w:p>
        </w:tc>
      </w:tr>
      <w:tr w:rsidR="00291D33" w:rsidRPr="0052624D" w14:paraId="193E13D9" w14:textId="77777777" w:rsidTr="00D1739F">
        <w:tc>
          <w:tcPr>
            <w:cnfStyle w:val="001000000000" w:firstRow="0" w:lastRow="0" w:firstColumn="1" w:lastColumn="0" w:oddVBand="0" w:evenVBand="0" w:oddHBand="0" w:evenHBand="0" w:firstRowFirstColumn="0" w:firstRowLastColumn="0" w:lastRowFirstColumn="0" w:lastRowLastColumn="0"/>
            <w:tcW w:w="1137" w:type="dxa"/>
            <w:vAlign w:val="bottom"/>
          </w:tcPr>
          <w:p w14:paraId="10D5B25E" w14:textId="77777777" w:rsidR="00291D33" w:rsidRPr="000D2D71" w:rsidRDefault="00291D33" w:rsidP="00D1739F">
            <w:pPr>
              <w:rPr>
                <w:rFonts w:cs="Arial"/>
                <w:b w:val="0"/>
                <w:bCs w:val="0"/>
                <w:sz w:val="18"/>
                <w:szCs w:val="18"/>
              </w:rPr>
            </w:pPr>
            <w:r w:rsidRPr="000D2D71">
              <w:rPr>
                <w:rFonts w:cs="Arial"/>
                <w:b w:val="0"/>
                <w:color w:val="000000"/>
                <w:sz w:val="18"/>
                <w:szCs w:val="18"/>
              </w:rPr>
              <w:t>GSR</w:t>
            </w:r>
          </w:p>
        </w:tc>
        <w:tc>
          <w:tcPr>
            <w:tcW w:w="1415" w:type="dxa"/>
            <w:vAlign w:val="bottom"/>
          </w:tcPr>
          <w:p w14:paraId="7128854E" w14:textId="77777777" w:rsidR="00291D33" w:rsidRPr="000D2D71" w:rsidRDefault="00291D33" w:rsidP="00D1739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0D2D71">
              <w:rPr>
                <w:rFonts w:cs="Arial"/>
                <w:color w:val="000000"/>
                <w:sz w:val="18"/>
                <w:szCs w:val="18"/>
              </w:rPr>
              <w:t>GSR B4</w:t>
            </w:r>
          </w:p>
        </w:tc>
        <w:tc>
          <w:tcPr>
            <w:tcW w:w="826" w:type="dxa"/>
            <w:vAlign w:val="bottom"/>
          </w:tcPr>
          <w:p w14:paraId="3A8EF447" w14:textId="77777777" w:rsidR="00291D33" w:rsidRPr="000D2D71" w:rsidRDefault="00291D33" w:rsidP="00D1739F">
            <w:pP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color w:val="000000"/>
                <w:sz w:val="18"/>
                <w:szCs w:val="18"/>
              </w:rPr>
              <w:t>E</w:t>
            </w:r>
            <w:r w:rsidRPr="000D2D71">
              <w:rPr>
                <w:rFonts w:cs="Arial"/>
                <w:color w:val="000000"/>
                <w:sz w:val="18"/>
                <w:szCs w:val="18"/>
              </w:rPr>
              <w:t>ast</w:t>
            </w:r>
          </w:p>
        </w:tc>
      </w:tr>
      <w:tr w:rsidR="00291D33" w:rsidRPr="0052624D" w14:paraId="2D3E05EF" w14:textId="77777777" w:rsidTr="00D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dxa"/>
            <w:vAlign w:val="bottom"/>
          </w:tcPr>
          <w:p w14:paraId="7D8C2D51" w14:textId="77777777" w:rsidR="00291D33" w:rsidRPr="000D2D71" w:rsidRDefault="00291D33" w:rsidP="00D1739F">
            <w:pPr>
              <w:rPr>
                <w:rFonts w:cs="Arial"/>
                <w:b w:val="0"/>
                <w:bCs w:val="0"/>
                <w:sz w:val="18"/>
                <w:szCs w:val="18"/>
              </w:rPr>
            </w:pPr>
            <w:r w:rsidRPr="000D2D71">
              <w:rPr>
                <w:rFonts w:cs="Arial"/>
                <w:b w:val="0"/>
                <w:color w:val="000000"/>
                <w:sz w:val="18"/>
                <w:szCs w:val="18"/>
              </w:rPr>
              <w:t>GSR</w:t>
            </w:r>
          </w:p>
        </w:tc>
        <w:tc>
          <w:tcPr>
            <w:tcW w:w="1415" w:type="dxa"/>
            <w:vAlign w:val="bottom"/>
          </w:tcPr>
          <w:p w14:paraId="05B37331" w14:textId="77777777" w:rsidR="00291D33" w:rsidRPr="000D2D71" w:rsidRDefault="00291D33" w:rsidP="00D1739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0D2D71">
              <w:rPr>
                <w:rFonts w:cs="Arial"/>
                <w:color w:val="000000"/>
                <w:sz w:val="18"/>
                <w:szCs w:val="18"/>
              </w:rPr>
              <w:t>GSR B6</w:t>
            </w:r>
          </w:p>
        </w:tc>
        <w:tc>
          <w:tcPr>
            <w:tcW w:w="826" w:type="dxa"/>
            <w:vAlign w:val="bottom"/>
          </w:tcPr>
          <w:p w14:paraId="5056CE88" w14:textId="77777777" w:rsidR="00291D33" w:rsidRPr="000D2D71" w:rsidRDefault="00291D33" w:rsidP="00D1739F">
            <w:pP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color w:val="000000"/>
                <w:sz w:val="18"/>
                <w:szCs w:val="18"/>
              </w:rPr>
              <w:t>E</w:t>
            </w:r>
            <w:r w:rsidRPr="000D2D71">
              <w:rPr>
                <w:rFonts w:cs="Arial"/>
                <w:color w:val="000000"/>
                <w:sz w:val="18"/>
                <w:szCs w:val="18"/>
              </w:rPr>
              <w:t>ast</w:t>
            </w:r>
          </w:p>
        </w:tc>
      </w:tr>
      <w:tr w:rsidR="00291D33" w:rsidRPr="0052624D" w14:paraId="4F71B36A" w14:textId="77777777" w:rsidTr="00D1739F">
        <w:tc>
          <w:tcPr>
            <w:cnfStyle w:val="001000000000" w:firstRow="0" w:lastRow="0" w:firstColumn="1" w:lastColumn="0" w:oddVBand="0" w:evenVBand="0" w:oddHBand="0" w:evenHBand="0" w:firstRowFirstColumn="0" w:firstRowLastColumn="0" w:lastRowFirstColumn="0" w:lastRowLastColumn="0"/>
            <w:tcW w:w="1137" w:type="dxa"/>
            <w:vAlign w:val="bottom"/>
          </w:tcPr>
          <w:p w14:paraId="3F766316" w14:textId="77777777" w:rsidR="00291D33" w:rsidRPr="000D2D71" w:rsidRDefault="00291D33" w:rsidP="00D1739F">
            <w:pPr>
              <w:rPr>
                <w:rFonts w:cs="Arial"/>
                <w:b w:val="0"/>
                <w:sz w:val="18"/>
                <w:szCs w:val="18"/>
              </w:rPr>
            </w:pPr>
            <w:r w:rsidRPr="000D2D71">
              <w:rPr>
                <w:rFonts w:cs="Arial"/>
                <w:b w:val="0"/>
                <w:color w:val="000000"/>
                <w:sz w:val="18"/>
                <w:szCs w:val="18"/>
              </w:rPr>
              <w:t>IOM</w:t>
            </w:r>
          </w:p>
        </w:tc>
        <w:tc>
          <w:tcPr>
            <w:tcW w:w="1415" w:type="dxa"/>
            <w:vAlign w:val="bottom"/>
          </w:tcPr>
          <w:p w14:paraId="3BC424D9" w14:textId="77777777" w:rsidR="00291D33" w:rsidRPr="000D2D71" w:rsidRDefault="00291D33" w:rsidP="00D1739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0D2D71">
              <w:rPr>
                <w:rFonts w:cs="Arial"/>
                <w:color w:val="000000"/>
                <w:sz w:val="18"/>
                <w:szCs w:val="18"/>
              </w:rPr>
              <w:t>IOM2</w:t>
            </w:r>
          </w:p>
        </w:tc>
        <w:tc>
          <w:tcPr>
            <w:tcW w:w="826" w:type="dxa"/>
            <w:vAlign w:val="bottom"/>
          </w:tcPr>
          <w:p w14:paraId="6EC67B36" w14:textId="77777777" w:rsidR="00291D33" w:rsidRPr="000D2D71" w:rsidRDefault="00291D33" w:rsidP="00D1739F">
            <w:pP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color w:val="000000"/>
                <w:sz w:val="18"/>
                <w:szCs w:val="18"/>
              </w:rPr>
              <w:t>E</w:t>
            </w:r>
            <w:r w:rsidRPr="000D2D71">
              <w:rPr>
                <w:rFonts w:cs="Arial"/>
                <w:color w:val="000000"/>
                <w:sz w:val="18"/>
                <w:szCs w:val="18"/>
              </w:rPr>
              <w:t>ast</w:t>
            </w:r>
          </w:p>
        </w:tc>
      </w:tr>
      <w:tr w:rsidR="00291D33" w:rsidRPr="0052624D" w14:paraId="01BC3994" w14:textId="77777777" w:rsidTr="00D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dxa"/>
            <w:vAlign w:val="bottom"/>
          </w:tcPr>
          <w:p w14:paraId="57FCB975" w14:textId="77777777" w:rsidR="00291D33" w:rsidRPr="000D2D71" w:rsidRDefault="00291D33" w:rsidP="00D1739F">
            <w:pPr>
              <w:rPr>
                <w:rFonts w:cs="Arial"/>
                <w:b w:val="0"/>
                <w:sz w:val="18"/>
                <w:szCs w:val="18"/>
              </w:rPr>
            </w:pPr>
          </w:p>
        </w:tc>
        <w:tc>
          <w:tcPr>
            <w:tcW w:w="1415" w:type="dxa"/>
            <w:vAlign w:val="bottom"/>
          </w:tcPr>
          <w:p w14:paraId="15639014" w14:textId="77777777" w:rsidR="00291D33" w:rsidRPr="000D2D71" w:rsidRDefault="00291D33" w:rsidP="00D1739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0D2D71">
              <w:rPr>
                <w:rFonts w:cs="Arial"/>
                <w:color w:val="000000"/>
                <w:sz w:val="18"/>
                <w:szCs w:val="18"/>
              </w:rPr>
              <w:t>OA KOREA1</w:t>
            </w:r>
          </w:p>
        </w:tc>
        <w:tc>
          <w:tcPr>
            <w:tcW w:w="826" w:type="dxa"/>
            <w:vAlign w:val="bottom"/>
          </w:tcPr>
          <w:p w14:paraId="279B0930" w14:textId="77777777" w:rsidR="00291D33" w:rsidRPr="000D2D71" w:rsidRDefault="00291D33" w:rsidP="00D1739F">
            <w:pP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color w:val="000000"/>
                <w:sz w:val="18"/>
                <w:szCs w:val="18"/>
              </w:rPr>
              <w:t>E</w:t>
            </w:r>
            <w:r w:rsidRPr="000D2D71">
              <w:rPr>
                <w:rFonts w:cs="Arial"/>
                <w:color w:val="000000"/>
                <w:sz w:val="18"/>
                <w:szCs w:val="18"/>
              </w:rPr>
              <w:t>ast</w:t>
            </w:r>
          </w:p>
        </w:tc>
      </w:tr>
      <w:tr w:rsidR="00291D33" w:rsidRPr="0052624D" w14:paraId="4ED1F927" w14:textId="77777777" w:rsidTr="00D1739F">
        <w:tc>
          <w:tcPr>
            <w:cnfStyle w:val="001000000000" w:firstRow="0" w:lastRow="0" w:firstColumn="1" w:lastColumn="0" w:oddVBand="0" w:evenVBand="0" w:oddHBand="0" w:evenHBand="0" w:firstRowFirstColumn="0" w:firstRowLastColumn="0" w:lastRowFirstColumn="0" w:lastRowLastColumn="0"/>
            <w:tcW w:w="1137" w:type="dxa"/>
            <w:vAlign w:val="bottom"/>
          </w:tcPr>
          <w:p w14:paraId="2CF98CA7" w14:textId="77777777" w:rsidR="00291D33" w:rsidRPr="000D2D71" w:rsidRDefault="00291D33" w:rsidP="00D1739F">
            <w:pPr>
              <w:rPr>
                <w:rFonts w:cs="Arial"/>
                <w:b w:val="0"/>
                <w:sz w:val="18"/>
                <w:szCs w:val="18"/>
              </w:rPr>
            </w:pPr>
            <w:r w:rsidRPr="000D2D71">
              <w:rPr>
                <w:rFonts w:cs="Arial"/>
                <w:b w:val="0"/>
                <w:color w:val="000000"/>
                <w:sz w:val="18"/>
                <w:szCs w:val="18"/>
              </w:rPr>
              <w:t>OMS</w:t>
            </w:r>
          </w:p>
        </w:tc>
        <w:tc>
          <w:tcPr>
            <w:tcW w:w="1415" w:type="dxa"/>
            <w:vAlign w:val="bottom"/>
          </w:tcPr>
          <w:p w14:paraId="7C95AABF" w14:textId="77777777" w:rsidR="00291D33" w:rsidRPr="000D2D71" w:rsidRDefault="00291D33" w:rsidP="00D1739F">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0D2D71">
              <w:rPr>
                <w:rFonts w:cs="Arial"/>
                <w:color w:val="000000"/>
                <w:sz w:val="18"/>
                <w:szCs w:val="18"/>
              </w:rPr>
              <w:t>OMS</w:t>
            </w:r>
          </w:p>
        </w:tc>
        <w:tc>
          <w:tcPr>
            <w:tcW w:w="826" w:type="dxa"/>
            <w:vAlign w:val="bottom"/>
          </w:tcPr>
          <w:p w14:paraId="14C46E8E" w14:textId="77777777" w:rsidR="00291D33" w:rsidRPr="000D2D71" w:rsidRDefault="00291D33" w:rsidP="00D1739F">
            <w:pP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color w:val="000000"/>
                <w:sz w:val="18"/>
                <w:szCs w:val="18"/>
              </w:rPr>
              <w:t>E</w:t>
            </w:r>
            <w:r w:rsidRPr="000D2D71">
              <w:rPr>
                <w:rFonts w:cs="Arial"/>
                <w:color w:val="000000"/>
                <w:sz w:val="18"/>
                <w:szCs w:val="18"/>
              </w:rPr>
              <w:t>ast</w:t>
            </w:r>
          </w:p>
        </w:tc>
      </w:tr>
      <w:tr w:rsidR="00291D33" w:rsidRPr="0052624D" w14:paraId="6792689C" w14:textId="77777777" w:rsidTr="00D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dxa"/>
            <w:tcBorders>
              <w:bottom w:val="single" w:sz="4" w:space="0" w:color="auto"/>
            </w:tcBorders>
            <w:vAlign w:val="bottom"/>
          </w:tcPr>
          <w:p w14:paraId="68503684" w14:textId="77777777" w:rsidR="00291D33" w:rsidRPr="000D2D71" w:rsidRDefault="00291D33" w:rsidP="00D1739F">
            <w:pPr>
              <w:rPr>
                <w:rFonts w:cs="Arial"/>
                <w:b w:val="0"/>
                <w:sz w:val="18"/>
                <w:szCs w:val="18"/>
              </w:rPr>
            </w:pPr>
            <w:r w:rsidRPr="000D2D71">
              <w:rPr>
                <w:rFonts w:cs="Arial"/>
                <w:b w:val="0"/>
                <w:color w:val="000000"/>
                <w:sz w:val="18"/>
                <w:szCs w:val="18"/>
              </w:rPr>
              <w:t>UKSRL</w:t>
            </w:r>
          </w:p>
        </w:tc>
        <w:tc>
          <w:tcPr>
            <w:tcW w:w="1415" w:type="dxa"/>
            <w:tcBorders>
              <w:bottom w:val="single" w:sz="4" w:space="0" w:color="auto"/>
            </w:tcBorders>
            <w:vAlign w:val="bottom"/>
          </w:tcPr>
          <w:p w14:paraId="68484EA0" w14:textId="77777777" w:rsidR="00291D33" w:rsidRPr="000D2D71" w:rsidRDefault="00291D33" w:rsidP="00D1739F">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0D2D71">
              <w:rPr>
                <w:rFonts w:cs="Arial"/>
                <w:color w:val="000000"/>
                <w:sz w:val="18"/>
                <w:szCs w:val="18"/>
              </w:rPr>
              <w:t>UK-1</w:t>
            </w:r>
          </w:p>
        </w:tc>
        <w:tc>
          <w:tcPr>
            <w:tcW w:w="826" w:type="dxa"/>
            <w:tcBorders>
              <w:bottom w:val="single" w:sz="4" w:space="0" w:color="auto"/>
            </w:tcBorders>
            <w:vAlign w:val="bottom"/>
          </w:tcPr>
          <w:p w14:paraId="38FD46D0" w14:textId="77777777" w:rsidR="00291D33" w:rsidRPr="000D2D71" w:rsidRDefault="00291D33" w:rsidP="00D1739F">
            <w:pP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color w:val="000000"/>
                <w:sz w:val="18"/>
                <w:szCs w:val="18"/>
              </w:rPr>
              <w:t>E</w:t>
            </w:r>
            <w:r w:rsidRPr="000D2D71">
              <w:rPr>
                <w:rFonts w:cs="Arial"/>
                <w:color w:val="000000"/>
                <w:sz w:val="18"/>
                <w:szCs w:val="18"/>
              </w:rPr>
              <w:t>ast</w:t>
            </w:r>
          </w:p>
        </w:tc>
      </w:tr>
    </w:tbl>
    <w:p w14:paraId="76C41AB6" w14:textId="77777777" w:rsidR="00291D33" w:rsidRDefault="00291D33" w:rsidP="00291D33">
      <w:pPr>
        <w:rPr>
          <w:rFonts w:cs="Arial"/>
          <w:color w:val="FF0000"/>
          <w:szCs w:val="22"/>
        </w:rPr>
      </w:pPr>
    </w:p>
    <w:p w14:paraId="55B9C367" w14:textId="3F30DB89" w:rsidR="00291D33" w:rsidRDefault="00291D33" w:rsidP="00191EFD">
      <w:pPr>
        <w:rPr>
          <w:rFonts w:cs="Arial"/>
          <w:b/>
        </w:rPr>
      </w:pPr>
    </w:p>
    <w:p w14:paraId="5062DFE6" w14:textId="675259FC" w:rsidR="00044FE5" w:rsidRDefault="00044FE5" w:rsidP="00191EFD">
      <w:pPr>
        <w:rPr>
          <w:rFonts w:cs="Arial"/>
          <w:b/>
        </w:rPr>
      </w:pPr>
    </w:p>
    <w:p w14:paraId="5D530E55" w14:textId="2FF32B2B" w:rsidR="00044FE5" w:rsidRDefault="00044FE5" w:rsidP="00191EFD">
      <w:pPr>
        <w:rPr>
          <w:rFonts w:cs="Arial"/>
          <w:b/>
        </w:rPr>
      </w:pPr>
    </w:p>
    <w:p w14:paraId="1ECBD329" w14:textId="04E190D9" w:rsidR="00044FE5" w:rsidRDefault="00044FE5" w:rsidP="00191EFD">
      <w:pPr>
        <w:rPr>
          <w:rFonts w:cs="Arial"/>
          <w:b/>
        </w:rPr>
      </w:pPr>
    </w:p>
    <w:p w14:paraId="5C7E8F46" w14:textId="46D74553" w:rsidR="00044FE5" w:rsidRDefault="00044FE5" w:rsidP="00191EFD">
      <w:pPr>
        <w:rPr>
          <w:rFonts w:cs="Arial"/>
          <w:b/>
        </w:rPr>
      </w:pPr>
    </w:p>
    <w:p w14:paraId="4B8B4F27" w14:textId="62F81F53" w:rsidR="00044FE5" w:rsidRDefault="00044FE5" w:rsidP="00191EFD">
      <w:pPr>
        <w:rPr>
          <w:rFonts w:cs="Arial"/>
          <w:b/>
        </w:rPr>
      </w:pPr>
    </w:p>
    <w:p w14:paraId="63D69BD3" w14:textId="2C42C3A1" w:rsidR="00044FE5" w:rsidRDefault="00044FE5" w:rsidP="00191EFD">
      <w:pPr>
        <w:rPr>
          <w:rFonts w:cs="Arial"/>
          <w:b/>
        </w:rPr>
      </w:pPr>
    </w:p>
    <w:p w14:paraId="1857CBA3" w14:textId="6F64FCC5" w:rsidR="00044FE5" w:rsidRDefault="00044FE5" w:rsidP="00191EFD">
      <w:pPr>
        <w:rPr>
          <w:rFonts w:cs="Arial"/>
          <w:b/>
        </w:rPr>
      </w:pPr>
    </w:p>
    <w:p w14:paraId="1041FDEA" w14:textId="23DF80EB" w:rsidR="00044FE5" w:rsidRDefault="00044FE5" w:rsidP="00191EFD">
      <w:pPr>
        <w:rPr>
          <w:rFonts w:cs="Arial"/>
          <w:b/>
        </w:rPr>
      </w:pPr>
    </w:p>
    <w:p w14:paraId="5061715D" w14:textId="2541F8C3" w:rsidR="00044FE5" w:rsidRDefault="00044FE5" w:rsidP="00191EFD">
      <w:pPr>
        <w:rPr>
          <w:rFonts w:cs="Arial"/>
          <w:b/>
        </w:rPr>
      </w:pPr>
    </w:p>
    <w:p w14:paraId="6EF114DF" w14:textId="154A8299" w:rsidR="00044FE5" w:rsidRDefault="00044FE5" w:rsidP="00191EFD">
      <w:pPr>
        <w:rPr>
          <w:rFonts w:cs="Arial"/>
          <w:b/>
        </w:rPr>
      </w:pPr>
    </w:p>
    <w:p w14:paraId="6680DD87" w14:textId="48733996" w:rsidR="00044FE5" w:rsidRDefault="00044FE5" w:rsidP="00191EFD">
      <w:pPr>
        <w:rPr>
          <w:rFonts w:cs="Arial"/>
          <w:b/>
        </w:rPr>
      </w:pPr>
    </w:p>
    <w:p w14:paraId="07750238" w14:textId="46633096" w:rsidR="00044FE5" w:rsidRDefault="00044FE5" w:rsidP="00191EFD">
      <w:pPr>
        <w:rPr>
          <w:rFonts w:cs="Arial"/>
          <w:b/>
        </w:rPr>
      </w:pPr>
    </w:p>
    <w:p w14:paraId="664BB2DF" w14:textId="5C278C18" w:rsidR="00044FE5" w:rsidRDefault="00044FE5" w:rsidP="00191EFD">
      <w:pPr>
        <w:rPr>
          <w:rFonts w:cs="Arial"/>
          <w:b/>
        </w:rPr>
      </w:pPr>
    </w:p>
    <w:p w14:paraId="743655E6" w14:textId="40AB5039" w:rsidR="00044FE5" w:rsidRDefault="00044FE5" w:rsidP="00191EFD">
      <w:pPr>
        <w:rPr>
          <w:rFonts w:cs="Arial"/>
          <w:b/>
        </w:rPr>
      </w:pPr>
    </w:p>
    <w:p w14:paraId="0731735A" w14:textId="147F7C1D" w:rsidR="00044FE5" w:rsidRDefault="00044FE5" w:rsidP="00191EFD">
      <w:pPr>
        <w:rPr>
          <w:rFonts w:cs="Arial"/>
          <w:b/>
        </w:rPr>
      </w:pPr>
    </w:p>
    <w:p w14:paraId="79C92798" w14:textId="14610043" w:rsidR="00044FE5" w:rsidRDefault="00044FE5" w:rsidP="00191EFD">
      <w:pPr>
        <w:rPr>
          <w:rFonts w:cs="Arial"/>
          <w:b/>
        </w:rPr>
      </w:pPr>
    </w:p>
    <w:p w14:paraId="6853B486" w14:textId="407FCD5D" w:rsidR="00044FE5" w:rsidRDefault="00044FE5" w:rsidP="00191EFD">
      <w:pPr>
        <w:rPr>
          <w:rFonts w:cs="Arial"/>
          <w:b/>
        </w:rPr>
      </w:pPr>
    </w:p>
    <w:p w14:paraId="01F64720" w14:textId="5E73E77B" w:rsidR="00044FE5" w:rsidRDefault="00044FE5" w:rsidP="00191EFD">
      <w:pPr>
        <w:rPr>
          <w:rFonts w:cs="Arial"/>
          <w:b/>
        </w:rPr>
      </w:pPr>
    </w:p>
    <w:p w14:paraId="1F84400A" w14:textId="41EE9260" w:rsidR="00044FE5" w:rsidRDefault="00044FE5" w:rsidP="00191EFD">
      <w:pPr>
        <w:rPr>
          <w:rFonts w:cs="Arial"/>
          <w:b/>
        </w:rPr>
      </w:pPr>
    </w:p>
    <w:p w14:paraId="78723674" w14:textId="4ACF16BD" w:rsidR="00044FE5" w:rsidRDefault="00044FE5" w:rsidP="00044FE5">
      <w:pPr>
        <w:pStyle w:val="Heading2"/>
      </w:pPr>
      <w:bookmarkStart w:id="173" w:name="_Toc101879447"/>
      <w:r>
        <w:t>Supplementary Figures</w:t>
      </w:r>
      <w:bookmarkEnd w:id="173"/>
    </w:p>
    <w:p w14:paraId="264E5AAC" w14:textId="0AEE2674" w:rsidR="00291D33" w:rsidRDefault="00291D33" w:rsidP="00191EFD">
      <w:pPr>
        <w:rPr>
          <w:rFonts w:cs="Arial"/>
          <w:b/>
        </w:rPr>
      </w:pPr>
    </w:p>
    <w:p w14:paraId="433C1A67" w14:textId="2CAB1A4A" w:rsidR="004643A4" w:rsidRDefault="004643A4" w:rsidP="004643A4">
      <w:pPr>
        <w:rPr>
          <w:szCs w:val="22"/>
        </w:rPr>
      </w:pPr>
      <w:r>
        <w:rPr>
          <w:noProof/>
          <w:szCs w:val="22"/>
          <w:lang w:eastAsia="en-GB"/>
        </w:rPr>
        <w:drawing>
          <wp:inline distT="0" distB="0" distL="0" distR="0" wp14:anchorId="73CDB363" wp14:editId="3567D23B">
            <wp:extent cx="5727700" cy="4050665"/>
            <wp:effectExtent l="0" t="0" r="635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CZ_SUBAREAS_2022-04-2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4050665"/>
                    </a:xfrm>
                    <a:prstGeom prst="rect">
                      <a:avLst/>
                    </a:prstGeom>
                  </pic:spPr>
                </pic:pic>
              </a:graphicData>
            </a:graphic>
          </wp:inline>
        </w:drawing>
      </w:r>
      <w:r>
        <w:rPr>
          <w:szCs w:val="22"/>
        </w:rPr>
        <w:t>S Fig 1</w:t>
      </w:r>
      <w:r w:rsidRPr="00A170E0">
        <w:rPr>
          <w:szCs w:val="22"/>
        </w:rPr>
        <w:t>: names of contract sub</w:t>
      </w:r>
      <w:r>
        <w:rPr>
          <w:szCs w:val="22"/>
        </w:rPr>
        <w:t>-</w:t>
      </w:r>
      <w:r w:rsidRPr="00A170E0">
        <w:rPr>
          <w:szCs w:val="22"/>
        </w:rPr>
        <w:t>areas</w:t>
      </w:r>
      <w:r>
        <w:rPr>
          <w:szCs w:val="22"/>
        </w:rPr>
        <w:t xml:space="preserve"> in the Clarion Clipperton Zone</w:t>
      </w:r>
    </w:p>
    <w:p w14:paraId="6D45D740" w14:textId="77777777" w:rsidR="004643A4" w:rsidRDefault="004643A4" w:rsidP="00191EFD">
      <w:pPr>
        <w:rPr>
          <w:rFonts w:cs="Arial"/>
          <w:b/>
        </w:rPr>
      </w:pPr>
    </w:p>
    <w:p w14:paraId="67663592" w14:textId="77777777" w:rsidR="00044FE5" w:rsidRDefault="00044FE5" w:rsidP="00191EFD">
      <w:pPr>
        <w:rPr>
          <w:rStyle w:val="LineNumber"/>
          <w:rFonts w:cs="Arial"/>
          <w:sz w:val="24"/>
        </w:rPr>
      </w:pPr>
    </w:p>
    <w:p w14:paraId="6A645412" w14:textId="77777777" w:rsidR="00044FE5" w:rsidRDefault="00044FE5" w:rsidP="00191EFD">
      <w:pPr>
        <w:rPr>
          <w:rStyle w:val="LineNumber"/>
          <w:rFonts w:cs="Arial"/>
          <w:sz w:val="24"/>
        </w:rPr>
      </w:pPr>
    </w:p>
    <w:p w14:paraId="45555D87" w14:textId="034ABCB7" w:rsidR="00191EFD" w:rsidRDefault="00D63997" w:rsidP="00191EFD">
      <w:pPr>
        <w:rPr>
          <w:rStyle w:val="LineNumber"/>
          <w:rFonts w:cs="Arial"/>
          <w:sz w:val="24"/>
        </w:rPr>
      </w:pPr>
      <w:r>
        <w:rPr>
          <w:rFonts w:cs="Arial"/>
          <w:noProof/>
          <w:sz w:val="24"/>
          <w:lang w:eastAsia="en-GB"/>
        </w:rPr>
        <w:lastRenderedPageBreak/>
        <w:drawing>
          <wp:inline distT="0" distB="0" distL="0" distR="0" wp14:anchorId="5A5AD5ED" wp14:editId="6DCD8942">
            <wp:extent cx="5727700" cy="4758055"/>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CZ_recs_by_year_1970_on_2022-04-11.png"/>
                    <pic:cNvPicPr/>
                  </pic:nvPicPr>
                  <pic:blipFill>
                    <a:blip r:embed="rId63">
                      <a:extLst>
                        <a:ext uri="{28A0092B-C50C-407E-A947-70E740481C1C}">
                          <a14:useLocalDpi xmlns:a14="http://schemas.microsoft.com/office/drawing/2010/main" val="0"/>
                        </a:ext>
                      </a:extLst>
                    </a:blip>
                    <a:stretch>
                      <a:fillRect/>
                    </a:stretch>
                  </pic:blipFill>
                  <pic:spPr>
                    <a:xfrm>
                      <a:off x="0" y="0"/>
                      <a:ext cx="5727700" cy="4758055"/>
                    </a:xfrm>
                    <a:prstGeom prst="rect">
                      <a:avLst/>
                    </a:prstGeom>
                  </pic:spPr>
                </pic:pic>
              </a:graphicData>
            </a:graphic>
          </wp:inline>
        </w:drawing>
      </w:r>
    </w:p>
    <w:p w14:paraId="2B12EC81" w14:textId="2C1D075A" w:rsidR="00D63997" w:rsidRDefault="004643A4" w:rsidP="00D63997">
      <w:pPr>
        <w:rPr>
          <w:rFonts w:cs="Arial"/>
          <w:szCs w:val="22"/>
        </w:rPr>
      </w:pPr>
      <w:r>
        <w:rPr>
          <w:szCs w:val="22"/>
        </w:rPr>
        <w:t>S Fig 2</w:t>
      </w:r>
      <w:r w:rsidR="00D63997">
        <w:rPr>
          <w:szCs w:val="22"/>
        </w:rPr>
        <w:t xml:space="preserve">: </w:t>
      </w:r>
      <w:r w:rsidR="00D63997">
        <w:rPr>
          <w:rFonts w:cs="Arial"/>
          <w:color w:val="000000" w:themeColor="text1"/>
          <w:szCs w:val="22"/>
        </w:rPr>
        <w:t xml:space="preserve">Temporal coverage of sampling in the Clarion-Clipperton Zone. </w:t>
      </w:r>
      <w:r w:rsidR="00D63997" w:rsidRPr="00D912A1">
        <w:rPr>
          <w:rFonts w:cs="Arial"/>
          <w:color w:val="000000" w:themeColor="text1"/>
          <w:szCs w:val="22"/>
        </w:rPr>
        <w:t>Record by year of sampling for</w:t>
      </w:r>
      <w:r w:rsidR="00D63997">
        <w:rPr>
          <w:rFonts w:cs="Arial"/>
          <w:color w:val="000000" w:themeColor="text1"/>
          <w:szCs w:val="22"/>
        </w:rPr>
        <w:t xml:space="preserve"> all data sources from 1970 to the present </w:t>
      </w:r>
      <w:r w:rsidR="00D63997">
        <w:rPr>
          <w:rFonts w:cs="Arial"/>
          <w:szCs w:val="22"/>
        </w:rPr>
        <w:t>(earlier records not shown to optimise display).</w:t>
      </w:r>
    </w:p>
    <w:p w14:paraId="226D78B4" w14:textId="0A4BE4CF" w:rsidR="000A1DB9" w:rsidRDefault="000A1DB9" w:rsidP="00191EFD">
      <w:pPr>
        <w:rPr>
          <w:szCs w:val="22"/>
        </w:rPr>
      </w:pPr>
    </w:p>
    <w:p w14:paraId="7F0D17D1" w14:textId="4C5F8DAA" w:rsidR="00191EFD" w:rsidRPr="00A170E0" w:rsidRDefault="00191EFD" w:rsidP="00191EFD">
      <w:pPr>
        <w:rPr>
          <w:szCs w:val="22"/>
        </w:rPr>
      </w:pPr>
    </w:p>
    <w:p w14:paraId="088F7E9D" w14:textId="3F02BA39" w:rsidR="00F70B92" w:rsidDel="00DC1685" w:rsidRDefault="00823FAA" w:rsidP="00191EFD">
      <w:pPr>
        <w:rPr>
          <w:szCs w:val="22"/>
        </w:rPr>
      </w:pPr>
      <w:r w:rsidDel="00DC1685">
        <w:rPr>
          <w:noProof/>
          <w:szCs w:val="22"/>
          <w:lang w:eastAsia="en-GB"/>
        </w:rPr>
        <w:lastRenderedPageBreak/>
        <w:drawing>
          <wp:inline distT="0" distB="0" distL="0" distR="0" wp14:anchorId="6EE34129" wp14:editId="39FC2929">
            <wp:extent cx="5727700" cy="4050665"/>
            <wp:effectExtent l="0" t="0" r="635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CZ_TYPE_LOC_2022-04-2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4050665"/>
                    </a:xfrm>
                    <a:prstGeom prst="rect">
                      <a:avLst/>
                    </a:prstGeom>
                  </pic:spPr>
                </pic:pic>
              </a:graphicData>
            </a:graphic>
          </wp:inline>
        </w:drawing>
      </w:r>
    </w:p>
    <w:p w14:paraId="36206115" w14:textId="3DB5AC79" w:rsidR="00FA5B55" w:rsidDel="00DC1685" w:rsidRDefault="00892660" w:rsidP="00191EFD">
      <w:pPr>
        <w:rPr>
          <w:szCs w:val="22"/>
        </w:rPr>
      </w:pPr>
      <w:r w:rsidDel="00DC1685">
        <w:rPr>
          <w:szCs w:val="22"/>
        </w:rPr>
        <w:t>S Fig 3: type localities of species described from the CCZ</w:t>
      </w:r>
      <w:r w:rsidR="004D4BA9" w:rsidDel="00DC1685">
        <w:rPr>
          <w:szCs w:val="22"/>
        </w:rPr>
        <w:t xml:space="preserve"> </w:t>
      </w:r>
    </w:p>
    <w:p w14:paraId="681F2D6E" w14:textId="709D9AA2" w:rsidR="00FA5B55" w:rsidRDefault="00FA5B55" w:rsidP="00191EFD">
      <w:pPr>
        <w:rPr>
          <w:szCs w:val="22"/>
        </w:rPr>
      </w:pPr>
      <w:r>
        <w:rPr>
          <w:noProof/>
          <w:szCs w:val="22"/>
          <w:lang w:eastAsia="en-GB"/>
        </w:rPr>
        <w:lastRenderedPageBreak/>
        <w:drawing>
          <wp:inline distT="0" distB="0" distL="0" distR="0" wp14:anchorId="52E8ED87" wp14:editId="043CD3A1">
            <wp:extent cx="5727700" cy="4758055"/>
            <wp:effectExtent l="0" t="0" r="635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19_CCZ_gen_vs_named_2022-04-13.png"/>
                    <pic:cNvPicPr/>
                  </pic:nvPicPr>
                  <pic:blipFill>
                    <a:blip r:embed="rId65">
                      <a:extLst>
                        <a:ext uri="{28A0092B-C50C-407E-A947-70E740481C1C}">
                          <a14:useLocalDpi xmlns:a14="http://schemas.microsoft.com/office/drawing/2010/main" val="0"/>
                        </a:ext>
                      </a:extLst>
                    </a:blip>
                    <a:stretch>
                      <a:fillRect/>
                    </a:stretch>
                  </pic:blipFill>
                  <pic:spPr>
                    <a:xfrm>
                      <a:off x="0" y="0"/>
                      <a:ext cx="5727700" cy="4758055"/>
                    </a:xfrm>
                    <a:prstGeom prst="rect">
                      <a:avLst/>
                    </a:prstGeom>
                  </pic:spPr>
                </pic:pic>
              </a:graphicData>
            </a:graphic>
          </wp:inline>
        </w:drawing>
      </w:r>
    </w:p>
    <w:p w14:paraId="4788A372" w14:textId="2A0BDE5E" w:rsidR="00FA5B55" w:rsidRPr="00E9390A" w:rsidRDefault="00FA5B55" w:rsidP="00191EFD">
      <w:pPr>
        <w:rPr>
          <w:sz w:val="20"/>
          <w:szCs w:val="20"/>
        </w:rPr>
      </w:pPr>
      <w:r w:rsidRPr="00E9390A">
        <w:rPr>
          <w:sz w:val="20"/>
          <w:szCs w:val="20"/>
        </w:rPr>
        <w:t xml:space="preserve">S Fig </w:t>
      </w:r>
      <w:r w:rsidR="00BF76BB">
        <w:rPr>
          <w:sz w:val="20"/>
          <w:szCs w:val="20"/>
        </w:rPr>
        <w:t>4</w:t>
      </w:r>
      <w:r w:rsidRPr="00E9390A">
        <w:rPr>
          <w:sz w:val="20"/>
          <w:szCs w:val="20"/>
        </w:rPr>
        <w:t xml:space="preserve">: </w:t>
      </w:r>
      <w:r w:rsidRPr="00E9390A">
        <w:rPr>
          <w:rFonts w:cs="Arial"/>
          <w:sz w:val="20"/>
          <w:szCs w:val="20"/>
        </w:rPr>
        <w:t xml:space="preserve">Assessment of taxonomic effort in the Clarion-Clipperton Zone. Comparison of numbers of (A) CCZ genera (red bars) with numbers of genus names in the CCZ Checklist, </w:t>
      </w:r>
      <w:proofErr w:type="gramStart"/>
      <w:r w:rsidRPr="00E9390A">
        <w:rPr>
          <w:rFonts w:cs="Arial"/>
          <w:sz w:val="20"/>
          <w:szCs w:val="20"/>
        </w:rPr>
        <w:t>i.e.</w:t>
      </w:r>
      <w:proofErr w:type="gramEnd"/>
      <w:r w:rsidRPr="00E9390A">
        <w:rPr>
          <w:rFonts w:cs="Arial"/>
          <w:sz w:val="20"/>
          <w:szCs w:val="20"/>
        </w:rPr>
        <w:t xml:space="preserve"> all genera recorded from the CCZ region.</w:t>
      </w:r>
    </w:p>
    <w:p w14:paraId="1F3B4389" w14:textId="77777777" w:rsidR="00191EFD" w:rsidRDefault="00191EFD" w:rsidP="00191EFD"/>
    <w:p w14:paraId="3F9AA175" w14:textId="5792ECD8" w:rsidR="00191EFD" w:rsidRPr="00FF70D2" w:rsidRDefault="00191EFD" w:rsidP="00191EFD"/>
    <w:p w14:paraId="2A30D24F" w14:textId="68E2D8B1" w:rsidR="00191EFD" w:rsidRDefault="00191EFD" w:rsidP="00191EFD"/>
    <w:p w14:paraId="71E3E7FD" w14:textId="3F6C1301" w:rsidR="00191EFD" w:rsidRDefault="00191EFD" w:rsidP="00191EFD"/>
    <w:p w14:paraId="11C4AB7D" w14:textId="77777777" w:rsidR="00191EFD" w:rsidRDefault="00191EFD" w:rsidP="00191EFD"/>
    <w:p w14:paraId="40F39F7F" w14:textId="77777777" w:rsidR="00191EFD" w:rsidRPr="004732C2" w:rsidRDefault="00191EFD" w:rsidP="00191EFD">
      <w:r>
        <w:rPr>
          <w:noProof/>
          <w:lang w:eastAsia="en-GB"/>
        </w:rPr>
        <w:lastRenderedPageBreak/>
        <w:drawing>
          <wp:inline distT="0" distB="0" distL="0" distR="0" wp14:anchorId="2561A654" wp14:editId="246210EF">
            <wp:extent cx="5727700" cy="3881120"/>
            <wp:effectExtent l="19050" t="19050" r="25400" b="24130"/>
            <wp:docPr id="20" name="Picture 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ox and whisker 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27700" cy="3881120"/>
                    </a:xfrm>
                    <a:prstGeom prst="rect">
                      <a:avLst/>
                    </a:prstGeom>
                    <a:ln w="6350">
                      <a:solidFill>
                        <a:schemeClr val="accent1"/>
                      </a:solidFill>
                    </a:ln>
                  </pic:spPr>
                </pic:pic>
              </a:graphicData>
            </a:graphic>
          </wp:inline>
        </w:drawing>
      </w:r>
    </w:p>
    <w:p w14:paraId="17BB0B9F" w14:textId="58A13CE5" w:rsidR="00816A07" w:rsidRDefault="00F016ED" w:rsidP="00816A07">
      <w:pPr>
        <w:rPr>
          <w:szCs w:val="22"/>
        </w:rPr>
      </w:pPr>
      <w:r>
        <w:rPr>
          <w:szCs w:val="22"/>
        </w:rPr>
        <w:t>S</w:t>
      </w:r>
      <w:r w:rsidR="00816A07">
        <w:rPr>
          <w:szCs w:val="22"/>
        </w:rPr>
        <w:t xml:space="preserve"> Fig </w:t>
      </w:r>
      <w:r w:rsidR="004643A4">
        <w:rPr>
          <w:szCs w:val="22"/>
        </w:rPr>
        <w:t>5</w:t>
      </w:r>
      <w:r w:rsidR="00816A07">
        <w:rPr>
          <w:szCs w:val="22"/>
        </w:rPr>
        <w:t>: contract sub-area/APEI by depth</w:t>
      </w:r>
    </w:p>
    <w:p w14:paraId="5D3A90BE" w14:textId="77777777" w:rsidR="00191EFD" w:rsidRDefault="00191EFD" w:rsidP="00191EFD">
      <w:pPr>
        <w:rPr>
          <w:szCs w:val="22"/>
        </w:rPr>
      </w:pPr>
    </w:p>
    <w:p w14:paraId="7EEEF8AE" w14:textId="77777777" w:rsidR="00191EFD" w:rsidRPr="00A170E0" w:rsidRDefault="00191EFD" w:rsidP="00191EFD">
      <w:pPr>
        <w:rPr>
          <w:szCs w:val="22"/>
        </w:rPr>
      </w:pPr>
    </w:p>
    <w:p w14:paraId="4B78C075" w14:textId="77777777" w:rsidR="00191EFD" w:rsidRDefault="00191EFD" w:rsidP="00191EFD"/>
    <w:p w14:paraId="4AE395D3" w14:textId="4C5E08CC" w:rsidR="00191EFD" w:rsidRPr="00191EFD" w:rsidRDefault="00191EFD" w:rsidP="00191EFD">
      <w:pPr>
        <w:pStyle w:val="Heading2"/>
      </w:pPr>
      <w:bookmarkStart w:id="174" w:name="_Toc101879448"/>
      <w:commentRangeStart w:id="175"/>
      <w:r>
        <w:t>Supplementary Data Files</w:t>
      </w:r>
      <w:bookmarkEnd w:id="174"/>
      <w:commentRangeEnd w:id="175"/>
      <w:r w:rsidR="00456859">
        <w:rPr>
          <w:rStyle w:val="CommentReference"/>
          <w:rFonts w:asciiTheme="minorHAnsi" w:eastAsiaTheme="minorHAnsi" w:hAnsiTheme="minorHAnsi" w:cstheme="minorBidi"/>
          <w:b w:val="0"/>
          <w:color w:val="auto"/>
        </w:rPr>
        <w:commentReference w:id="175"/>
      </w:r>
    </w:p>
    <w:p w14:paraId="2BFE1563" w14:textId="54418B8F" w:rsidR="002C1C0D" w:rsidRDefault="002C1C0D" w:rsidP="00343A0B"/>
    <w:p w14:paraId="10548FBE" w14:textId="77777777" w:rsidR="00FB4BC3" w:rsidRDefault="00FB4BC3" w:rsidP="00343A0B"/>
    <w:p w14:paraId="4BBF037F" w14:textId="19B9B493" w:rsidR="00DD692E" w:rsidRDefault="00DD692E" w:rsidP="00DD692E">
      <w:r>
        <w:t xml:space="preserve">Metadata files are provided for all datasets, with the same filename with the suffix ‘_meta’, </w:t>
      </w:r>
      <w:proofErr w:type="gramStart"/>
      <w:r>
        <w:t>e.g.</w:t>
      </w:r>
      <w:proofErr w:type="gramEnd"/>
      <w:r>
        <w:t xml:space="preserve"> “</w:t>
      </w:r>
      <w:r w:rsidRPr="009D149D">
        <w:t>SDF1A_DD_PUBLISHED_main_file_2021-07-12_v10_meta</w:t>
      </w:r>
      <w:r>
        <w:t>.csv” as shown in the first file, 7.3.1</w:t>
      </w:r>
    </w:p>
    <w:p w14:paraId="467DDC07" w14:textId="66ED52EB" w:rsidR="009D149D" w:rsidRDefault="009D149D" w:rsidP="00DD692E">
      <w:r>
        <w:t>Note all database downloads from the 12</w:t>
      </w:r>
      <w:r w:rsidRPr="009D149D">
        <w:rPr>
          <w:vertAlign w:val="superscript"/>
        </w:rPr>
        <w:t>th</w:t>
      </w:r>
      <w:r>
        <w:t xml:space="preserve"> of July, DeepData (points and lines), OBIS, and GBIF are archived in a separate folder within the Supplementary Data File folder “</w:t>
      </w:r>
      <w:r w:rsidRPr="009D149D">
        <w:t>RAW_DATA_DOWNLOADS_12TH_JULY_ARCHIVE</w:t>
      </w:r>
      <w:r>
        <w:t xml:space="preserve">”. </w:t>
      </w:r>
    </w:p>
    <w:p w14:paraId="7ED66B90" w14:textId="286C0A13" w:rsidR="009D149D" w:rsidRDefault="009D149D" w:rsidP="00343A0B"/>
    <w:p w14:paraId="19EFC10B" w14:textId="3992EEC4" w:rsidR="00097F54" w:rsidRDefault="0048003F" w:rsidP="00343A0B">
      <w:r>
        <w:t xml:space="preserve">All supplementary data is </w:t>
      </w:r>
      <w:r w:rsidR="00AC7696">
        <w:t>available for downlo</w:t>
      </w:r>
      <w:r w:rsidR="00DD692E">
        <w:t>a</w:t>
      </w:r>
      <w:r w:rsidR="00AC7696">
        <w:t xml:space="preserve">d in the </w:t>
      </w:r>
      <w:r w:rsidR="00DD692E">
        <w:t xml:space="preserve">link here: </w:t>
      </w:r>
      <w:commentRangeStart w:id="176"/>
      <w:r w:rsidR="00DD692E">
        <w:t>ADD</w:t>
      </w:r>
      <w:commentRangeEnd w:id="176"/>
      <w:r w:rsidR="00EE4395">
        <w:rPr>
          <w:rStyle w:val="CommentReference"/>
          <w:rFonts w:asciiTheme="minorHAnsi" w:hAnsiTheme="minorHAnsi"/>
        </w:rPr>
        <w:commentReference w:id="176"/>
      </w:r>
      <w:r w:rsidR="00DD692E">
        <w:t xml:space="preserve"> </w:t>
      </w:r>
      <w:r w:rsidR="00AC7696">
        <w:t>.</w:t>
      </w:r>
    </w:p>
    <w:p w14:paraId="6DE23627" w14:textId="77777777" w:rsidR="00097F54" w:rsidRDefault="00097F54" w:rsidP="00343A0B"/>
    <w:p w14:paraId="06B8B057" w14:textId="77777777" w:rsidR="0048003F" w:rsidRDefault="0048003F" w:rsidP="00343A0B"/>
    <w:p w14:paraId="2346FD03" w14:textId="6C341A20" w:rsidR="00343A0B" w:rsidRDefault="00343A0B" w:rsidP="000A1DB9">
      <w:pPr>
        <w:pStyle w:val="Heading3"/>
      </w:pPr>
      <w:bookmarkStart w:id="177" w:name="_Supplementary_Data_File"/>
      <w:bookmarkStart w:id="178" w:name="_Toc101879449"/>
      <w:bookmarkEnd w:id="177"/>
      <w:r w:rsidRPr="00F44037">
        <w:t xml:space="preserve">Supplementary </w:t>
      </w:r>
      <w:r>
        <w:t>Data File</w:t>
      </w:r>
      <w:r w:rsidRPr="00F44037">
        <w:t xml:space="preserve"> 1</w:t>
      </w:r>
      <w:bookmarkEnd w:id="178"/>
      <w:r w:rsidR="00772BCC">
        <w:t>: DeepData</w:t>
      </w:r>
    </w:p>
    <w:p w14:paraId="622699F4" w14:textId="77777777" w:rsidR="000A1DB9" w:rsidRPr="000A1DB9" w:rsidRDefault="000A1DB9" w:rsidP="000A1DB9"/>
    <w:p w14:paraId="118BAEC8" w14:textId="77777777" w:rsidR="009D149D" w:rsidRDefault="00343A0B" w:rsidP="00343A0B">
      <w:pPr>
        <w:rPr>
          <w:rFonts w:cs="Arial"/>
          <w:szCs w:val="22"/>
        </w:rPr>
      </w:pPr>
      <w:r w:rsidRPr="00A170E0">
        <w:rPr>
          <w:rFonts w:cs="Arial"/>
          <w:szCs w:val="22"/>
        </w:rPr>
        <w:t xml:space="preserve">All biological data records published on </w:t>
      </w:r>
      <w:r w:rsidRPr="00D21056">
        <w:rPr>
          <w:rFonts w:cs="Arial"/>
          <w:szCs w:val="22"/>
        </w:rPr>
        <w:t>DeepData on 12</w:t>
      </w:r>
      <w:r w:rsidRPr="00D21056">
        <w:rPr>
          <w:rFonts w:cs="Arial"/>
          <w:szCs w:val="22"/>
          <w:vertAlign w:val="superscript"/>
        </w:rPr>
        <w:t>th</w:t>
      </w:r>
      <w:r w:rsidRPr="00D21056">
        <w:rPr>
          <w:rFonts w:cs="Arial"/>
          <w:szCs w:val="22"/>
        </w:rPr>
        <w:t xml:space="preserve"> of </w:t>
      </w:r>
      <w:proofErr w:type="gramStart"/>
      <w:r w:rsidRPr="00D21056">
        <w:rPr>
          <w:rFonts w:cs="Arial"/>
          <w:szCs w:val="22"/>
        </w:rPr>
        <w:t>July,</w:t>
      </w:r>
      <w:proofErr w:type="gramEnd"/>
      <w:r w:rsidRPr="00D21056">
        <w:rPr>
          <w:rFonts w:cs="Arial"/>
          <w:szCs w:val="22"/>
        </w:rPr>
        <w:t xml:space="preserve"> 2021 </w:t>
      </w:r>
    </w:p>
    <w:p w14:paraId="183253BF" w14:textId="2CBDC46B" w:rsidR="009D149D" w:rsidRDefault="002F0773" w:rsidP="00343A0B">
      <w:pPr>
        <w:rPr>
          <w:rFonts w:cs="Arial"/>
          <w:szCs w:val="22"/>
        </w:rPr>
      </w:pPr>
      <w:r>
        <w:rPr>
          <w:rFonts w:cs="Arial"/>
          <w:szCs w:val="22"/>
        </w:rPr>
        <w:t>F</w:t>
      </w:r>
      <w:r w:rsidR="00D43156">
        <w:rPr>
          <w:rFonts w:cs="Arial"/>
          <w:szCs w:val="22"/>
        </w:rPr>
        <w:t xml:space="preserve">ile </w:t>
      </w:r>
      <w:r w:rsidR="00EE25EA">
        <w:rPr>
          <w:rFonts w:cs="Arial"/>
          <w:szCs w:val="22"/>
        </w:rPr>
        <w:t>SDF</w:t>
      </w:r>
      <w:r w:rsidR="008C48F7">
        <w:rPr>
          <w:rFonts w:cs="Arial"/>
          <w:szCs w:val="22"/>
        </w:rPr>
        <w:t xml:space="preserve"> </w:t>
      </w:r>
      <w:r w:rsidR="00D43156">
        <w:rPr>
          <w:rFonts w:cs="Arial"/>
          <w:szCs w:val="22"/>
        </w:rPr>
        <w:t>1</w:t>
      </w:r>
      <w:r w:rsidR="00D21056">
        <w:rPr>
          <w:rFonts w:cs="Arial"/>
          <w:szCs w:val="22"/>
        </w:rPr>
        <w:t>A,</w:t>
      </w:r>
      <w:r w:rsidR="00604F57" w:rsidRPr="00D21056">
        <w:rPr>
          <w:rFonts w:cs="Arial"/>
          <w:szCs w:val="22"/>
        </w:rPr>
        <w:t xml:space="preserve"> </w:t>
      </w:r>
      <w:r w:rsidR="00D21056">
        <w:rPr>
          <w:rFonts w:cs="Arial"/>
          <w:szCs w:val="22"/>
        </w:rPr>
        <w:t>processed</w:t>
      </w:r>
      <w:r w:rsidR="00D43156">
        <w:rPr>
          <w:rFonts w:cs="Arial"/>
          <w:szCs w:val="22"/>
        </w:rPr>
        <w:t xml:space="preserve"> download</w:t>
      </w:r>
      <w:r w:rsidR="009D149D">
        <w:rPr>
          <w:rFonts w:cs="Arial"/>
          <w:szCs w:val="22"/>
        </w:rPr>
        <w:t xml:space="preserve"> “</w:t>
      </w:r>
      <w:r w:rsidR="009D149D" w:rsidRPr="009D149D">
        <w:rPr>
          <w:rFonts w:cs="Arial"/>
          <w:szCs w:val="22"/>
        </w:rPr>
        <w:t>SDF1A_DD_PUBLISHED_main_fil</w:t>
      </w:r>
      <w:r w:rsidR="009D149D">
        <w:rPr>
          <w:rFonts w:cs="Arial"/>
          <w:szCs w:val="22"/>
        </w:rPr>
        <w:t>e_2021-07-12_v10.csv”</w:t>
      </w:r>
      <w:r w:rsidR="00D21056">
        <w:rPr>
          <w:rFonts w:cs="Arial"/>
          <w:szCs w:val="22"/>
        </w:rPr>
        <w:t>,</w:t>
      </w:r>
      <w:r w:rsidR="009D149D">
        <w:rPr>
          <w:rFonts w:cs="Arial"/>
          <w:szCs w:val="22"/>
        </w:rPr>
        <w:t xml:space="preserve"> metadata file “</w:t>
      </w:r>
      <w:r w:rsidR="009D149D" w:rsidRPr="009D149D">
        <w:rPr>
          <w:rFonts w:cs="Arial"/>
          <w:szCs w:val="22"/>
        </w:rPr>
        <w:t>SDF1A_DD_PUBLISHED_main_file_2021-07-12_v10_meta</w:t>
      </w:r>
      <w:r w:rsidR="009D149D">
        <w:rPr>
          <w:rFonts w:cs="Arial"/>
          <w:szCs w:val="22"/>
        </w:rPr>
        <w:t xml:space="preserve">” </w:t>
      </w:r>
    </w:p>
    <w:p w14:paraId="20657E7B" w14:textId="0B27932C" w:rsidR="00343A0B" w:rsidRDefault="002F0773" w:rsidP="00343A0B">
      <w:pPr>
        <w:rPr>
          <w:rFonts w:cs="Arial"/>
          <w:szCs w:val="22"/>
        </w:rPr>
      </w:pPr>
      <w:r>
        <w:rPr>
          <w:rFonts w:cs="Arial"/>
          <w:szCs w:val="22"/>
        </w:rPr>
        <w:t>F</w:t>
      </w:r>
      <w:r w:rsidR="009D149D">
        <w:rPr>
          <w:rFonts w:cs="Arial"/>
          <w:szCs w:val="22"/>
        </w:rPr>
        <w:t xml:space="preserve">ile </w:t>
      </w:r>
      <w:r w:rsidR="00EE25EA">
        <w:rPr>
          <w:rFonts w:cs="Arial"/>
          <w:szCs w:val="22"/>
        </w:rPr>
        <w:t>SDF</w:t>
      </w:r>
      <w:r w:rsidR="008C48F7">
        <w:rPr>
          <w:rFonts w:cs="Arial"/>
          <w:szCs w:val="22"/>
        </w:rPr>
        <w:t xml:space="preserve"> </w:t>
      </w:r>
      <w:r w:rsidR="009D149D">
        <w:rPr>
          <w:rFonts w:cs="Arial"/>
          <w:szCs w:val="22"/>
        </w:rPr>
        <w:t xml:space="preserve">1B, </w:t>
      </w:r>
      <w:r w:rsidR="009D149D" w:rsidRPr="00D21056">
        <w:rPr>
          <w:rFonts w:cs="Arial"/>
          <w:szCs w:val="22"/>
        </w:rPr>
        <w:t>final for analysis</w:t>
      </w:r>
      <w:r w:rsidR="009D149D">
        <w:rPr>
          <w:rFonts w:cs="Arial"/>
          <w:szCs w:val="22"/>
        </w:rPr>
        <w:t xml:space="preserve"> “</w:t>
      </w:r>
      <w:r w:rsidR="006E69BC" w:rsidRPr="006E69BC">
        <w:rPr>
          <w:rFonts w:cs="Arial"/>
          <w:szCs w:val="22"/>
        </w:rPr>
        <w:t>SDF1B_DD_PUBLISHED_4analysis_ed_2022-05-24</w:t>
      </w:r>
      <w:r w:rsidR="009D149D">
        <w:rPr>
          <w:rFonts w:cs="Arial"/>
          <w:szCs w:val="22"/>
        </w:rPr>
        <w:t>.csv”</w:t>
      </w:r>
      <w:r w:rsidR="006E69BC">
        <w:rPr>
          <w:rFonts w:cs="Arial"/>
          <w:szCs w:val="22"/>
        </w:rPr>
        <w:t>, metadata file “</w:t>
      </w:r>
      <w:r w:rsidR="006E69BC" w:rsidRPr="006E69BC">
        <w:rPr>
          <w:rFonts w:cs="Arial"/>
          <w:szCs w:val="22"/>
        </w:rPr>
        <w:t>SDF1B_DD_PUBLISHED_4analysis_ed_2022-05-24_meta</w:t>
      </w:r>
      <w:r w:rsidR="006E69BC">
        <w:rPr>
          <w:rFonts w:cs="Arial"/>
          <w:szCs w:val="22"/>
        </w:rPr>
        <w:t>.csv”</w:t>
      </w:r>
    </w:p>
    <w:p w14:paraId="77AAF21C" w14:textId="55F35B04" w:rsidR="000A1DB9" w:rsidRDefault="000A1DB9" w:rsidP="00343A0B">
      <w:pPr>
        <w:rPr>
          <w:rFonts w:cs="Arial"/>
          <w:szCs w:val="22"/>
        </w:rPr>
      </w:pPr>
    </w:p>
    <w:p w14:paraId="70B1F7F7" w14:textId="77777777" w:rsidR="00343A0B" w:rsidRPr="00F44037" w:rsidRDefault="00343A0B" w:rsidP="00343A0B">
      <w:pPr>
        <w:rPr>
          <w:rFonts w:cs="Arial"/>
        </w:rPr>
      </w:pPr>
    </w:p>
    <w:p w14:paraId="42975D5E" w14:textId="1E74B161" w:rsidR="00343A0B" w:rsidRDefault="00343A0B" w:rsidP="000A1DB9">
      <w:pPr>
        <w:pStyle w:val="Heading3"/>
      </w:pPr>
      <w:bookmarkStart w:id="179" w:name="_Supplementary_Data_File_2"/>
      <w:bookmarkStart w:id="180" w:name="_Toc101879450"/>
      <w:bookmarkEnd w:id="179"/>
      <w:r w:rsidRPr="00F44037">
        <w:t xml:space="preserve">Supplementary </w:t>
      </w:r>
      <w:r>
        <w:t>Data File</w:t>
      </w:r>
      <w:r w:rsidRPr="00F44037">
        <w:t xml:space="preserve"> 2</w:t>
      </w:r>
      <w:bookmarkEnd w:id="180"/>
      <w:r w:rsidR="00772BCC">
        <w:t>: OBIS</w:t>
      </w:r>
      <w:r w:rsidRPr="00F44037">
        <w:t xml:space="preserve"> </w:t>
      </w:r>
    </w:p>
    <w:p w14:paraId="65146D2F" w14:textId="77777777" w:rsidR="000A1DB9" w:rsidRPr="000A1DB9" w:rsidRDefault="000A1DB9" w:rsidP="000A1DB9"/>
    <w:p w14:paraId="38593099" w14:textId="3CAA0C63" w:rsidR="00867F31" w:rsidRDefault="00343A0B" w:rsidP="00343A0B">
      <w:pPr>
        <w:rPr>
          <w:rFonts w:cs="Arial"/>
          <w:szCs w:val="22"/>
        </w:rPr>
      </w:pPr>
      <w:r w:rsidRPr="00A170E0">
        <w:rPr>
          <w:rFonts w:cs="Arial"/>
          <w:szCs w:val="22"/>
        </w:rPr>
        <w:t>Biological records from the CCZ region within ISA jurisdiction- contract areas, reserved areas or APEIs (see Fig 1) published on OBIS, 12</w:t>
      </w:r>
      <w:r w:rsidRPr="00A170E0">
        <w:rPr>
          <w:rFonts w:cs="Arial"/>
          <w:szCs w:val="22"/>
          <w:vertAlign w:val="superscript"/>
        </w:rPr>
        <w:t>th</w:t>
      </w:r>
      <w:r w:rsidRPr="00A170E0">
        <w:rPr>
          <w:rFonts w:cs="Arial"/>
          <w:szCs w:val="22"/>
        </w:rPr>
        <w:t xml:space="preserve"> of </w:t>
      </w:r>
      <w:proofErr w:type="gramStart"/>
      <w:r w:rsidRPr="00A170E0">
        <w:rPr>
          <w:rFonts w:cs="Arial"/>
          <w:szCs w:val="22"/>
        </w:rPr>
        <w:t>July,</w:t>
      </w:r>
      <w:proofErr w:type="gramEnd"/>
      <w:r w:rsidRPr="00A170E0">
        <w:rPr>
          <w:rFonts w:cs="Arial"/>
          <w:szCs w:val="22"/>
        </w:rPr>
        <w:t xml:space="preserve"> 2021, in </w:t>
      </w:r>
      <w:r w:rsidR="003B40DE">
        <w:rPr>
          <w:rFonts w:cs="Arial"/>
          <w:szCs w:val="22"/>
        </w:rPr>
        <w:t>Darwin Core</w:t>
      </w:r>
      <w:r w:rsidR="00867F31">
        <w:rPr>
          <w:rFonts w:cs="Arial"/>
          <w:szCs w:val="22"/>
        </w:rPr>
        <w:t xml:space="preserve"> format</w:t>
      </w:r>
      <w:r w:rsidRPr="00A170E0">
        <w:rPr>
          <w:rFonts w:cs="Arial"/>
          <w:szCs w:val="22"/>
        </w:rPr>
        <w:t xml:space="preserve">. </w:t>
      </w:r>
    </w:p>
    <w:p w14:paraId="4F217C14" w14:textId="0845A474" w:rsidR="00867F31" w:rsidRDefault="002F0773" w:rsidP="00343A0B">
      <w:pPr>
        <w:rPr>
          <w:rFonts w:cs="Arial"/>
          <w:szCs w:val="22"/>
        </w:rPr>
      </w:pPr>
      <w:r>
        <w:rPr>
          <w:rFonts w:cs="Arial"/>
          <w:szCs w:val="22"/>
        </w:rPr>
        <w:lastRenderedPageBreak/>
        <w:t>F</w:t>
      </w:r>
      <w:r w:rsidR="00867F31">
        <w:rPr>
          <w:rFonts w:cs="Arial"/>
          <w:szCs w:val="22"/>
        </w:rPr>
        <w:t xml:space="preserve">ile </w:t>
      </w:r>
      <w:r w:rsidR="00EE25EA">
        <w:rPr>
          <w:rFonts w:cs="Arial"/>
          <w:szCs w:val="22"/>
        </w:rPr>
        <w:t>SDF</w:t>
      </w:r>
      <w:r w:rsidR="008C48F7">
        <w:rPr>
          <w:rFonts w:cs="Arial"/>
          <w:szCs w:val="22"/>
        </w:rPr>
        <w:t xml:space="preserve"> </w:t>
      </w:r>
      <w:r w:rsidR="00867F31">
        <w:rPr>
          <w:rFonts w:cs="Arial"/>
          <w:szCs w:val="22"/>
        </w:rPr>
        <w:t xml:space="preserve">2A, processed download from all depths from all depths </w:t>
      </w:r>
      <w:proofErr w:type="spellStart"/>
      <w:r w:rsidR="00867F31">
        <w:rPr>
          <w:rFonts w:cs="Arial"/>
          <w:szCs w:val="22"/>
        </w:rPr>
        <w:t>frm</w:t>
      </w:r>
      <w:proofErr w:type="spellEnd"/>
      <w:r w:rsidR="00867F31">
        <w:rPr>
          <w:rFonts w:cs="Arial"/>
          <w:szCs w:val="22"/>
        </w:rPr>
        <w:t xml:space="preserve"> the ‘CCZ polygon as specified in methods “</w:t>
      </w:r>
      <w:r w:rsidR="002D3C7B" w:rsidRPr="002D3C7B">
        <w:rPr>
          <w:rFonts w:cs="Arial"/>
          <w:szCs w:val="22"/>
        </w:rPr>
        <w:t>SDF2A_OBIS_CCZ_all_depths_2021-07-12_v12</w:t>
      </w:r>
      <w:r w:rsidR="00867F31" w:rsidRPr="00867F31">
        <w:rPr>
          <w:rFonts w:cs="Arial"/>
          <w:szCs w:val="22"/>
        </w:rPr>
        <w:t xml:space="preserve"> </w:t>
      </w:r>
      <w:r w:rsidR="00867F31">
        <w:rPr>
          <w:rFonts w:cs="Arial"/>
          <w:szCs w:val="22"/>
        </w:rPr>
        <w:t>.csv”</w:t>
      </w:r>
      <w:r w:rsidR="002D3C7B">
        <w:rPr>
          <w:rFonts w:cs="Arial"/>
          <w:szCs w:val="22"/>
        </w:rPr>
        <w:t>; metadata file: “</w:t>
      </w:r>
      <w:r w:rsidR="002D3C7B" w:rsidRPr="002D3C7B">
        <w:rPr>
          <w:rFonts w:cs="Arial"/>
          <w:szCs w:val="22"/>
        </w:rPr>
        <w:t>SDF2A_OBIS_CCZ_all_depths_2021-07-12_v12</w:t>
      </w:r>
      <w:r w:rsidR="002D3C7B">
        <w:rPr>
          <w:rFonts w:cs="Arial"/>
          <w:szCs w:val="22"/>
        </w:rPr>
        <w:t>_meta.csv</w:t>
      </w:r>
      <w:proofErr w:type="gramStart"/>
      <w:r w:rsidR="002D3C7B">
        <w:rPr>
          <w:rFonts w:cs="Arial"/>
          <w:szCs w:val="22"/>
        </w:rPr>
        <w:t>”;</w:t>
      </w:r>
      <w:proofErr w:type="gramEnd"/>
      <w:r w:rsidR="002D3C7B">
        <w:rPr>
          <w:rFonts w:cs="Arial"/>
          <w:szCs w:val="22"/>
        </w:rPr>
        <w:t xml:space="preserve"> </w:t>
      </w:r>
      <w:r w:rsidR="00867F31">
        <w:rPr>
          <w:rFonts w:cs="Arial"/>
          <w:szCs w:val="22"/>
        </w:rPr>
        <w:t xml:space="preserve"> </w:t>
      </w:r>
    </w:p>
    <w:p w14:paraId="7682C347" w14:textId="2E50E8C6" w:rsidR="00343A0B" w:rsidRDefault="002F0773" w:rsidP="00343A0B">
      <w:pPr>
        <w:rPr>
          <w:rFonts w:cs="Arial"/>
          <w:color w:val="FF0000"/>
          <w:szCs w:val="22"/>
        </w:rPr>
      </w:pPr>
      <w:r>
        <w:rPr>
          <w:rFonts w:cs="Arial"/>
          <w:szCs w:val="22"/>
        </w:rPr>
        <w:t>F</w:t>
      </w:r>
      <w:r w:rsidR="00867F31">
        <w:rPr>
          <w:rFonts w:cs="Arial"/>
          <w:szCs w:val="22"/>
        </w:rPr>
        <w:t xml:space="preserve">ile </w:t>
      </w:r>
      <w:r w:rsidR="00EE25EA">
        <w:rPr>
          <w:rFonts w:cs="Arial"/>
          <w:szCs w:val="22"/>
        </w:rPr>
        <w:t>SDF</w:t>
      </w:r>
      <w:r w:rsidR="008C48F7">
        <w:rPr>
          <w:rFonts w:cs="Arial"/>
          <w:szCs w:val="22"/>
        </w:rPr>
        <w:t xml:space="preserve"> </w:t>
      </w:r>
      <w:r w:rsidR="00867F31">
        <w:rPr>
          <w:rFonts w:cs="Arial"/>
          <w:szCs w:val="22"/>
        </w:rPr>
        <w:t xml:space="preserve">2B, final dataset for analysis </w:t>
      </w:r>
      <w:r w:rsidR="002D3C7B">
        <w:rPr>
          <w:rFonts w:cs="Arial"/>
          <w:szCs w:val="22"/>
        </w:rPr>
        <w:t xml:space="preserve">(filtered by depth, DeepData records removed) </w:t>
      </w:r>
      <w:r w:rsidR="00867F31">
        <w:rPr>
          <w:rFonts w:cs="Arial"/>
          <w:szCs w:val="22"/>
        </w:rPr>
        <w:t>“</w:t>
      </w:r>
      <w:r w:rsidR="002D3C7B" w:rsidRPr="002D3C7B">
        <w:rPr>
          <w:rFonts w:cs="Arial"/>
          <w:szCs w:val="22"/>
        </w:rPr>
        <w:t>SDF2B_OBIS_only_4_analysis_2022-04-21</w:t>
      </w:r>
      <w:r w:rsidR="00867F31">
        <w:rPr>
          <w:rFonts w:cs="Arial"/>
          <w:szCs w:val="22"/>
        </w:rPr>
        <w:t>.csv”</w:t>
      </w:r>
      <w:r w:rsidR="002D3C7B">
        <w:rPr>
          <w:rFonts w:cs="Arial"/>
          <w:szCs w:val="22"/>
        </w:rPr>
        <w:t>; metadata file: “</w:t>
      </w:r>
      <w:r w:rsidR="002D3C7B" w:rsidRPr="002D3C7B">
        <w:rPr>
          <w:rFonts w:cs="Arial"/>
          <w:szCs w:val="22"/>
        </w:rPr>
        <w:t>SDF2B_OBIS_only_4_analysis_2022-04-21-meta</w:t>
      </w:r>
      <w:r w:rsidR="002D3C7B">
        <w:rPr>
          <w:rFonts w:cs="Arial"/>
          <w:szCs w:val="22"/>
        </w:rPr>
        <w:t>.csv”</w:t>
      </w:r>
      <w:r>
        <w:rPr>
          <w:rFonts w:cs="Arial"/>
          <w:szCs w:val="22"/>
        </w:rPr>
        <w:t xml:space="preserve">. </w:t>
      </w:r>
      <w:r w:rsidR="002D3C7B">
        <w:rPr>
          <w:rFonts w:cs="Arial"/>
          <w:szCs w:val="22"/>
        </w:rPr>
        <w:t xml:space="preserve">File SDF 2B, OBIS ISA node records separated from main dataset: </w:t>
      </w:r>
      <w:r w:rsidR="002D3C7B" w:rsidRPr="002D3C7B">
        <w:rPr>
          <w:rFonts w:cs="Arial"/>
          <w:szCs w:val="22"/>
        </w:rPr>
        <w:t xml:space="preserve">SDF2C_OBIS_DD_4_analysis_2022-04-20 </w:t>
      </w:r>
      <w:r w:rsidR="002D3C7B">
        <w:rPr>
          <w:rFonts w:cs="Arial"/>
          <w:szCs w:val="22"/>
        </w:rPr>
        <w:t>.csv”; metadata file: “</w:t>
      </w:r>
      <w:r w:rsidR="002D3C7B" w:rsidRPr="002D3C7B">
        <w:rPr>
          <w:rFonts w:cs="Arial"/>
          <w:szCs w:val="22"/>
        </w:rPr>
        <w:t>SDF2C_OBIS_DD_4_analysis_2022-04-20_meta</w:t>
      </w:r>
      <w:r w:rsidR="002D3C7B">
        <w:rPr>
          <w:rFonts w:cs="Arial"/>
          <w:szCs w:val="22"/>
        </w:rPr>
        <w:t xml:space="preserve">.csv”. </w:t>
      </w:r>
      <w:r w:rsidR="00343A0B" w:rsidRPr="00A170E0">
        <w:rPr>
          <w:rFonts w:cs="Arial"/>
          <w:szCs w:val="22"/>
        </w:rPr>
        <w:t xml:space="preserve">For data collection, selection and processing see methods </w:t>
      </w:r>
      <w:r w:rsidR="00D43156">
        <w:rPr>
          <w:rFonts w:cs="Arial"/>
          <w:szCs w:val="22"/>
        </w:rPr>
        <w:t>2.1.2 &amp; 2.</w:t>
      </w:r>
      <w:r w:rsidR="00867F31">
        <w:rPr>
          <w:rFonts w:cs="Arial"/>
          <w:szCs w:val="22"/>
        </w:rPr>
        <w:t>2.2</w:t>
      </w:r>
    </w:p>
    <w:p w14:paraId="660CD6BD" w14:textId="38A4F139" w:rsidR="000A1DB9" w:rsidRDefault="000A1DB9" w:rsidP="00343A0B">
      <w:pPr>
        <w:rPr>
          <w:rFonts w:cs="Arial"/>
          <w:color w:val="FF0000"/>
          <w:szCs w:val="22"/>
        </w:rPr>
      </w:pPr>
    </w:p>
    <w:p w14:paraId="118A6113" w14:textId="77777777" w:rsidR="00343A0B" w:rsidRPr="00F44037" w:rsidRDefault="00343A0B" w:rsidP="00343A0B">
      <w:pPr>
        <w:rPr>
          <w:rFonts w:cs="Arial"/>
          <w:color w:val="FF0000"/>
        </w:rPr>
      </w:pPr>
    </w:p>
    <w:p w14:paraId="5D4B8A3F" w14:textId="269C361B" w:rsidR="00343A0B" w:rsidRDefault="00343A0B" w:rsidP="000A1DB9">
      <w:pPr>
        <w:pStyle w:val="Heading3"/>
      </w:pPr>
      <w:bookmarkStart w:id="181" w:name="_Supplementary_Data_File_7"/>
      <w:bookmarkStart w:id="182" w:name="_Toc101879451"/>
      <w:bookmarkEnd w:id="181"/>
      <w:r w:rsidRPr="00F44037">
        <w:t xml:space="preserve">Supplementary </w:t>
      </w:r>
      <w:r>
        <w:t>Data File</w:t>
      </w:r>
      <w:r w:rsidRPr="00F44037">
        <w:t xml:space="preserve"> 3</w:t>
      </w:r>
      <w:bookmarkEnd w:id="182"/>
      <w:r w:rsidR="00772BCC">
        <w:t>: GBIF</w:t>
      </w:r>
      <w:r w:rsidRPr="00F44037">
        <w:t xml:space="preserve"> </w:t>
      </w:r>
    </w:p>
    <w:p w14:paraId="4509C631" w14:textId="77777777" w:rsidR="000A1DB9" w:rsidRDefault="000A1DB9" w:rsidP="00343A0B">
      <w:pPr>
        <w:rPr>
          <w:rFonts w:cs="Arial"/>
          <w:szCs w:val="22"/>
        </w:rPr>
      </w:pPr>
    </w:p>
    <w:p w14:paraId="6231C529" w14:textId="62A9FAB8" w:rsidR="00867F31" w:rsidRDefault="00343A0B" w:rsidP="00343A0B">
      <w:pPr>
        <w:rPr>
          <w:rFonts w:cs="Arial"/>
          <w:szCs w:val="22"/>
        </w:rPr>
      </w:pPr>
      <w:r w:rsidRPr="00A170E0">
        <w:rPr>
          <w:rFonts w:cs="Arial"/>
          <w:szCs w:val="22"/>
        </w:rPr>
        <w:t xml:space="preserve">Biological records from the CCZ region within ISA jurisdiction- contract areas, reserved areas or APEIs (see </w:t>
      </w:r>
      <w:r w:rsidR="000A1DB9">
        <w:rPr>
          <w:rFonts w:cs="Arial"/>
          <w:szCs w:val="22"/>
        </w:rPr>
        <w:t>F</w:t>
      </w:r>
      <w:r w:rsidRPr="00A170E0">
        <w:rPr>
          <w:rFonts w:cs="Arial"/>
          <w:szCs w:val="22"/>
        </w:rPr>
        <w:t>ig 1) published on GBIF, 12</w:t>
      </w:r>
      <w:r w:rsidRPr="00A170E0">
        <w:rPr>
          <w:rFonts w:cs="Arial"/>
          <w:szCs w:val="22"/>
          <w:vertAlign w:val="superscript"/>
        </w:rPr>
        <w:t>th</w:t>
      </w:r>
      <w:r w:rsidRPr="00A170E0">
        <w:rPr>
          <w:rFonts w:cs="Arial"/>
          <w:szCs w:val="22"/>
        </w:rPr>
        <w:t xml:space="preserve"> of </w:t>
      </w:r>
      <w:proofErr w:type="gramStart"/>
      <w:r w:rsidRPr="00A170E0">
        <w:rPr>
          <w:rFonts w:cs="Arial"/>
          <w:szCs w:val="22"/>
        </w:rPr>
        <w:t>July,</w:t>
      </w:r>
      <w:proofErr w:type="gramEnd"/>
      <w:r w:rsidRPr="00A170E0">
        <w:rPr>
          <w:rFonts w:cs="Arial"/>
          <w:szCs w:val="22"/>
        </w:rPr>
        <w:t xml:space="preserve"> 2021, in </w:t>
      </w:r>
      <w:r w:rsidR="003B40DE">
        <w:rPr>
          <w:rFonts w:cs="Arial"/>
          <w:szCs w:val="22"/>
        </w:rPr>
        <w:t>Darwin Core</w:t>
      </w:r>
      <w:r w:rsidR="00867F31">
        <w:rPr>
          <w:rFonts w:cs="Arial"/>
          <w:szCs w:val="22"/>
        </w:rPr>
        <w:t xml:space="preserve"> format</w:t>
      </w:r>
      <w:r w:rsidRPr="00A170E0">
        <w:rPr>
          <w:rFonts w:cs="Arial"/>
          <w:szCs w:val="22"/>
        </w:rPr>
        <w:t xml:space="preserve">. </w:t>
      </w:r>
    </w:p>
    <w:p w14:paraId="2694ED11" w14:textId="70FEC885" w:rsidR="00867F31" w:rsidRDefault="002F0773" w:rsidP="00867F31">
      <w:pPr>
        <w:rPr>
          <w:rFonts w:cs="Arial"/>
          <w:szCs w:val="22"/>
        </w:rPr>
      </w:pPr>
      <w:r>
        <w:rPr>
          <w:rFonts w:cs="Arial"/>
          <w:szCs w:val="22"/>
        </w:rPr>
        <w:t>F</w:t>
      </w:r>
      <w:r w:rsidR="00867F31">
        <w:rPr>
          <w:rFonts w:cs="Arial"/>
          <w:szCs w:val="22"/>
        </w:rPr>
        <w:t xml:space="preserve">ile </w:t>
      </w:r>
      <w:r w:rsidR="00EE25EA">
        <w:rPr>
          <w:rFonts w:cs="Arial"/>
          <w:szCs w:val="22"/>
        </w:rPr>
        <w:t>SDF</w:t>
      </w:r>
      <w:r w:rsidR="008C48F7">
        <w:rPr>
          <w:rFonts w:cs="Arial"/>
          <w:szCs w:val="22"/>
        </w:rPr>
        <w:t xml:space="preserve"> </w:t>
      </w:r>
      <w:r w:rsidR="00867F31">
        <w:rPr>
          <w:rFonts w:cs="Arial"/>
          <w:szCs w:val="22"/>
        </w:rPr>
        <w:t xml:space="preserve">3A, processed download from all depths </w:t>
      </w:r>
      <w:proofErr w:type="spellStart"/>
      <w:r w:rsidR="00867F31">
        <w:rPr>
          <w:rFonts w:cs="Arial"/>
          <w:szCs w:val="22"/>
        </w:rPr>
        <w:t>frm</w:t>
      </w:r>
      <w:proofErr w:type="spellEnd"/>
      <w:r w:rsidR="00867F31">
        <w:rPr>
          <w:rFonts w:cs="Arial"/>
          <w:szCs w:val="22"/>
        </w:rPr>
        <w:t xml:space="preserve"> the ‘CCZ polygon as specified in methods “</w:t>
      </w:r>
      <w:r w:rsidR="00867F31" w:rsidRPr="00867F31">
        <w:rPr>
          <w:rFonts w:cs="Arial"/>
          <w:szCs w:val="22"/>
        </w:rPr>
        <w:t>SDF3A_GBIF_CCZ_all_depths_2021-07-12_v</w:t>
      </w:r>
      <w:r w:rsidR="00DF1A88">
        <w:rPr>
          <w:rFonts w:cs="Arial"/>
          <w:szCs w:val="22"/>
        </w:rPr>
        <w:t>10</w:t>
      </w:r>
      <w:r w:rsidR="00867F31">
        <w:rPr>
          <w:rFonts w:cs="Arial"/>
          <w:szCs w:val="22"/>
        </w:rPr>
        <w:t>.csv”</w:t>
      </w:r>
      <w:r w:rsidR="003104E8">
        <w:rPr>
          <w:rFonts w:cs="Arial"/>
          <w:szCs w:val="22"/>
        </w:rPr>
        <w:t>; metadata file: “</w:t>
      </w:r>
      <w:r w:rsidR="003104E8" w:rsidRPr="003104E8">
        <w:rPr>
          <w:rFonts w:cs="Arial"/>
          <w:szCs w:val="22"/>
        </w:rPr>
        <w:t>SDF3A_GBIF_CCZ_all_depths_2021-07-12_v10_meta</w:t>
      </w:r>
      <w:r w:rsidR="003104E8">
        <w:rPr>
          <w:rFonts w:cs="Arial"/>
          <w:szCs w:val="22"/>
        </w:rPr>
        <w:t>.csv</w:t>
      </w:r>
      <w:proofErr w:type="gramStart"/>
      <w:r w:rsidR="003104E8">
        <w:rPr>
          <w:rFonts w:cs="Arial"/>
          <w:szCs w:val="22"/>
        </w:rPr>
        <w:t>”;</w:t>
      </w:r>
      <w:proofErr w:type="gramEnd"/>
      <w:r w:rsidR="003104E8">
        <w:rPr>
          <w:rFonts w:cs="Arial"/>
          <w:szCs w:val="22"/>
        </w:rPr>
        <w:t xml:space="preserve"> </w:t>
      </w:r>
      <w:r w:rsidR="00867F31">
        <w:rPr>
          <w:rFonts w:cs="Arial"/>
          <w:szCs w:val="22"/>
        </w:rPr>
        <w:t xml:space="preserve"> </w:t>
      </w:r>
    </w:p>
    <w:p w14:paraId="0A1E6CF7" w14:textId="3910F016" w:rsidR="002F0773" w:rsidRDefault="002F0773" w:rsidP="00867F31">
      <w:pPr>
        <w:rPr>
          <w:rFonts w:cs="Arial"/>
          <w:szCs w:val="22"/>
        </w:rPr>
      </w:pPr>
      <w:r>
        <w:rPr>
          <w:rFonts w:cs="Arial"/>
          <w:szCs w:val="22"/>
        </w:rPr>
        <w:t>F</w:t>
      </w:r>
      <w:r w:rsidR="00867F31">
        <w:rPr>
          <w:rFonts w:cs="Arial"/>
          <w:szCs w:val="22"/>
        </w:rPr>
        <w:t xml:space="preserve">ile </w:t>
      </w:r>
      <w:r w:rsidR="00EE25EA">
        <w:rPr>
          <w:rFonts w:cs="Arial"/>
          <w:szCs w:val="22"/>
        </w:rPr>
        <w:t>SDF</w:t>
      </w:r>
      <w:r w:rsidR="008C48F7">
        <w:rPr>
          <w:rFonts w:cs="Arial"/>
          <w:szCs w:val="22"/>
        </w:rPr>
        <w:t xml:space="preserve"> </w:t>
      </w:r>
      <w:r w:rsidR="00867F31">
        <w:rPr>
          <w:rFonts w:cs="Arial"/>
          <w:szCs w:val="22"/>
        </w:rPr>
        <w:t xml:space="preserve">3B, final dataset for analysis </w:t>
      </w:r>
    </w:p>
    <w:p w14:paraId="490F955E" w14:textId="795F994A" w:rsidR="00867F31" w:rsidRPr="002F0773" w:rsidRDefault="00867F31" w:rsidP="00867F31">
      <w:pPr>
        <w:rPr>
          <w:rFonts w:cs="Arial"/>
          <w:szCs w:val="22"/>
        </w:rPr>
      </w:pPr>
      <w:r>
        <w:rPr>
          <w:rFonts w:cs="Arial"/>
          <w:szCs w:val="22"/>
        </w:rPr>
        <w:t>“</w:t>
      </w:r>
      <w:r w:rsidR="003104E8" w:rsidRPr="003104E8">
        <w:rPr>
          <w:rFonts w:cs="Arial"/>
          <w:szCs w:val="22"/>
        </w:rPr>
        <w:t>SDF3B_GBIF_CCZ_4analysis_2022-04-21</w:t>
      </w:r>
      <w:r>
        <w:rPr>
          <w:rFonts w:cs="Arial"/>
          <w:szCs w:val="22"/>
        </w:rPr>
        <w:t>.csv”</w:t>
      </w:r>
      <w:r w:rsidR="003104E8">
        <w:rPr>
          <w:rFonts w:cs="Arial"/>
          <w:szCs w:val="22"/>
        </w:rPr>
        <w:t>; metadata file “</w:t>
      </w:r>
      <w:r w:rsidR="003104E8" w:rsidRPr="003104E8">
        <w:rPr>
          <w:rFonts w:cs="Arial"/>
          <w:szCs w:val="22"/>
        </w:rPr>
        <w:t>SDF3B_GBIF_CCZ_4analysis_2022-04-21_meta</w:t>
      </w:r>
      <w:r w:rsidR="003104E8">
        <w:rPr>
          <w:rFonts w:cs="Arial"/>
          <w:szCs w:val="22"/>
        </w:rPr>
        <w:t>.csv”</w:t>
      </w:r>
      <w:r w:rsidR="002F0773">
        <w:rPr>
          <w:rFonts w:cs="Arial"/>
          <w:szCs w:val="22"/>
        </w:rPr>
        <w:t xml:space="preserve">. </w:t>
      </w:r>
      <w:r w:rsidRPr="00A170E0">
        <w:rPr>
          <w:rFonts w:cs="Arial"/>
          <w:szCs w:val="22"/>
        </w:rPr>
        <w:t xml:space="preserve">For data collection, selection and processing see methods </w:t>
      </w:r>
      <w:r>
        <w:rPr>
          <w:rFonts w:cs="Arial"/>
          <w:szCs w:val="22"/>
        </w:rPr>
        <w:t>2.1.2 &amp; 2.2.2</w:t>
      </w:r>
    </w:p>
    <w:p w14:paraId="5BCE706B" w14:textId="6E3ECD0F" w:rsidR="002A67F0" w:rsidRDefault="002A67F0" w:rsidP="00343A0B">
      <w:pPr>
        <w:rPr>
          <w:rFonts w:cs="Arial"/>
          <w:color w:val="FF0000"/>
          <w:szCs w:val="22"/>
        </w:rPr>
      </w:pPr>
    </w:p>
    <w:p w14:paraId="42C7214F" w14:textId="77777777" w:rsidR="00343A0B" w:rsidRPr="00F44037" w:rsidRDefault="00343A0B" w:rsidP="00343A0B">
      <w:pPr>
        <w:rPr>
          <w:rFonts w:cs="Arial"/>
        </w:rPr>
      </w:pPr>
    </w:p>
    <w:p w14:paraId="70638F17" w14:textId="3F9BCC23" w:rsidR="00343A0B" w:rsidRDefault="00343A0B" w:rsidP="000A1DB9">
      <w:pPr>
        <w:pStyle w:val="Heading3"/>
      </w:pPr>
      <w:bookmarkStart w:id="183" w:name="_Supplementary_Data_File_4"/>
      <w:bookmarkStart w:id="184" w:name="_Toc101879452"/>
      <w:bookmarkEnd w:id="183"/>
      <w:r w:rsidRPr="00F44037">
        <w:t xml:space="preserve">Supplementary </w:t>
      </w:r>
      <w:r>
        <w:t>Data File</w:t>
      </w:r>
      <w:r w:rsidRPr="00F44037">
        <w:t xml:space="preserve"> </w:t>
      </w:r>
      <w:r>
        <w:t>4</w:t>
      </w:r>
      <w:bookmarkEnd w:id="184"/>
      <w:r w:rsidR="00772BCC">
        <w:t>: INSDC</w:t>
      </w:r>
    </w:p>
    <w:p w14:paraId="1F8A10C6" w14:textId="77777777" w:rsidR="000A1DB9" w:rsidRDefault="000A1DB9" w:rsidP="00343A0B">
      <w:pPr>
        <w:rPr>
          <w:rFonts w:cs="Arial"/>
          <w:szCs w:val="22"/>
        </w:rPr>
      </w:pPr>
    </w:p>
    <w:p w14:paraId="367548F0" w14:textId="63889934" w:rsidR="00343A0B" w:rsidRDefault="00343A0B" w:rsidP="00343A0B">
      <w:pPr>
        <w:rPr>
          <w:rFonts w:cs="Arial"/>
          <w:szCs w:val="22"/>
        </w:rPr>
      </w:pPr>
      <w:r w:rsidRPr="00A170E0">
        <w:rPr>
          <w:rFonts w:cs="Arial"/>
          <w:szCs w:val="22"/>
        </w:rPr>
        <w:t>INSDC records-</w:t>
      </w:r>
      <w:r w:rsidR="00FE16A4">
        <w:rPr>
          <w:rFonts w:cs="Arial"/>
          <w:szCs w:val="22"/>
        </w:rPr>
        <w:t xml:space="preserve"> GenBank and Barcode of Life (BO</w:t>
      </w:r>
      <w:r w:rsidRPr="00A170E0">
        <w:rPr>
          <w:rFonts w:cs="Arial"/>
          <w:szCs w:val="22"/>
        </w:rPr>
        <w:t>LD) sequence accessions for the CCZ and related data</w:t>
      </w:r>
      <w:r w:rsidR="002F0773">
        <w:rPr>
          <w:rFonts w:cs="Arial"/>
          <w:szCs w:val="22"/>
        </w:rPr>
        <w:t xml:space="preserve">. (File </w:t>
      </w:r>
      <w:r w:rsidR="00EE25EA">
        <w:rPr>
          <w:rFonts w:cs="Arial"/>
          <w:szCs w:val="22"/>
        </w:rPr>
        <w:t>SDF</w:t>
      </w:r>
      <w:r w:rsidR="002F0773">
        <w:rPr>
          <w:rFonts w:cs="Arial"/>
          <w:szCs w:val="22"/>
        </w:rPr>
        <w:t>4 “</w:t>
      </w:r>
      <w:r w:rsidR="003104E8" w:rsidRPr="003104E8">
        <w:rPr>
          <w:rFonts w:cs="Arial"/>
          <w:szCs w:val="22"/>
        </w:rPr>
        <w:t>SDF4_CCZ_GENBANK_2022-06-24</w:t>
      </w:r>
      <w:r w:rsidR="002F0773">
        <w:rPr>
          <w:rFonts w:cs="Arial"/>
          <w:szCs w:val="22"/>
        </w:rPr>
        <w:t>.csv”)</w:t>
      </w:r>
      <w:r w:rsidR="003104E8">
        <w:rPr>
          <w:rFonts w:cs="Arial"/>
          <w:szCs w:val="22"/>
        </w:rPr>
        <w:t>; metadata file: “</w:t>
      </w:r>
      <w:r w:rsidR="003104E8" w:rsidRPr="003104E8">
        <w:rPr>
          <w:rFonts w:cs="Arial"/>
          <w:szCs w:val="22"/>
        </w:rPr>
        <w:t>SDF4_CCZ_GENBANK_2022-06-24_meta</w:t>
      </w:r>
      <w:r w:rsidR="003104E8">
        <w:rPr>
          <w:rFonts w:cs="Arial"/>
          <w:szCs w:val="22"/>
        </w:rPr>
        <w:t>.csv”.</w:t>
      </w:r>
    </w:p>
    <w:p w14:paraId="7689372D" w14:textId="237BAD90" w:rsidR="002A67F0" w:rsidRDefault="002A67F0" w:rsidP="00343A0B">
      <w:pPr>
        <w:rPr>
          <w:rFonts w:cs="Arial"/>
          <w:szCs w:val="22"/>
        </w:rPr>
      </w:pPr>
    </w:p>
    <w:p w14:paraId="0C7623CB" w14:textId="77777777" w:rsidR="00343A0B" w:rsidRPr="00F44037" w:rsidRDefault="00343A0B" w:rsidP="00343A0B">
      <w:pPr>
        <w:rPr>
          <w:rFonts w:cs="Arial"/>
          <w:b/>
        </w:rPr>
      </w:pPr>
    </w:p>
    <w:p w14:paraId="15284E8A" w14:textId="4887358A" w:rsidR="00343A0B" w:rsidRDefault="00343A0B" w:rsidP="000A1DB9">
      <w:pPr>
        <w:pStyle w:val="Heading3"/>
      </w:pPr>
      <w:bookmarkStart w:id="185" w:name="_Supplementary_Data_File_3"/>
      <w:bookmarkStart w:id="186" w:name="_Toc101879453"/>
      <w:bookmarkEnd w:id="185"/>
      <w:r w:rsidRPr="00F44037">
        <w:t xml:space="preserve">Supplementary </w:t>
      </w:r>
      <w:r>
        <w:t>Data File</w:t>
      </w:r>
      <w:r w:rsidRPr="00F44037">
        <w:t xml:space="preserve"> </w:t>
      </w:r>
      <w:r>
        <w:t>5</w:t>
      </w:r>
      <w:bookmarkEnd w:id="186"/>
      <w:r w:rsidR="00772BCC">
        <w:t>: Literature</w:t>
      </w:r>
    </w:p>
    <w:p w14:paraId="7D6C3489" w14:textId="77777777" w:rsidR="000A1DB9" w:rsidRDefault="000A1DB9" w:rsidP="00343A0B">
      <w:pPr>
        <w:rPr>
          <w:rFonts w:cs="Arial"/>
          <w:szCs w:val="22"/>
        </w:rPr>
      </w:pPr>
    </w:p>
    <w:p w14:paraId="63FBF99D" w14:textId="0A6A3A55" w:rsidR="002F0773" w:rsidRDefault="00343A0B" w:rsidP="00343A0B">
      <w:pPr>
        <w:rPr>
          <w:rFonts w:cs="Arial"/>
          <w:szCs w:val="22"/>
        </w:rPr>
      </w:pPr>
      <w:r w:rsidRPr="00A170E0">
        <w:rPr>
          <w:rFonts w:cs="Arial"/>
          <w:szCs w:val="22"/>
        </w:rPr>
        <w:t xml:space="preserve">Taxonomic information from the published literature (all collected records of metazoans from the </w:t>
      </w:r>
      <w:r w:rsidRPr="004F1472">
        <w:rPr>
          <w:rFonts w:cs="Arial"/>
          <w:color w:val="000000" w:themeColor="text1"/>
          <w:szCs w:val="22"/>
        </w:rPr>
        <w:t xml:space="preserve">CCZ). </w:t>
      </w:r>
      <w:r w:rsidR="002F0773">
        <w:rPr>
          <w:rFonts w:cs="Arial"/>
          <w:color w:val="000000" w:themeColor="text1"/>
          <w:szCs w:val="22"/>
        </w:rPr>
        <w:t>(</w:t>
      </w:r>
      <w:r w:rsidR="005A4377" w:rsidRPr="004F1472">
        <w:rPr>
          <w:rFonts w:cs="Arial"/>
          <w:color w:val="000000" w:themeColor="text1"/>
          <w:szCs w:val="22"/>
        </w:rPr>
        <w:t xml:space="preserve">File </w:t>
      </w:r>
      <w:r w:rsidR="00EE25EA">
        <w:rPr>
          <w:rFonts w:cs="Arial"/>
          <w:color w:val="000000" w:themeColor="text1"/>
          <w:szCs w:val="22"/>
        </w:rPr>
        <w:t>SDF</w:t>
      </w:r>
      <w:r w:rsidR="008C48F7">
        <w:rPr>
          <w:rFonts w:cs="Arial"/>
          <w:color w:val="000000" w:themeColor="text1"/>
          <w:szCs w:val="22"/>
        </w:rPr>
        <w:t xml:space="preserve"> </w:t>
      </w:r>
      <w:r w:rsidR="005A4377" w:rsidRPr="004F1472">
        <w:rPr>
          <w:rFonts w:cs="Arial"/>
          <w:color w:val="000000" w:themeColor="text1"/>
          <w:szCs w:val="22"/>
        </w:rPr>
        <w:t>5A</w:t>
      </w:r>
      <w:r w:rsidR="002F0773">
        <w:rPr>
          <w:rFonts w:cs="Arial"/>
          <w:color w:val="000000" w:themeColor="text1"/>
          <w:szCs w:val="22"/>
        </w:rPr>
        <w:t>,</w:t>
      </w:r>
      <w:r w:rsidRPr="004F1472">
        <w:rPr>
          <w:rFonts w:cs="Arial"/>
          <w:color w:val="000000" w:themeColor="text1"/>
          <w:szCs w:val="22"/>
        </w:rPr>
        <w:t xml:space="preserve"> table of records </w:t>
      </w:r>
      <w:r w:rsidRPr="00A170E0">
        <w:rPr>
          <w:rFonts w:cs="Arial"/>
          <w:szCs w:val="22"/>
        </w:rPr>
        <w:t>(both new species and distributional records</w:t>
      </w:r>
      <w:r w:rsidR="004F1472">
        <w:rPr>
          <w:rFonts w:cs="Arial"/>
          <w:szCs w:val="22"/>
        </w:rPr>
        <w:t>)</w:t>
      </w:r>
      <w:r w:rsidR="00D43156">
        <w:rPr>
          <w:rFonts w:cs="Arial"/>
          <w:szCs w:val="22"/>
        </w:rPr>
        <w:t xml:space="preserve"> </w:t>
      </w:r>
      <w:r w:rsidR="002F0773">
        <w:rPr>
          <w:rFonts w:cs="Arial"/>
          <w:szCs w:val="22"/>
        </w:rPr>
        <w:t>“</w:t>
      </w:r>
      <w:r w:rsidR="003104E8" w:rsidRPr="003104E8">
        <w:rPr>
          <w:rFonts w:cs="Arial"/>
          <w:szCs w:val="22"/>
        </w:rPr>
        <w:t>SDF5A_CCZ_LITERATURE_RECORDS_2022-06-23</w:t>
      </w:r>
      <w:r w:rsidR="002F0773">
        <w:rPr>
          <w:rFonts w:cs="Arial"/>
          <w:szCs w:val="22"/>
        </w:rPr>
        <w:t>.csv”</w:t>
      </w:r>
      <w:r w:rsidR="00842DC8">
        <w:rPr>
          <w:rFonts w:cs="Arial"/>
          <w:szCs w:val="22"/>
        </w:rPr>
        <w:t>; metadata file: “</w:t>
      </w:r>
      <w:r w:rsidR="00842DC8" w:rsidRPr="00842DC8">
        <w:rPr>
          <w:rFonts w:cs="Arial"/>
          <w:szCs w:val="22"/>
        </w:rPr>
        <w:t>SDF5A_CCZ_LITERATURE_RECORDS_2022-06-23_meta</w:t>
      </w:r>
      <w:r w:rsidR="00842DC8">
        <w:rPr>
          <w:rFonts w:cs="Arial"/>
          <w:szCs w:val="22"/>
        </w:rPr>
        <w:t>.csv”.</w:t>
      </w:r>
    </w:p>
    <w:p w14:paraId="2B47DE51" w14:textId="1B933ED3" w:rsidR="00343A0B" w:rsidRDefault="002F0773" w:rsidP="00343A0B">
      <w:pPr>
        <w:rPr>
          <w:rFonts w:cs="Arial"/>
          <w:szCs w:val="22"/>
        </w:rPr>
      </w:pPr>
      <w:r>
        <w:rPr>
          <w:rFonts w:cs="Arial"/>
          <w:szCs w:val="22"/>
        </w:rPr>
        <w:t xml:space="preserve">File </w:t>
      </w:r>
      <w:r w:rsidR="00EE25EA">
        <w:rPr>
          <w:rFonts w:cs="Arial"/>
          <w:szCs w:val="22"/>
        </w:rPr>
        <w:t>SDF</w:t>
      </w:r>
      <w:r w:rsidR="008C48F7">
        <w:rPr>
          <w:rFonts w:cs="Arial"/>
          <w:szCs w:val="22"/>
        </w:rPr>
        <w:t xml:space="preserve"> </w:t>
      </w:r>
      <w:r>
        <w:rPr>
          <w:rFonts w:cs="Arial"/>
          <w:szCs w:val="22"/>
        </w:rPr>
        <w:t xml:space="preserve">5B, </w:t>
      </w:r>
      <w:r w:rsidR="00D43156">
        <w:rPr>
          <w:rFonts w:cs="Arial"/>
          <w:szCs w:val="22"/>
        </w:rPr>
        <w:t xml:space="preserve">table of publications, </w:t>
      </w:r>
      <w:r>
        <w:rPr>
          <w:rFonts w:cs="Arial"/>
          <w:szCs w:val="22"/>
        </w:rPr>
        <w:t>“</w:t>
      </w:r>
      <w:r w:rsidR="00842DC8" w:rsidRPr="00842DC8">
        <w:rPr>
          <w:rFonts w:cs="Arial"/>
          <w:szCs w:val="22"/>
        </w:rPr>
        <w:t>SDF5B_CCZ_LITERATURE_PAPERS_2022-06-24</w:t>
      </w:r>
      <w:r>
        <w:rPr>
          <w:rFonts w:cs="Arial"/>
          <w:szCs w:val="22"/>
        </w:rPr>
        <w:t>.csv”</w:t>
      </w:r>
      <w:r w:rsidR="00842DC8">
        <w:rPr>
          <w:rFonts w:cs="Arial"/>
          <w:szCs w:val="22"/>
        </w:rPr>
        <w:t>; metadata file: “</w:t>
      </w:r>
      <w:r w:rsidR="00842DC8" w:rsidRPr="00842DC8">
        <w:rPr>
          <w:rFonts w:cs="Arial"/>
          <w:szCs w:val="22"/>
        </w:rPr>
        <w:t>SDF5B_CCZ_LITERATURE_PAPERS_2022-06-24_meta</w:t>
      </w:r>
      <w:r w:rsidR="00842DC8">
        <w:rPr>
          <w:rFonts w:cs="Arial"/>
          <w:szCs w:val="22"/>
        </w:rPr>
        <w:t>.csv”</w:t>
      </w:r>
    </w:p>
    <w:p w14:paraId="3C9E1FBE" w14:textId="41DAF3EC" w:rsidR="002A67F0" w:rsidRDefault="002A67F0" w:rsidP="00343A0B">
      <w:pPr>
        <w:rPr>
          <w:rFonts w:cs="Arial"/>
          <w:szCs w:val="22"/>
        </w:rPr>
      </w:pPr>
    </w:p>
    <w:p w14:paraId="7F288C68" w14:textId="77777777" w:rsidR="00343A0B" w:rsidRPr="00F44037" w:rsidRDefault="00343A0B" w:rsidP="00343A0B">
      <w:pPr>
        <w:rPr>
          <w:rFonts w:cs="Arial"/>
          <w:b/>
        </w:rPr>
      </w:pPr>
    </w:p>
    <w:p w14:paraId="4A33C67B" w14:textId="6D70DDAF" w:rsidR="00343A0B" w:rsidRDefault="00343A0B" w:rsidP="000A1DB9">
      <w:pPr>
        <w:pStyle w:val="Heading3"/>
      </w:pPr>
      <w:bookmarkStart w:id="187" w:name="_Supplementary_Data_File_5"/>
      <w:bookmarkStart w:id="188" w:name="_Toc101879454"/>
      <w:bookmarkEnd w:id="187"/>
      <w:r w:rsidRPr="00F44037">
        <w:t xml:space="preserve">Supplementary </w:t>
      </w:r>
      <w:r>
        <w:t>Data File</w:t>
      </w:r>
      <w:r w:rsidRPr="00F44037">
        <w:t xml:space="preserve"> </w:t>
      </w:r>
      <w:r>
        <w:t>6</w:t>
      </w:r>
      <w:bookmarkEnd w:id="188"/>
      <w:r w:rsidR="00772BCC">
        <w:t>: The CCZ Checklist</w:t>
      </w:r>
      <w:r w:rsidRPr="00F44037">
        <w:t xml:space="preserve"> </w:t>
      </w:r>
    </w:p>
    <w:p w14:paraId="17A29A21" w14:textId="77777777" w:rsidR="000A1DB9" w:rsidRDefault="000A1DB9" w:rsidP="00343A0B">
      <w:pPr>
        <w:rPr>
          <w:rFonts w:cs="Arial"/>
          <w:szCs w:val="22"/>
        </w:rPr>
      </w:pPr>
    </w:p>
    <w:p w14:paraId="6FCC47C6" w14:textId="302E6852" w:rsidR="002F0773" w:rsidRPr="004F1472" w:rsidRDefault="00343A0B" w:rsidP="00343A0B">
      <w:pPr>
        <w:rPr>
          <w:rFonts w:cs="Arial"/>
          <w:color w:val="000000" w:themeColor="text1"/>
          <w:szCs w:val="22"/>
        </w:rPr>
      </w:pPr>
      <w:r w:rsidRPr="00A170E0">
        <w:rPr>
          <w:rFonts w:cs="Arial"/>
          <w:szCs w:val="22"/>
        </w:rPr>
        <w:t xml:space="preserve">Checklist of all accepted scientific names recorded from the CCZ, compiled from DeepData, OBIS, GBIF and the published </w:t>
      </w:r>
      <w:r w:rsidRPr="004F1472">
        <w:rPr>
          <w:rFonts w:cs="Arial"/>
          <w:color w:val="000000" w:themeColor="text1"/>
          <w:szCs w:val="22"/>
        </w:rPr>
        <w:t xml:space="preserve">literature. </w:t>
      </w:r>
      <w:r w:rsidR="002F0773">
        <w:rPr>
          <w:rFonts w:cs="Arial"/>
          <w:color w:val="000000" w:themeColor="text1"/>
          <w:szCs w:val="22"/>
        </w:rPr>
        <w:t xml:space="preserve">File </w:t>
      </w:r>
      <w:r w:rsidR="00EE25EA">
        <w:rPr>
          <w:rFonts w:cs="Arial"/>
          <w:color w:val="000000" w:themeColor="text1"/>
          <w:szCs w:val="22"/>
        </w:rPr>
        <w:t>SDF</w:t>
      </w:r>
      <w:r w:rsidR="008C48F7">
        <w:rPr>
          <w:rFonts w:cs="Arial"/>
          <w:color w:val="000000" w:themeColor="text1"/>
          <w:szCs w:val="22"/>
        </w:rPr>
        <w:t xml:space="preserve"> </w:t>
      </w:r>
      <w:r w:rsidR="002F0773">
        <w:rPr>
          <w:rFonts w:cs="Arial"/>
          <w:color w:val="000000" w:themeColor="text1"/>
          <w:szCs w:val="22"/>
        </w:rPr>
        <w:t>6A named species (and records at higher taxonomic level)</w:t>
      </w:r>
      <w:r w:rsidR="003222FF" w:rsidRPr="004F1472">
        <w:rPr>
          <w:rFonts w:cs="Arial"/>
          <w:color w:val="000000" w:themeColor="text1"/>
          <w:szCs w:val="22"/>
        </w:rPr>
        <w:t xml:space="preserve">, </w:t>
      </w:r>
      <w:r w:rsidR="002F0773">
        <w:rPr>
          <w:rFonts w:cs="Arial"/>
          <w:color w:val="000000" w:themeColor="text1"/>
          <w:szCs w:val="22"/>
        </w:rPr>
        <w:t>“</w:t>
      </w:r>
      <w:r w:rsidR="002F0773" w:rsidRPr="002F0773">
        <w:rPr>
          <w:rFonts w:cs="Arial"/>
          <w:color w:val="000000" w:themeColor="text1"/>
          <w:szCs w:val="22"/>
        </w:rPr>
        <w:t>SDF6A_CCZ_CHECKLIST_</w:t>
      </w:r>
      <w:r w:rsidR="00842DC8" w:rsidRPr="00842DC8">
        <w:t xml:space="preserve"> </w:t>
      </w:r>
      <w:r w:rsidR="00842DC8" w:rsidRPr="00842DC8">
        <w:rPr>
          <w:rFonts w:cs="Arial"/>
          <w:color w:val="000000" w:themeColor="text1"/>
          <w:szCs w:val="22"/>
        </w:rPr>
        <w:t>2022-06-12</w:t>
      </w:r>
      <w:r w:rsidR="002F0773">
        <w:rPr>
          <w:rFonts w:cs="Arial"/>
          <w:color w:val="000000" w:themeColor="text1"/>
          <w:szCs w:val="22"/>
        </w:rPr>
        <w:t xml:space="preserve">.csv”; </w:t>
      </w:r>
      <w:r w:rsidR="00842DC8">
        <w:rPr>
          <w:rFonts w:cs="Arial"/>
          <w:color w:val="000000" w:themeColor="text1"/>
          <w:szCs w:val="22"/>
        </w:rPr>
        <w:t>metadata file: “</w:t>
      </w:r>
      <w:r w:rsidR="00842DC8" w:rsidRPr="00842DC8">
        <w:rPr>
          <w:rFonts w:cs="Arial"/>
          <w:color w:val="000000" w:themeColor="text1"/>
          <w:szCs w:val="22"/>
        </w:rPr>
        <w:t>SDF6A_CCZ_CHECKLIST_2022-06-12_meta</w:t>
      </w:r>
      <w:r w:rsidR="00842DC8">
        <w:rPr>
          <w:rFonts w:cs="Arial"/>
          <w:color w:val="000000" w:themeColor="text1"/>
          <w:szCs w:val="22"/>
        </w:rPr>
        <w:t xml:space="preserve">.csv”. </w:t>
      </w:r>
      <w:r w:rsidR="002F0773">
        <w:rPr>
          <w:rFonts w:cs="Arial"/>
          <w:color w:val="000000" w:themeColor="text1"/>
          <w:szCs w:val="22"/>
        </w:rPr>
        <w:t xml:space="preserve">File </w:t>
      </w:r>
      <w:r w:rsidR="00EE25EA">
        <w:rPr>
          <w:rFonts w:cs="Arial"/>
          <w:color w:val="000000" w:themeColor="text1"/>
          <w:szCs w:val="22"/>
        </w:rPr>
        <w:t>SDF</w:t>
      </w:r>
      <w:r w:rsidR="008C48F7">
        <w:rPr>
          <w:rFonts w:cs="Arial"/>
          <w:color w:val="000000" w:themeColor="text1"/>
          <w:szCs w:val="22"/>
        </w:rPr>
        <w:t xml:space="preserve"> </w:t>
      </w:r>
      <w:r w:rsidR="003222FF" w:rsidRPr="004F1472">
        <w:rPr>
          <w:rFonts w:cs="Arial"/>
          <w:color w:val="000000" w:themeColor="text1"/>
          <w:szCs w:val="22"/>
        </w:rPr>
        <w:t>6B morphospecies</w:t>
      </w:r>
      <w:r w:rsidR="002F0773">
        <w:rPr>
          <w:rFonts w:cs="Arial"/>
          <w:color w:val="000000" w:themeColor="text1"/>
          <w:szCs w:val="22"/>
        </w:rPr>
        <w:t>, “</w:t>
      </w:r>
      <w:r w:rsidR="00066CD3" w:rsidRPr="00066CD3">
        <w:rPr>
          <w:rFonts w:cs="Arial"/>
          <w:color w:val="000000" w:themeColor="text1"/>
          <w:szCs w:val="22"/>
        </w:rPr>
        <w:t>SDF6B_CCZ_MSPP_CHECKLIST_2022-04-24</w:t>
      </w:r>
      <w:r w:rsidR="002F0773">
        <w:rPr>
          <w:rFonts w:cs="Arial"/>
          <w:color w:val="000000" w:themeColor="text1"/>
          <w:szCs w:val="22"/>
        </w:rPr>
        <w:t>.csv”.</w:t>
      </w:r>
    </w:p>
    <w:p w14:paraId="00B11C46" w14:textId="2D6A8C86" w:rsidR="002A67F0" w:rsidRPr="004F1472" w:rsidRDefault="002A67F0" w:rsidP="00343A0B">
      <w:pPr>
        <w:rPr>
          <w:rFonts w:cs="Arial"/>
          <w:color w:val="000000" w:themeColor="text1"/>
          <w:szCs w:val="22"/>
        </w:rPr>
      </w:pPr>
    </w:p>
    <w:p w14:paraId="17850F63" w14:textId="78F9C9DE" w:rsidR="003222FF" w:rsidRDefault="003222FF" w:rsidP="00343A0B">
      <w:pPr>
        <w:rPr>
          <w:rFonts w:cs="Arial"/>
          <w:color w:val="FF0000"/>
          <w:szCs w:val="22"/>
        </w:rPr>
      </w:pPr>
    </w:p>
    <w:p w14:paraId="21C237DF" w14:textId="492C8841" w:rsidR="003222FF" w:rsidRPr="003222FF" w:rsidRDefault="00D43156" w:rsidP="00A272EB">
      <w:pPr>
        <w:pStyle w:val="Heading3"/>
      </w:pPr>
      <w:bookmarkStart w:id="189" w:name="_Supplementary_Data_File_1"/>
      <w:bookmarkStart w:id="190" w:name="_Toc101879455"/>
      <w:bookmarkEnd w:id="189"/>
      <w:r w:rsidRPr="00F44037">
        <w:t xml:space="preserve">Supplementary </w:t>
      </w:r>
      <w:r>
        <w:t>Data File</w:t>
      </w:r>
      <w:r w:rsidRPr="00F44037">
        <w:t xml:space="preserve"> </w:t>
      </w:r>
      <w:r>
        <w:t>7</w:t>
      </w:r>
      <w:bookmarkEnd w:id="190"/>
      <w:r w:rsidR="00772BCC">
        <w:t xml:space="preserve">: subset of </w:t>
      </w:r>
      <w:r w:rsidR="00066CD3">
        <w:t xml:space="preserve">unprocessed </w:t>
      </w:r>
      <w:r w:rsidR="00772BCC">
        <w:t xml:space="preserve">Contractor </w:t>
      </w:r>
      <w:r w:rsidR="00066CD3">
        <w:t>environmental data</w:t>
      </w:r>
    </w:p>
    <w:p w14:paraId="7F055437" w14:textId="77777777" w:rsidR="00A272EB" w:rsidRDefault="00A272EB" w:rsidP="003222FF">
      <w:pPr>
        <w:rPr>
          <w:color w:val="FF0000"/>
        </w:rPr>
      </w:pPr>
    </w:p>
    <w:p w14:paraId="0D56ED85" w14:textId="293B8E8D" w:rsidR="002F0773" w:rsidRDefault="003222FF" w:rsidP="003222FF">
      <w:r w:rsidRPr="00D43156">
        <w:t xml:space="preserve">Subset of </w:t>
      </w:r>
      <w:r w:rsidR="00066CD3">
        <w:t xml:space="preserve">unprocessed </w:t>
      </w:r>
      <w:r w:rsidRPr="00D43156">
        <w:t xml:space="preserve">annual Contractor </w:t>
      </w:r>
      <w:r w:rsidR="00066CD3">
        <w:t xml:space="preserve">environmental </w:t>
      </w:r>
      <w:r w:rsidRPr="00D43156">
        <w:t>data submissions, also referred to as ‘raw files’</w:t>
      </w:r>
      <w:r w:rsidR="002F0773">
        <w:t xml:space="preserve">, </w:t>
      </w:r>
    </w:p>
    <w:p w14:paraId="1258B777" w14:textId="29215780" w:rsidR="003222FF" w:rsidRPr="00D43156" w:rsidRDefault="002F0773" w:rsidP="003222FF">
      <w:r>
        <w:lastRenderedPageBreak/>
        <w:t xml:space="preserve">File </w:t>
      </w:r>
      <w:r w:rsidR="00EE25EA">
        <w:t>SDF</w:t>
      </w:r>
      <w:r w:rsidR="008C48F7">
        <w:t xml:space="preserve"> </w:t>
      </w:r>
      <w:r>
        <w:t>7 “</w:t>
      </w:r>
      <w:r w:rsidRPr="002F0773">
        <w:t>SDF7_DD_Contractor_data_raw_files_2021-04-02</w:t>
      </w:r>
      <w:r>
        <w:t>.csv”</w:t>
      </w:r>
    </w:p>
    <w:p w14:paraId="23DCD0D9" w14:textId="5A3E2AD8" w:rsidR="002A67F0" w:rsidRDefault="00CA1036" w:rsidP="003222FF">
      <w:pPr>
        <w:rPr>
          <w:color w:val="FF0000"/>
        </w:rPr>
      </w:pPr>
      <w:r>
        <w:rPr>
          <w:color w:val="FF0000"/>
        </w:rPr>
        <w:t xml:space="preserve">File </w:t>
      </w:r>
      <w:r w:rsidRPr="00CA1036">
        <w:rPr>
          <w:color w:val="FF0000"/>
        </w:rPr>
        <w:t>SDF7_</w:t>
      </w:r>
      <w:r>
        <w:rPr>
          <w:color w:val="FF0000"/>
        </w:rPr>
        <w:t>”</w:t>
      </w:r>
      <w:r w:rsidRPr="00CA1036">
        <w:rPr>
          <w:color w:val="FF0000"/>
        </w:rPr>
        <w:t xml:space="preserve"> SDF7</w:t>
      </w:r>
      <w:r w:rsidR="00650BDA">
        <w:rPr>
          <w:color w:val="FF0000"/>
        </w:rPr>
        <w:t>_</w:t>
      </w:r>
      <w:r w:rsidRPr="00CA1036">
        <w:rPr>
          <w:color w:val="FF0000"/>
        </w:rPr>
        <w:t>DD_Contractor_data_raw_files_2021-04-02_meta</w:t>
      </w:r>
      <w:r>
        <w:rPr>
          <w:color w:val="FF0000"/>
        </w:rPr>
        <w:t>.csv”</w:t>
      </w:r>
    </w:p>
    <w:p w14:paraId="3F0B8E76" w14:textId="1F8860C4" w:rsidR="00D43156" w:rsidRDefault="00D43156" w:rsidP="003222FF">
      <w:pPr>
        <w:rPr>
          <w:color w:val="FF0000"/>
        </w:rPr>
      </w:pPr>
    </w:p>
    <w:p w14:paraId="1B8A2F39" w14:textId="5BB09DB5" w:rsidR="00D43156" w:rsidRPr="00FA427D" w:rsidRDefault="00D43156" w:rsidP="00D43156">
      <w:pPr>
        <w:pStyle w:val="Heading3"/>
        <w:rPr>
          <w:color w:val="auto"/>
        </w:rPr>
      </w:pPr>
      <w:bookmarkStart w:id="191" w:name="_Supplementary_Data_File_8"/>
      <w:bookmarkStart w:id="192" w:name="_Toc101879456"/>
      <w:bookmarkEnd w:id="191"/>
      <w:r w:rsidRPr="00FA427D">
        <w:rPr>
          <w:color w:val="auto"/>
        </w:rPr>
        <w:t>Supplementary Data File 8</w:t>
      </w:r>
      <w:bookmarkEnd w:id="192"/>
      <w:r w:rsidR="00772BCC">
        <w:rPr>
          <w:color w:val="auto"/>
        </w:rPr>
        <w:t>: Species matrix tables</w:t>
      </w:r>
    </w:p>
    <w:p w14:paraId="4DF50D5A" w14:textId="77777777" w:rsidR="00D43156" w:rsidRPr="00FA427D" w:rsidRDefault="00D43156" w:rsidP="003222FF"/>
    <w:p w14:paraId="467A6982" w14:textId="28FCE783" w:rsidR="00BA10DB" w:rsidRDefault="00FA427D" w:rsidP="003222FF">
      <w:r w:rsidRPr="00FA427D">
        <w:t>Species matrix tables: for named species and all (named and morphospecies), by contract area, sub-</w:t>
      </w:r>
      <w:proofErr w:type="gramStart"/>
      <w:r w:rsidRPr="00FA427D">
        <w:t>area</w:t>
      </w:r>
      <w:proofErr w:type="gramEnd"/>
      <w:r w:rsidRPr="00FA427D">
        <w:t xml:space="preserve"> and site, </w:t>
      </w:r>
      <w:r w:rsidR="00EE25EA">
        <w:t xml:space="preserve">provided as excel with tables </w:t>
      </w:r>
      <w:r w:rsidRPr="00FA427D">
        <w:t>separated by tab</w:t>
      </w:r>
      <w:r w:rsidR="00EE25EA">
        <w:t>.</w:t>
      </w:r>
    </w:p>
    <w:p w14:paraId="602E028B" w14:textId="7F64D273" w:rsidR="00EE25EA" w:rsidRDefault="00EE25EA" w:rsidP="003222FF">
      <w:r>
        <w:t>File SDF</w:t>
      </w:r>
      <w:r w:rsidR="008C48F7">
        <w:t xml:space="preserve"> </w:t>
      </w:r>
      <w:r>
        <w:t>8 “</w:t>
      </w:r>
      <w:r w:rsidR="00E06CBA" w:rsidRPr="00E06CBA">
        <w:t>SDF8_CCZ_SPP_MATRIX_TABLES_2022-04-24</w:t>
      </w:r>
      <w:r w:rsidRPr="00EE25EA">
        <w:t>1</w:t>
      </w:r>
      <w:r>
        <w:t>.xlsx”.</w:t>
      </w:r>
    </w:p>
    <w:p w14:paraId="2D91695B" w14:textId="0C2F6EF5" w:rsidR="00FA427D" w:rsidRPr="00FA427D" w:rsidRDefault="00FA427D" w:rsidP="003222FF">
      <w:pPr>
        <w:rPr>
          <w:color w:val="FF0000"/>
        </w:rPr>
      </w:pPr>
    </w:p>
    <w:p w14:paraId="597EED87" w14:textId="07D9914F" w:rsidR="00FA427D" w:rsidRPr="00FA427D" w:rsidRDefault="00FA427D" w:rsidP="003222FF"/>
    <w:p w14:paraId="40A84AF5" w14:textId="635723B1" w:rsidR="00FA427D" w:rsidRPr="00FA427D" w:rsidRDefault="00FA427D" w:rsidP="003222FF">
      <w:bookmarkStart w:id="193" w:name="_Supplementary_Data_File_6"/>
      <w:bookmarkEnd w:id="193"/>
    </w:p>
    <w:p w14:paraId="0A2705F9" w14:textId="7957B10A" w:rsidR="00D43156" w:rsidRPr="00F44037" w:rsidRDefault="00D43156" w:rsidP="00343A0B">
      <w:pPr>
        <w:rPr>
          <w:rFonts w:cs="Arial"/>
        </w:rPr>
      </w:pPr>
    </w:p>
    <w:p w14:paraId="64A8DDF4" w14:textId="222C644F" w:rsidR="00343A0B" w:rsidRPr="00F44037" w:rsidRDefault="00343A0B" w:rsidP="00A272EB">
      <w:pPr>
        <w:pStyle w:val="Heading3"/>
      </w:pPr>
      <w:bookmarkStart w:id="194" w:name="_Supplementary_File_1"/>
      <w:bookmarkStart w:id="195" w:name="_Toc101879458"/>
      <w:bookmarkEnd w:id="194"/>
      <w:r w:rsidRPr="00F44037">
        <w:t xml:space="preserve">Supplementary </w:t>
      </w:r>
      <w:r>
        <w:t>File 1</w:t>
      </w:r>
      <w:bookmarkEnd w:id="195"/>
      <w:r w:rsidR="00772BCC">
        <w:t xml:space="preserve">: ISA </w:t>
      </w:r>
      <w:proofErr w:type="spellStart"/>
      <w:r w:rsidR="00772BCC">
        <w:t>Enivronmental</w:t>
      </w:r>
      <w:proofErr w:type="spellEnd"/>
      <w:r w:rsidR="00772BCC">
        <w:t xml:space="preserve"> Data Reporting Template</w:t>
      </w:r>
    </w:p>
    <w:p w14:paraId="5858FA89" w14:textId="77777777" w:rsidR="00A272EB" w:rsidRDefault="00A272EB" w:rsidP="00343A0B">
      <w:pPr>
        <w:rPr>
          <w:rFonts w:cs="Arial"/>
          <w:szCs w:val="22"/>
        </w:rPr>
      </w:pPr>
    </w:p>
    <w:p w14:paraId="7D333E40" w14:textId="3B6D39F5" w:rsidR="00EE25EA" w:rsidRDefault="00343A0B" w:rsidP="00343A0B">
      <w:pPr>
        <w:rPr>
          <w:rFonts w:cs="Arial"/>
          <w:color w:val="000000" w:themeColor="text1"/>
          <w:szCs w:val="22"/>
        </w:rPr>
      </w:pPr>
      <w:r w:rsidRPr="00A170E0">
        <w:rPr>
          <w:rFonts w:cs="Arial"/>
          <w:szCs w:val="22"/>
        </w:rPr>
        <w:t xml:space="preserve">ISA </w:t>
      </w:r>
      <w:r w:rsidR="00772BCC">
        <w:rPr>
          <w:rFonts w:cs="Arial"/>
          <w:szCs w:val="22"/>
        </w:rPr>
        <w:t xml:space="preserve">environmental </w:t>
      </w:r>
      <w:r w:rsidRPr="00A170E0">
        <w:rPr>
          <w:rFonts w:cs="Arial"/>
          <w:szCs w:val="22"/>
        </w:rPr>
        <w:t>data reporting template- version 9</w:t>
      </w:r>
      <w:r w:rsidRPr="00A170E0">
        <w:rPr>
          <w:rFonts w:cs="Arial"/>
          <w:szCs w:val="22"/>
          <w:vertAlign w:val="superscript"/>
        </w:rPr>
        <w:t>th</w:t>
      </w:r>
      <w:r w:rsidRPr="00A170E0">
        <w:rPr>
          <w:rFonts w:cs="Arial"/>
          <w:szCs w:val="22"/>
        </w:rPr>
        <w:t xml:space="preserve"> of </w:t>
      </w:r>
      <w:proofErr w:type="gramStart"/>
      <w:r w:rsidRPr="00A170E0">
        <w:rPr>
          <w:rFonts w:cs="Arial"/>
          <w:szCs w:val="22"/>
        </w:rPr>
        <w:t>June</w:t>
      </w:r>
      <w:r w:rsidRPr="004F1472">
        <w:rPr>
          <w:rFonts w:cs="Arial"/>
          <w:color w:val="000000" w:themeColor="text1"/>
          <w:szCs w:val="22"/>
        </w:rPr>
        <w:t>,</w:t>
      </w:r>
      <w:proofErr w:type="gramEnd"/>
      <w:r w:rsidRPr="004F1472">
        <w:rPr>
          <w:rFonts w:cs="Arial"/>
          <w:color w:val="000000" w:themeColor="text1"/>
          <w:szCs w:val="22"/>
        </w:rPr>
        <w:t xml:space="preserve"> 2021</w:t>
      </w:r>
      <w:r w:rsidR="003222FF" w:rsidRPr="004F1472">
        <w:rPr>
          <w:rFonts w:cs="Arial"/>
          <w:color w:val="000000" w:themeColor="text1"/>
          <w:szCs w:val="22"/>
        </w:rPr>
        <w:t xml:space="preserve">. </w:t>
      </w:r>
    </w:p>
    <w:p w14:paraId="3D57C790" w14:textId="1F7E3ECF" w:rsidR="00343A0B" w:rsidRPr="004F1472" w:rsidRDefault="00EE25EA" w:rsidP="00343A0B">
      <w:pPr>
        <w:rPr>
          <w:rFonts w:cs="Arial"/>
          <w:color w:val="000000" w:themeColor="text1"/>
          <w:szCs w:val="22"/>
        </w:rPr>
      </w:pPr>
      <w:r>
        <w:rPr>
          <w:rFonts w:cs="Arial"/>
          <w:color w:val="000000" w:themeColor="text1"/>
          <w:szCs w:val="22"/>
        </w:rPr>
        <w:t>File SF</w:t>
      </w:r>
      <w:r w:rsidR="008C48F7">
        <w:rPr>
          <w:rFonts w:cs="Arial"/>
          <w:color w:val="000000" w:themeColor="text1"/>
          <w:szCs w:val="22"/>
        </w:rPr>
        <w:t xml:space="preserve"> </w:t>
      </w:r>
      <w:r>
        <w:rPr>
          <w:rFonts w:cs="Arial"/>
          <w:color w:val="000000" w:themeColor="text1"/>
          <w:szCs w:val="22"/>
        </w:rPr>
        <w:t>1 “</w:t>
      </w:r>
      <w:r w:rsidRPr="00EE25EA">
        <w:rPr>
          <w:rFonts w:cs="Arial"/>
          <w:color w:val="000000" w:themeColor="text1"/>
          <w:szCs w:val="22"/>
        </w:rPr>
        <w:t>SF1_Env_Template_20181005</w:t>
      </w:r>
      <w:r>
        <w:rPr>
          <w:rFonts w:cs="Arial"/>
          <w:color w:val="000000" w:themeColor="text1"/>
          <w:szCs w:val="22"/>
        </w:rPr>
        <w:t>.xlsx”.</w:t>
      </w:r>
    </w:p>
    <w:p w14:paraId="503FE803" w14:textId="7A74922A" w:rsidR="002A67F0" w:rsidRDefault="002A67F0" w:rsidP="00343A0B">
      <w:pPr>
        <w:rPr>
          <w:rFonts w:cs="Arial"/>
          <w:color w:val="FF0000"/>
          <w:szCs w:val="22"/>
        </w:rPr>
      </w:pPr>
    </w:p>
    <w:p w14:paraId="208D84C8" w14:textId="77777777" w:rsidR="000A6461" w:rsidRDefault="000A6461" w:rsidP="00067929">
      <w:pPr>
        <w:rPr>
          <w:rFonts w:cs="Arial"/>
          <w:color w:val="FF0000"/>
          <w:szCs w:val="22"/>
        </w:rPr>
      </w:pPr>
    </w:p>
    <w:p w14:paraId="1D4D0711" w14:textId="365357D4" w:rsidR="000A6461" w:rsidRDefault="000A6461" w:rsidP="000A6461">
      <w:pPr>
        <w:pStyle w:val="Heading3"/>
      </w:pPr>
      <w:bookmarkStart w:id="196" w:name="_Supplementary_File_2"/>
      <w:bookmarkStart w:id="197" w:name="_Toc101879459"/>
      <w:bookmarkEnd w:id="196"/>
      <w:r w:rsidRPr="00F44037">
        <w:t xml:space="preserve">Supplementary </w:t>
      </w:r>
      <w:r>
        <w:t>File 2</w:t>
      </w:r>
      <w:bookmarkEnd w:id="197"/>
      <w:r w:rsidR="00772BCC">
        <w:t>: R script</w:t>
      </w:r>
    </w:p>
    <w:p w14:paraId="2F14CA94" w14:textId="77777777" w:rsidR="000A6461" w:rsidRDefault="000A6461" w:rsidP="000A6461">
      <w:pPr>
        <w:rPr>
          <w:rFonts w:cs="Arial"/>
        </w:rPr>
      </w:pPr>
    </w:p>
    <w:p w14:paraId="4BAC5A78" w14:textId="7C6642B3" w:rsidR="000A6461" w:rsidRDefault="000A6461" w:rsidP="000A6461">
      <w:pPr>
        <w:rPr>
          <w:rFonts w:cs="Arial"/>
        </w:rPr>
      </w:pPr>
      <w:r w:rsidRPr="00F44037">
        <w:rPr>
          <w:rFonts w:cs="Arial"/>
        </w:rPr>
        <w:t>R script for data collections, processing and</w:t>
      </w:r>
      <w:r>
        <w:rPr>
          <w:rFonts w:cs="Arial"/>
        </w:rPr>
        <w:t xml:space="preserve"> an</w:t>
      </w:r>
      <w:r w:rsidR="00EE25EA">
        <w:rPr>
          <w:rFonts w:cs="Arial"/>
        </w:rPr>
        <w:t>alysis</w:t>
      </w:r>
      <w:r>
        <w:rPr>
          <w:rFonts w:cs="Arial"/>
        </w:rPr>
        <w:t xml:space="preserve">; </w:t>
      </w:r>
      <w:r w:rsidR="0011165A">
        <w:rPr>
          <w:rFonts w:cs="Arial"/>
        </w:rPr>
        <w:t>File SF</w:t>
      </w:r>
      <w:r w:rsidR="008C48F7">
        <w:rPr>
          <w:rFonts w:cs="Arial"/>
        </w:rPr>
        <w:t xml:space="preserve"> </w:t>
      </w:r>
      <w:r>
        <w:rPr>
          <w:rFonts w:cs="Arial"/>
        </w:rPr>
        <w:t xml:space="preserve">2A, </w:t>
      </w:r>
      <w:r w:rsidR="0011165A">
        <w:rPr>
          <w:rFonts w:cs="Arial"/>
        </w:rPr>
        <w:t>“</w:t>
      </w:r>
      <w:r w:rsidR="0011165A" w:rsidRPr="0011165A">
        <w:rPr>
          <w:rFonts w:cs="Arial"/>
        </w:rPr>
        <w:t>CCZ_DD_ANALYSIS_</w:t>
      </w:r>
      <w:r w:rsidR="005A60DC">
        <w:rPr>
          <w:rFonts w:cs="Arial"/>
        </w:rPr>
        <w:t>SHORT_2022-04-</w:t>
      </w:r>
      <w:proofErr w:type="gramStart"/>
      <w:r w:rsidR="005A60DC">
        <w:rPr>
          <w:rFonts w:cs="Arial"/>
        </w:rPr>
        <w:t>20</w:t>
      </w:r>
      <w:r w:rsidR="0011165A">
        <w:rPr>
          <w:rFonts w:cs="Arial"/>
        </w:rPr>
        <w:t>.R</w:t>
      </w:r>
      <w:proofErr w:type="gramEnd"/>
      <w:r w:rsidR="0011165A">
        <w:rPr>
          <w:rFonts w:cs="Arial"/>
        </w:rPr>
        <w:t>”</w:t>
      </w:r>
    </w:p>
    <w:p w14:paraId="2E178B1B" w14:textId="77777777" w:rsidR="000A6461" w:rsidRDefault="000A6461" w:rsidP="000A6461">
      <w:pPr>
        <w:rPr>
          <w:rFonts w:cs="Arial"/>
        </w:rPr>
      </w:pPr>
    </w:p>
    <w:p w14:paraId="5CE42285" w14:textId="4AA74A4F" w:rsidR="0078326A" w:rsidRPr="000A6461" w:rsidRDefault="00A272EB" w:rsidP="00067929">
      <w:pPr>
        <w:rPr>
          <w:rStyle w:val="LineNumber"/>
          <w:rFonts w:cs="Arial"/>
          <w:color w:val="FF0000"/>
          <w:sz w:val="22"/>
        </w:rPr>
      </w:pPr>
      <w:r>
        <w:rPr>
          <w:rStyle w:val="LineNumber"/>
          <w:rFonts w:cs="Arial"/>
          <w:sz w:val="22"/>
          <w:szCs w:val="22"/>
        </w:rPr>
        <w:br w:type="page"/>
      </w:r>
    </w:p>
    <w:p w14:paraId="7FAF44C7" w14:textId="03F43E69" w:rsidR="00AF24D5" w:rsidRDefault="0072188F" w:rsidP="00AF24D5">
      <w:pPr>
        <w:pStyle w:val="Heading1"/>
      </w:pPr>
      <w:bookmarkStart w:id="198" w:name="_Toc101879460"/>
      <w:r>
        <w:lastRenderedPageBreak/>
        <w:t>R</w:t>
      </w:r>
      <w:r w:rsidR="000A433C">
        <w:t>EFERENCES</w:t>
      </w:r>
      <w:bookmarkEnd w:id="198"/>
    </w:p>
    <w:p w14:paraId="4C0B0727" w14:textId="77777777" w:rsidR="00742B58" w:rsidRPr="00742B58" w:rsidRDefault="00742B58" w:rsidP="00742B58"/>
    <w:p w14:paraId="2AD54743" w14:textId="4E827C30" w:rsidR="00B6344F" w:rsidRDefault="00B6344F" w:rsidP="00B6344F"/>
    <w:p w14:paraId="7EE31ACB" w14:textId="374EF90C" w:rsidR="00B6344F" w:rsidRPr="00B6344F" w:rsidRDefault="00B6344F" w:rsidP="00B6344F">
      <w:pPr>
        <w:pStyle w:val="Heading2"/>
      </w:pPr>
      <w:bookmarkStart w:id="199" w:name="_Toc101879461"/>
      <w:r>
        <w:t>Main report references</w:t>
      </w:r>
      <w:bookmarkEnd w:id="199"/>
    </w:p>
    <w:p w14:paraId="23D87575" w14:textId="093A7C79" w:rsidR="00583969" w:rsidRDefault="00583969" w:rsidP="006556CC">
      <w:pPr>
        <w:rPr>
          <w:rStyle w:val="LineNumber"/>
          <w:rFonts w:cs="Arial"/>
          <w:sz w:val="22"/>
          <w:szCs w:val="22"/>
        </w:rPr>
      </w:pPr>
      <w:bookmarkStart w:id="200" w:name="_heading=h.gjdgxs" w:colFirst="0" w:colLast="0"/>
      <w:bookmarkEnd w:id="200"/>
    </w:p>
    <w:p w14:paraId="397ED100" w14:textId="77777777" w:rsidR="00BA69D5" w:rsidRDefault="00BA69D5" w:rsidP="00067929">
      <w:pPr>
        <w:rPr>
          <w:rStyle w:val="LineNumber"/>
          <w:rFonts w:cs="Arial"/>
          <w:sz w:val="22"/>
          <w:szCs w:val="22"/>
        </w:rPr>
      </w:pPr>
    </w:p>
    <w:p w14:paraId="41090DBC" w14:textId="77777777" w:rsidR="00E47B5C" w:rsidRDefault="00E47B5C" w:rsidP="00E47B5C">
      <w:pPr>
        <w:rPr>
          <w:rFonts w:asciiTheme="minorHAnsi" w:hAnsiTheme="minorHAnsi"/>
        </w:rPr>
      </w:pPr>
      <w:r>
        <w:rPr>
          <w:rFonts w:cs="Arial"/>
          <w:color w:val="222222"/>
          <w:shd w:val="clear" w:color="auto" w:fill="FFFFFF"/>
        </w:rPr>
        <w:t>Baker, E. and Beaudoin, Y., 2013. Deep Sea Minerals: Manganese Nodules, a physical, biological, environmental, and technical review.</w:t>
      </w:r>
      <w:r>
        <w:rPr>
          <w:rStyle w:val="apple-converted-space"/>
          <w:rFonts w:cs="Arial"/>
          <w:color w:val="222222"/>
          <w:shd w:val="clear" w:color="auto" w:fill="FFFFFF"/>
        </w:rPr>
        <w:t> </w:t>
      </w:r>
      <w:r>
        <w:rPr>
          <w:rFonts w:cs="Arial"/>
          <w:i/>
          <w:iCs/>
          <w:color w:val="222222"/>
        </w:rPr>
        <w:t>Secretariat of the Pacific Community</w:t>
      </w:r>
      <w:r>
        <w:rPr>
          <w:rFonts w:cs="Arial"/>
          <w:color w:val="222222"/>
          <w:shd w:val="clear" w:color="auto" w:fill="FFFFFF"/>
        </w:rPr>
        <w:t>,</w:t>
      </w:r>
      <w:r>
        <w:rPr>
          <w:rStyle w:val="apple-converted-space"/>
          <w:rFonts w:cs="Arial"/>
          <w:color w:val="222222"/>
          <w:shd w:val="clear" w:color="auto" w:fill="FFFFFF"/>
        </w:rPr>
        <w:t> </w:t>
      </w:r>
      <w:r>
        <w:rPr>
          <w:rFonts w:cs="Arial"/>
          <w:i/>
          <w:iCs/>
          <w:color w:val="222222"/>
        </w:rPr>
        <w:t>36</w:t>
      </w:r>
      <w:r>
        <w:rPr>
          <w:rFonts w:cs="Arial"/>
          <w:color w:val="222222"/>
          <w:shd w:val="clear" w:color="auto" w:fill="FFFFFF"/>
        </w:rPr>
        <w:t>.</w:t>
      </w:r>
    </w:p>
    <w:p w14:paraId="6E9BF98A" w14:textId="2C9129B5" w:rsidR="006459A0" w:rsidRPr="00C94DBB" w:rsidRDefault="006459A0" w:rsidP="008B4507">
      <w:pPr>
        <w:pStyle w:val="NormalWeb"/>
        <w:shd w:val="clear" w:color="auto" w:fill="FFFFFF"/>
        <w:spacing w:before="0" w:beforeAutospacing="0" w:after="0" w:afterAutospacing="0"/>
        <w:rPr>
          <w:rFonts w:ascii="Arial" w:hAnsi="Arial" w:cs="Arial"/>
          <w:spacing w:val="3"/>
          <w:szCs w:val="22"/>
        </w:rPr>
      </w:pPr>
    </w:p>
    <w:p w14:paraId="57F9CCD5" w14:textId="3506268B" w:rsidR="008B4507" w:rsidRPr="00C94DBB" w:rsidRDefault="00931FA8" w:rsidP="008B4507">
      <w:pPr>
        <w:pStyle w:val="NormalWeb"/>
        <w:shd w:val="clear" w:color="auto" w:fill="FFFFFF"/>
        <w:spacing w:before="0" w:beforeAutospacing="0" w:after="0" w:afterAutospacing="0"/>
        <w:rPr>
          <w:rFonts w:ascii="Arial" w:hAnsi="Arial" w:cs="Arial"/>
          <w:spacing w:val="3"/>
          <w:szCs w:val="22"/>
        </w:rPr>
      </w:pPr>
      <w:r>
        <w:rPr>
          <w:rFonts w:ascii="Arial" w:hAnsi="Arial" w:cs="Arial"/>
          <w:spacing w:val="3"/>
          <w:szCs w:val="22"/>
        </w:rPr>
        <w:t>Barbosa, A.M. 2015</w:t>
      </w:r>
      <w:r w:rsidR="008B4507" w:rsidRPr="00C94DBB">
        <w:rPr>
          <w:rFonts w:ascii="Arial" w:hAnsi="Arial" w:cs="Arial"/>
          <w:spacing w:val="3"/>
          <w:szCs w:val="22"/>
        </w:rPr>
        <w:t xml:space="preserve">. </w:t>
      </w:r>
      <w:proofErr w:type="spellStart"/>
      <w:r w:rsidR="008B4507" w:rsidRPr="00C94DBB">
        <w:rPr>
          <w:rFonts w:ascii="Arial" w:hAnsi="Arial" w:cs="Arial"/>
          <w:spacing w:val="3"/>
          <w:szCs w:val="22"/>
        </w:rPr>
        <w:t>fuzzySim</w:t>
      </w:r>
      <w:proofErr w:type="spellEnd"/>
      <w:r w:rsidR="008B4507" w:rsidRPr="00C94DBB">
        <w:rPr>
          <w:rFonts w:ascii="Arial" w:hAnsi="Arial" w:cs="Arial"/>
          <w:spacing w:val="3"/>
          <w:szCs w:val="22"/>
        </w:rPr>
        <w:t xml:space="preserve">: applying fuzzy logic to binary similarity indices in ecology. Methods in Ecology and Evolution, 6(7), 853-858. </w:t>
      </w:r>
      <w:r w:rsidR="00011B24" w:rsidRPr="00C94DBB">
        <w:rPr>
          <w:rFonts w:ascii="Arial" w:hAnsi="Arial" w:cs="Arial"/>
          <w:spacing w:val="3"/>
          <w:szCs w:val="22"/>
        </w:rPr>
        <w:t>d</w:t>
      </w:r>
      <w:r w:rsidR="008B4507" w:rsidRPr="00C94DBB">
        <w:rPr>
          <w:rFonts w:ascii="Arial" w:hAnsi="Arial" w:cs="Arial"/>
          <w:spacing w:val="3"/>
          <w:szCs w:val="22"/>
        </w:rPr>
        <w:t>oi:10.1111/2041-210X.12372</w:t>
      </w:r>
    </w:p>
    <w:p w14:paraId="47F28C15" w14:textId="33966924" w:rsidR="00011B24" w:rsidRPr="00C94DBB" w:rsidRDefault="00011B24" w:rsidP="008B4507">
      <w:pPr>
        <w:pStyle w:val="NormalWeb"/>
        <w:shd w:val="clear" w:color="auto" w:fill="FFFFFF"/>
        <w:spacing w:before="0" w:beforeAutospacing="0" w:after="0" w:afterAutospacing="0"/>
        <w:rPr>
          <w:rFonts w:ascii="Arial" w:hAnsi="Arial" w:cs="Arial"/>
          <w:spacing w:val="3"/>
          <w:szCs w:val="22"/>
        </w:rPr>
      </w:pPr>
    </w:p>
    <w:p w14:paraId="7B2B7D00" w14:textId="77777777" w:rsidR="00C94DBB" w:rsidRPr="00C94DBB" w:rsidRDefault="00C94DBB" w:rsidP="00C94DBB">
      <w:pPr>
        <w:rPr>
          <w:rStyle w:val="LineNumber"/>
          <w:rFonts w:cs="Arial"/>
          <w:sz w:val="22"/>
          <w:szCs w:val="22"/>
        </w:rPr>
      </w:pPr>
      <w:proofErr w:type="spellStart"/>
      <w:r w:rsidRPr="00C94DBB">
        <w:rPr>
          <w:rStyle w:val="LineNumber"/>
          <w:rFonts w:cs="Arial"/>
          <w:sz w:val="22"/>
          <w:szCs w:val="22"/>
        </w:rPr>
        <w:t>Baselga</w:t>
      </w:r>
      <w:proofErr w:type="spellEnd"/>
      <w:r w:rsidRPr="00C94DBB">
        <w:rPr>
          <w:rStyle w:val="LineNumber"/>
          <w:rFonts w:cs="Arial"/>
          <w:sz w:val="22"/>
          <w:szCs w:val="22"/>
        </w:rPr>
        <w:t xml:space="preserve">, A., 2010. Partitioning the turnover and </w:t>
      </w:r>
      <w:proofErr w:type="spellStart"/>
      <w:r w:rsidRPr="00C94DBB">
        <w:rPr>
          <w:rStyle w:val="LineNumber"/>
          <w:rFonts w:cs="Arial"/>
          <w:sz w:val="22"/>
          <w:szCs w:val="22"/>
        </w:rPr>
        <w:t>nestedness</w:t>
      </w:r>
      <w:proofErr w:type="spellEnd"/>
      <w:r w:rsidRPr="00C94DBB">
        <w:rPr>
          <w:rStyle w:val="LineNumber"/>
          <w:rFonts w:cs="Arial"/>
          <w:sz w:val="22"/>
          <w:szCs w:val="22"/>
        </w:rPr>
        <w:t xml:space="preserve"> components of beta diversity. Global ecology and biogeography, 19(1), pp.134-143.</w:t>
      </w:r>
    </w:p>
    <w:p w14:paraId="4E676E4C" w14:textId="77777777" w:rsidR="00C94DBB" w:rsidRPr="00C94DBB" w:rsidRDefault="00C94DBB" w:rsidP="00C94DBB">
      <w:pPr>
        <w:rPr>
          <w:rStyle w:val="LineNumber"/>
          <w:rFonts w:cs="Arial"/>
          <w:sz w:val="22"/>
          <w:szCs w:val="22"/>
        </w:rPr>
      </w:pPr>
    </w:p>
    <w:p w14:paraId="70FF38D7" w14:textId="77777777" w:rsidR="00C94DBB" w:rsidRPr="00C94DBB" w:rsidRDefault="00C94DBB" w:rsidP="00C94DBB">
      <w:pPr>
        <w:rPr>
          <w:rStyle w:val="LineNumber"/>
          <w:rFonts w:cs="Arial"/>
          <w:sz w:val="22"/>
          <w:szCs w:val="22"/>
        </w:rPr>
      </w:pPr>
      <w:proofErr w:type="spellStart"/>
      <w:r w:rsidRPr="00C94DBB">
        <w:rPr>
          <w:rStyle w:val="LineNumber"/>
          <w:rFonts w:cs="Arial"/>
          <w:sz w:val="22"/>
          <w:szCs w:val="22"/>
        </w:rPr>
        <w:t>Baselga</w:t>
      </w:r>
      <w:proofErr w:type="spellEnd"/>
      <w:r w:rsidRPr="00C94DBB">
        <w:rPr>
          <w:rStyle w:val="LineNumber"/>
          <w:rFonts w:cs="Arial"/>
          <w:sz w:val="22"/>
          <w:szCs w:val="22"/>
        </w:rPr>
        <w:t xml:space="preserve">, A. and Orme, C. D. L.: betapart: an R package for the study of beta diversity, </w:t>
      </w:r>
      <w:r w:rsidRPr="00C94DBB">
        <w:rPr>
          <w:rFonts w:cs="Arial"/>
          <w:spacing w:val="3"/>
          <w:szCs w:val="22"/>
        </w:rPr>
        <w:t>Methods in Ecology and Evolution</w:t>
      </w:r>
      <w:r w:rsidRPr="00C94DBB">
        <w:rPr>
          <w:rStyle w:val="LineNumber"/>
          <w:rFonts w:cs="Arial"/>
          <w:sz w:val="22"/>
          <w:szCs w:val="22"/>
        </w:rPr>
        <w:t>., 3, 808–812, doi:10.1111/j.2041-210X.</w:t>
      </w:r>
      <w:proofErr w:type="gramStart"/>
      <w:r w:rsidRPr="00C94DBB">
        <w:rPr>
          <w:rStyle w:val="LineNumber"/>
          <w:rFonts w:cs="Arial"/>
          <w:sz w:val="22"/>
          <w:szCs w:val="22"/>
        </w:rPr>
        <w:t>2012.00224.x</w:t>
      </w:r>
      <w:proofErr w:type="gramEnd"/>
      <w:r w:rsidRPr="00C94DBB">
        <w:rPr>
          <w:rStyle w:val="LineNumber"/>
          <w:rFonts w:cs="Arial"/>
          <w:sz w:val="22"/>
          <w:szCs w:val="22"/>
        </w:rPr>
        <w:t>, 2012.</w:t>
      </w:r>
    </w:p>
    <w:p w14:paraId="2C4C67F7" w14:textId="3918BEA7" w:rsidR="00C94DBB" w:rsidRDefault="00C94DBB" w:rsidP="008B4507">
      <w:pPr>
        <w:pStyle w:val="NormalWeb"/>
        <w:shd w:val="clear" w:color="auto" w:fill="FFFFFF"/>
        <w:spacing w:before="0" w:beforeAutospacing="0" w:after="0" w:afterAutospacing="0"/>
        <w:rPr>
          <w:rFonts w:ascii="Arial" w:hAnsi="Arial" w:cs="Arial"/>
          <w:spacing w:val="3"/>
          <w:szCs w:val="22"/>
        </w:rPr>
      </w:pPr>
    </w:p>
    <w:p w14:paraId="0556CDDC" w14:textId="23E21CF8" w:rsidR="00663E2A" w:rsidRDefault="00663E2A" w:rsidP="008B4507">
      <w:pPr>
        <w:pStyle w:val="NormalWeb"/>
        <w:shd w:val="clear" w:color="auto" w:fill="FFFFFF"/>
        <w:spacing w:before="0" w:beforeAutospacing="0" w:after="0" w:afterAutospacing="0"/>
        <w:rPr>
          <w:rFonts w:ascii="Arial" w:hAnsi="Arial" w:cs="Arial"/>
          <w:spacing w:val="3"/>
          <w:szCs w:val="22"/>
        </w:rPr>
      </w:pPr>
      <w:r w:rsidRPr="00663E2A">
        <w:rPr>
          <w:rFonts w:ascii="Arial" w:hAnsi="Arial" w:cs="Arial"/>
          <w:spacing w:val="3"/>
          <w:szCs w:val="22"/>
        </w:rPr>
        <w:t>Bickford, D., Lohman, D.J., Sodhi, N.S., Ng, P.K., Meier, R., Winker, K., Ingram, K.K. and Das, I., 2007. Cryptic species as a window on diversity and conservation. Trends in ecology &amp; evolution, 22(3), pp.148-155.</w:t>
      </w:r>
      <w:r>
        <w:rPr>
          <w:rFonts w:ascii="Arial" w:hAnsi="Arial" w:cs="Arial"/>
          <w:spacing w:val="3"/>
          <w:szCs w:val="22"/>
        </w:rPr>
        <w:t xml:space="preserve"> </w:t>
      </w:r>
      <w:proofErr w:type="gramStart"/>
      <w:r>
        <w:rPr>
          <w:rFonts w:ascii="Arial" w:hAnsi="Arial" w:cs="Arial"/>
          <w:spacing w:val="3"/>
          <w:szCs w:val="22"/>
        </w:rPr>
        <w:t>doi:</w:t>
      </w:r>
      <w:r w:rsidRPr="00663E2A">
        <w:rPr>
          <w:rFonts w:ascii="Arial" w:hAnsi="Arial" w:cs="Arial"/>
          <w:spacing w:val="3"/>
          <w:szCs w:val="22"/>
        </w:rPr>
        <w:t>10.1016/j.tree</w:t>
      </w:r>
      <w:proofErr w:type="gramEnd"/>
      <w:r w:rsidRPr="00663E2A">
        <w:rPr>
          <w:rFonts w:ascii="Arial" w:hAnsi="Arial" w:cs="Arial"/>
          <w:spacing w:val="3"/>
          <w:szCs w:val="22"/>
        </w:rPr>
        <w:t>.2006.11.004</w:t>
      </w:r>
    </w:p>
    <w:p w14:paraId="12D41E9F" w14:textId="77777777" w:rsidR="00663E2A" w:rsidRPr="00C94DBB" w:rsidRDefault="00663E2A" w:rsidP="008B4507">
      <w:pPr>
        <w:pStyle w:val="NormalWeb"/>
        <w:shd w:val="clear" w:color="auto" w:fill="FFFFFF"/>
        <w:spacing w:before="0" w:beforeAutospacing="0" w:after="0" w:afterAutospacing="0"/>
        <w:rPr>
          <w:rFonts w:ascii="Arial" w:hAnsi="Arial" w:cs="Arial"/>
          <w:spacing w:val="3"/>
          <w:szCs w:val="22"/>
        </w:rPr>
      </w:pPr>
    </w:p>
    <w:p w14:paraId="00E1C7BB" w14:textId="3EDD3978" w:rsidR="003C4E41" w:rsidRPr="00C94DBB" w:rsidRDefault="003C4E41" w:rsidP="008B4507">
      <w:pPr>
        <w:pStyle w:val="NormalWeb"/>
        <w:shd w:val="clear" w:color="auto" w:fill="FFFFFF"/>
        <w:spacing w:before="0" w:beforeAutospacing="0" w:after="0" w:afterAutospacing="0"/>
        <w:rPr>
          <w:rFonts w:ascii="Arial" w:hAnsi="Arial" w:cs="Arial"/>
          <w:spacing w:val="3"/>
          <w:szCs w:val="22"/>
        </w:rPr>
      </w:pPr>
      <w:r w:rsidRPr="00C94DBB">
        <w:rPr>
          <w:rFonts w:ascii="Arial" w:hAnsi="Arial" w:cs="Arial"/>
          <w:spacing w:val="3"/>
          <w:szCs w:val="22"/>
        </w:rPr>
        <w:t xml:space="preserve">Bingham, H., </w:t>
      </w:r>
      <w:proofErr w:type="spellStart"/>
      <w:r w:rsidRPr="00C94DBB">
        <w:rPr>
          <w:rFonts w:ascii="Arial" w:hAnsi="Arial" w:cs="Arial"/>
          <w:spacing w:val="3"/>
          <w:szCs w:val="22"/>
        </w:rPr>
        <w:t>Doudin</w:t>
      </w:r>
      <w:proofErr w:type="spellEnd"/>
      <w:r w:rsidRPr="00C94DBB">
        <w:rPr>
          <w:rFonts w:ascii="Arial" w:hAnsi="Arial" w:cs="Arial"/>
          <w:spacing w:val="3"/>
          <w:szCs w:val="22"/>
        </w:rPr>
        <w:t xml:space="preserve">, M., </w:t>
      </w:r>
      <w:proofErr w:type="spellStart"/>
      <w:r w:rsidRPr="00C94DBB">
        <w:rPr>
          <w:rFonts w:ascii="Arial" w:hAnsi="Arial" w:cs="Arial"/>
          <w:spacing w:val="3"/>
          <w:szCs w:val="22"/>
        </w:rPr>
        <w:t>Weatherdon</w:t>
      </w:r>
      <w:proofErr w:type="spellEnd"/>
      <w:r w:rsidRPr="00C94DBB">
        <w:rPr>
          <w:rFonts w:ascii="Arial" w:hAnsi="Arial" w:cs="Arial"/>
          <w:spacing w:val="3"/>
          <w:szCs w:val="22"/>
        </w:rPr>
        <w:t xml:space="preserve">, L., Despot-Belmonte, K., Wetzel, F., Groom, Q., et al. 2017. The biodiversity informatics landscape: elements, </w:t>
      </w:r>
      <w:proofErr w:type="gramStart"/>
      <w:r w:rsidRPr="00C94DBB">
        <w:rPr>
          <w:rFonts w:ascii="Arial" w:hAnsi="Arial" w:cs="Arial"/>
          <w:spacing w:val="3"/>
          <w:szCs w:val="22"/>
        </w:rPr>
        <w:t>connections</w:t>
      </w:r>
      <w:proofErr w:type="gramEnd"/>
      <w:r w:rsidRPr="00C94DBB">
        <w:rPr>
          <w:rFonts w:ascii="Arial" w:hAnsi="Arial" w:cs="Arial"/>
          <w:spacing w:val="3"/>
          <w:szCs w:val="22"/>
        </w:rPr>
        <w:t xml:space="preserve"> and opportunities. Res. Ideas Outcomes </w:t>
      </w:r>
      <w:proofErr w:type="gramStart"/>
      <w:r w:rsidRPr="00C94DBB">
        <w:rPr>
          <w:rFonts w:ascii="Arial" w:hAnsi="Arial" w:cs="Arial"/>
          <w:spacing w:val="3"/>
          <w:szCs w:val="22"/>
        </w:rPr>
        <w:t>3:e</w:t>
      </w:r>
      <w:proofErr w:type="gramEnd"/>
      <w:r w:rsidRPr="00C94DBB">
        <w:rPr>
          <w:rFonts w:ascii="Arial" w:hAnsi="Arial" w:cs="Arial"/>
          <w:spacing w:val="3"/>
          <w:szCs w:val="22"/>
        </w:rPr>
        <w:t>14059. doi:10.3897/rio.</w:t>
      </w:r>
      <w:proofErr w:type="gramStart"/>
      <w:r w:rsidRPr="00C94DBB">
        <w:rPr>
          <w:rFonts w:ascii="Arial" w:hAnsi="Arial" w:cs="Arial"/>
          <w:spacing w:val="3"/>
          <w:szCs w:val="22"/>
        </w:rPr>
        <w:t>3.e</w:t>
      </w:r>
      <w:proofErr w:type="gramEnd"/>
      <w:r w:rsidRPr="00C94DBB">
        <w:rPr>
          <w:rFonts w:ascii="Arial" w:hAnsi="Arial" w:cs="Arial"/>
          <w:spacing w:val="3"/>
          <w:szCs w:val="22"/>
        </w:rPr>
        <w:t>14059</w:t>
      </w:r>
    </w:p>
    <w:p w14:paraId="0122D313" w14:textId="703C3891" w:rsidR="003C4E41" w:rsidRPr="00C94DBB" w:rsidRDefault="003C4E41" w:rsidP="008B4507">
      <w:pPr>
        <w:pStyle w:val="NormalWeb"/>
        <w:shd w:val="clear" w:color="auto" w:fill="FFFFFF"/>
        <w:spacing w:before="0" w:beforeAutospacing="0" w:after="0" w:afterAutospacing="0"/>
        <w:rPr>
          <w:rFonts w:ascii="Arial" w:hAnsi="Arial" w:cs="Arial"/>
          <w:spacing w:val="3"/>
          <w:szCs w:val="22"/>
        </w:rPr>
      </w:pPr>
    </w:p>
    <w:p w14:paraId="7E315C86" w14:textId="61D16D5D" w:rsidR="00C94DBB" w:rsidRDefault="00C94DBB" w:rsidP="00C94DBB">
      <w:pPr>
        <w:rPr>
          <w:rStyle w:val="LineNumber"/>
          <w:rFonts w:cs="Arial"/>
          <w:sz w:val="22"/>
          <w:szCs w:val="22"/>
        </w:rPr>
      </w:pPr>
      <w:r w:rsidRPr="00C94DBB">
        <w:rPr>
          <w:rStyle w:val="LineNumber"/>
          <w:rFonts w:cs="Arial"/>
          <w:sz w:val="22"/>
          <w:szCs w:val="22"/>
        </w:rPr>
        <w:t xml:space="preserve">Brandt, A., Gooday, A.J., Brandao, S.N., Brix, S., </w:t>
      </w:r>
      <w:proofErr w:type="spellStart"/>
      <w:r w:rsidRPr="00C94DBB">
        <w:rPr>
          <w:rStyle w:val="LineNumber"/>
          <w:rFonts w:cs="Arial"/>
          <w:sz w:val="22"/>
          <w:szCs w:val="22"/>
        </w:rPr>
        <w:t>Brökeland</w:t>
      </w:r>
      <w:proofErr w:type="spellEnd"/>
      <w:r w:rsidRPr="00C94DBB">
        <w:rPr>
          <w:rStyle w:val="LineNumber"/>
          <w:rFonts w:cs="Arial"/>
          <w:sz w:val="22"/>
          <w:szCs w:val="22"/>
        </w:rPr>
        <w:t xml:space="preserve">, W., </w:t>
      </w:r>
      <w:proofErr w:type="spellStart"/>
      <w:r w:rsidRPr="00C94DBB">
        <w:rPr>
          <w:rStyle w:val="LineNumber"/>
          <w:rFonts w:cs="Arial"/>
          <w:sz w:val="22"/>
          <w:szCs w:val="22"/>
        </w:rPr>
        <w:t>Cedhagen</w:t>
      </w:r>
      <w:proofErr w:type="spellEnd"/>
      <w:r w:rsidRPr="00C94DBB">
        <w:rPr>
          <w:rStyle w:val="LineNumber"/>
          <w:rFonts w:cs="Arial"/>
          <w:sz w:val="22"/>
          <w:szCs w:val="22"/>
        </w:rPr>
        <w:t>, T., Choudhury, M., Cornelius, N., Danis, B., De Mesel, I. and Diaz, R.J., 2007. First insights into the biodiversity and biogeography of the Southern Ocean deep sea. nature, 447(7142), pp.307-311.</w:t>
      </w:r>
    </w:p>
    <w:p w14:paraId="3A5D804C" w14:textId="06B0F595" w:rsidR="0073245D" w:rsidRDefault="0073245D" w:rsidP="00C94DBB">
      <w:pPr>
        <w:rPr>
          <w:rStyle w:val="LineNumber"/>
          <w:rFonts w:cs="Arial"/>
          <w:sz w:val="22"/>
          <w:szCs w:val="22"/>
        </w:rPr>
      </w:pPr>
    </w:p>
    <w:p w14:paraId="4DCA1471" w14:textId="5F301803" w:rsidR="0073245D" w:rsidRPr="00890A88" w:rsidRDefault="0073245D" w:rsidP="00C94DBB">
      <w:pPr>
        <w:rPr>
          <w:rStyle w:val="LineNumber"/>
          <w:rFonts w:cs="Arial"/>
          <w:sz w:val="22"/>
          <w:szCs w:val="22"/>
        </w:rPr>
      </w:pPr>
      <w:r w:rsidRPr="00890A88">
        <w:rPr>
          <w:rStyle w:val="LineNumber"/>
          <w:rFonts w:cs="Arial"/>
          <w:sz w:val="22"/>
          <w:szCs w:val="22"/>
        </w:rPr>
        <w:t xml:space="preserve">Brix, S., Held, C., Kaiser, S., Jennings, R.M., Driskell, A. and Brandt, A., 2021. Evolution and phylogeny of the deep-sea isopod families Desmosomatidae Sars, 1897 and Nannoniscidae Hansen, 1916 (Isopoda: </w:t>
      </w:r>
      <w:proofErr w:type="spellStart"/>
      <w:r w:rsidRPr="00890A88">
        <w:rPr>
          <w:rStyle w:val="LineNumber"/>
          <w:rFonts w:cs="Arial"/>
          <w:sz w:val="22"/>
          <w:szCs w:val="22"/>
        </w:rPr>
        <w:t>Asellota</w:t>
      </w:r>
      <w:proofErr w:type="spellEnd"/>
      <w:r w:rsidRPr="00890A88">
        <w:rPr>
          <w:rStyle w:val="LineNumber"/>
          <w:rFonts w:cs="Arial"/>
          <w:sz w:val="22"/>
          <w:szCs w:val="22"/>
        </w:rPr>
        <w:t>). Organisms Diversity &amp; Evolution, 21(4), pp.691-717.</w:t>
      </w:r>
    </w:p>
    <w:p w14:paraId="5153052A" w14:textId="77777777" w:rsidR="00C94DBB" w:rsidRPr="00A170E0" w:rsidRDefault="00C94DBB" w:rsidP="008B4507">
      <w:pPr>
        <w:pStyle w:val="NormalWeb"/>
        <w:shd w:val="clear" w:color="auto" w:fill="FFFFFF"/>
        <w:spacing w:before="0" w:beforeAutospacing="0" w:after="0" w:afterAutospacing="0"/>
        <w:rPr>
          <w:rFonts w:ascii="Arial" w:hAnsi="Arial" w:cs="Arial"/>
          <w:color w:val="333333"/>
          <w:spacing w:val="3"/>
          <w:szCs w:val="22"/>
        </w:rPr>
      </w:pPr>
    </w:p>
    <w:p w14:paraId="4846A02D" w14:textId="3F5A4FF1" w:rsidR="00222B03" w:rsidRPr="00222B03" w:rsidRDefault="00222B03" w:rsidP="00222B03">
      <w:pPr>
        <w:rPr>
          <w:rFonts w:cs="Arial"/>
          <w:szCs w:val="22"/>
        </w:rPr>
      </w:pPr>
      <w:r w:rsidRPr="00222B03">
        <w:rPr>
          <w:rFonts w:cs="Arial"/>
          <w:szCs w:val="22"/>
        </w:rPr>
        <w:t xml:space="preserve">Chao, A., Gotelli, N. J., Hsieh, T., Sander, E. L., Ma, K., Colwell, R. K., et al. (2014). </w:t>
      </w:r>
      <w:r w:rsidR="00435948">
        <w:rPr>
          <w:rFonts w:cs="Arial"/>
          <w:szCs w:val="22"/>
        </w:rPr>
        <w:t>R</w:t>
      </w:r>
      <w:r w:rsidRPr="00222B03">
        <w:rPr>
          <w:rFonts w:cs="Arial"/>
          <w:szCs w:val="22"/>
        </w:rPr>
        <w:t>arefaction and extrapolation with Hill numbers: a framework for sampling and estimation in species diversity st</w:t>
      </w:r>
      <w:r>
        <w:rPr>
          <w:rFonts w:cs="Arial"/>
          <w:szCs w:val="22"/>
        </w:rPr>
        <w:t xml:space="preserve">udies. Ecol. </w:t>
      </w:r>
      <w:proofErr w:type="spellStart"/>
      <w:r>
        <w:rPr>
          <w:rFonts w:cs="Arial"/>
          <w:szCs w:val="22"/>
        </w:rPr>
        <w:t>Monogr</w:t>
      </w:r>
      <w:proofErr w:type="spellEnd"/>
      <w:r>
        <w:rPr>
          <w:rFonts w:cs="Arial"/>
          <w:szCs w:val="22"/>
        </w:rPr>
        <w:t xml:space="preserve">. 84, 45–67. </w:t>
      </w:r>
      <w:proofErr w:type="spellStart"/>
      <w:r w:rsidRPr="00222B03">
        <w:rPr>
          <w:rFonts w:cs="Arial"/>
          <w:szCs w:val="22"/>
        </w:rPr>
        <w:t>doi</w:t>
      </w:r>
      <w:proofErr w:type="spellEnd"/>
      <w:r w:rsidRPr="00222B03">
        <w:rPr>
          <w:rFonts w:cs="Arial"/>
          <w:szCs w:val="22"/>
        </w:rPr>
        <w:t>: 10.1890/13-0133.1</w:t>
      </w:r>
    </w:p>
    <w:p w14:paraId="5F0DA5CB" w14:textId="77777777" w:rsidR="00222B03" w:rsidRDefault="00222B03" w:rsidP="00067929">
      <w:pPr>
        <w:pStyle w:val="NormalWeb"/>
        <w:shd w:val="clear" w:color="auto" w:fill="FFFFFF"/>
        <w:spacing w:before="0" w:beforeAutospacing="0" w:after="0" w:afterAutospacing="0"/>
        <w:rPr>
          <w:rFonts w:ascii="Arial" w:hAnsi="Arial" w:cs="Arial"/>
          <w:color w:val="333333"/>
          <w:spacing w:val="3"/>
          <w:szCs w:val="22"/>
        </w:rPr>
      </w:pPr>
    </w:p>
    <w:p w14:paraId="43809CE4" w14:textId="47CB5877" w:rsidR="00067929" w:rsidRPr="00A170E0" w:rsidRDefault="008C18A3" w:rsidP="00067929">
      <w:pPr>
        <w:pStyle w:val="NormalWeb"/>
        <w:shd w:val="clear" w:color="auto" w:fill="FFFFFF"/>
        <w:spacing w:before="0" w:beforeAutospacing="0" w:after="0" w:afterAutospacing="0"/>
        <w:rPr>
          <w:rFonts w:ascii="Arial" w:hAnsi="Arial" w:cs="Arial"/>
          <w:szCs w:val="22"/>
        </w:rPr>
      </w:pPr>
      <w:r w:rsidRPr="00A170E0">
        <w:rPr>
          <w:rFonts w:ascii="Arial" w:hAnsi="Arial" w:cs="Arial"/>
          <w:color w:val="333333"/>
          <w:spacing w:val="3"/>
          <w:szCs w:val="22"/>
        </w:rPr>
        <w:t>Chao, A</w:t>
      </w:r>
      <w:r w:rsidR="00067929" w:rsidRPr="00A170E0">
        <w:rPr>
          <w:rFonts w:ascii="Arial" w:hAnsi="Arial" w:cs="Arial"/>
          <w:color w:val="333333"/>
          <w:spacing w:val="3"/>
          <w:szCs w:val="22"/>
        </w:rPr>
        <w:t>. 1987. “Estimating the Population Size for Capture-Recapture Data with Unequal Catchability.” </w:t>
      </w:r>
      <w:r w:rsidR="00067929" w:rsidRPr="00A170E0">
        <w:rPr>
          <w:rStyle w:val="Emphasis"/>
          <w:rFonts w:ascii="Arial" w:hAnsi="Arial" w:cs="Arial"/>
          <w:color w:val="333333"/>
          <w:spacing w:val="3"/>
          <w:szCs w:val="22"/>
        </w:rPr>
        <w:t>Biometrics</w:t>
      </w:r>
      <w:r w:rsidR="00067929" w:rsidRPr="00A170E0">
        <w:rPr>
          <w:rFonts w:ascii="Arial" w:hAnsi="Arial" w:cs="Arial"/>
          <w:color w:val="333333"/>
          <w:spacing w:val="3"/>
          <w:szCs w:val="22"/>
        </w:rPr>
        <w:t>, 783–91</w:t>
      </w:r>
    </w:p>
    <w:p w14:paraId="04CFD435" w14:textId="1673C075" w:rsidR="008C18A3" w:rsidRDefault="008C18A3" w:rsidP="00067929">
      <w:pPr>
        <w:rPr>
          <w:rFonts w:cs="Arial"/>
          <w:color w:val="222222"/>
          <w:szCs w:val="22"/>
          <w:shd w:val="clear" w:color="auto" w:fill="FFFFFF"/>
        </w:rPr>
      </w:pPr>
    </w:p>
    <w:p w14:paraId="71AB092A" w14:textId="0DD0EBE8" w:rsidR="005A60DC" w:rsidRDefault="005A60DC" w:rsidP="00067929">
      <w:pPr>
        <w:rPr>
          <w:rFonts w:cs="Arial"/>
          <w:color w:val="222222"/>
          <w:szCs w:val="22"/>
          <w:shd w:val="clear" w:color="auto" w:fill="FFFFFF"/>
        </w:rPr>
      </w:pPr>
      <w:r w:rsidRPr="005A60DC">
        <w:rPr>
          <w:rFonts w:cs="Arial"/>
          <w:color w:val="222222"/>
          <w:szCs w:val="22"/>
          <w:shd w:val="clear" w:color="auto" w:fill="FFFFFF"/>
        </w:rPr>
        <w:t xml:space="preserve">Choi, J.W., Kim, D.S., Hyun, J.H. and Lee, C.H., 2004. Macrozoobenthic communities of the </w:t>
      </w:r>
      <w:proofErr w:type="gramStart"/>
      <w:r w:rsidRPr="005A60DC">
        <w:rPr>
          <w:rFonts w:cs="Arial"/>
          <w:color w:val="222222"/>
          <w:szCs w:val="22"/>
          <w:shd w:val="clear" w:color="auto" w:fill="FFFFFF"/>
        </w:rPr>
        <w:t>deep sea</w:t>
      </w:r>
      <w:proofErr w:type="gramEnd"/>
      <w:r w:rsidRPr="005A60DC">
        <w:rPr>
          <w:rFonts w:cs="Arial"/>
          <w:color w:val="222222"/>
          <w:szCs w:val="22"/>
          <w:shd w:val="clear" w:color="auto" w:fill="FFFFFF"/>
        </w:rPr>
        <w:t xml:space="preserve"> sediments in the </w:t>
      </w:r>
      <w:proofErr w:type="spellStart"/>
      <w:r w:rsidRPr="005A60DC">
        <w:rPr>
          <w:rFonts w:cs="Arial"/>
          <w:color w:val="222222"/>
          <w:szCs w:val="22"/>
          <w:shd w:val="clear" w:color="auto" w:fill="FFFFFF"/>
        </w:rPr>
        <w:t>Northeastern</w:t>
      </w:r>
      <w:proofErr w:type="spellEnd"/>
      <w:r w:rsidRPr="005A60DC">
        <w:rPr>
          <w:rFonts w:cs="Arial"/>
          <w:color w:val="222222"/>
          <w:szCs w:val="22"/>
          <w:shd w:val="clear" w:color="auto" w:fill="FFFFFF"/>
        </w:rPr>
        <w:t xml:space="preserve"> Pacific Ocean. Ocean and Polar Research, 26(2), pp.367-376.</w:t>
      </w:r>
    </w:p>
    <w:p w14:paraId="22F6EC57" w14:textId="77777777" w:rsidR="005A60DC" w:rsidRPr="00A170E0" w:rsidRDefault="005A60DC" w:rsidP="00067929">
      <w:pPr>
        <w:rPr>
          <w:rFonts w:cs="Arial"/>
          <w:color w:val="222222"/>
          <w:szCs w:val="22"/>
          <w:shd w:val="clear" w:color="auto" w:fill="FFFFFF"/>
        </w:rPr>
      </w:pPr>
    </w:p>
    <w:p w14:paraId="380FBB15" w14:textId="731196B7" w:rsidR="00067929" w:rsidRPr="00A170E0" w:rsidRDefault="00067929" w:rsidP="00067929">
      <w:pPr>
        <w:rPr>
          <w:rFonts w:cs="Arial"/>
          <w:szCs w:val="22"/>
        </w:rPr>
      </w:pPr>
      <w:r w:rsidRPr="00A170E0">
        <w:rPr>
          <w:rFonts w:cs="Arial"/>
          <w:color w:val="222222"/>
          <w:szCs w:val="22"/>
          <w:shd w:val="clear" w:color="auto" w:fill="FFFFFF"/>
        </w:rPr>
        <w:t>Collins, J.E., Rabone, M., Vanagt, T., Amon, D.J., Gobin, J. and Huys, I., 2021. Strengthening the global network for sharing of marine biological collections: recommendations for a new agreement for biodiversity beyond national jurisdiction. </w:t>
      </w:r>
      <w:r w:rsidRPr="00A170E0">
        <w:rPr>
          <w:rFonts w:cs="Arial"/>
          <w:i/>
          <w:iCs/>
          <w:color w:val="222222"/>
          <w:szCs w:val="22"/>
          <w:shd w:val="clear" w:color="auto" w:fill="FFFFFF"/>
        </w:rPr>
        <w:t>ICES Journal of Marine Science</w:t>
      </w:r>
      <w:r w:rsidRPr="00A170E0">
        <w:rPr>
          <w:rFonts w:cs="Arial"/>
          <w:color w:val="222222"/>
          <w:szCs w:val="22"/>
          <w:shd w:val="clear" w:color="auto" w:fill="FFFFFF"/>
        </w:rPr>
        <w:t>, </w:t>
      </w:r>
      <w:r w:rsidRPr="00A170E0">
        <w:rPr>
          <w:rFonts w:cs="Arial"/>
          <w:i/>
          <w:iCs/>
          <w:color w:val="222222"/>
          <w:szCs w:val="22"/>
          <w:shd w:val="clear" w:color="auto" w:fill="FFFFFF"/>
        </w:rPr>
        <w:t>78</w:t>
      </w:r>
      <w:r w:rsidRPr="00A170E0">
        <w:rPr>
          <w:rFonts w:cs="Arial"/>
          <w:color w:val="222222"/>
          <w:szCs w:val="22"/>
          <w:shd w:val="clear" w:color="auto" w:fill="FFFFFF"/>
        </w:rPr>
        <w:t>(1), pp.305-314.</w:t>
      </w:r>
      <w:r w:rsidRPr="00A170E0">
        <w:rPr>
          <w:rFonts w:cs="Arial"/>
          <w:szCs w:val="22"/>
        </w:rPr>
        <w:t>, doi:10.1093/</w:t>
      </w:r>
      <w:proofErr w:type="spellStart"/>
      <w:r w:rsidRPr="00A170E0">
        <w:rPr>
          <w:rFonts w:cs="Arial"/>
          <w:szCs w:val="22"/>
        </w:rPr>
        <w:t>icesjms</w:t>
      </w:r>
      <w:proofErr w:type="spellEnd"/>
      <w:r w:rsidRPr="00A170E0">
        <w:rPr>
          <w:rFonts w:cs="Arial"/>
          <w:szCs w:val="22"/>
        </w:rPr>
        <w:t>/fsaa227</w:t>
      </w:r>
    </w:p>
    <w:p w14:paraId="4E88EFD1" w14:textId="514ECC1E" w:rsidR="00067929" w:rsidRDefault="00067929" w:rsidP="00067929">
      <w:pPr>
        <w:rPr>
          <w:rFonts w:cs="Arial"/>
          <w:szCs w:val="22"/>
        </w:rPr>
      </w:pPr>
    </w:p>
    <w:p w14:paraId="439B26A4" w14:textId="77777777" w:rsidR="00C94DBB" w:rsidRPr="00C94DBB" w:rsidRDefault="00C94DBB" w:rsidP="00C94DBB">
      <w:pPr>
        <w:rPr>
          <w:rStyle w:val="LineNumber"/>
          <w:rFonts w:cs="Arial"/>
          <w:sz w:val="22"/>
          <w:szCs w:val="22"/>
        </w:rPr>
      </w:pPr>
      <w:r w:rsidRPr="00C94DBB">
        <w:rPr>
          <w:rStyle w:val="LineNumber"/>
          <w:rFonts w:cs="Arial"/>
          <w:sz w:val="22"/>
          <w:szCs w:val="22"/>
        </w:rPr>
        <w:lastRenderedPageBreak/>
        <w:t xml:space="preserve">Conway, J. R., Lex, A., and </w:t>
      </w:r>
      <w:proofErr w:type="spellStart"/>
      <w:r w:rsidRPr="00C94DBB">
        <w:rPr>
          <w:rStyle w:val="LineNumber"/>
          <w:rFonts w:cs="Arial"/>
          <w:sz w:val="22"/>
          <w:szCs w:val="22"/>
        </w:rPr>
        <w:t>Gehlenborg</w:t>
      </w:r>
      <w:proofErr w:type="spellEnd"/>
      <w:r w:rsidRPr="00C94DBB">
        <w:rPr>
          <w:rStyle w:val="LineNumber"/>
          <w:rFonts w:cs="Arial"/>
          <w:sz w:val="22"/>
          <w:szCs w:val="22"/>
        </w:rPr>
        <w:t xml:space="preserve">, N. 2017. </w:t>
      </w:r>
      <w:proofErr w:type="spellStart"/>
      <w:r w:rsidRPr="00C94DBB">
        <w:rPr>
          <w:rStyle w:val="LineNumber"/>
          <w:rFonts w:cs="Arial"/>
          <w:sz w:val="22"/>
          <w:szCs w:val="22"/>
        </w:rPr>
        <w:t>UpSetR</w:t>
      </w:r>
      <w:proofErr w:type="spellEnd"/>
      <w:r w:rsidRPr="00C94DBB">
        <w:rPr>
          <w:rStyle w:val="LineNumber"/>
          <w:rFonts w:cs="Arial"/>
          <w:sz w:val="22"/>
          <w:szCs w:val="22"/>
        </w:rPr>
        <w:t>: an R package for the visualization of intersecting sets and their properties, Bioinformatics, 33, 2938–2940, doi:10.1093/bioinformatics/btx364, 2017</w:t>
      </w:r>
    </w:p>
    <w:p w14:paraId="32262A8F" w14:textId="77777777" w:rsidR="00C94DBB" w:rsidRPr="00C94DBB" w:rsidRDefault="00C94DBB" w:rsidP="00C94DBB">
      <w:pPr>
        <w:rPr>
          <w:rStyle w:val="LineNumber"/>
          <w:rFonts w:cs="Arial"/>
          <w:sz w:val="22"/>
          <w:szCs w:val="22"/>
        </w:rPr>
      </w:pPr>
    </w:p>
    <w:p w14:paraId="7D3B86A3" w14:textId="77777777" w:rsidR="00C94DBB" w:rsidRPr="00C94DBB" w:rsidRDefault="00C94DBB" w:rsidP="00C94DBB">
      <w:pPr>
        <w:rPr>
          <w:rStyle w:val="LineNumber"/>
          <w:rFonts w:cs="Arial"/>
          <w:sz w:val="22"/>
          <w:szCs w:val="22"/>
        </w:rPr>
      </w:pPr>
      <w:r w:rsidRPr="00C94DBB">
        <w:rPr>
          <w:rStyle w:val="LineNumber"/>
          <w:rFonts w:cs="Arial"/>
          <w:sz w:val="22"/>
          <w:szCs w:val="22"/>
        </w:rPr>
        <w:t>Colwell, R.K. and Coddington, J.A., 1994. Estimating terrestrial biodiversity through extrapolation. Philosophical Transactions of the Royal Society of London. Series B: Biological Sciences, 345(1311), pp.101-118.</w:t>
      </w:r>
    </w:p>
    <w:p w14:paraId="6FA9217C" w14:textId="77777777" w:rsidR="00C94DBB" w:rsidRPr="00C94DBB" w:rsidRDefault="00C94DBB" w:rsidP="00C94DBB">
      <w:pPr>
        <w:rPr>
          <w:rStyle w:val="LineNumber"/>
          <w:rFonts w:cs="Arial"/>
          <w:sz w:val="22"/>
          <w:szCs w:val="22"/>
        </w:rPr>
      </w:pPr>
    </w:p>
    <w:p w14:paraId="46767F11" w14:textId="77777777" w:rsidR="00C94DBB" w:rsidRPr="00C94DBB" w:rsidRDefault="00C94DBB" w:rsidP="00C94DBB">
      <w:pPr>
        <w:rPr>
          <w:rStyle w:val="LineNumber"/>
          <w:rFonts w:cs="Arial"/>
          <w:sz w:val="22"/>
          <w:szCs w:val="22"/>
        </w:rPr>
      </w:pPr>
      <w:proofErr w:type="spellStart"/>
      <w:r w:rsidRPr="00C94DBB">
        <w:rPr>
          <w:rStyle w:val="LineNumber"/>
          <w:rFonts w:cs="Arial"/>
          <w:sz w:val="22"/>
          <w:szCs w:val="22"/>
        </w:rPr>
        <w:t>Danovaro</w:t>
      </w:r>
      <w:proofErr w:type="spellEnd"/>
      <w:r w:rsidRPr="00C94DBB">
        <w:rPr>
          <w:rStyle w:val="LineNumber"/>
          <w:rFonts w:cs="Arial"/>
          <w:sz w:val="22"/>
          <w:szCs w:val="22"/>
        </w:rPr>
        <w:t xml:space="preserve">, R., Company, J.B., </w:t>
      </w:r>
      <w:proofErr w:type="spellStart"/>
      <w:r w:rsidRPr="00C94DBB">
        <w:rPr>
          <w:rStyle w:val="LineNumber"/>
          <w:rFonts w:cs="Arial"/>
          <w:sz w:val="22"/>
          <w:szCs w:val="22"/>
        </w:rPr>
        <w:t>Corinaldesi</w:t>
      </w:r>
      <w:proofErr w:type="spellEnd"/>
      <w:r w:rsidRPr="00C94DBB">
        <w:rPr>
          <w:rStyle w:val="LineNumber"/>
          <w:rFonts w:cs="Arial"/>
          <w:sz w:val="22"/>
          <w:szCs w:val="22"/>
        </w:rPr>
        <w:t xml:space="preserve">, C., </w:t>
      </w:r>
      <w:proofErr w:type="spellStart"/>
      <w:r w:rsidRPr="00C94DBB">
        <w:rPr>
          <w:rStyle w:val="LineNumber"/>
          <w:rFonts w:cs="Arial"/>
          <w:sz w:val="22"/>
          <w:szCs w:val="22"/>
        </w:rPr>
        <w:t>D'Onghia</w:t>
      </w:r>
      <w:proofErr w:type="spellEnd"/>
      <w:r w:rsidRPr="00C94DBB">
        <w:rPr>
          <w:rStyle w:val="LineNumber"/>
          <w:rFonts w:cs="Arial"/>
          <w:sz w:val="22"/>
          <w:szCs w:val="22"/>
        </w:rPr>
        <w:t xml:space="preserve">, G., Galil, B., Gambi, C., Gooday, A.J., </w:t>
      </w:r>
      <w:proofErr w:type="spellStart"/>
      <w:r w:rsidRPr="00C94DBB">
        <w:rPr>
          <w:rStyle w:val="LineNumber"/>
          <w:rFonts w:cs="Arial"/>
          <w:sz w:val="22"/>
          <w:szCs w:val="22"/>
        </w:rPr>
        <w:t>Lampadariou</w:t>
      </w:r>
      <w:proofErr w:type="spellEnd"/>
      <w:r w:rsidRPr="00C94DBB">
        <w:rPr>
          <w:rStyle w:val="LineNumber"/>
          <w:rFonts w:cs="Arial"/>
          <w:sz w:val="22"/>
          <w:szCs w:val="22"/>
        </w:rPr>
        <w:t xml:space="preserve">, N., Luna, G.M., </w:t>
      </w:r>
      <w:proofErr w:type="spellStart"/>
      <w:r w:rsidRPr="00C94DBB">
        <w:rPr>
          <w:rStyle w:val="LineNumber"/>
          <w:rFonts w:cs="Arial"/>
          <w:sz w:val="22"/>
          <w:szCs w:val="22"/>
        </w:rPr>
        <w:t>Morigi</w:t>
      </w:r>
      <w:proofErr w:type="spellEnd"/>
      <w:r w:rsidRPr="00C94DBB">
        <w:rPr>
          <w:rStyle w:val="LineNumber"/>
          <w:rFonts w:cs="Arial"/>
          <w:sz w:val="22"/>
          <w:szCs w:val="22"/>
        </w:rPr>
        <w:t xml:space="preserve">, C. and Olu, K., 2010. Deep-sea biodiversity in the Mediterranean Sea: the known, the unknown, and the unknowable. </w:t>
      </w:r>
      <w:proofErr w:type="spellStart"/>
      <w:r w:rsidRPr="00C94DBB">
        <w:rPr>
          <w:rStyle w:val="LineNumber"/>
          <w:rFonts w:cs="Arial"/>
          <w:sz w:val="22"/>
          <w:szCs w:val="22"/>
        </w:rPr>
        <w:t>PloS</w:t>
      </w:r>
      <w:proofErr w:type="spellEnd"/>
      <w:r w:rsidRPr="00C94DBB">
        <w:rPr>
          <w:rStyle w:val="LineNumber"/>
          <w:rFonts w:cs="Arial"/>
          <w:sz w:val="22"/>
          <w:szCs w:val="22"/>
        </w:rPr>
        <w:t xml:space="preserve"> one, 5(8), p.e11832.</w:t>
      </w:r>
    </w:p>
    <w:p w14:paraId="1BE1D321" w14:textId="77777777" w:rsidR="00067929" w:rsidRPr="00A170E0" w:rsidRDefault="00067929" w:rsidP="00067929">
      <w:pPr>
        <w:rPr>
          <w:rFonts w:cs="Arial"/>
          <w:szCs w:val="22"/>
        </w:rPr>
      </w:pPr>
    </w:p>
    <w:p w14:paraId="416D47AB" w14:textId="77777777" w:rsidR="00067929" w:rsidRPr="00011B24" w:rsidRDefault="00067929" w:rsidP="00067929">
      <w:pPr>
        <w:rPr>
          <w:rFonts w:cs="Arial"/>
          <w:szCs w:val="22"/>
        </w:rPr>
      </w:pPr>
      <w:r w:rsidRPr="00A170E0">
        <w:rPr>
          <w:rFonts w:cs="Arial"/>
          <w:szCs w:val="22"/>
        </w:rPr>
        <w:t xml:space="preserve">Droege, G., Barker, K., Seberg, O., Coddington, J.A. et al. (2016) “The Global Genome Biodiversity </w:t>
      </w:r>
      <w:r w:rsidRPr="00011B24">
        <w:rPr>
          <w:rFonts w:cs="Arial"/>
          <w:szCs w:val="22"/>
        </w:rPr>
        <w:t xml:space="preserve">Network (GGBN) Data Standard Specification. Database </w:t>
      </w:r>
      <w:proofErr w:type="gramStart"/>
      <w:r w:rsidRPr="00011B24">
        <w:rPr>
          <w:rFonts w:cs="Arial"/>
          <w:szCs w:val="22"/>
        </w:rPr>
        <w:t>2016:baw</w:t>
      </w:r>
      <w:proofErr w:type="gramEnd"/>
      <w:r w:rsidRPr="00011B24">
        <w:rPr>
          <w:rFonts w:cs="Arial"/>
          <w:szCs w:val="22"/>
        </w:rPr>
        <w:t>125”. doi:10.1093/database/baw125</w:t>
      </w:r>
    </w:p>
    <w:p w14:paraId="18634B2F" w14:textId="77777777" w:rsidR="00067929" w:rsidRPr="00011B24" w:rsidRDefault="00067929" w:rsidP="00067929">
      <w:pPr>
        <w:rPr>
          <w:rFonts w:cs="Arial"/>
          <w:szCs w:val="22"/>
        </w:rPr>
      </w:pPr>
    </w:p>
    <w:p w14:paraId="3447F84E" w14:textId="653B2E95" w:rsidR="00067929" w:rsidRPr="00A170E0" w:rsidRDefault="00067929" w:rsidP="00067929">
      <w:pPr>
        <w:rPr>
          <w:rFonts w:cs="Arial"/>
          <w:szCs w:val="22"/>
        </w:rPr>
      </w:pPr>
      <w:r w:rsidRPr="00011B24">
        <w:rPr>
          <w:rFonts w:cs="Arial"/>
          <w:szCs w:val="22"/>
        </w:rPr>
        <w:t xml:space="preserve">Flanders Marine Institute Database (2019) Maritime Boundaries Geodatabase: Maritime Boundaries and Exclusive </w:t>
      </w:r>
      <w:r w:rsidRPr="00A170E0">
        <w:rPr>
          <w:rFonts w:cs="Arial"/>
          <w:szCs w:val="22"/>
        </w:rPr>
        <w:t xml:space="preserve">Economic Zones (200NM), version 11. Available online at https://www.marineregions.org/. </w:t>
      </w:r>
      <w:r w:rsidR="00931FA8" w:rsidRPr="00931FA8">
        <w:rPr>
          <w:rFonts w:cs="Arial"/>
          <w:szCs w:val="22"/>
        </w:rPr>
        <w:t>doi:</w:t>
      </w:r>
      <w:r w:rsidRPr="00931FA8">
        <w:rPr>
          <w:rFonts w:cs="Arial"/>
          <w:szCs w:val="22"/>
        </w:rPr>
        <w:t>10.14284/386</w:t>
      </w:r>
    </w:p>
    <w:p w14:paraId="00B722F9" w14:textId="361252E0" w:rsidR="00533D16" w:rsidRPr="00222B03" w:rsidRDefault="00533D16" w:rsidP="00533D16">
      <w:pPr>
        <w:rPr>
          <w:rFonts w:cs="Arial"/>
          <w:szCs w:val="22"/>
        </w:rPr>
      </w:pPr>
    </w:p>
    <w:p w14:paraId="7C4D464B" w14:textId="77777777" w:rsidR="00C94DBB" w:rsidRPr="00C94DBB" w:rsidRDefault="00C94DBB" w:rsidP="00C94DBB">
      <w:pPr>
        <w:rPr>
          <w:rStyle w:val="LineNumber"/>
          <w:rFonts w:cs="Arial"/>
          <w:sz w:val="22"/>
          <w:szCs w:val="22"/>
        </w:rPr>
      </w:pPr>
      <w:proofErr w:type="spellStart"/>
      <w:r w:rsidRPr="00C94DBB">
        <w:rPr>
          <w:rStyle w:val="LineNumber"/>
          <w:rFonts w:cs="Arial"/>
          <w:sz w:val="22"/>
          <w:szCs w:val="22"/>
        </w:rPr>
        <w:t>Gehlenborg</w:t>
      </w:r>
      <w:proofErr w:type="spellEnd"/>
      <w:r w:rsidRPr="00C94DBB">
        <w:rPr>
          <w:rStyle w:val="LineNumber"/>
          <w:rFonts w:cs="Arial"/>
          <w:sz w:val="22"/>
          <w:szCs w:val="22"/>
        </w:rPr>
        <w:t xml:space="preserve">, N. 2019. </w:t>
      </w:r>
      <w:proofErr w:type="spellStart"/>
      <w:r w:rsidRPr="00C94DBB">
        <w:rPr>
          <w:rStyle w:val="LineNumber"/>
          <w:rFonts w:cs="Arial"/>
          <w:sz w:val="22"/>
          <w:szCs w:val="22"/>
        </w:rPr>
        <w:t>UpSetR</w:t>
      </w:r>
      <w:proofErr w:type="spellEnd"/>
      <w:r w:rsidRPr="00C94DBB">
        <w:rPr>
          <w:rStyle w:val="LineNumber"/>
          <w:rFonts w:cs="Arial"/>
          <w:sz w:val="22"/>
          <w:szCs w:val="22"/>
        </w:rPr>
        <w:t xml:space="preserve">: A More Scalable Alternative to Venn and Euler Diagrams for  </w:t>
      </w:r>
    </w:p>
    <w:p w14:paraId="3B8EA215" w14:textId="77777777" w:rsidR="00C94DBB" w:rsidRPr="00C94DBB" w:rsidRDefault="00C94DBB" w:rsidP="00C94DBB">
      <w:pPr>
        <w:rPr>
          <w:rStyle w:val="LineNumber"/>
          <w:rFonts w:cs="Arial"/>
          <w:sz w:val="22"/>
          <w:szCs w:val="22"/>
        </w:rPr>
      </w:pPr>
      <w:r w:rsidRPr="00C94DBB">
        <w:rPr>
          <w:rStyle w:val="LineNumber"/>
          <w:rFonts w:cs="Arial"/>
          <w:sz w:val="22"/>
          <w:szCs w:val="22"/>
        </w:rPr>
        <w:t xml:space="preserve">Visualizing Intersecting Sets. R package version 1.4.0. </w:t>
      </w:r>
    </w:p>
    <w:p w14:paraId="69ECDCC3" w14:textId="77777777" w:rsidR="00C94DBB" w:rsidRPr="00C94DBB" w:rsidRDefault="00C94DBB" w:rsidP="00C94DBB">
      <w:pPr>
        <w:rPr>
          <w:rStyle w:val="LineNumber"/>
          <w:rFonts w:cs="Arial"/>
          <w:sz w:val="22"/>
          <w:szCs w:val="22"/>
        </w:rPr>
      </w:pPr>
      <w:r w:rsidRPr="00C94DBB">
        <w:rPr>
          <w:rStyle w:val="LineNumber"/>
          <w:rFonts w:cs="Arial"/>
          <w:sz w:val="22"/>
          <w:szCs w:val="22"/>
        </w:rPr>
        <w:t>https://CRAN.R-project.org/package=UpSetR</w:t>
      </w:r>
    </w:p>
    <w:p w14:paraId="24C91111" w14:textId="77777777" w:rsidR="00533D16" w:rsidRDefault="00533D16" w:rsidP="00067929">
      <w:pPr>
        <w:rPr>
          <w:rFonts w:cs="Arial"/>
          <w:szCs w:val="22"/>
        </w:rPr>
      </w:pPr>
    </w:p>
    <w:p w14:paraId="4A046929" w14:textId="6892C1FF" w:rsidR="00067929" w:rsidRPr="00A170E0" w:rsidRDefault="00067929" w:rsidP="00067929">
      <w:pPr>
        <w:rPr>
          <w:rFonts w:cs="Arial"/>
          <w:szCs w:val="22"/>
        </w:rPr>
      </w:pPr>
      <w:r w:rsidRPr="00A170E0">
        <w:rPr>
          <w:rFonts w:cs="Arial"/>
          <w:szCs w:val="22"/>
        </w:rPr>
        <w:t xml:space="preserve">Glover, A.G.; Higgs, N.; Horton, T. World Register of Deep-Sea Species; Available </w:t>
      </w:r>
      <w:proofErr w:type="spellStart"/>
      <w:proofErr w:type="gramStart"/>
      <w:r w:rsidRPr="00A170E0">
        <w:rPr>
          <w:rFonts w:cs="Arial"/>
          <w:szCs w:val="22"/>
        </w:rPr>
        <w:t>online:http</w:t>
      </w:r>
      <w:proofErr w:type="spellEnd"/>
      <w:r w:rsidRPr="00A170E0">
        <w:rPr>
          <w:rFonts w:cs="Arial"/>
          <w:szCs w:val="22"/>
        </w:rPr>
        <w:t>://www.marinespecies.org/deepsea</w:t>
      </w:r>
      <w:proofErr w:type="gramEnd"/>
      <w:r w:rsidRPr="00A170E0">
        <w:rPr>
          <w:rFonts w:cs="Arial"/>
          <w:szCs w:val="22"/>
        </w:rPr>
        <w:t xml:space="preserve"> (accessed </w:t>
      </w:r>
      <w:proofErr w:type="spellStart"/>
      <w:r w:rsidRPr="00A170E0">
        <w:rPr>
          <w:rFonts w:cs="Arial"/>
          <w:szCs w:val="22"/>
        </w:rPr>
        <w:t>Frebuary</w:t>
      </w:r>
      <w:proofErr w:type="spellEnd"/>
      <w:r w:rsidRPr="00A170E0">
        <w:rPr>
          <w:rFonts w:cs="Arial"/>
          <w:szCs w:val="22"/>
        </w:rPr>
        <w:t xml:space="preserve"> to October 2021).</w:t>
      </w:r>
    </w:p>
    <w:p w14:paraId="264325FC" w14:textId="77777777" w:rsidR="00067929" w:rsidRPr="00A170E0" w:rsidRDefault="00067929" w:rsidP="00067929">
      <w:pPr>
        <w:rPr>
          <w:rFonts w:cs="Arial"/>
          <w:szCs w:val="22"/>
        </w:rPr>
      </w:pPr>
    </w:p>
    <w:p w14:paraId="7914F116" w14:textId="77777777" w:rsidR="00067929" w:rsidRPr="00A170E0" w:rsidRDefault="00067929" w:rsidP="00067929">
      <w:pPr>
        <w:rPr>
          <w:rFonts w:cs="Arial"/>
          <w:szCs w:val="22"/>
        </w:rPr>
      </w:pPr>
      <w:r w:rsidRPr="00A170E0">
        <w:rPr>
          <w:rFonts w:cs="Arial"/>
          <w:szCs w:val="22"/>
        </w:rPr>
        <w:t xml:space="preserve">Glover, A.G., Wiklund, H., Chen, </w:t>
      </w:r>
      <w:proofErr w:type="gramStart"/>
      <w:r w:rsidRPr="00A170E0">
        <w:rPr>
          <w:rFonts w:cs="Arial"/>
          <w:szCs w:val="22"/>
        </w:rPr>
        <w:t>C.</w:t>
      </w:r>
      <w:proofErr w:type="gramEnd"/>
      <w:r w:rsidRPr="00A170E0">
        <w:rPr>
          <w:rFonts w:cs="Arial"/>
          <w:szCs w:val="22"/>
        </w:rPr>
        <w:t xml:space="preserve"> and Dahlgren, T.G., 2018. Point of view: managing a sustainable deep-sea ‘blue </w:t>
      </w:r>
      <w:proofErr w:type="spellStart"/>
      <w:r w:rsidRPr="00A170E0">
        <w:rPr>
          <w:rFonts w:cs="Arial"/>
          <w:szCs w:val="22"/>
        </w:rPr>
        <w:t>economy’requires</w:t>
      </w:r>
      <w:proofErr w:type="spellEnd"/>
      <w:r w:rsidRPr="00A170E0">
        <w:rPr>
          <w:rFonts w:cs="Arial"/>
          <w:szCs w:val="22"/>
        </w:rPr>
        <w:t xml:space="preserve"> knowledge of what </w:t>
      </w:r>
      <w:proofErr w:type="gramStart"/>
      <w:r w:rsidRPr="00A170E0">
        <w:rPr>
          <w:rFonts w:cs="Arial"/>
          <w:szCs w:val="22"/>
        </w:rPr>
        <w:t>actually lives</w:t>
      </w:r>
      <w:proofErr w:type="gramEnd"/>
      <w:r w:rsidRPr="00A170E0">
        <w:rPr>
          <w:rFonts w:cs="Arial"/>
          <w:szCs w:val="22"/>
        </w:rPr>
        <w:t xml:space="preserve"> there. Elife, 7, p.e41319. doi:10.7554/eLife.41319</w:t>
      </w:r>
    </w:p>
    <w:p w14:paraId="3371D034" w14:textId="33FFB562" w:rsidR="00067929" w:rsidRPr="00A170E0" w:rsidRDefault="00067929" w:rsidP="00067929">
      <w:pPr>
        <w:rPr>
          <w:rFonts w:cs="Arial"/>
          <w:szCs w:val="22"/>
        </w:rPr>
      </w:pPr>
    </w:p>
    <w:p w14:paraId="548FA5E9" w14:textId="77777777" w:rsidR="008C18A3" w:rsidRPr="00A170E0" w:rsidRDefault="008C18A3" w:rsidP="008C18A3">
      <w:pPr>
        <w:rPr>
          <w:rStyle w:val="LineNumber"/>
          <w:rFonts w:cs="Arial"/>
          <w:sz w:val="22"/>
          <w:szCs w:val="22"/>
        </w:rPr>
      </w:pPr>
      <w:r w:rsidRPr="00A170E0">
        <w:rPr>
          <w:rStyle w:val="LineNumber"/>
          <w:rFonts w:cs="Arial"/>
          <w:sz w:val="22"/>
          <w:szCs w:val="22"/>
        </w:rPr>
        <w:t xml:space="preserve">Glover, A.G., Smith, C.R., Paterson, G.L.J., Wilson, G.D.F., Hawkins, L. and </w:t>
      </w:r>
      <w:proofErr w:type="spellStart"/>
      <w:r w:rsidRPr="00A170E0">
        <w:rPr>
          <w:rStyle w:val="LineNumber"/>
          <w:rFonts w:cs="Arial"/>
          <w:sz w:val="22"/>
          <w:szCs w:val="22"/>
        </w:rPr>
        <w:t>Sheader</w:t>
      </w:r>
      <w:proofErr w:type="spellEnd"/>
      <w:r w:rsidRPr="00A170E0">
        <w:rPr>
          <w:rStyle w:val="LineNumber"/>
          <w:rFonts w:cs="Arial"/>
          <w:sz w:val="22"/>
          <w:szCs w:val="22"/>
        </w:rPr>
        <w:t>, M., 2002. Polychaete species diversity in the central Pacific abyss: local and regional patterns, and relationships with productivity. Marine Ecology Progress Series, 240, pp.157-170.</w:t>
      </w:r>
    </w:p>
    <w:p w14:paraId="73DE3B14" w14:textId="3A8EFFA2" w:rsidR="008C18A3" w:rsidRDefault="008C18A3" w:rsidP="00067929">
      <w:pPr>
        <w:rPr>
          <w:rFonts w:cs="Arial"/>
          <w:szCs w:val="22"/>
        </w:rPr>
      </w:pPr>
    </w:p>
    <w:p w14:paraId="1AF1C8A3" w14:textId="6E73ACCF" w:rsidR="0073245D" w:rsidRDefault="0073245D" w:rsidP="00067929">
      <w:pPr>
        <w:rPr>
          <w:rFonts w:cs="Arial"/>
          <w:szCs w:val="22"/>
        </w:rPr>
      </w:pPr>
      <w:r w:rsidRPr="0073245D">
        <w:rPr>
          <w:rFonts w:cs="Arial"/>
          <w:szCs w:val="22"/>
        </w:rPr>
        <w:t xml:space="preserve">Gollner, S., Kaiser, S., Menzel, L., Jones, D.O., Brown, A., Mestre, N.C., Van </w:t>
      </w:r>
      <w:proofErr w:type="spellStart"/>
      <w:r w:rsidRPr="0073245D">
        <w:rPr>
          <w:rFonts w:cs="Arial"/>
          <w:szCs w:val="22"/>
        </w:rPr>
        <w:t>Oevelen</w:t>
      </w:r>
      <w:proofErr w:type="spellEnd"/>
      <w:r w:rsidRPr="0073245D">
        <w:rPr>
          <w:rFonts w:cs="Arial"/>
          <w:szCs w:val="22"/>
        </w:rPr>
        <w:t>, D., Menot, L., Colaço, A., Canals, M. and Cuvelier, D., 2017. Resilience of benthic deep-sea fauna to mining activities. Marine Environmental Research, 129, pp.76-101.</w:t>
      </w:r>
    </w:p>
    <w:p w14:paraId="66B9800D" w14:textId="77777777" w:rsidR="0073245D" w:rsidRDefault="0073245D" w:rsidP="00067929">
      <w:pPr>
        <w:rPr>
          <w:rFonts w:cs="Arial"/>
          <w:szCs w:val="22"/>
        </w:rPr>
      </w:pPr>
    </w:p>
    <w:p w14:paraId="785F1FE3" w14:textId="77777777" w:rsidR="00701363" w:rsidRPr="00701363" w:rsidRDefault="00701363" w:rsidP="00701363">
      <w:pPr>
        <w:rPr>
          <w:rFonts w:cs="Arial"/>
          <w:szCs w:val="22"/>
        </w:rPr>
      </w:pPr>
      <w:r w:rsidRPr="00701363">
        <w:rPr>
          <w:rFonts w:cs="Arial"/>
          <w:szCs w:val="22"/>
        </w:rPr>
        <w:t xml:space="preserve">Gooday, A. J., </w:t>
      </w:r>
      <w:proofErr w:type="spellStart"/>
      <w:r w:rsidRPr="00701363">
        <w:rPr>
          <w:rFonts w:cs="Arial"/>
          <w:szCs w:val="22"/>
        </w:rPr>
        <w:t>Goineau</w:t>
      </w:r>
      <w:proofErr w:type="spellEnd"/>
      <w:r w:rsidRPr="00701363">
        <w:rPr>
          <w:rFonts w:cs="Arial"/>
          <w:szCs w:val="22"/>
        </w:rPr>
        <w:t xml:space="preserve">, A., &amp; </w:t>
      </w:r>
      <w:proofErr w:type="spellStart"/>
      <w:r w:rsidRPr="00701363">
        <w:rPr>
          <w:rFonts w:cs="Arial"/>
          <w:szCs w:val="22"/>
        </w:rPr>
        <w:t>Voltski</w:t>
      </w:r>
      <w:proofErr w:type="spellEnd"/>
      <w:r w:rsidRPr="00701363">
        <w:rPr>
          <w:rFonts w:cs="Arial"/>
          <w:szCs w:val="22"/>
        </w:rPr>
        <w:t xml:space="preserve">, I. (2015). Abyssal foraminifera attached to polymetallic nodules from the eastern Clarion Clipperton Fracture Zone: a preliminary description and comparison with North Atlantic </w:t>
      </w:r>
      <w:proofErr w:type="spellStart"/>
      <w:r w:rsidRPr="00701363">
        <w:rPr>
          <w:rFonts w:cs="Arial"/>
          <w:szCs w:val="22"/>
        </w:rPr>
        <w:t>dropstone</w:t>
      </w:r>
      <w:proofErr w:type="spellEnd"/>
      <w:r w:rsidRPr="00701363">
        <w:rPr>
          <w:rFonts w:cs="Arial"/>
          <w:szCs w:val="22"/>
        </w:rPr>
        <w:t xml:space="preserve"> assemblages. Marine Biodiversity, 45(3), 391–412. doi:10.1007/s12526-014-0301-9 </w:t>
      </w:r>
    </w:p>
    <w:p w14:paraId="74573DC6" w14:textId="77777777" w:rsidR="00701363" w:rsidRPr="00701363" w:rsidRDefault="00701363" w:rsidP="00701363">
      <w:pPr>
        <w:rPr>
          <w:rFonts w:cs="Arial"/>
          <w:szCs w:val="22"/>
        </w:rPr>
      </w:pPr>
    </w:p>
    <w:p w14:paraId="51E9CDF0" w14:textId="77777777" w:rsidR="00701363" w:rsidRPr="00701363" w:rsidRDefault="00701363" w:rsidP="00701363">
      <w:pPr>
        <w:rPr>
          <w:rFonts w:cs="Arial"/>
          <w:szCs w:val="22"/>
        </w:rPr>
      </w:pPr>
      <w:r w:rsidRPr="00701363">
        <w:rPr>
          <w:rFonts w:cs="Arial"/>
          <w:szCs w:val="22"/>
        </w:rPr>
        <w:t xml:space="preserve">Gooday AJ, Holzmann M, </w:t>
      </w:r>
      <w:proofErr w:type="spellStart"/>
      <w:r w:rsidRPr="00701363">
        <w:rPr>
          <w:rFonts w:cs="Arial"/>
          <w:szCs w:val="22"/>
        </w:rPr>
        <w:t>Caulle</w:t>
      </w:r>
      <w:proofErr w:type="spellEnd"/>
      <w:r w:rsidRPr="00701363">
        <w:rPr>
          <w:rFonts w:cs="Arial"/>
          <w:szCs w:val="22"/>
        </w:rPr>
        <w:t xml:space="preserve"> C, </w:t>
      </w:r>
      <w:proofErr w:type="spellStart"/>
      <w:r w:rsidRPr="00701363">
        <w:rPr>
          <w:rFonts w:cs="Arial"/>
          <w:szCs w:val="22"/>
        </w:rPr>
        <w:t>Goineau</w:t>
      </w:r>
      <w:proofErr w:type="spellEnd"/>
      <w:r w:rsidRPr="00701363">
        <w:rPr>
          <w:rFonts w:cs="Arial"/>
          <w:szCs w:val="22"/>
        </w:rPr>
        <w:t xml:space="preserve"> A, </w:t>
      </w:r>
      <w:proofErr w:type="spellStart"/>
      <w:r w:rsidRPr="00701363">
        <w:rPr>
          <w:rFonts w:cs="Arial"/>
          <w:szCs w:val="22"/>
        </w:rPr>
        <w:t>Kamenskaya</w:t>
      </w:r>
      <w:proofErr w:type="spellEnd"/>
      <w:r w:rsidRPr="00701363">
        <w:rPr>
          <w:rFonts w:cs="Arial"/>
          <w:szCs w:val="22"/>
        </w:rPr>
        <w:t xml:space="preserve"> O, Weber AA-T, Pawlowski J (2017) Giant protists (xenophyophores, Foraminifera) are exceptionally diverse in parts of the abyssal eastern Pacific licensed for polymetallic nodule exploration. Biological Conservation 207: 106–116. https://doi.org/10.1016/j.biocon.2017.01.006</w:t>
      </w:r>
    </w:p>
    <w:p w14:paraId="118E5784" w14:textId="77777777" w:rsidR="00701363" w:rsidRPr="00701363" w:rsidRDefault="00701363" w:rsidP="00701363">
      <w:pPr>
        <w:rPr>
          <w:rFonts w:cs="Arial"/>
          <w:szCs w:val="22"/>
        </w:rPr>
      </w:pPr>
    </w:p>
    <w:p w14:paraId="1CC028F0" w14:textId="77777777" w:rsidR="00701363" w:rsidRPr="00701363" w:rsidRDefault="00701363" w:rsidP="00701363">
      <w:pPr>
        <w:rPr>
          <w:rFonts w:cs="Arial"/>
          <w:szCs w:val="22"/>
        </w:rPr>
      </w:pPr>
      <w:r w:rsidRPr="00701363">
        <w:rPr>
          <w:rFonts w:cs="Arial"/>
          <w:szCs w:val="22"/>
        </w:rPr>
        <w:t xml:space="preserve">Gooday AJ, Holzmann M, </w:t>
      </w:r>
      <w:proofErr w:type="spellStart"/>
      <w:r w:rsidRPr="00701363">
        <w:rPr>
          <w:rFonts w:cs="Arial"/>
          <w:szCs w:val="22"/>
        </w:rPr>
        <w:t>Caulle</w:t>
      </w:r>
      <w:proofErr w:type="spellEnd"/>
      <w:r w:rsidRPr="00701363">
        <w:rPr>
          <w:rFonts w:cs="Arial"/>
          <w:szCs w:val="22"/>
        </w:rPr>
        <w:t xml:space="preserve"> C, </w:t>
      </w:r>
      <w:proofErr w:type="spellStart"/>
      <w:r w:rsidRPr="00701363">
        <w:rPr>
          <w:rFonts w:cs="Arial"/>
          <w:szCs w:val="22"/>
        </w:rPr>
        <w:t>Goineau</w:t>
      </w:r>
      <w:proofErr w:type="spellEnd"/>
      <w:r w:rsidRPr="00701363">
        <w:rPr>
          <w:rFonts w:cs="Arial"/>
          <w:szCs w:val="22"/>
        </w:rPr>
        <w:t xml:space="preserve"> A, Jones DOB, </w:t>
      </w:r>
      <w:proofErr w:type="spellStart"/>
      <w:r w:rsidRPr="00701363">
        <w:rPr>
          <w:rFonts w:cs="Arial"/>
          <w:szCs w:val="22"/>
        </w:rPr>
        <w:t>Kamenskaya</w:t>
      </w:r>
      <w:proofErr w:type="spellEnd"/>
      <w:r w:rsidRPr="00701363">
        <w:rPr>
          <w:rFonts w:cs="Arial"/>
          <w:szCs w:val="22"/>
        </w:rPr>
        <w:t xml:space="preserve"> O, Simon-Lledó E, Weber AA-T, Pawlowski J (2018d) New species of the xenophyophore genus </w:t>
      </w:r>
      <w:proofErr w:type="spellStart"/>
      <w:r w:rsidRPr="00701363">
        <w:rPr>
          <w:rFonts w:cs="Arial"/>
          <w:szCs w:val="22"/>
        </w:rPr>
        <w:t>Aschemonella</w:t>
      </w:r>
      <w:proofErr w:type="spellEnd"/>
      <w:r w:rsidRPr="00701363">
        <w:rPr>
          <w:rFonts w:cs="Arial"/>
          <w:szCs w:val="22"/>
        </w:rPr>
        <w:t xml:space="preserve"> (</w:t>
      </w:r>
      <w:proofErr w:type="spellStart"/>
      <w:r w:rsidRPr="00701363">
        <w:rPr>
          <w:rFonts w:cs="Arial"/>
          <w:szCs w:val="22"/>
        </w:rPr>
        <w:t>Rhizaria</w:t>
      </w:r>
      <w:proofErr w:type="spellEnd"/>
      <w:r w:rsidRPr="00701363">
        <w:rPr>
          <w:rFonts w:cs="Arial"/>
          <w:szCs w:val="22"/>
        </w:rPr>
        <w:t>: Foraminifera) from areas of the abyssal eastern Pacific licensed for polymetallic nodule exploration. Zoological Journal of the Linnean Society 182: 479–499. https://doi.org/10.1093/zoolinnean/zlx052</w:t>
      </w:r>
    </w:p>
    <w:p w14:paraId="12EF4BB1" w14:textId="77777777" w:rsidR="00701363" w:rsidRPr="00701363" w:rsidRDefault="00701363" w:rsidP="00701363">
      <w:pPr>
        <w:rPr>
          <w:rFonts w:cs="Arial"/>
          <w:szCs w:val="22"/>
        </w:rPr>
      </w:pPr>
    </w:p>
    <w:p w14:paraId="01378A3D" w14:textId="2AF30F02" w:rsidR="00701363" w:rsidRPr="00701363" w:rsidRDefault="00701363" w:rsidP="00701363">
      <w:pPr>
        <w:rPr>
          <w:rFonts w:cs="Arial"/>
          <w:szCs w:val="22"/>
        </w:rPr>
      </w:pPr>
      <w:r w:rsidRPr="00701363">
        <w:rPr>
          <w:rFonts w:cs="Arial"/>
          <w:szCs w:val="22"/>
        </w:rPr>
        <w:t xml:space="preserve">Gooday AJ, Holzmann M, </w:t>
      </w:r>
      <w:proofErr w:type="spellStart"/>
      <w:r w:rsidRPr="00701363">
        <w:rPr>
          <w:rFonts w:cs="Arial"/>
          <w:szCs w:val="22"/>
        </w:rPr>
        <w:t>Goineau</w:t>
      </w:r>
      <w:proofErr w:type="spellEnd"/>
      <w:r w:rsidRPr="00701363">
        <w:rPr>
          <w:rFonts w:cs="Arial"/>
          <w:szCs w:val="22"/>
        </w:rPr>
        <w:t xml:space="preserve"> A, Pearce RB, </w:t>
      </w:r>
      <w:proofErr w:type="spellStart"/>
      <w:r w:rsidRPr="00701363">
        <w:rPr>
          <w:rFonts w:cs="Arial"/>
          <w:szCs w:val="22"/>
        </w:rPr>
        <w:t>Voltski</w:t>
      </w:r>
      <w:proofErr w:type="spellEnd"/>
      <w:r w:rsidRPr="00701363">
        <w:rPr>
          <w:rFonts w:cs="Arial"/>
          <w:szCs w:val="22"/>
        </w:rPr>
        <w:t xml:space="preserve"> I, Weber AA-T, Pawlowski J (2018b) Five new species and two new genera of xenophyophores (Foraminifera: </w:t>
      </w:r>
      <w:proofErr w:type="spellStart"/>
      <w:r w:rsidRPr="00701363">
        <w:rPr>
          <w:rFonts w:cs="Arial"/>
          <w:szCs w:val="22"/>
        </w:rPr>
        <w:t>Rhizaria</w:t>
      </w:r>
      <w:proofErr w:type="spellEnd"/>
      <w:r w:rsidRPr="00701363">
        <w:rPr>
          <w:rFonts w:cs="Arial"/>
          <w:szCs w:val="22"/>
        </w:rPr>
        <w:t>) from part of the abyssal equatorial Pacific licensed for polymetallic nodule exploration. Zoological Journal of the Linnean Societ</w:t>
      </w:r>
      <w:r w:rsidR="00F928CB">
        <w:rPr>
          <w:rFonts w:cs="Arial"/>
          <w:szCs w:val="22"/>
        </w:rPr>
        <w:t>y 183: 723–748. doi:</w:t>
      </w:r>
      <w:r w:rsidRPr="00701363">
        <w:rPr>
          <w:rFonts w:cs="Arial"/>
          <w:szCs w:val="22"/>
        </w:rPr>
        <w:t>10.1093/</w:t>
      </w:r>
      <w:proofErr w:type="spellStart"/>
      <w:r w:rsidRPr="00701363">
        <w:rPr>
          <w:rFonts w:cs="Arial"/>
          <w:szCs w:val="22"/>
        </w:rPr>
        <w:t>zoolinnean</w:t>
      </w:r>
      <w:proofErr w:type="spellEnd"/>
      <w:r w:rsidRPr="00701363">
        <w:rPr>
          <w:rFonts w:cs="Arial"/>
          <w:szCs w:val="22"/>
        </w:rPr>
        <w:t>/zlx093</w:t>
      </w:r>
    </w:p>
    <w:p w14:paraId="4ABEFDD5" w14:textId="77777777" w:rsidR="00701363" w:rsidRPr="00701363" w:rsidRDefault="00701363" w:rsidP="00701363">
      <w:pPr>
        <w:rPr>
          <w:rFonts w:cs="Arial"/>
          <w:szCs w:val="22"/>
        </w:rPr>
      </w:pPr>
    </w:p>
    <w:p w14:paraId="1C1CACA6" w14:textId="77777777" w:rsidR="00701363" w:rsidRPr="00701363" w:rsidRDefault="00701363" w:rsidP="00701363">
      <w:pPr>
        <w:rPr>
          <w:rFonts w:cs="Arial"/>
          <w:szCs w:val="22"/>
        </w:rPr>
      </w:pPr>
      <w:r w:rsidRPr="00701363">
        <w:rPr>
          <w:rFonts w:cs="Arial"/>
          <w:szCs w:val="22"/>
        </w:rPr>
        <w:t xml:space="preserve">Gooday AJ, Holzmann M, </w:t>
      </w:r>
      <w:proofErr w:type="spellStart"/>
      <w:r w:rsidRPr="00701363">
        <w:rPr>
          <w:rFonts w:cs="Arial"/>
          <w:szCs w:val="22"/>
        </w:rPr>
        <w:t>Goineau</w:t>
      </w:r>
      <w:proofErr w:type="spellEnd"/>
      <w:r w:rsidRPr="00701363">
        <w:rPr>
          <w:rFonts w:cs="Arial"/>
          <w:szCs w:val="22"/>
        </w:rPr>
        <w:t xml:space="preserve"> A, </w:t>
      </w:r>
      <w:proofErr w:type="spellStart"/>
      <w:r w:rsidRPr="00701363">
        <w:rPr>
          <w:rFonts w:cs="Arial"/>
          <w:szCs w:val="22"/>
        </w:rPr>
        <w:t>Kamenskaya</w:t>
      </w:r>
      <w:proofErr w:type="spellEnd"/>
      <w:r w:rsidRPr="00701363">
        <w:rPr>
          <w:rFonts w:cs="Arial"/>
          <w:szCs w:val="22"/>
        </w:rPr>
        <w:t xml:space="preserve"> O, Melnik VF, Pearce RB, Weber AA-T, Pawlowski J (2018c) Xenophyophores (</w:t>
      </w:r>
      <w:proofErr w:type="spellStart"/>
      <w:r w:rsidRPr="00701363">
        <w:rPr>
          <w:rFonts w:cs="Arial"/>
          <w:szCs w:val="22"/>
        </w:rPr>
        <w:t>Rhizaria</w:t>
      </w:r>
      <w:proofErr w:type="spellEnd"/>
      <w:r w:rsidRPr="00701363">
        <w:rPr>
          <w:rFonts w:cs="Arial"/>
          <w:szCs w:val="22"/>
        </w:rPr>
        <w:t xml:space="preserve">, Foraminifera) from the Eastern Clarion-Clipperton Zone (equatorial Pacific): the Genus </w:t>
      </w:r>
      <w:proofErr w:type="spellStart"/>
      <w:r w:rsidRPr="00701363">
        <w:rPr>
          <w:rFonts w:cs="Arial"/>
          <w:szCs w:val="22"/>
        </w:rPr>
        <w:t>Psammina</w:t>
      </w:r>
      <w:proofErr w:type="spellEnd"/>
      <w:r w:rsidRPr="00701363">
        <w:rPr>
          <w:rFonts w:cs="Arial"/>
          <w:szCs w:val="22"/>
        </w:rPr>
        <w:t>. Protist 169: 926–957. https://doi.org/10.1016/j.protis.2018.09.003</w:t>
      </w:r>
    </w:p>
    <w:p w14:paraId="13181A33" w14:textId="77777777" w:rsidR="00701363" w:rsidRPr="00701363" w:rsidRDefault="00701363" w:rsidP="00701363">
      <w:pPr>
        <w:rPr>
          <w:rFonts w:cs="Arial"/>
          <w:szCs w:val="22"/>
        </w:rPr>
      </w:pPr>
    </w:p>
    <w:p w14:paraId="1EB1CB5B" w14:textId="77777777" w:rsidR="00701363" w:rsidRPr="00701363" w:rsidRDefault="00701363" w:rsidP="00701363">
      <w:pPr>
        <w:rPr>
          <w:rFonts w:cs="Arial"/>
          <w:szCs w:val="22"/>
        </w:rPr>
      </w:pPr>
      <w:r w:rsidRPr="00701363">
        <w:rPr>
          <w:rFonts w:cs="Arial"/>
          <w:szCs w:val="22"/>
        </w:rPr>
        <w:t>Gooday AJ, Durden JM, Holzmann M, Pawlowski J, Smith CR (2020b) Xenophyophores (</w:t>
      </w:r>
      <w:proofErr w:type="spellStart"/>
      <w:r w:rsidRPr="00701363">
        <w:rPr>
          <w:rFonts w:cs="Arial"/>
          <w:szCs w:val="22"/>
        </w:rPr>
        <w:t>Rhizaria</w:t>
      </w:r>
      <w:proofErr w:type="spellEnd"/>
      <w:r w:rsidRPr="00701363">
        <w:rPr>
          <w:rFonts w:cs="Arial"/>
          <w:szCs w:val="22"/>
        </w:rPr>
        <w:t>, Foraminifera), including four new species and two new genera, from the western Clarion-Clipperton Zone (abyssal equatorial Pacific). European Journal of Protistology 75: 125715. https://doi.org/10.1016/j.ejop.2020.125715</w:t>
      </w:r>
    </w:p>
    <w:p w14:paraId="24A2C4E8" w14:textId="77777777" w:rsidR="00701363" w:rsidRPr="00A170E0" w:rsidRDefault="00701363" w:rsidP="00067929">
      <w:pPr>
        <w:rPr>
          <w:rFonts w:cs="Arial"/>
          <w:szCs w:val="22"/>
        </w:rPr>
      </w:pPr>
    </w:p>
    <w:p w14:paraId="304D346E" w14:textId="77777777" w:rsidR="00067929" w:rsidRPr="00A170E0" w:rsidRDefault="00067929" w:rsidP="00067929">
      <w:pPr>
        <w:rPr>
          <w:rFonts w:cs="Arial"/>
          <w:szCs w:val="22"/>
        </w:rPr>
      </w:pPr>
      <w:r w:rsidRPr="00A170E0">
        <w:rPr>
          <w:rFonts w:cs="Arial"/>
          <w:szCs w:val="22"/>
        </w:rPr>
        <w:t xml:space="preserve">Guralnick, R.P., </w:t>
      </w:r>
      <w:proofErr w:type="spellStart"/>
      <w:r w:rsidRPr="00A170E0">
        <w:rPr>
          <w:rFonts w:cs="Arial"/>
          <w:szCs w:val="22"/>
        </w:rPr>
        <w:t>Cellinese</w:t>
      </w:r>
      <w:proofErr w:type="spellEnd"/>
      <w:r w:rsidRPr="00A170E0">
        <w:rPr>
          <w:rFonts w:cs="Arial"/>
          <w:szCs w:val="22"/>
        </w:rPr>
        <w:t xml:space="preserve">, N., Deck, J., Pyle, R.L. et al. (2015) “Community Next Steps for Making Globally Unique Identifiers Work for Biocollections Data”. </w:t>
      </w:r>
      <w:proofErr w:type="spellStart"/>
      <w:r w:rsidRPr="00A170E0">
        <w:rPr>
          <w:rFonts w:cs="Arial"/>
          <w:szCs w:val="22"/>
        </w:rPr>
        <w:t>ZooKeys</w:t>
      </w:r>
      <w:proofErr w:type="spellEnd"/>
      <w:r w:rsidRPr="00A170E0">
        <w:rPr>
          <w:rFonts w:cs="Arial"/>
          <w:szCs w:val="22"/>
        </w:rPr>
        <w:t xml:space="preserve"> 494: 133–154. doi:10.3897/zookeys.494.9352</w:t>
      </w:r>
    </w:p>
    <w:p w14:paraId="1CE13C20" w14:textId="77777777" w:rsidR="00067929" w:rsidRPr="00A170E0" w:rsidRDefault="00067929" w:rsidP="00067929">
      <w:pPr>
        <w:rPr>
          <w:rFonts w:cs="Arial"/>
          <w:szCs w:val="22"/>
        </w:rPr>
      </w:pPr>
    </w:p>
    <w:p w14:paraId="07CC5B24" w14:textId="77777777" w:rsidR="00067929" w:rsidRPr="00A170E0" w:rsidRDefault="00067929" w:rsidP="00067929">
      <w:pPr>
        <w:rPr>
          <w:rFonts w:cs="Arial"/>
          <w:szCs w:val="22"/>
        </w:rPr>
      </w:pPr>
      <w:r w:rsidRPr="00A170E0">
        <w:rPr>
          <w:rFonts w:cs="Arial"/>
          <w:szCs w:val="22"/>
        </w:rPr>
        <w:t xml:space="preserve">Guralnick, R., Conlin, T., Deck, J., Stucky, B.J. and </w:t>
      </w:r>
      <w:proofErr w:type="spellStart"/>
      <w:r w:rsidRPr="00A170E0">
        <w:rPr>
          <w:rFonts w:cs="Arial"/>
          <w:szCs w:val="22"/>
        </w:rPr>
        <w:t>Cellinese</w:t>
      </w:r>
      <w:proofErr w:type="spellEnd"/>
      <w:r w:rsidRPr="00A170E0">
        <w:rPr>
          <w:rFonts w:cs="Arial"/>
          <w:szCs w:val="22"/>
        </w:rPr>
        <w:t xml:space="preserve">, N. (2014) “The Trouble with Triplets in Biodiversity Informatics: A Data-Driven Case against Current Identifier Practices”. </w:t>
      </w:r>
      <w:proofErr w:type="spellStart"/>
      <w:r w:rsidRPr="00A170E0">
        <w:rPr>
          <w:rFonts w:cs="Arial"/>
          <w:szCs w:val="22"/>
        </w:rPr>
        <w:t>PLoS</w:t>
      </w:r>
      <w:proofErr w:type="spellEnd"/>
      <w:r w:rsidRPr="00A170E0">
        <w:rPr>
          <w:rFonts w:cs="Arial"/>
          <w:szCs w:val="22"/>
        </w:rPr>
        <w:t xml:space="preserve"> ONE 9(12): e114069. </w:t>
      </w:r>
      <w:proofErr w:type="gramStart"/>
      <w:r w:rsidRPr="00A170E0">
        <w:rPr>
          <w:rFonts w:cs="Arial"/>
          <w:szCs w:val="22"/>
        </w:rPr>
        <w:t>doi:10.1371/journal.pone</w:t>
      </w:r>
      <w:proofErr w:type="gramEnd"/>
      <w:r w:rsidRPr="00A170E0">
        <w:rPr>
          <w:rFonts w:cs="Arial"/>
          <w:szCs w:val="22"/>
        </w:rPr>
        <w:t>.0114069</w:t>
      </w:r>
    </w:p>
    <w:p w14:paraId="45D11A71" w14:textId="0084AEEA" w:rsidR="00067929" w:rsidRPr="00C94DBB" w:rsidRDefault="00067929" w:rsidP="00067929">
      <w:pPr>
        <w:rPr>
          <w:rFonts w:cs="Arial"/>
          <w:szCs w:val="22"/>
        </w:rPr>
      </w:pPr>
    </w:p>
    <w:p w14:paraId="0B7D3267" w14:textId="77777777" w:rsidR="00C94DBB" w:rsidRPr="00C94DBB" w:rsidRDefault="00C94DBB" w:rsidP="00C94DBB">
      <w:pPr>
        <w:rPr>
          <w:rStyle w:val="LineNumber"/>
          <w:rFonts w:cs="Arial"/>
          <w:sz w:val="22"/>
          <w:szCs w:val="22"/>
        </w:rPr>
      </w:pPr>
      <w:r w:rsidRPr="00C94DBB">
        <w:rPr>
          <w:rStyle w:val="LineNumber"/>
          <w:rFonts w:cs="Arial"/>
          <w:sz w:val="22"/>
          <w:szCs w:val="22"/>
        </w:rPr>
        <w:t xml:space="preserve">Hall, C.E. and </w:t>
      </w:r>
      <w:proofErr w:type="spellStart"/>
      <w:r w:rsidRPr="00C94DBB">
        <w:rPr>
          <w:rStyle w:val="LineNumber"/>
          <w:rFonts w:cs="Arial"/>
          <w:sz w:val="22"/>
          <w:szCs w:val="22"/>
        </w:rPr>
        <w:t>Gurnis</w:t>
      </w:r>
      <w:proofErr w:type="spellEnd"/>
      <w:r w:rsidRPr="00C94DBB">
        <w:rPr>
          <w:rStyle w:val="LineNumber"/>
          <w:rFonts w:cs="Arial"/>
          <w:sz w:val="22"/>
          <w:szCs w:val="22"/>
        </w:rPr>
        <w:t>, M., 2005. Strength of fracture zones from their bathymetric and gravitational evolution. Journal of Geophysical Research: Solid Earth, 110(B1).</w:t>
      </w:r>
    </w:p>
    <w:p w14:paraId="7D36F828" w14:textId="1E4768F8" w:rsidR="00C94DBB" w:rsidRDefault="00C94DBB" w:rsidP="00067929">
      <w:pPr>
        <w:rPr>
          <w:rFonts w:cs="Arial"/>
          <w:szCs w:val="22"/>
        </w:rPr>
      </w:pPr>
    </w:p>
    <w:p w14:paraId="5957479A" w14:textId="53F57C0E" w:rsidR="006459A0" w:rsidRDefault="006459A0" w:rsidP="00067929">
      <w:pPr>
        <w:rPr>
          <w:rFonts w:cs="Arial"/>
          <w:szCs w:val="22"/>
        </w:rPr>
      </w:pPr>
      <w:r w:rsidRPr="006459A0">
        <w:rPr>
          <w:rFonts w:cs="Arial"/>
          <w:szCs w:val="22"/>
        </w:rPr>
        <w:t>Herrington, R., 2021. Mining our green future. Nature Reviews Materials, 6(6), pp.456-458.</w:t>
      </w:r>
    </w:p>
    <w:p w14:paraId="289B312F" w14:textId="11AAC093" w:rsidR="006459A0" w:rsidRDefault="006459A0" w:rsidP="00067929">
      <w:pPr>
        <w:rPr>
          <w:rFonts w:cs="Arial"/>
          <w:szCs w:val="22"/>
        </w:rPr>
      </w:pPr>
    </w:p>
    <w:p w14:paraId="5EAA85D1" w14:textId="73106C7E" w:rsidR="00CF4AD2" w:rsidRDefault="00CF4AD2" w:rsidP="00067929">
      <w:pPr>
        <w:rPr>
          <w:rFonts w:cs="Arial"/>
          <w:szCs w:val="22"/>
        </w:rPr>
      </w:pPr>
      <w:r w:rsidRPr="00CF4AD2">
        <w:rPr>
          <w:rFonts w:cs="Arial"/>
          <w:szCs w:val="22"/>
        </w:rPr>
        <w:t>Hessler, R.R. and Jumars, P.A., 1974, March. Abyssal community analysis from replicate cores in the central North Pacific. Deep Sea Research and Oceanographic Abstracts 21: 185–209. doi:10.1016/0011-7471(74)90058-8</w:t>
      </w:r>
    </w:p>
    <w:p w14:paraId="581F0386" w14:textId="77777777" w:rsidR="00CF4AD2" w:rsidRDefault="00CF4AD2" w:rsidP="00067929">
      <w:pPr>
        <w:rPr>
          <w:rFonts w:cs="Arial"/>
          <w:szCs w:val="22"/>
        </w:rPr>
      </w:pPr>
    </w:p>
    <w:p w14:paraId="75A6FA00" w14:textId="77777777" w:rsidR="009013FB" w:rsidRDefault="009013FB" w:rsidP="009013FB">
      <w:pPr>
        <w:rPr>
          <w:szCs w:val="22"/>
        </w:rPr>
      </w:pPr>
      <w:r w:rsidRPr="00542A5E">
        <w:rPr>
          <w:szCs w:val="22"/>
        </w:rPr>
        <w:t>Higgs, N.D. and Attrill, M., 2015. Biases in biodiversity: wide-ranging species are discovered first in the deep sea. Frontiers in Marine Science, 2, p.61.</w:t>
      </w:r>
    </w:p>
    <w:p w14:paraId="02F53F5D" w14:textId="77777777" w:rsidR="009013FB" w:rsidRPr="00A170E0" w:rsidRDefault="009013FB" w:rsidP="00067929">
      <w:pPr>
        <w:rPr>
          <w:rFonts w:cs="Arial"/>
          <w:szCs w:val="22"/>
        </w:rPr>
      </w:pPr>
    </w:p>
    <w:p w14:paraId="01F03AE5" w14:textId="77777777" w:rsidR="00067929" w:rsidRPr="00A170E0" w:rsidRDefault="00067929" w:rsidP="00067929">
      <w:pPr>
        <w:pStyle w:val="NormalWeb"/>
        <w:shd w:val="clear" w:color="auto" w:fill="FFFFFF"/>
        <w:spacing w:before="0" w:beforeAutospacing="0" w:after="0" w:afterAutospacing="0"/>
        <w:rPr>
          <w:rFonts w:ascii="Arial" w:hAnsi="Arial" w:cs="Arial"/>
          <w:color w:val="333333"/>
          <w:spacing w:val="3"/>
          <w:szCs w:val="22"/>
        </w:rPr>
      </w:pPr>
      <w:r w:rsidRPr="00A170E0">
        <w:rPr>
          <w:rFonts w:ascii="Arial" w:hAnsi="Arial" w:cs="Arial"/>
          <w:color w:val="333333"/>
          <w:spacing w:val="3"/>
          <w:szCs w:val="22"/>
        </w:rPr>
        <w:t>Hill, Mark O. 1973. “Diversity and Evenness: A Unifying Notation and Its Consequences.” </w:t>
      </w:r>
      <w:r w:rsidRPr="00A170E0">
        <w:rPr>
          <w:rStyle w:val="Emphasis"/>
          <w:rFonts w:ascii="Arial" w:hAnsi="Arial" w:cs="Arial"/>
          <w:color w:val="333333"/>
          <w:spacing w:val="3"/>
          <w:szCs w:val="22"/>
        </w:rPr>
        <w:t>Ecology</w:t>
      </w:r>
      <w:r w:rsidRPr="00A170E0">
        <w:rPr>
          <w:rFonts w:ascii="Arial" w:hAnsi="Arial" w:cs="Arial"/>
          <w:color w:val="333333"/>
          <w:spacing w:val="3"/>
          <w:szCs w:val="22"/>
        </w:rPr>
        <w:t> 54 (2): 427–32.</w:t>
      </w:r>
    </w:p>
    <w:p w14:paraId="0B8CCD25" w14:textId="77777777" w:rsidR="008C18A3" w:rsidRPr="00A170E0" w:rsidRDefault="008C18A3" w:rsidP="00067929">
      <w:pPr>
        <w:rPr>
          <w:rFonts w:cs="Arial"/>
          <w:szCs w:val="22"/>
        </w:rPr>
      </w:pPr>
    </w:p>
    <w:p w14:paraId="78100E7F" w14:textId="4DE2A97C" w:rsidR="00067929" w:rsidRPr="00A170E0" w:rsidRDefault="00067929" w:rsidP="00067929">
      <w:pPr>
        <w:rPr>
          <w:rFonts w:cs="Arial"/>
          <w:szCs w:val="22"/>
        </w:rPr>
      </w:pPr>
      <w:r w:rsidRPr="00A170E0">
        <w:rPr>
          <w:rFonts w:cs="Arial"/>
          <w:szCs w:val="22"/>
        </w:rPr>
        <w:t>Horton, T., Marsh, L., Bett, B.J., Gates, A.R., Jones, D.O., Benoist, N., Pfeifer, S., Simon-Lledó, E., Durden, J.M., Vandepitte, L. and Appeltans, W., 2021. Recommendations for the standardisation of open taxonomic nomenclature for image-based identifications. Frontiers in Marine Science, 8, p.62. doi:10.3389/fmars.2021.620702</w:t>
      </w:r>
    </w:p>
    <w:p w14:paraId="1B091DE5" w14:textId="77777777" w:rsidR="00067929" w:rsidRPr="00A170E0" w:rsidRDefault="00067929" w:rsidP="00067929">
      <w:pPr>
        <w:rPr>
          <w:rFonts w:cs="Arial"/>
          <w:szCs w:val="22"/>
        </w:rPr>
      </w:pPr>
    </w:p>
    <w:p w14:paraId="0F189724" w14:textId="0103C2C9" w:rsidR="00067929" w:rsidRDefault="00067929" w:rsidP="00067929">
      <w:pPr>
        <w:rPr>
          <w:rFonts w:cs="Arial"/>
          <w:szCs w:val="22"/>
        </w:rPr>
      </w:pPr>
      <w:r w:rsidRPr="00A170E0">
        <w:rPr>
          <w:rFonts w:cs="Arial"/>
          <w:szCs w:val="22"/>
        </w:rPr>
        <w:t xml:space="preserve">Horton, T., </w:t>
      </w:r>
      <w:proofErr w:type="spellStart"/>
      <w:r w:rsidRPr="00A170E0">
        <w:rPr>
          <w:rFonts w:cs="Arial"/>
          <w:szCs w:val="22"/>
        </w:rPr>
        <w:t>Gofas</w:t>
      </w:r>
      <w:proofErr w:type="spellEnd"/>
      <w:r w:rsidRPr="00A170E0">
        <w:rPr>
          <w:rFonts w:cs="Arial"/>
          <w:szCs w:val="22"/>
        </w:rPr>
        <w:t xml:space="preserve">, S., Kroh, A., Poore, G.C., Read, G., Rosenberg, G., Stöhr, S., Bailly, N., Boury-Esnault, N., Brandão, S.N. and Costello, M.J., 2017. Improving nomenclatural consistency: a decade of experience in the World Register of Marine Species. European Journal of Taxonomy, </w:t>
      </w:r>
      <w:r w:rsidR="00533D16">
        <w:rPr>
          <w:rFonts w:cs="Arial"/>
          <w:szCs w:val="22"/>
        </w:rPr>
        <w:t>(389). doi:10.5852/ejt.2017.389</w:t>
      </w:r>
    </w:p>
    <w:p w14:paraId="260BB872" w14:textId="77777777" w:rsidR="00533D16" w:rsidRPr="00222B03" w:rsidRDefault="00533D16" w:rsidP="00533D16">
      <w:pPr>
        <w:rPr>
          <w:rFonts w:cs="Arial"/>
          <w:szCs w:val="22"/>
        </w:rPr>
      </w:pPr>
    </w:p>
    <w:p w14:paraId="2AAFAFE1" w14:textId="4683EF62" w:rsidR="00533D16" w:rsidRPr="00222B03" w:rsidRDefault="00533D16" w:rsidP="00533D16">
      <w:pPr>
        <w:rPr>
          <w:rFonts w:cs="Arial"/>
          <w:szCs w:val="22"/>
        </w:rPr>
      </w:pPr>
      <w:r w:rsidRPr="00222B03">
        <w:rPr>
          <w:rFonts w:cs="Arial"/>
          <w:szCs w:val="22"/>
        </w:rPr>
        <w:t xml:space="preserve">Hsieh, </w:t>
      </w:r>
      <w:r>
        <w:rPr>
          <w:rFonts w:cs="Arial"/>
          <w:szCs w:val="22"/>
        </w:rPr>
        <w:t xml:space="preserve">T. C., Ma, K. H., and Chao, A., </w:t>
      </w:r>
      <w:r w:rsidRPr="00222B03">
        <w:rPr>
          <w:rFonts w:cs="Arial"/>
          <w:szCs w:val="22"/>
        </w:rPr>
        <w:t>202</w:t>
      </w:r>
      <w:r>
        <w:rPr>
          <w:rFonts w:cs="Arial"/>
          <w:szCs w:val="22"/>
        </w:rPr>
        <w:t>0</w:t>
      </w:r>
      <w:r w:rsidRPr="00222B03">
        <w:rPr>
          <w:rFonts w:cs="Arial"/>
          <w:szCs w:val="22"/>
        </w:rPr>
        <w:t xml:space="preserve">. iNEXT: </w:t>
      </w:r>
      <w:proofErr w:type="spellStart"/>
      <w:r w:rsidRPr="00222B03">
        <w:rPr>
          <w:rFonts w:cs="Arial"/>
          <w:szCs w:val="22"/>
        </w:rPr>
        <w:t>iNterpolation</w:t>
      </w:r>
      <w:proofErr w:type="spellEnd"/>
      <w:r w:rsidRPr="00222B03">
        <w:rPr>
          <w:rFonts w:cs="Arial"/>
          <w:szCs w:val="22"/>
        </w:rPr>
        <w:t xml:space="preserve"> and</w:t>
      </w:r>
    </w:p>
    <w:p w14:paraId="30FB02A3" w14:textId="77777777" w:rsidR="00533D16" w:rsidRPr="00222B03" w:rsidRDefault="00533D16" w:rsidP="00533D16">
      <w:pPr>
        <w:rPr>
          <w:rFonts w:cs="Arial"/>
          <w:szCs w:val="22"/>
        </w:rPr>
      </w:pPr>
      <w:proofErr w:type="spellStart"/>
      <w:r w:rsidRPr="00222B03">
        <w:rPr>
          <w:rFonts w:cs="Arial"/>
          <w:szCs w:val="22"/>
        </w:rPr>
        <w:t>EXTrapolation</w:t>
      </w:r>
      <w:proofErr w:type="spellEnd"/>
      <w:r w:rsidRPr="00222B03">
        <w:rPr>
          <w:rFonts w:cs="Arial"/>
          <w:szCs w:val="22"/>
        </w:rPr>
        <w:t xml:space="preserve"> for Species Diversity. R Package Version 2.0.20. Available online</w:t>
      </w:r>
    </w:p>
    <w:p w14:paraId="28A0EE06" w14:textId="77777777" w:rsidR="00533D16" w:rsidRPr="00222B03" w:rsidRDefault="00533D16" w:rsidP="00533D16">
      <w:pPr>
        <w:rPr>
          <w:rFonts w:cs="Arial"/>
          <w:szCs w:val="22"/>
        </w:rPr>
      </w:pPr>
      <w:r w:rsidRPr="00222B03">
        <w:rPr>
          <w:rFonts w:cs="Arial"/>
          <w:szCs w:val="22"/>
        </w:rPr>
        <w:t>at: http://chao.stat.nthu.edu.tw/wordpress/software-download/ (Online)</w:t>
      </w:r>
    </w:p>
    <w:p w14:paraId="40D8289B" w14:textId="77777777" w:rsidR="00533D16" w:rsidRPr="00222B03" w:rsidRDefault="00533D16" w:rsidP="00533D16">
      <w:pPr>
        <w:rPr>
          <w:rFonts w:cs="Arial"/>
          <w:szCs w:val="22"/>
        </w:rPr>
      </w:pPr>
      <w:r w:rsidRPr="00222B03">
        <w:rPr>
          <w:rFonts w:cs="Arial"/>
          <w:szCs w:val="22"/>
        </w:rPr>
        <w:t>(</w:t>
      </w:r>
      <w:proofErr w:type="gramStart"/>
      <w:r w:rsidRPr="00222B03">
        <w:rPr>
          <w:rFonts w:cs="Arial"/>
          <w:szCs w:val="22"/>
        </w:rPr>
        <w:t>accessed</w:t>
      </w:r>
      <w:proofErr w:type="gramEnd"/>
      <w:r w:rsidRPr="00222B03">
        <w:rPr>
          <w:rFonts w:cs="Arial"/>
          <w:szCs w:val="22"/>
        </w:rPr>
        <w:t xml:space="preserve"> January 28, 2020).</w:t>
      </w:r>
    </w:p>
    <w:p w14:paraId="5586C76F" w14:textId="3E846153" w:rsidR="00533D16" w:rsidRPr="00A170E0" w:rsidRDefault="00533D16" w:rsidP="00067929">
      <w:pPr>
        <w:rPr>
          <w:rFonts w:cs="Arial"/>
          <w:szCs w:val="22"/>
        </w:rPr>
      </w:pPr>
    </w:p>
    <w:p w14:paraId="3D6AE684" w14:textId="77777777" w:rsidR="00067929" w:rsidRPr="00A170E0" w:rsidRDefault="00067929" w:rsidP="00067929">
      <w:pPr>
        <w:rPr>
          <w:rFonts w:cs="Arial"/>
          <w:szCs w:val="22"/>
        </w:rPr>
      </w:pPr>
      <w:r w:rsidRPr="00A170E0">
        <w:rPr>
          <w:rFonts w:cs="Arial"/>
          <w:szCs w:val="22"/>
        </w:rPr>
        <w:lastRenderedPageBreak/>
        <w:t>Humphries, F., Rabone, M. and Jaspars, M., 2021. Traceability Approaches for marine genetic resources under the proposed Ocean (BBNJ) Treaty. Frontiers in Marine Science, 8, 661313; doi:10.3389/fmars.2021.661313</w:t>
      </w:r>
    </w:p>
    <w:p w14:paraId="491A36C3" w14:textId="5E408CAF" w:rsidR="00067929" w:rsidRDefault="00067929" w:rsidP="00067929">
      <w:pPr>
        <w:rPr>
          <w:rFonts w:cs="Arial"/>
          <w:szCs w:val="22"/>
        </w:rPr>
      </w:pPr>
    </w:p>
    <w:p w14:paraId="2162E75C" w14:textId="7423DFA6" w:rsidR="00533D16" w:rsidRPr="00222B03" w:rsidRDefault="00533D16" w:rsidP="00533D16">
      <w:pPr>
        <w:rPr>
          <w:rFonts w:cs="Arial"/>
          <w:szCs w:val="22"/>
        </w:rPr>
      </w:pPr>
      <w:r w:rsidRPr="00222B03">
        <w:rPr>
          <w:rFonts w:cs="Arial"/>
          <w:szCs w:val="22"/>
        </w:rPr>
        <w:t xml:space="preserve">Jaspars, </w:t>
      </w:r>
      <w:r>
        <w:rPr>
          <w:rFonts w:cs="Arial"/>
          <w:szCs w:val="22"/>
        </w:rPr>
        <w:t>M., Rabone, M., Humphries, F., 2021.</w:t>
      </w:r>
      <w:r w:rsidRPr="00222B03">
        <w:rPr>
          <w:rFonts w:cs="Arial"/>
          <w:szCs w:val="22"/>
        </w:rPr>
        <w:t xml:space="preserve"> Tracing Options for Marine Genetic Resources from within National Jurisdictions; Report prepared for Commonwealth Secretariat. </w:t>
      </w:r>
    </w:p>
    <w:p w14:paraId="51AA4589" w14:textId="4F1ED080" w:rsidR="00931FA8" w:rsidRDefault="00931FA8" w:rsidP="0073245D">
      <w:pPr>
        <w:rPr>
          <w:rFonts w:cs="Arial"/>
          <w:szCs w:val="22"/>
        </w:rPr>
      </w:pPr>
      <w:r w:rsidRPr="00931FA8">
        <w:rPr>
          <w:rFonts w:cs="Arial"/>
          <w:szCs w:val="22"/>
        </w:rPr>
        <w:t>Jażdżewska, A.M., Horton, T., Hendrycks, E., Mamos, T., Driskell, A.C., Brix, S. and Arbizu, P.M., 2021. Pandora’s Box in the Deep Sea–Intraspecific Diversity Patterns and Distribution of Two Congeneric Scavenging Amphipods. Frontiers in Marine Science.</w:t>
      </w:r>
      <w:r w:rsidRPr="00931FA8">
        <w:t xml:space="preserve"> </w:t>
      </w:r>
      <w:r>
        <w:rPr>
          <w:rFonts w:cs="Arial"/>
          <w:szCs w:val="22"/>
        </w:rPr>
        <w:t>doi:</w:t>
      </w:r>
      <w:r w:rsidRPr="00931FA8">
        <w:rPr>
          <w:rFonts w:cs="Arial"/>
          <w:szCs w:val="22"/>
        </w:rPr>
        <w:t>10.3389/fmars.2021.750180</w:t>
      </w:r>
    </w:p>
    <w:p w14:paraId="077BF7FB" w14:textId="77777777" w:rsidR="0073245D" w:rsidRDefault="0073245D" w:rsidP="0073245D">
      <w:pPr>
        <w:rPr>
          <w:rFonts w:cs="Arial"/>
          <w:szCs w:val="22"/>
        </w:rPr>
      </w:pPr>
    </w:p>
    <w:p w14:paraId="648176D1" w14:textId="31F4FA6F" w:rsidR="00671E75" w:rsidRDefault="00671E75" w:rsidP="00671E75">
      <w:pPr>
        <w:rPr>
          <w:rFonts w:cs="Arial"/>
          <w:szCs w:val="22"/>
        </w:rPr>
      </w:pPr>
      <w:r w:rsidRPr="00664DF9">
        <w:rPr>
          <w:rFonts w:cs="Arial"/>
          <w:szCs w:val="22"/>
        </w:rPr>
        <w:t xml:space="preserve">Jones, D.O., Simon-Lledó, E., Amon, D.J., Bett, B.J., </w:t>
      </w:r>
      <w:proofErr w:type="spellStart"/>
      <w:r w:rsidRPr="00664DF9">
        <w:rPr>
          <w:rFonts w:cs="Arial"/>
          <w:szCs w:val="22"/>
        </w:rPr>
        <w:t>Caulle</w:t>
      </w:r>
      <w:proofErr w:type="spellEnd"/>
      <w:r w:rsidRPr="00664DF9">
        <w:rPr>
          <w:rFonts w:cs="Arial"/>
          <w:szCs w:val="22"/>
        </w:rPr>
        <w:t>, C., Clément, L., Connelly, D.P., Dahlgren, T.G., Durden, J.M., Drazen, J.C. and Felden, J., 2021. Environment, ecology, and potential effectiveness of an area protected from deep-sea mining (Clarion Clipperton Zone, abyssal Pacific). </w:t>
      </w:r>
      <w:r w:rsidRPr="00664DF9">
        <w:rPr>
          <w:rFonts w:cs="Arial"/>
          <w:i/>
          <w:iCs/>
          <w:szCs w:val="22"/>
        </w:rPr>
        <w:t>Progress in Oceanography</w:t>
      </w:r>
      <w:r w:rsidRPr="00664DF9">
        <w:rPr>
          <w:rFonts w:cs="Arial"/>
          <w:szCs w:val="22"/>
        </w:rPr>
        <w:t>, </w:t>
      </w:r>
      <w:r w:rsidRPr="00664DF9">
        <w:rPr>
          <w:rFonts w:cs="Arial"/>
          <w:i/>
          <w:iCs/>
          <w:szCs w:val="22"/>
        </w:rPr>
        <w:t>197</w:t>
      </w:r>
      <w:r w:rsidRPr="00664DF9">
        <w:rPr>
          <w:rFonts w:cs="Arial"/>
          <w:szCs w:val="22"/>
        </w:rPr>
        <w:t>, p.102653.</w:t>
      </w:r>
    </w:p>
    <w:p w14:paraId="1E38427A" w14:textId="6CF32737" w:rsidR="00554DC8" w:rsidRDefault="00554DC8" w:rsidP="00671E75">
      <w:pPr>
        <w:rPr>
          <w:rFonts w:cs="Arial"/>
          <w:szCs w:val="22"/>
        </w:rPr>
      </w:pPr>
    </w:p>
    <w:p w14:paraId="70F68818" w14:textId="2B2447BE" w:rsidR="00671E75" w:rsidRDefault="00554DC8" w:rsidP="00701363">
      <w:pPr>
        <w:rPr>
          <w:rFonts w:cs="Arial"/>
          <w:szCs w:val="22"/>
        </w:rPr>
      </w:pPr>
      <w:r w:rsidRPr="00554DC8">
        <w:rPr>
          <w:rFonts w:cs="Arial"/>
          <w:szCs w:val="22"/>
        </w:rPr>
        <w:t xml:space="preserve">Jones, D.O., Kaiser, S., Sweetman, A.K., Smith, C.R., Menot, L., Vink, A., Trueblood, D., Greinert, J., Billett, D.S., Arbizu, P.M. and </w:t>
      </w:r>
      <w:proofErr w:type="spellStart"/>
      <w:r w:rsidRPr="00554DC8">
        <w:rPr>
          <w:rFonts w:cs="Arial"/>
          <w:szCs w:val="22"/>
        </w:rPr>
        <w:t>Radziejewska</w:t>
      </w:r>
      <w:proofErr w:type="spellEnd"/>
      <w:r w:rsidRPr="00554DC8">
        <w:rPr>
          <w:rFonts w:cs="Arial"/>
          <w:szCs w:val="22"/>
        </w:rPr>
        <w:t xml:space="preserve">, T., 2017. Biological responses to disturbance from simulated deep-sea polymetallic nodule mining. </w:t>
      </w:r>
      <w:proofErr w:type="spellStart"/>
      <w:r w:rsidRPr="00554DC8">
        <w:rPr>
          <w:rFonts w:cs="Arial"/>
          <w:szCs w:val="22"/>
        </w:rPr>
        <w:t>PLoS</w:t>
      </w:r>
      <w:proofErr w:type="spellEnd"/>
      <w:r w:rsidRPr="00554DC8">
        <w:rPr>
          <w:rFonts w:cs="Arial"/>
          <w:szCs w:val="22"/>
        </w:rPr>
        <w:t xml:space="preserve"> One, 12(2), p.e0171750.</w:t>
      </w:r>
    </w:p>
    <w:p w14:paraId="48A7AB72" w14:textId="2160048F" w:rsidR="00533D16" w:rsidRDefault="00533D16" w:rsidP="00533D16">
      <w:pPr>
        <w:rPr>
          <w:rFonts w:cs="Arial"/>
          <w:szCs w:val="22"/>
        </w:rPr>
      </w:pPr>
      <w:r>
        <w:rPr>
          <w:rFonts w:cs="Arial"/>
          <w:szCs w:val="22"/>
        </w:rPr>
        <w:t>Jost, L., 2006</w:t>
      </w:r>
      <w:r w:rsidRPr="00222B03">
        <w:rPr>
          <w:rFonts w:cs="Arial"/>
          <w:szCs w:val="22"/>
        </w:rPr>
        <w:t>. Entropy and diversity. Oikos 113, 363–375.</w:t>
      </w:r>
    </w:p>
    <w:p w14:paraId="71E10C67" w14:textId="43AEF47C" w:rsidR="00533D16" w:rsidRDefault="00533D16" w:rsidP="00701363">
      <w:pPr>
        <w:rPr>
          <w:rFonts w:cs="Arial"/>
          <w:szCs w:val="22"/>
        </w:rPr>
      </w:pPr>
    </w:p>
    <w:p w14:paraId="29E61642" w14:textId="41A9009A" w:rsidR="00554DC8" w:rsidRDefault="00554DC8" w:rsidP="00701363">
      <w:pPr>
        <w:rPr>
          <w:rFonts w:cs="Arial"/>
          <w:szCs w:val="22"/>
        </w:rPr>
      </w:pPr>
      <w:r w:rsidRPr="00554DC8">
        <w:rPr>
          <w:rFonts w:cs="Arial"/>
          <w:szCs w:val="22"/>
        </w:rPr>
        <w:t xml:space="preserve">Kaiser, S., Smith, C. and Martinez Arbizu, P., 2017. Editorial: Biodiversity of the Clarion Clipperton Fracture Zone, Marine </w:t>
      </w:r>
      <w:proofErr w:type="spellStart"/>
      <w:r w:rsidRPr="00554DC8">
        <w:rPr>
          <w:rFonts w:cs="Arial"/>
          <w:szCs w:val="22"/>
        </w:rPr>
        <w:t>Biodivers</w:t>
      </w:r>
      <w:proofErr w:type="spellEnd"/>
      <w:r w:rsidRPr="00554DC8">
        <w:rPr>
          <w:rFonts w:cs="Arial"/>
          <w:szCs w:val="22"/>
        </w:rPr>
        <w:t>., 47, 259–264.</w:t>
      </w:r>
    </w:p>
    <w:p w14:paraId="0B88DD74" w14:textId="77777777" w:rsidR="00554DC8" w:rsidRDefault="00554DC8" w:rsidP="00701363">
      <w:pPr>
        <w:rPr>
          <w:rFonts w:cs="Arial"/>
          <w:szCs w:val="22"/>
        </w:rPr>
      </w:pPr>
    </w:p>
    <w:p w14:paraId="5A535E47" w14:textId="0D297978" w:rsidR="00701363" w:rsidRPr="00701363" w:rsidRDefault="00701363" w:rsidP="00701363">
      <w:pPr>
        <w:rPr>
          <w:rFonts w:cs="Arial"/>
          <w:szCs w:val="22"/>
        </w:rPr>
      </w:pPr>
      <w:proofErr w:type="spellStart"/>
      <w:r w:rsidRPr="00701363">
        <w:rPr>
          <w:rFonts w:cs="Arial"/>
          <w:szCs w:val="22"/>
        </w:rPr>
        <w:t>Kamenskaya</w:t>
      </w:r>
      <w:proofErr w:type="spellEnd"/>
      <w:r w:rsidRPr="00701363">
        <w:rPr>
          <w:rFonts w:cs="Arial"/>
          <w:szCs w:val="22"/>
        </w:rPr>
        <w:t xml:space="preserve"> O, Gooday AJ, </w:t>
      </w:r>
      <w:proofErr w:type="spellStart"/>
      <w:r w:rsidRPr="00701363">
        <w:rPr>
          <w:rFonts w:cs="Arial"/>
          <w:szCs w:val="22"/>
        </w:rPr>
        <w:t>Radziejewska</w:t>
      </w:r>
      <w:proofErr w:type="spellEnd"/>
      <w:r w:rsidRPr="00701363">
        <w:rPr>
          <w:rFonts w:cs="Arial"/>
          <w:szCs w:val="22"/>
        </w:rPr>
        <w:t xml:space="preserve"> T, Wawrzyniak-</w:t>
      </w:r>
      <w:proofErr w:type="spellStart"/>
      <w:r w:rsidRPr="00701363">
        <w:rPr>
          <w:rFonts w:cs="Arial"/>
          <w:szCs w:val="22"/>
        </w:rPr>
        <w:t>Wydrowska</w:t>
      </w:r>
      <w:proofErr w:type="spellEnd"/>
      <w:r w:rsidRPr="00701363">
        <w:rPr>
          <w:rFonts w:cs="Arial"/>
          <w:szCs w:val="22"/>
        </w:rPr>
        <w:t xml:space="preserve"> B (2012) Large, enigmatic </w:t>
      </w:r>
      <w:proofErr w:type="spellStart"/>
      <w:r w:rsidRPr="00701363">
        <w:rPr>
          <w:rFonts w:cs="Arial"/>
          <w:szCs w:val="22"/>
        </w:rPr>
        <w:t>foraminiferan</w:t>
      </w:r>
      <w:proofErr w:type="spellEnd"/>
      <w:r w:rsidRPr="00701363">
        <w:rPr>
          <w:rFonts w:cs="Arial"/>
          <w:szCs w:val="22"/>
        </w:rPr>
        <w:t>-like protists in the eastern part of the Clarion-Clipperton Fracture Zone (abyssal north-eastern subequatorial Pacific): biodiversity and vertical distribution in the sediment. Marine Biodiversity 42: 311–327. https://doi.org/10.1007/s12526-012-0114-7</w:t>
      </w:r>
    </w:p>
    <w:p w14:paraId="4B54C0EE" w14:textId="77777777" w:rsidR="00701363" w:rsidRPr="00701363" w:rsidRDefault="00701363" w:rsidP="00701363">
      <w:pPr>
        <w:rPr>
          <w:rFonts w:cs="Arial"/>
          <w:szCs w:val="22"/>
        </w:rPr>
      </w:pPr>
    </w:p>
    <w:p w14:paraId="0D7A3CF6" w14:textId="77777777" w:rsidR="00701363" w:rsidRPr="00701363" w:rsidRDefault="00701363" w:rsidP="00701363">
      <w:pPr>
        <w:rPr>
          <w:rFonts w:cs="Arial"/>
          <w:szCs w:val="22"/>
        </w:rPr>
      </w:pPr>
      <w:proofErr w:type="spellStart"/>
      <w:r w:rsidRPr="00701363">
        <w:rPr>
          <w:rFonts w:cs="Arial"/>
          <w:szCs w:val="22"/>
        </w:rPr>
        <w:t>Kamenskaya</w:t>
      </w:r>
      <w:proofErr w:type="spellEnd"/>
      <w:r w:rsidRPr="00701363">
        <w:rPr>
          <w:rFonts w:cs="Arial"/>
          <w:szCs w:val="22"/>
        </w:rPr>
        <w:t xml:space="preserve"> O, Melnik VF, Gooday AJ (2013) Giant protists (xenophyophores and </w:t>
      </w:r>
      <w:proofErr w:type="spellStart"/>
      <w:r w:rsidRPr="00701363">
        <w:rPr>
          <w:rFonts w:cs="Arial"/>
          <w:szCs w:val="22"/>
        </w:rPr>
        <w:t>komokiaceans</w:t>
      </w:r>
      <w:proofErr w:type="spellEnd"/>
      <w:r w:rsidRPr="00701363">
        <w:rPr>
          <w:rFonts w:cs="Arial"/>
          <w:szCs w:val="22"/>
        </w:rPr>
        <w:t>) from the Clarion-Clipperton ferromanganese nodule field (eastern Pacific). Biology Bulletin Reviews 3: 388–398. https://doi.org/10.1134/S2079086413050046</w:t>
      </w:r>
    </w:p>
    <w:p w14:paraId="25815C52" w14:textId="77777777" w:rsidR="00701363" w:rsidRPr="00701363" w:rsidRDefault="00701363" w:rsidP="00701363">
      <w:pPr>
        <w:rPr>
          <w:rFonts w:cs="Arial"/>
          <w:szCs w:val="22"/>
        </w:rPr>
      </w:pPr>
    </w:p>
    <w:p w14:paraId="6EBF7D0B" w14:textId="77777777" w:rsidR="00701363" w:rsidRPr="00701363" w:rsidRDefault="00701363" w:rsidP="00701363">
      <w:pPr>
        <w:rPr>
          <w:rFonts w:cs="Arial"/>
          <w:szCs w:val="22"/>
        </w:rPr>
      </w:pPr>
      <w:proofErr w:type="spellStart"/>
      <w:r w:rsidRPr="00701363">
        <w:rPr>
          <w:rFonts w:cs="Arial"/>
          <w:szCs w:val="22"/>
        </w:rPr>
        <w:t>Kamenskaya</w:t>
      </w:r>
      <w:proofErr w:type="spellEnd"/>
      <w:r w:rsidRPr="00701363">
        <w:rPr>
          <w:rFonts w:cs="Arial"/>
          <w:szCs w:val="22"/>
        </w:rPr>
        <w:t xml:space="preserve">, O. E., Gooday, A. J., Tendal, O. </w:t>
      </w:r>
      <w:proofErr w:type="spellStart"/>
      <w:proofErr w:type="gramStart"/>
      <w:r w:rsidRPr="00701363">
        <w:rPr>
          <w:rFonts w:cs="Arial"/>
          <w:szCs w:val="22"/>
        </w:rPr>
        <w:t>S.,&amp;</w:t>
      </w:r>
      <w:proofErr w:type="gramEnd"/>
      <w:r w:rsidRPr="00701363">
        <w:rPr>
          <w:rFonts w:cs="Arial"/>
          <w:szCs w:val="22"/>
        </w:rPr>
        <w:t>Melnik</w:t>
      </w:r>
      <w:proofErr w:type="spellEnd"/>
      <w:r w:rsidRPr="00701363">
        <w:rPr>
          <w:rFonts w:cs="Arial"/>
          <w:szCs w:val="22"/>
        </w:rPr>
        <w:t xml:space="preserve">, V. F. (2015). Xenophyophores (Protista, Foraminifera) from the Clarion-Clipperton Fracture Zone with description of three new species. Marine Biodiversity, 45(3), 581–593. doi:10.1007/s12526-015-0330-z </w:t>
      </w:r>
    </w:p>
    <w:p w14:paraId="432D053C" w14:textId="77777777" w:rsidR="00701363" w:rsidRPr="00701363" w:rsidRDefault="00701363" w:rsidP="00701363">
      <w:pPr>
        <w:rPr>
          <w:rFonts w:cs="Arial"/>
          <w:szCs w:val="22"/>
        </w:rPr>
      </w:pPr>
    </w:p>
    <w:p w14:paraId="312E9A8D" w14:textId="77777777" w:rsidR="00701363" w:rsidRPr="00701363" w:rsidRDefault="00701363" w:rsidP="00701363">
      <w:pPr>
        <w:rPr>
          <w:rFonts w:cs="Arial"/>
          <w:szCs w:val="22"/>
        </w:rPr>
      </w:pPr>
      <w:proofErr w:type="spellStart"/>
      <w:r w:rsidRPr="00701363">
        <w:rPr>
          <w:rFonts w:cs="Arial"/>
          <w:szCs w:val="22"/>
        </w:rPr>
        <w:t>Kamenskaya</w:t>
      </w:r>
      <w:proofErr w:type="spellEnd"/>
      <w:r w:rsidRPr="00701363">
        <w:rPr>
          <w:rFonts w:cs="Arial"/>
          <w:szCs w:val="22"/>
        </w:rPr>
        <w:t xml:space="preserve"> O, Gooday AJ, Tendal OS, Melnik VF (2017) Xenophyophores (</w:t>
      </w:r>
      <w:proofErr w:type="spellStart"/>
      <w:r w:rsidRPr="00701363">
        <w:rPr>
          <w:rFonts w:cs="Arial"/>
          <w:szCs w:val="22"/>
        </w:rPr>
        <w:t>Rhizaria</w:t>
      </w:r>
      <w:proofErr w:type="spellEnd"/>
      <w:r w:rsidRPr="00701363">
        <w:rPr>
          <w:rFonts w:cs="Arial"/>
          <w:szCs w:val="22"/>
        </w:rPr>
        <w:t>, Foraminifera) from the Russian license area of the Clarion-Clipperton Zone (eastern equatorial Pacific), with the description of three new species. Marine Biodiversity 47: 299–306. https://doi.org/10.1007/s12526-016-0595-x</w:t>
      </w:r>
    </w:p>
    <w:p w14:paraId="6B2D70DF" w14:textId="77777777" w:rsidR="008B4507" w:rsidRDefault="008B4507" w:rsidP="00067929">
      <w:pPr>
        <w:rPr>
          <w:rFonts w:cs="Arial"/>
          <w:szCs w:val="22"/>
        </w:rPr>
      </w:pPr>
    </w:p>
    <w:p w14:paraId="6D61F52E" w14:textId="793B18A5" w:rsidR="00701363" w:rsidRDefault="008B4507" w:rsidP="00067929">
      <w:pPr>
        <w:rPr>
          <w:rFonts w:cs="Arial"/>
          <w:szCs w:val="22"/>
        </w:rPr>
      </w:pPr>
      <w:r w:rsidRPr="008B4507">
        <w:rPr>
          <w:rFonts w:cs="Arial"/>
          <w:szCs w:val="22"/>
        </w:rPr>
        <w:t>Kembel S, Cowan P, Helmus M, Cornwell W, Morlon H, Ackerly D, Blomberg S, Webb C (2010). “Picante: R tools for integrating phylogenies and ecology.” Bioinformatics, 26, 1463–1464.</w:t>
      </w:r>
    </w:p>
    <w:p w14:paraId="6B8856DD" w14:textId="286679D8" w:rsidR="008B4507" w:rsidRDefault="008B4507" w:rsidP="00067929">
      <w:pPr>
        <w:rPr>
          <w:rFonts w:cs="Arial"/>
          <w:szCs w:val="22"/>
        </w:rPr>
      </w:pPr>
    </w:p>
    <w:p w14:paraId="7E5D10FB" w14:textId="3A8DAEC6" w:rsidR="005A60DC" w:rsidRDefault="005A60DC" w:rsidP="00067929">
      <w:pPr>
        <w:rPr>
          <w:rFonts w:cs="Arial"/>
          <w:szCs w:val="22"/>
        </w:rPr>
      </w:pPr>
      <w:r w:rsidRPr="005A60DC">
        <w:rPr>
          <w:rFonts w:cs="Arial"/>
          <w:szCs w:val="22"/>
        </w:rPr>
        <w:t xml:space="preserve">Kim, D.S., Hyun, J.H., Choi, J.W., Lee, K.Y. 2000. Meiobenthic Faunal Communities of the Deep-sea Sediments in the </w:t>
      </w:r>
      <w:proofErr w:type="spellStart"/>
      <w:r w:rsidRPr="005A60DC">
        <w:rPr>
          <w:rFonts w:cs="Arial"/>
          <w:szCs w:val="22"/>
        </w:rPr>
        <w:t>Northeastern</w:t>
      </w:r>
      <w:proofErr w:type="spellEnd"/>
      <w:r w:rsidRPr="005A60DC">
        <w:rPr>
          <w:rFonts w:cs="Arial"/>
          <w:szCs w:val="22"/>
        </w:rPr>
        <w:t xml:space="preserve"> Pacific along a Latitudinal Transect. The Sea: </w:t>
      </w:r>
      <w:r>
        <w:rPr>
          <w:rFonts w:cs="Arial"/>
          <w:szCs w:val="22"/>
        </w:rPr>
        <w:t>Journal of the Korean Society of Oceanography</w:t>
      </w:r>
      <w:r w:rsidRPr="005A60DC">
        <w:rPr>
          <w:rFonts w:cs="Arial"/>
          <w:szCs w:val="22"/>
        </w:rPr>
        <w:t>, 5(3), pp.245-254.</w:t>
      </w:r>
    </w:p>
    <w:p w14:paraId="67DEE0A1" w14:textId="77777777" w:rsidR="005A60DC" w:rsidRDefault="005A60DC" w:rsidP="00067929">
      <w:pPr>
        <w:rPr>
          <w:rFonts w:cs="Arial"/>
          <w:szCs w:val="22"/>
        </w:rPr>
      </w:pPr>
    </w:p>
    <w:p w14:paraId="0DFF195E" w14:textId="5EC5A2C4" w:rsidR="006459A0" w:rsidRPr="00864CB4" w:rsidRDefault="006459A0" w:rsidP="00067929">
      <w:pPr>
        <w:rPr>
          <w:rFonts w:cs="Arial"/>
          <w:szCs w:val="22"/>
        </w:rPr>
      </w:pPr>
      <w:r w:rsidRPr="00864CB4">
        <w:rPr>
          <w:rFonts w:cs="Arial"/>
          <w:szCs w:val="22"/>
        </w:rPr>
        <w:t xml:space="preserve">Klein, E., Appeltans, W., Provoost, P., Saeedi, H., Benson, A., </w:t>
      </w:r>
      <w:proofErr w:type="spellStart"/>
      <w:r w:rsidRPr="00864CB4">
        <w:rPr>
          <w:rFonts w:cs="Arial"/>
          <w:szCs w:val="22"/>
        </w:rPr>
        <w:t>Bajona</w:t>
      </w:r>
      <w:proofErr w:type="spellEnd"/>
      <w:r w:rsidRPr="00864CB4">
        <w:rPr>
          <w:rFonts w:cs="Arial"/>
          <w:szCs w:val="22"/>
        </w:rPr>
        <w:t>, L., Peralta, A.C. and Bristol, R., 2019. OBIS infrastructure, lessons learned, and vision for the future. Frontiers in Marine Science, 6, p.588.</w:t>
      </w:r>
    </w:p>
    <w:p w14:paraId="5F022ED7" w14:textId="77777777" w:rsidR="006459A0" w:rsidRPr="00864CB4" w:rsidRDefault="006459A0" w:rsidP="00067929">
      <w:pPr>
        <w:rPr>
          <w:rFonts w:cs="Arial"/>
          <w:szCs w:val="22"/>
        </w:rPr>
      </w:pPr>
    </w:p>
    <w:p w14:paraId="0DB3A465" w14:textId="77777777" w:rsidR="00067929" w:rsidRPr="00864CB4" w:rsidRDefault="00067929" w:rsidP="00067929">
      <w:pPr>
        <w:pStyle w:val="NormalWeb"/>
        <w:shd w:val="clear" w:color="auto" w:fill="FFFFFF"/>
        <w:spacing w:before="0" w:beforeAutospacing="0" w:after="0" w:afterAutospacing="0"/>
        <w:rPr>
          <w:rStyle w:val="LineNumber"/>
          <w:rFonts w:eastAsiaTheme="majorEastAsia" w:cs="Arial"/>
          <w:color w:val="333333"/>
          <w:spacing w:val="3"/>
          <w:sz w:val="22"/>
          <w:szCs w:val="22"/>
        </w:rPr>
      </w:pPr>
      <w:r w:rsidRPr="00864CB4">
        <w:rPr>
          <w:rFonts w:ascii="Arial" w:hAnsi="Arial" w:cs="Arial"/>
          <w:color w:val="333333"/>
          <w:spacing w:val="3"/>
          <w:szCs w:val="22"/>
        </w:rPr>
        <w:t>Koleff, Patricia, Kevin J Gaston, and Jack J Lennon. 2003. “Measuring Beta Diversity for Presence–Absence Data.” </w:t>
      </w:r>
      <w:r w:rsidRPr="00864CB4">
        <w:rPr>
          <w:rStyle w:val="Emphasis"/>
          <w:rFonts w:ascii="Arial" w:hAnsi="Arial" w:cs="Arial"/>
          <w:color w:val="333333"/>
          <w:spacing w:val="3"/>
          <w:szCs w:val="22"/>
        </w:rPr>
        <w:t>Journal of Animal Ecology</w:t>
      </w:r>
      <w:r w:rsidRPr="00864CB4">
        <w:rPr>
          <w:rFonts w:ascii="Arial" w:hAnsi="Arial" w:cs="Arial"/>
          <w:color w:val="333333"/>
          <w:spacing w:val="3"/>
          <w:szCs w:val="22"/>
        </w:rPr>
        <w:t> 72 (3): 367–82.</w:t>
      </w:r>
    </w:p>
    <w:p w14:paraId="5410E56C" w14:textId="1CEEC9C9" w:rsidR="00067929" w:rsidRDefault="00067929" w:rsidP="00067929">
      <w:pPr>
        <w:rPr>
          <w:rStyle w:val="LineNumber"/>
          <w:rFonts w:cs="Arial"/>
          <w:sz w:val="22"/>
          <w:szCs w:val="22"/>
        </w:rPr>
      </w:pPr>
    </w:p>
    <w:p w14:paraId="5BD9BE79" w14:textId="77777777" w:rsidR="00C85A77" w:rsidRDefault="00C85A77" w:rsidP="00C85A77">
      <w:pPr>
        <w:rPr>
          <w:rStyle w:val="LineNumber"/>
          <w:rFonts w:cs="Arial"/>
          <w:sz w:val="22"/>
          <w:szCs w:val="22"/>
        </w:rPr>
      </w:pPr>
      <w:proofErr w:type="spellStart"/>
      <w:r w:rsidRPr="00B13410">
        <w:rPr>
          <w:rStyle w:val="LineNumber"/>
          <w:rFonts w:cs="Arial"/>
          <w:color w:val="000000" w:themeColor="text1"/>
          <w:sz w:val="22"/>
          <w:szCs w:val="22"/>
        </w:rPr>
        <w:t>Langenkämper</w:t>
      </w:r>
      <w:proofErr w:type="spellEnd"/>
      <w:r w:rsidRPr="00B13410">
        <w:rPr>
          <w:rStyle w:val="LineNumber"/>
          <w:rFonts w:cs="Arial"/>
          <w:color w:val="000000" w:themeColor="text1"/>
          <w:sz w:val="22"/>
          <w:szCs w:val="22"/>
        </w:rPr>
        <w:t xml:space="preserve">, D., M. </w:t>
      </w:r>
      <w:proofErr w:type="spellStart"/>
      <w:r w:rsidRPr="00B13410">
        <w:rPr>
          <w:rStyle w:val="LineNumber"/>
          <w:rFonts w:cs="Arial"/>
          <w:color w:val="000000" w:themeColor="text1"/>
          <w:sz w:val="22"/>
          <w:szCs w:val="22"/>
        </w:rPr>
        <w:t>Zurowietz</w:t>
      </w:r>
      <w:proofErr w:type="spellEnd"/>
      <w:r w:rsidRPr="00B13410">
        <w:rPr>
          <w:rStyle w:val="LineNumber"/>
          <w:rFonts w:cs="Arial"/>
          <w:color w:val="000000" w:themeColor="text1"/>
          <w:sz w:val="22"/>
          <w:szCs w:val="22"/>
        </w:rPr>
        <w:t xml:space="preserve">, T. Schoening, and T. W. </w:t>
      </w:r>
      <w:proofErr w:type="spellStart"/>
      <w:r w:rsidRPr="00B13410">
        <w:rPr>
          <w:rStyle w:val="LineNumber"/>
          <w:rFonts w:cs="Arial"/>
          <w:color w:val="000000" w:themeColor="text1"/>
          <w:sz w:val="22"/>
          <w:szCs w:val="22"/>
        </w:rPr>
        <w:t>Nattkemper</w:t>
      </w:r>
      <w:proofErr w:type="spellEnd"/>
      <w:r w:rsidRPr="00B13410">
        <w:rPr>
          <w:rStyle w:val="LineNumber"/>
          <w:rFonts w:cs="Arial"/>
          <w:color w:val="000000" w:themeColor="text1"/>
          <w:sz w:val="22"/>
          <w:szCs w:val="22"/>
        </w:rPr>
        <w:t>. 2017. BIIGLE 2.0 - Browsing and Annotating Large Marine Image Collections. Frontiers in Marine Science 4:10.</w:t>
      </w:r>
    </w:p>
    <w:p w14:paraId="0FBFD4CD" w14:textId="4A12021C" w:rsidR="00C85A77" w:rsidRDefault="00C85A77" w:rsidP="00067929">
      <w:pPr>
        <w:rPr>
          <w:rStyle w:val="LineNumber"/>
          <w:rFonts w:cs="Arial"/>
          <w:sz w:val="22"/>
          <w:szCs w:val="22"/>
        </w:rPr>
      </w:pPr>
    </w:p>
    <w:p w14:paraId="2FE7CC4E" w14:textId="15687EA6" w:rsidR="00EE2331" w:rsidRDefault="00EE2331" w:rsidP="00067929">
      <w:pPr>
        <w:rPr>
          <w:rStyle w:val="LineNumber"/>
          <w:rFonts w:cs="Arial"/>
          <w:sz w:val="22"/>
          <w:szCs w:val="22"/>
        </w:rPr>
      </w:pPr>
      <w:r w:rsidRPr="00EE2331">
        <w:rPr>
          <w:rStyle w:val="LineNumber"/>
          <w:rFonts w:cs="Arial"/>
          <w:sz w:val="22"/>
          <w:szCs w:val="22"/>
        </w:rPr>
        <w:t>Le, J.T., Levin, L.A., Lejzerowicz, F., Cordier, T., Gooday, A.J. and Pawlowski, J., 2022. Scientific and budgetary trade</w:t>
      </w:r>
      <w:r w:rsidRPr="00EE2331">
        <w:rPr>
          <w:rStyle w:val="LineNumber"/>
          <w:rFonts w:ascii="Cambria Math" w:hAnsi="Cambria Math" w:cs="Cambria Math"/>
          <w:sz w:val="22"/>
          <w:szCs w:val="22"/>
        </w:rPr>
        <w:t>‐</w:t>
      </w:r>
      <w:r w:rsidRPr="00EE2331">
        <w:rPr>
          <w:rStyle w:val="LineNumber"/>
          <w:rFonts w:cs="Arial"/>
          <w:sz w:val="22"/>
          <w:szCs w:val="22"/>
        </w:rPr>
        <w:t>offs between morphological and molecular methods for deep</w:t>
      </w:r>
      <w:r w:rsidRPr="00EE2331">
        <w:rPr>
          <w:rStyle w:val="LineNumber"/>
          <w:rFonts w:ascii="Cambria Math" w:hAnsi="Cambria Math" w:cs="Cambria Math"/>
          <w:sz w:val="22"/>
          <w:szCs w:val="22"/>
        </w:rPr>
        <w:t>‐</w:t>
      </w:r>
      <w:r w:rsidRPr="00EE2331">
        <w:rPr>
          <w:rStyle w:val="LineNumber"/>
          <w:rFonts w:cs="Arial"/>
          <w:sz w:val="22"/>
          <w:szCs w:val="22"/>
        </w:rPr>
        <w:t>sea biodiversity assessment. Integrated Environmental Assessment and Management, 18(3), pp.655-663.</w:t>
      </w:r>
    </w:p>
    <w:p w14:paraId="64CF6445" w14:textId="77777777" w:rsidR="00EE2331" w:rsidRPr="00864CB4" w:rsidRDefault="00EE2331" w:rsidP="00067929">
      <w:pPr>
        <w:rPr>
          <w:rStyle w:val="LineNumber"/>
          <w:rFonts w:cs="Arial"/>
          <w:sz w:val="22"/>
          <w:szCs w:val="22"/>
        </w:rPr>
      </w:pPr>
    </w:p>
    <w:p w14:paraId="2D6DB35E" w14:textId="20E6F1BD" w:rsidR="00BF0583" w:rsidRPr="00864CB4" w:rsidRDefault="00517046" w:rsidP="00701363">
      <w:pPr>
        <w:rPr>
          <w:rStyle w:val="LineNumber"/>
          <w:rFonts w:cs="Arial"/>
          <w:sz w:val="22"/>
          <w:szCs w:val="22"/>
        </w:rPr>
      </w:pPr>
      <w:r w:rsidRPr="00517046">
        <w:rPr>
          <w:rStyle w:val="LineNumber"/>
          <w:rFonts w:cs="Arial"/>
          <w:sz w:val="22"/>
          <w:szCs w:val="22"/>
        </w:rPr>
        <w:t>Levin, L.A., Bett, B.J., Gates, A.R., Heimbach, P., Howe, B.M., Janssen, F., McCurdy, A., Ruhl, H.A., Snelgrove, P., Stocks, K.I. and Bailey, D., 2019. Global observing needs in the deep ocean. Frontiers in Marine Science, 6, p.241.</w:t>
      </w:r>
      <w:r w:rsidRPr="00517046">
        <w:t xml:space="preserve"> </w:t>
      </w:r>
      <w:proofErr w:type="spellStart"/>
      <w:r w:rsidRPr="00517046">
        <w:rPr>
          <w:rStyle w:val="LineNumber"/>
          <w:rFonts w:cs="Arial"/>
          <w:sz w:val="22"/>
          <w:szCs w:val="22"/>
        </w:rPr>
        <w:t>doi</w:t>
      </w:r>
      <w:proofErr w:type="spellEnd"/>
      <w:r w:rsidRPr="00517046">
        <w:rPr>
          <w:rStyle w:val="LineNumber"/>
          <w:rFonts w:cs="Arial"/>
          <w:sz w:val="22"/>
          <w:szCs w:val="22"/>
        </w:rPr>
        <w:t>: 10.3389/fmars.2019.00241</w:t>
      </w:r>
    </w:p>
    <w:p w14:paraId="69014799" w14:textId="50E44C0A" w:rsidR="00517046" w:rsidRDefault="00517046" w:rsidP="00864CB4">
      <w:pPr>
        <w:rPr>
          <w:rFonts w:cs="Arial"/>
          <w:color w:val="222222"/>
          <w:szCs w:val="22"/>
          <w:shd w:val="clear" w:color="auto" w:fill="FFFFFF"/>
        </w:rPr>
      </w:pPr>
    </w:p>
    <w:p w14:paraId="614600C9" w14:textId="0EDA267D" w:rsidR="00EE2331" w:rsidRDefault="00EE2331" w:rsidP="00864CB4">
      <w:pPr>
        <w:rPr>
          <w:rFonts w:cs="Arial"/>
          <w:color w:val="222222"/>
          <w:szCs w:val="22"/>
          <w:shd w:val="clear" w:color="auto" w:fill="FFFFFF"/>
        </w:rPr>
      </w:pPr>
      <w:r w:rsidRPr="00EE2331">
        <w:rPr>
          <w:rFonts w:cs="Arial"/>
          <w:color w:val="222222"/>
          <w:szCs w:val="22"/>
          <w:shd w:val="clear" w:color="auto" w:fill="FFFFFF"/>
        </w:rPr>
        <w:t>Lins, L., Zeppilli, D., Menot, L., Michel, L.N., Bonifácio, P., Brandt, M., Pape, E., Rossel, S., Uhlenkott, K., Macheriotou, L. and Bezerra, T.N., 2021. Toward a reliable assessment of potential ecological impacts of deep</w:t>
      </w:r>
      <w:r w:rsidRPr="00EE2331">
        <w:rPr>
          <w:rFonts w:ascii="Cambria Math" w:hAnsi="Cambria Math" w:cs="Cambria Math"/>
          <w:color w:val="222222"/>
          <w:szCs w:val="22"/>
          <w:shd w:val="clear" w:color="auto" w:fill="FFFFFF"/>
        </w:rPr>
        <w:t>‐</w:t>
      </w:r>
      <w:r w:rsidRPr="00EE2331">
        <w:rPr>
          <w:rFonts w:cs="Arial"/>
          <w:color w:val="222222"/>
          <w:szCs w:val="22"/>
          <w:shd w:val="clear" w:color="auto" w:fill="FFFFFF"/>
        </w:rPr>
        <w:t>sea polymetallic nodule mining on abyssal infauna. Limnology and Oceanography: Methods, 19(9), pp.626-650.</w:t>
      </w:r>
    </w:p>
    <w:p w14:paraId="62033F82" w14:textId="77777777" w:rsidR="00EE2331" w:rsidRDefault="00EE2331" w:rsidP="00864CB4">
      <w:pPr>
        <w:rPr>
          <w:rFonts w:cs="Arial"/>
          <w:color w:val="222222"/>
          <w:szCs w:val="22"/>
          <w:shd w:val="clear" w:color="auto" w:fill="FFFFFF"/>
        </w:rPr>
      </w:pPr>
    </w:p>
    <w:p w14:paraId="547980D6" w14:textId="2502055B" w:rsidR="00265ECE" w:rsidRDefault="00265ECE" w:rsidP="00864CB4">
      <w:pPr>
        <w:rPr>
          <w:rFonts w:cs="Arial"/>
          <w:color w:val="222222"/>
          <w:szCs w:val="22"/>
          <w:shd w:val="clear" w:color="auto" w:fill="FFFFFF"/>
        </w:rPr>
      </w:pPr>
      <w:r w:rsidRPr="00265ECE">
        <w:rPr>
          <w:rFonts w:cs="Arial"/>
          <w:color w:val="222222"/>
          <w:szCs w:val="22"/>
          <w:shd w:val="clear" w:color="auto" w:fill="FFFFFF"/>
        </w:rPr>
        <w:t>Mayer, L., Jakobsson, M., Allen, G., Dorschel, B., Falconer, R., Ferrini, V., Lamarche, G., Snaith, H. and Weatherall, P., 2018. The Nippon Foundation—GEBCO seabed 2030 project: The quest to see the world’s oceans completely mapped by 2030. Geosciences, 8(2), p.63.</w:t>
      </w:r>
    </w:p>
    <w:p w14:paraId="59943BB0" w14:textId="77777777" w:rsidR="00265ECE" w:rsidRDefault="00265ECE" w:rsidP="00864CB4">
      <w:pPr>
        <w:rPr>
          <w:rFonts w:cs="Arial"/>
          <w:color w:val="222222"/>
          <w:szCs w:val="22"/>
          <w:shd w:val="clear" w:color="auto" w:fill="FFFFFF"/>
        </w:rPr>
      </w:pPr>
    </w:p>
    <w:p w14:paraId="0E4ACAD9" w14:textId="603EEC6F" w:rsidR="00864CB4" w:rsidRPr="00864CB4" w:rsidRDefault="00864CB4" w:rsidP="00864CB4">
      <w:pPr>
        <w:rPr>
          <w:rFonts w:cs="Arial"/>
          <w:color w:val="FF0000"/>
          <w:szCs w:val="22"/>
        </w:rPr>
      </w:pPr>
      <w:r w:rsidRPr="00864CB4">
        <w:rPr>
          <w:rFonts w:cs="Arial"/>
          <w:color w:val="222222"/>
          <w:szCs w:val="22"/>
          <w:shd w:val="clear" w:color="auto" w:fill="FFFFFF"/>
        </w:rPr>
        <w:t>Mincks, S. and Smith, C., 2006. Critical Review of Benthic Biological Data from the Clarion-Clipperton Zone (CCZ) and Adjoining Areas Project: Development of Benthic Biological Parameters for Input into the Geological Model (GEOLOGICAL MODEL PHASE 2).</w:t>
      </w:r>
    </w:p>
    <w:p w14:paraId="4E16ACDC" w14:textId="77777777" w:rsidR="00864CB4" w:rsidRPr="00864CB4" w:rsidRDefault="00864CB4" w:rsidP="00701363">
      <w:pPr>
        <w:rPr>
          <w:rStyle w:val="LineNumber"/>
          <w:rFonts w:cs="Arial"/>
          <w:sz w:val="22"/>
          <w:szCs w:val="22"/>
        </w:rPr>
      </w:pPr>
    </w:p>
    <w:p w14:paraId="189FCCDE" w14:textId="188A0D7F" w:rsidR="00701363" w:rsidRPr="00864CB4" w:rsidRDefault="00701363" w:rsidP="00701363">
      <w:pPr>
        <w:rPr>
          <w:rStyle w:val="LineNumber"/>
          <w:rFonts w:cs="Arial"/>
          <w:sz w:val="22"/>
          <w:szCs w:val="22"/>
        </w:rPr>
      </w:pPr>
      <w:r w:rsidRPr="00864CB4">
        <w:rPr>
          <w:rStyle w:val="LineNumber"/>
          <w:rFonts w:cs="Arial"/>
          <w:sz w:val="22"/>
          <w:szCs w:val="22"/>
        </w:rPr>
        <w:t xml:space="preserve">Moher D, Liberati A, Tetzlaff J, Altman DG. Preferred Reporting Items for Systematic Reviews and Meta-Analyses: The PRISMA Statement. </w:t>
      </w:r>
      <w:proofErr w:type="spellStart"/>
      <w:r w:rsidRPr="00864CB4">
        <w:rPr>
          <w:rStyle w:val="LineNumber"/>
          <w:rFonts w:cs="Arial"/>
          <w:sz w:val="22"/>
          <w:szCs w:val="22"/>
        </w:rPr>
        <w:t>PLoS</w:t>
      </w:r>
      <w:proofErr w:type="spellEnd"/>
      <w:r w:rsidRPr="00864CB4">
        <w:rPr>
          <w:rStyle w:val="LineNumber"/>
          <w:rFonts w:cs="Arial"/>
          <w:sz w:val="22"/>
          <w:szCs w:val="22"/>
        </w:rPr>
        <w:t xml:space="preserve"> Medicine. 2009; 6(7</w:t>
      </w:r>
      <w:proofErr w:type="gramStart"/>
      <w:r w:rsidRPr="00864CB4">
        <w:rPr>
          <w:rStyle w:val="LineNumber"/>
          <w:rFonts w:cs="Arial"/>
          <w:sz w:val="22"/>
          <w:szCs w:val="22"/>
        </w:rPr>
        <w:t>):e</w:t>
      </w:r>
      <w:proofErr w:type="gramEnd"/>
      <w:r w:rsidRPr="00864CB4">
        <w:rPr>
          <w:rStyle w:val="LineNumber"/>
          <w:rFonts w:cs="Arial"/>
          <w:sz w:val="22"/>
          <w:szCs w:val="22"/>
        </w:rPr>
        <w:t>1000097. https://doi.org/10.1371/journal.pmed.1000097</w:t>
      </w:r>
    </w:p>
    <w:p w14:paraId="401E3A47" w14:textId="411B4496" w:rsidR="00701363" w:rsidRPr="00864CB4" w:rsidRDefault="00701363" w:rsidP="00067929">
      <w:pPr>
        <w:rPr>
          <w:rStyle w:val="LineNumber"/>
          <w:rFonts w:cs="Arial"/>
          <w:sz w:val="22"/>
          <w:szCs w:val="22"/>
        </w:rPr>
      </w:pPr>
    </w:p>
    <w:p w14:paraId="67FC2717" w14:textId="77777777" w:rsidR="00222B03" w:rsidRPr="00222B03" w:rsidRDefault="00222B03" w:rsidP="00222B03">
      <w:pPr>
        <w:rPr>
          <w:rFonts w:cs="Arial"/>
          <w:szCs w:val="22"/>
        </w:rPr>
      </w:pPr>
      <w:r w:rsidRPr="00864CB4">
        <w:rPr>
          <w:rFonts w:cs="Arial"/>
          <w:szCs w:val="22"/>
        </w:rPr>
        <w:t xml:space="preserve">Moraga, P., Cano, J., Baggaley, R.F., </w:t>
      </w:r>
      <w:proofErr w:type="spellStart"/>
      <w:r w:rsidRPr="00864CB4">
        <w:rPr>
          <w:rFonts w:cs="Arial"/>
          <w:szCs w:val="22"/>
        </w:rPr>
        <w:t>Gyapong</w:t>
      </w:r>
      <w:proofErr w:type="spellEnd"/>
      <w:r w:rsidRPr="00864CB4">
        <w:rPr>
          <w:rFonts w:cs="Arial"/>
          <w:szCs w:val="22"/>
        </w:rPr>
        <w:t>, J.O., Njenga, S.M., Nikolay, B., Davies, E., Rebollo, M</w:t>
      </w:r>
      <w:r w:rsidRPr="00222B03">
        <w:rPr>
          <w:rFonts w:cs="Arial"/>
          <w:szCs w:val="22"/>
        </w:rPr>
        <w:t>.P., Pullan, R.L., Bockarie, M.J. and Hollingsworth, T.D., 2015. Modelling the distribution and transmission intensity of lymphatic filariasis in sub-Saharan Africa prior to scaling up interventions: integrated use of geostatistical and mathematical modelling. Parasites &amp; vectors, 8(1), pp.1-16.</w:t>
      </w:r>
    </w:p>
    <w:p w14:paraId="4E2308A1" w14:textId="7F297C8A" w:rsidR="00222B03" w:rsidRDefault="00222B03" w:rsidP="00067929">
      <w:pPr>
        <w:rPr>
          <w:rStyle w:val="LineNumber"/>
          <w:rFonts w:cs="Arial"/>
          <w:sz w:val="22"/>
          <w:szCs w:val="22"/>
        </w:rPr>
      </w:pPr>
    </w:p>
    <w:p w14:paraId="759BC08D" w14:textId="5CA89872" w:rsidR="00624F7F" w:rsidRDefault="00624F7F" w:rsidP="00067929">
      <w:pPr>
        <w:rPr>
          <w:rStyle w:val="LineNumber"/>
          <w:rFonts w:cs="Arial"/>
          <w:sz w:val="22"/>
          <w:szCs w:val="22"/>
        </w:rPr>
      </w:pPr>
      <w:r w:rsidRPr="00624F7F">
        <w:rPr>
          <w:rStyle w:val="LineNumber"/>
          <w:rFonts w:cs="Arial"/>
          <w:sz w:val="22"/>
          <w:szCs w:val="22"/>
        </w:rPr>
        <w:t xml:space="preserve">McQuaid, K.A., Attrill, M.J., Clark, M.R., Cobley, A., Glover, A.G., Smith, </w:t>
      </w:r>
      <w:proofErr w:type="gramStart"/>
      <w:r w:rsidRPr="00624F7F">
        <w:rPr>
          <w:rStyle w:val="LineNumber"/>
          <w:rFonts w:cs="Arial"/>
          <w:sz w:val="22"/>
          <w:szCs w:val="22"/>
        </w:rPr>
        <w:t>C.R.</w:t>
      </w:r>
      <w:proofErr w:type="gramEnd"/>
      <w:r w:rsidRPr="00624F7F">
        <w:rPr>
          <w:rStyle w:val="LineNumber"/>
          <w:rFonts w:cs="Arial"/>
          <w:sz w:val="22"/>
          <w:szCs w:val="22"/>
        </w:rPr>
        <w:t xml:space="preserve"> and Howell, K.L., 2020. Using habitat classification to assess representativity of a protected area network in a large, data-poor area targeted for deep-sea mining. Frontiers in Marine Science, 7, p.1066.</w:t>
      </w:r>
    </w:p>
    <w:p w14:paraId="445FD13B" w14:textId="05791692" w:rsidR="00265ECE" w:rsidRDefault="00265ECE" w:rsidP="00067929">
      <w:pPr>
        <w:rPr>
          <w:rStyle w:val="LineNumber"/>
          <w:rFonts w:cs="Arial"/>
          <w:sz w:val="22"/>
          <w:szCs w:val="22"/>
        </w:rPr>
      </w:pPr>
    </w:p>
    <w:p w14:paraId="7E7F9EE3" w14:textId="77777777" w:rsidR="007971D5" w:rsidRDefault="007971D5" w:rsidP="007971D5">
      <w:pPr>
        <w:rPr>
          <w:rStyle w:val="LineNumber"/>
          <w:rFonts w:cs="Arial"/>
          <w:sz w:val="22"/>
          <w:szCs w:val="22"/>
        </w:rPr>
      </w:pPr>
      <w:r w:rsidRPr="007971D5">
        <w:rPr>
          <w:rStyle w:val="LineNumber"/>
          <w:rFonts w:cs="Arial"/>
          <w:sz w:val="22"/>
          <w:szCs w:val="22"/>
        </w:rPr>
        <w:t>Mullineaux, L.S., 1987. Organisms living on manganese nodules and crusts: distribution and abundance at three North Pacific sites. Deep Sea Research Part A. Oceanographic Research Papers, 34(2), pp.165-184.</w:t>
      </w:r>
    </w:p>
    <w:p w14:paraId="2F4848DC" w14:textId="19F1F80E" w:rsidR="007971D5" w:rsidRDefault="007971D5" w:rsidP="00067929">
      <w:pPr>
        <w:rPr>
          <w:rStyle w:val="LineNumber"/>
          <w:rFonts w:cs="Arial"/>
          <w:sz w:val="22"/>
          <w:szCs w:val="22"/>
        </w:rPr>
      </w:pPr>
    </w:p>
    <w:p w14:paraId="211FA111" w14:textId="59EA7C9D" w:rsidR="00671E75" w:rsidRDefault="00671E75" w:rsidP="00671E75">
      <w:pPr>
        <w:rPr>
          <w:rStyle w:val="LineNumber"/>
          <w:rFonts w:cs="Arial"/>
          <w:sz w:val="22"/>
          <w:szCs w:val="22"/>
        </w:rPr>
      </w:pPr>
      <w:r>
        <w:rPr>
          <w:rStyle w:val="LineNumber"/>
          <w:rFonts w:cs="Arial"/>
          <w:sz w:val="22"/>
          <w:szCs w:val="22"/>
        </w:rPr>
        <w:t>Neal, L., Wiklund</w:t>
      </w:r>
      <w:r w:rsidRPr="00664DF9">
        <w:rPr>
          <w:rStyle w:val="LineNumber"/>
          <w:rFonts w:cs="Arial"/>
          <w:sz w:val="22"/>
          <w:szCs w:val="22"/>
        </w:rPr>
        <w:t xml:space="preserve">, </w:t>
      </w:r>
      <w:r>
        <w:rPr>
          <w:rStyle w:val="LineNumber"/>
          <w:rFonts w:cs="Arial"/>
          <w:sz w:val="22"/>
          <w:szCs w:val="22"/>
        </w:rPr>
        <w:t>H.</w:t>
      </w:r>
      <w:r w:rsidRPr="00664DF9">
        <w:rPr>
          <w:rStyle w:val="LineNumber"/>
          <w:rFonts w:cs="Arial"/>
          <w:sz w:val="22"/>
          <w:szCs w:val="22"/>
        </w:rPr>
        <w:t xml:space="preserve">, </w:t>
      </w:r>
      <w:r>
        <w:rPr>
          <w:rStyle w:val="LineNumber"/>
          <w:rFonts w:cs="Arial"/>
          <w:sz w:val="22"/>
          <w:szCs w:val="22"/>
        </w:rPr>
        <w:t>Gunton, L. M., Rabone</w:t>
      </w:r>
      <w:r w:rsidRPr="00664DF9">
        <w:rPr>
          <w:rStyle w:val="LineNumber"/>
          <w:rFonts w:cs="Arial"/>
          <w:sz w:val="22"/>
          <w:szCs w:val="22"/>
        </w:rPr>
        <w:t xml:space="preserve">, </w:t>
      </w:r>
      <w:r>
        <w:rPr>
          <w:rStyle w:val="LineNumber"/>
          <w:rFonts w:cs="Arial"/>
          <w:sz w:val="22"/>
          <w:szCs w:val="22"/>
        </w:rPr>
        <w:t>M., Bribiesca-Contreras, G.</w:t>
      </w:r>
      <w:r w:rsidRPr="00664DF9">
        <w:rPr>
          <w:rStyle w:val="LineNumber"/>
          <w:rFonts w:cs="Arial"/>
          <w:sz w:val="22"/>
          <w:szCs w:val="22"/>
        </w:rPr>
        <w:t>, Dahlgren</w:t>
      </w:r>
      <w:r>
        <w:rPr>
          <w:rStyle w:val="LineNumber"/>
          <w:rFonts w:cs="Arial"/>
          <w:sz w:val="22"/>
          <w:szCs w:val="22"/>
        </w:rPr>
        <w:t xml:space="preserve">, T. G., </w:t>
      </w:r>
      <w:r w:rsidRPr="00664DF9">
        <w:rPr>
          <w:rStyle w:val="LineNumber"/>
          <w:rFonts w:cs="Arial"/>
          <w:sz w:val="22"/>
          <w:szCs w:val="22"/>
        </w:rPr>
        <w:t>Glover</w:t>
      </w:r>
      <w:r w:rsidR="000E3DF8">
        <w:rPr>
          <w:rStyle w:val="LineNumber"/>
          <w:rFonts w:cs="Arial"/>
          <w:sz w:val="22"/>
          <w:szCs w:val="22"/>
        </w:rPr>
        <w:t>, A. G. G. 2022.</w:t>
      </w:r>
      <w:r>
        <w:rPr>
          <w:rStyle w:val="LineNumber"/>
          <w:rFonts w:cs="Arial"/>
          <w:sz w:val="22"/>
          <w:szCs w:val="22"/>
        </w:rPr>
        <w:t xml:space="preserve"> </w:t>
      </w:r>
      <w:r w:rsidRPr="00664DF9">
        <w:rPr>
          <w:rStyle w:val="LineNumber"/>
          <w:rFonts w:cs="Arial"/>
          <w:sz w:val="22"/>
          <w:szCs w:val="22"/>
        </w:rPr>
        <w:t>Abyssal fauna of polymetallic nodule exploration areas, eastern Clarion-Clipperton Zone, central Pacific Ocean: Annelida:</w:t>
      </w:r>
      <w:r>
        <w:rPr>
          <w:rStyle w:val="LineNumber"/>
          <w:rFonts w:cs="Arial"/>
          <w:sz w:val="22"/>
          <w:szCs w:val="22"/>
        </w:rPr>
        <w:t xml:space="preserve"> </w:t>
      </w:r>
      <w:proofErr w:type="spellStart"/>
      <w:r>
        <w:rPr>
          <w:rStyle w:val="LineNumber"/>
          <w:rFonts w:cs="Arial"/>
          <w:sz w:val="22"/>
          <w:szCs w:val="22"/>
        </w:rPr>
        <w:t>Amphinomidae</w:t>
      </w:r>
      <w:proofErr w:type="spellEnd"/>
      <w:r>
        <w:rPr>
          <w:rStyle w:val="LineNumber"/>
          <w:rFonts w:cs="Arial"/>
          <w:sz w:val="22"/>
          <w:szCs w:val="22"/>
        </w:rPr>
        <w:t xml:space="preserve"> and </w:t>
      </w:r>
      <w:proofErr w:type="spellStart"/>
      <w:r>
        <w:rPr>
          <w:rStyle w:val="LineNumber"/>
          <w:rFonts w:cs="Arial"/>
          <w:sz w:val="22"/>
          <w:szCs w:val="22"/>
        </w:rPr>
        <w:t>Euphrosinidae</w:t>
      </w:r>
      <w:proofErr w:type="spellEnd"/>
      <w:r>
        <w:rPr>
          <w:rStyle w:val="LineNumber"/>
          <w:rFonts w:cs="Arial"/>
          <w:sz w:val="22"/>
          <w:szCs w:val="22"/>
        </w:rPr>
        <w:t xml:space="preserve">. </w:t>
      </w:r>
      <w:proofErr w:type="spellStart"/>
      <w:r w:rsidR="00936EA0">
        <w:rPr>
          <w:rStyle w:val="LineNumber"/>
          <w:rFonts w:cs="Arial"/>
          <w:sz w:val="22"/>
          <w:szCs w:val="22"/>
        </w:rPr>
        <w:t>Zookeys</w:t>
      </w:r>
      <w:proofErr w:type="spellEnd"/>
      <w:r w:rsidR="00936EA0">
        <w:rPr>
          <w:rStyle w:val="LineNumber"/>
          <w:rFonts w:cs="Arial"/>
          <w:sz w:val="22"/>
          <w:szCs w:val="22"/>
        </w:rPr>
        <w:t xml:space="preserve">, </w:t>
      </w:r>
      <w:r w:rsidRPr="00664DF9">
        <w:rPr>
          <w:rStyle w:val="LineNumber"/>
          <w:rFonts w:cs="Arial"/>
          <w:i/>
          <w:sz w:val="22"/>
          <w:szCs w:val="22"/>
        </w:rPr>
        <w:t xml:space="preserve">In </w:t>
      </w:r>
      <w:r w:rsidR="00936EA0">
        <w:rPr>
          <w:rStyle w:val="LineNumber"/>
          <w:rFonts w:cs="Arial"/>
          <w:i/>
          <w:sz w:val="22"/>
          <w:szCs w:val="22"/>
        </w:rPr>
        <w:t>review</w:t>
      </w:r>
    </w:p>
    <w:p w14:paraId="5572C006" w14:textId="77777777" w:rsidR="00671E75" w:rsidRPr="00664DF9" w:rsidRDefault="00671E75" w:rsidP="00671E75">
      <w:pPr>
        <w:rPr>
          <w:rFonts w:cs="Arial"/>
          <w:szCs w:val="22"/>
          <w:lang w:val="en-US"/>
        </w:rPr>
      </w:pPr>
    </w:p>
    <w:p w14:paraId="72C5FFC2" w14:textId="5AC06917" w:rsidR="00671E75" w:rsidRDefault="00671E75" w:rsidP="00671E75">
      <w:pPr>
        <w:rPr>
          <w:rStyle w:val="LineNumber"/>
          <w:rFonts w:cs="Arial"/>
          <w:i/>
          <w:sz w:val="22"/>
          <w:szCs w:val="22"/>
        </w:rPr>
      </w:pPr>
      <w:r>
        <w:rPr>
          <w:rStyle w:val="LineNumber"/>
          <w:rFonts w:cs="Arial"/>
          <w:sz w:val="22"/>
          <w:szCs w:val="22"/>
        </w:rPr>
        <w:lastRenderedPageBreak/>
        <w:t>Neal, L., Wiklund</w:t>
      </w:r>
      <w:r w:rsidRPr="00664DF9">
        <w:rPr>
          <w:rStyle w:val="LineNumber"/>
          <w:rFonts w:cs="Arial"/>
          <w:sz w:val="22"/>
          <w:szCs w:val="22"/>
        </w:rPr>
        <w:t xml:space="preserve">, </w:t>
      </w:r>
      <w:r>
        <w:rPr>
          <w:rStyle w:val="LineNumber"/>
          <w:rFonts w:cs="Arial"/>
          <w:sz w:val="22"/>
          <w:szCs w:val="22"/>
        </w:rPr>
        <w:t>H.</w:t>
      </w:r>
      <w:r w:rsidRPr="00664DF9">
        <w:rPr>
          <w:rStyle w:val="LineNumber"/>
          <w:rFonts w:cs="Arial"/>
          <w:sz w:val="22"/>
          <w:szCs w:val="22"/>
        </w:rPr>
        <w:t xml:space="preserve">, </w:t>
      </w:r>
      <w:r>
        <w:rPr>
          <w:rStyle w:val="LineNumber"/>
          <w:rFonts w:cs="Arial"/>
          <w:sz w:val="22"/>
          <w:szCs w:val="22"/>
        </w:rPr>
        <w:t>Rabone</w:t>
      </w:r>
      <w:r w:rsidRPr="00664DF9">
        <w:rPr>
          <w:rStyle w:val="LineNumber"/>
          <w:rFonts w:cs="Arial"/>
          <w:sz w:val="22"/>
          <w:szCs w:val="22"/>
        </w:rPr>
        <w:t xml:space="preserve">, </w:t>
      </w:r>
      <w:r>
        <w:rPr>
          <w:rStyle w:val="LineNumber"/>
          <w:rFonts w:cs="Arial"/>
          <w:sz w:val="22"/>
          <w:szCs w:val="22"/>
        </w:rPr>
        <w:t>M.</w:t>
      </w:r>
      <w:r w:rsidRPr="00664DF9">
        <w:rPr>
          <w:rStyle w:val="LineNumber"/>
          <w:rFonts w:cs="Arial"/>
          <w:sz w:val="22"/>
          <w:szCs w:val="22"/>
        </w:rPr>
        <w:t>, Dahlgren</w:t>
      </w:r>
      <w:r>
        <w:rPr>
          <w:rStyle w:val="LineNumber"/>
          <w:rFonts w:cs="Arial"/>
          <w:sz w:val="22"/>
          <w:szCs w:val="22"/>
        </w:rPr>
        <w:t xml:space="preserve">, T. G., </w:t>
      </w:r>
      <w:r w:rsidRPr="00664DF9">
        <w:rPr>
          <w:rStyle w:val="LineNumber"/>
          <w:rFonts w:cs="Arial"/>
          <w:sz w:val="22"/>
          <w:szCs w:val="22"/>
        </w:rPr>
        <w:t>Glover</w:t>
      </w:r>
      <w:r w:rsidR="000E3DF8">
        <w:rPr>
          <w:rStyle w:val="LineNumber"/>
          <w:rFonts w:cs="Arial"/>
          <w:sz w:val="22"/>
          <w:szCs w:val="22"/>
        </w:rPr>
        <w:t>, A. G. G. 2022.</w:t>
      </w:r>
      <w:r>
        <w:rPr>
          <w:rStyle w:val="LineNumber"/>
          <w:rFonts w:cs="Arial"/>
          <w:sz w:val="22"/>
          <w:szCs w:val="22"/>
        </w:rPr>
        <w:t xml:space="preserve"> </w:t>
      </w:r>
      <w:r w:rsidRPr="00664DF9">
        <w:rPr>
          <w:rStyle w:val="LineNumber"/>
          <w:rFonts w:cs="Arial"/>
          <w:sz w:val="22"/>
          <w:szCs w:val="22"/>
        </w:rPr>
        <w:t xml:space="preserve">Abyssal fauna of polymetallic nodule exploration areas, eastern Clarion-Clipperton Zone, central Pacific Ocean: Annelida: Spionidae and </w:t>
      </w:r>
      <w:proofErr w:type="spellStart"/>
      <w:r w:rsidRPr="00664DF9">
        <w:rPr>
          <w:rStyle w:val="LineNumber"/>
          <w:rFonts w:cs="Arial"/>
          <w:sz w:val="22"/>
          <w:szCs w:val="22"/>
        </w:rPr>
        <w:t>Poecilochaetidae</w:t>
      </w:r>
      <w:proofErr w:type="spellEnd"/>
      <w:r>
        <w:rPr>
          <w:rStyle w:val="LineNumber"/>
          <w:rFonts w:cs="Arial"/>
          <w:sz w:val="22"/>
          <w:szCs w:val="22"/>
        </w:rPr>
        <w:t xml:space="preserve">. Marine Biodiversity, </w:t>
      </w:r>
      <w:r w:rsidRPr="00AF3459">
        <w:rPr>
          <w:rStyle w:val="LineNumber"/>
          <w:rFonts w:cs="Arial"/>
          <w:i/>
          <w:sz w:val="22"/>
          <w:szCs w:val="22"/>
        </w:rPr>
        <w:t xml:space="preserve">in </w:t>
      </w:r>
      <w:r w:rsidR="000E3DF8">
        <w:rPr>
          <w:rStyle w:val="LineNumber"/>
          <w:rFonts w:cs="Arial"/>
          <w:i/>
          <w:sz w:val="22"/>
          <w:szCs w:val="22"/>
        </w:rPr>
        <w:t>press</w:t>
      </w:r>
    </w:p>
    <w:p w14:paraId="655D159E" w14:textId="77777777" w:rsidR="00671E75" w:rsidRDefault="00671E75" w:rsidP="00671E75">
      <w:pPr>
        <w:rPr>
          <w:rStyle w:val="LineNumber"/>
          <w:rFonts w:cs="Arial"/>
          <w:sz w:val="22"/>
          <w:szCs w:val="22"/>
        </w:rPr>
      </w:pPr>
    </w:p>
    <w:p w14:paraId="180E63B7" w14:textId="32A9FC43" w:rsidR="000B66C5" w:rsidRDefault="000B66C5" w:rsidP="00067929">
      <w:pPr>
        <w:rPr>
          <w:rStyle w:val="LineNumber"/>
          <w:rFonts w:cs="Arial"/>
          <w:sz w:val="22"/>
          <w:szCs w:val="22"/>
        </w:rPr>
      </w:pPr>
      <w:r>
        <w:rPr>
          <w:rStyle w:val="LineNumber"/>
          <w:rFonts w:cs="Arial"/>
          <w:sz w:val="22"/>
          <w:szCs w:val="22"/>
        </w:rPr>
        <w:t>OBIS (2021</w:t>
      </w:r>
      <w:r w:rsidRPr="000B66C5">
        <w:rPr>
          <w:rStyle w:val="LineNumber"/>
          <w:rFonts w:cs="Arial"/>
          <w:sz w:val="22"/>
          <w:szCs w:val="22"/>
        </w:rPr>
        <w:t>) Ocean Biodiversity Information System. Intergovernmental Oceanographic Commission of UNESCO. www.obis.org.</w:t>
      </w:r>
    </w:p>
    <w:p w14:paraId="1FE34D5B" w14:textId="77777777" w:rsidR="000B66C5" w:rsidRDefault="000B66C5" w:rsidP="00067929">
      <w:pPr>
        <w:rPr>
          <w:rStyle w:val="LineNumber"/>
          <w:rFonts w:cs="Arial"/>
          <w:sz w:val="22"/>
          <w:szCs w:val="22"/>
        </w:rPr>
      </w:pPr>
    </w:p>
    <w:p w14:paraId="167A49CF" w14:textId="5F4BE16A" w:rsidR="00533D16" w:rsidRPr="00222B03" w:rsidRDefault="00533D16" w:rsidP="00533D16">
      <w:pPr>
        <w:rPr>
          <w:rFonts w:cs="Arial"/>
          <w:szCs w:val="22"/>
        </w:rPr>
      </w:pPr>
      <w:r w:rsidRPr="00222B03">
        <w:rPr>
          <w:rFonts w:cs="Arial"/>
          <w:szCs w:val="22"/>
        </w:rPr>
        <w:t xml:space="preserve">Oksanen, J., Blanchet, G., Friendly, M., Kindt, R., Legendre, P., </w:t>
      </w:r>
      <w:proofErr w:type="spellStart"/>
      <w:r w:rsidRPr="00222B03">
        <w:rPr>
          <w:rFonts w:cs="Arial"/>
          <w:szCs w:val="22"/>
        </w:rPr>
        <w:t>Mcglinn</w:t>
      </w:r>
      <w:proofErr w:type="spellEnd"/>
      <w:r w:rsidRPr="00222B03">
        <w:rPr>
          <w:rFonts w:cs="Arial"/>
          <w:szCs w:val="22"/>
        </w:rPr>
        <w:t xml:space="preserve">, </w:t>
      </w:r>
      <w:r>
        <w:rPr>
          <w:rFonts w:cs="Arial"/>
          <w:szCs w:val="22"/>
        </w:rPr>
        <w:t>D., et al., 2018</w:t>
      </w:r>
      <w:r w:rsidRPr="00222B03">
        <w:rPr>
          <w:rFonts w:cs="Arial"/>
          <w:szCs w:val="22"/>
        </w:rPr>
        <w:t>. vegan: Community Ecology Package. R package Version 2.4-6. Available online at: http://CRAN.Rproject.org/package=vegan.</w:t>
      </w:r>
    </w:p>
    <w:p w14:paraId="6C6E3AFA" w14:textId="77777777" w:rsidR="00533D16" w:rsidRPr="00222B03" w:rsidRDefault="00533D16" w:rsidP="00533D16">
      <w:pPr>
        <w:rPr>
          <w:rFonts w:cs="Arial"/>
          <w:szCs w:val="22"/>
        </w:rPr>
      </w:pPr>
      <w:r w:rsidRPr="00222B03">
        <w:rPr>
          <w:rFonts w:cs="Arial"/>
          <w:szCs w:val="22"/>
        </w:rPr>
        <w:t>(</w:t>
      </w:r>
      <w:proofErr w:type="gramStart"/>
      <w:r w:rsidRPr="00222B03">
        <w:rPr>
          <w:rFonts w:cs="Arial"/>
          <w:szCs w:val="22"/>
        </w:rPr>
        <w:t>accessed</w:t>
      </w:r>
      <w:proofErr w:type="gramEnd"/>
      <w:r w:rsidRPr="00222B03">
        <w:rPr>
          <w:rFonts w:cs="Arial"/>
          <w:szCs w:val="22"/>
        </w:rPr>
        <w:t xml:space="preserve"> Sept 27, 2021).</w:t>
      </w:r>
    </w:p>
    <w:p w14:paraId="19D3963D" w14:textId="6CA58E08" w:rsidR="00067929" w:rsidRPr="00A170E0" w:rsidRDefault="00067929" w:rsidP="00067929">
      <w:pPr>
        <w:rPr>
          <w:rFonts w:cs="Arial"/>
          <w:szCs w:val="22"/>
        </w:rPr>
      </w:pPr>
    </w:p>
    <w:p w14:paraId="13A3549B" w14:textId="77777777" w:rsidR="009013FB" w:rsidRDefault="009013FB" w:rsidP="009013FB">
      <w:pPr>
        <w:rPr>
          <w:szCs w:val="22"/>
        </w:rPr>
      </w:pPr>
      <w:r w:rsidRPr="00542A5E">
        <w:rPr>
          <w:szCs w:val="22"/>
        </w:rPr>
        <w:t>Poore, G.C., Avery, L., Błażewicz-</w:t>
      </w:r>
      <w:proofErr w:type="spellStart"/>
      <w:r w:rsidRPr="00542A5E">
        <w:rPr>
          <w:szCs w:val="22"/>
        </w:rPr>
        <w:t>Paszkowycz</w:t>
      </w:r>
      <w:proofErr w:type="spellEnd"/>
      <w:r w:rsidRPr="00542A5E">
        <w:rPr>
          <w:szCs w:val="22"/>
        </w:rPr>
        <w:t>, M., Browne, J., Bruce, N.L., Gerken, S., Glasby, C., Greaves, E., McCallum, A.W., Staples, D. and Syme, A., 2015. Invertebrate diversity of the unexplored marine western margin of Australia: taxonomy and implications for global biodiversity. Marine Biodiversity, 45(2), pp.271-286.</w:t>
      </w:r>
    </w:p>
    <w:p w14:paraId="0DB008BE" w14:textId="6202CDDC" w:rsidR="009013FB" w:rsidRDefault="009013FB" w:rsidP="00067929">
      <w:pPr>
        <w:rPr>
          <w:rFonts w:cs="Arial"/>
          <w:szCs w:val="22"/>
        </w:rPr>
      </w:pPr>
    </w:p>
    <w:p w14:paraId="20A054E1" w14:textId="6C0B5725" w:rsidR="003E5FD1" w:rsidRDefault="003E5FD1" w:rsidP="00067929">
      <w:pPr>
        <w:rPr>
          <w:rFonts w:cs="Arial"/>
          <w:szCs w:val="22"/>
        </w:rPr>
      </w:pPr>
      <w:r w:rsidRPr="003E5FD1">
        <w:rPr>
          <w:rFonts w:cs="Arial"/>
          <w:szCs w:val="22"/>
        </w:rPr>
        <w:t>Provoost P and Bosch S (2017). “</w:t>
      </w:r>
      <w:proofErr w:type="spellStart"/>
      <w:proofErr w:type="gramStart"/>
      <w:r w:rsidRPr="003E5FD1">
        <w:rPr>
          <w:rFonts w:cs="Arial"/>
          <w:szCs w:val="22"/>
        </w:rPr>
        <w:t>robis</w:t>
      </w:r>
      <w:proofErr w:type="spellEnd"/>
      <w:proofErr w:type="gramEnd"/>
      <w:r w:rsidRPr="003E5FD1">
        <w:rPr>
          <w:rFonts w:cs="Arial"/>
          <w:szCs w:val="22"/>
        </w:rPr>
        <w:t xml:space="preserve">: R Client to access data from the OBIS API.” Ocean Biogeographic Information System. Intergovernmental Oceanographic Commission of UNESCO. R package version 1.0.0, </w:t>
      </w:r>
      <w:hyperlink r:id="rId67" w:history="1">
        <w:r w:rsidRPr="004E0186">
          <w:rPr>
            <w:rStyle w:val="Hyperlink"/>
            <w:rFonts w:cs="Arial"/>
            <w:szCs w:val="22"/>
          </w:rPr>
          <w:t>https://cran.r-project.org/package=robis</w:t>
        </w:r>
      </w:hyperlink>
      <w:r w:rsidRPr="003E5FD1">
        <w:rPr>
          <w:rFonts w:cs="Arial"/>
          <w:szCs w:val="22"/>
        </w:rPr>
        <w:t>.</w:t>
      </w:r>
    </w:p>
    <w:p w14:paraId="64B5AD7F" w14:textId="77777777" w:rsidR="003E5FD1" w:rsidRPr="00A170E0" w:rsidRDefault="003E5FD1" w:rsidP="00067929">
      <w:pPr>
        <w:rPr>
          <w:rFonts w:cs="Arial"/>
          <w:szCs w:val="22"/>
        </w:rPr>
      </w:pPr>
    </w:p>
    <w:p w14:paraId="0C28964B" w14:textId="77777777" w:rsidR="00067929" w:rsidRPr="00A170E0" w:rsidRDefault="00067929" w:rsidP="00067929">
      <w:pPr>
        <w:rPr>
          <w:rFonts w:cs="Arial"/>
          <w:szCs w:val="22"/>
        </w:rPr>
      </w:pPr>
      <w:r w:rsidRPr="00A170E0">
        <w:rPr>
          <w:rFonts w:cs="Arial"/>
          <w:szCs w:val="22"/>
        </w:rPr>
        <w:t xml:space="preserve">Rabone, M., Harden-Davies, H., Collins, J.E., </w:t>
      </w:r>
      <w:proofErr w:type="spellStart"/>
      <w:r w:rsidRPr="00A170E0">
        <w:rPr>
          <w:rFonts w:cs="Arial"/>
          <w:szCs w:val="22"/>
        </w:rPr>
        <w:t>Zajderman</w:t>
      </w:r>
      <w:proofErr w:type="spellEnd"/>
      <w:r w:rsidRPr="00A170E0">
        <w:rPr>
          <w:rFonts w:cs="Arial"/>
          <w:szCs w:val="22"/>
        </w:rPr>
        <w:t>, S., Appeltans, W., Droege, G., Brandt, A., Pardo-Lopez, L., Dahlgren, T.G., Glover, A.G. and Horton, T., 2019. Access to Marine Genetic Resources (MGR): raising awareness of best-practice through a new agreement for Biodiversity Beyond National Jurisdiction (BBNJ). Frontiers in Marine Science, 6, p.520. doi:10.3389/fmars.2019.00520</w:t>
      </w:r>
    </w:p>
    <w:p w14:paraId="3876E733" w14:textId="10880157" w:rsidR="00067929" w:rsidRPr="00A170E0" w:rsidRDefault="00067929" w:rsidP="00067929">
      <w:pPr>
        <w:rPr>
          <w:rFonts w:cs="Arial"/>
          <w:szCs w:val="22"/>
        </w:rPr>
      </w:pPr>
    </w:p>
    <w:p w14:paraId="1A74D836" w14:textId="77777777" w:rsidR="00067929" w:rsidRPr="00654A4E" w:rsidRDefault="00067929" w:rsidP="00067929">
      <w:pPr>
        <w:rPr>
          <w:rFonts w:cs="Arial"/>
          <w:szCs w:val="22"/>
        </w:rPr>
      </w:pPr>
      <w:r w:rsidRPr="00654A4E">
        <w:rPr>
          <w:rFonts w:cs="Arial"/>
          <w:szCs w:val="22"/>
        </w:rPr>
        <w:t>The Royal Society (2017) Future Ocean Resources: Metal-Rich Minerals and Genetics – Evidence Pack. London: The Royal Society.</w:t>
      </w:r>
    </w:p>
    <w:p w14:paraId="73526B04" w14:textId="3EEDB1FA" w:rsidR="00222B03" w:rsidRPr="00222B03" w:rsidRDefault="00222B03" w:rsidP="00222B03">
      <w:pPr>
        <w:rPr>
          <w:rFonts w:cs="Arial"/>
          <w:szCs w:val="22"/>
        </w:rPr>
      </w:pPr>
    </w:p>
    <w:p w14:paraId="3BE06793" w14:textId="77777777" w:rsidR="00222B03" w:rsidRPr="00222B03" w:rsidRDefault="00222B03" w:rsidP="00222B03">
      <w:pPr>
        <w:rPr>
          <w:rFonts w:cs="Arial"/>
          <w:szCs w:val="22"/>
        </w:rPr>
      </w:pPr>
      <w:r w:rsidRPr="00222B03">
        <w:rPr>
          <w:rFonts w:cs="Arial"/>
          <w:szCs w:val="22"/>
        </w:rPr>
        <w:t>Rue, H., Martino, S. and Chopin, N., 2009. Approximate Bayesian inference for latent Gaussian models by using integrated nested Laplace approximations. Journal of the royal statistical society: Series b (statistical methodology), 71(2), pp.319-392.</w:t>
      </w:r>
    </w:p>
    <w:p w14:paraId="327BAC16" w14:textId="5D60E9A8" w:rsidR="00222B03" w:rsidRDefault="00222B03" w:rsidP="00067929">
      <w:pPr>
        <w:rPr>
          <w:rFonts w:cs="Arial"/>
          <w:szCs w:val="22"/>
        </w:rPr>
      </w:pPr>
    </w:p>
    <w:p w14:paraId="69F0BCBA" w14:textId="7B48006B" w:rsidR="00B97BF6" w:rsidRDefault="00B97BF6" w:rsidP="00067929">
      <w:pPr>
        <w:rPr>
          <w:rFonts w:cs="Arial"/>
          <w:szCs w:val="22"/>
        </w:rPr>
      </w:pPr>
      <w:proofErr w:type="spellStart"/>
      <w:r w:rsidRPr="00B97BF6">
        <w:rPr>
          <w:rFonts w:cs="Arial"/>
          <w:szCs w:val="22"/>
        </w:rPr>
        <w:t>Sigovini</w:t>
      </w:r>
      <w:proofErr w:type="spellEnd"/>
      <w:r w:rsidRPr="00B97BF6">
        <w:rPr>
          <w:rFonts w:cs="Arial"/>
          <w:szCs w:val="22"/>
        </w:rPr>
        <w:t>, M., Keppel, E. and Tagliapietra, D., 2016. Open Nomenclature in the biodiversity era. Methods in Ecology and Evolution, 7(10), pp.1217-1225.</w:t>
      </w:r>
    </w:p>
    <w:p w14:paraId="144500AA" w14:textId="6038483C" w:rsidR="00B97BF6" w:rsidRDefault="00B97BF6" w:rsidP="00067929">
      <w:pPr>
        <w:rPr>
          <w:rFonts w:cs="Arial"/>
          <w:szCs w:val="22"/>
        </w:rPr>
      </w:pPr>
    </w:p>
    <w:p w14:paraId="6A380EB2" w14:textId="33706EDE" w:rsidR="00C85A77" w:rsidRDefault="00DC2EBD" w:rsidP="00067929">
      <w:pPr>
        <w:rPr>
          <w:rStyle w:val="LineNumber"/>
          <w:rFonts w:cs="Arial"/>
          <w:sz w:val="22"/>
          <w:szCs w:val="22"/>
        </w:rPr>
      </w:pPr>
      <w:r w:rsidRPr="00DC2EBD">
        <w:rPr>
          <w:rStyle w:val="LineNumber"/>
          <w:rFonts w:cs="Arial"/>
          <w:sz w:val="22"/>
          <w:szCs w:val="22"/>
        </w:rPr>
        <w:t xml:space="preserve">Simon-Lledó, E., Thompson, S., Yool, A., Flynn, A., </w:t>
      </w:r>
      <w:proofErr w:type="spellStart"/>
      <w:r w:rsidRPr="00DC2EBD">
        <w:rPr>
          <w:rStyle w:val="LineNumber"/>
          <w:rFonts w:cs="Arial"/>
          <w:sz w:val="22"/>
          <w:szCs w:val="22"/>
        </w:rPr>
        <w:t>Pomee</w:t>
      </w:r>
      <w:proofErr w:type="spellEnd"/>
      <w:r w:rsidRPr="00DC2EBD">
        <w:rPr>
          <w:rStyle w:val="LineNumber"/>
          <w:rFonts w:cs="Arial"/>
          <w:sz w:val="22"/>
          <w:szCs w:val="22"/>
        </w:rPr>
        <w:t>, C., Parianos, J. and Jones, D.O., 2019. Preliminary observations of the abyssal megafauna of Kiribati. Frontiers in Marine Science, p.605.</w:t>
      </w:r>
    </w:p>
    <w:p w14:paraId="7B59FDA2" w14:textId="77777777" w:rsidR="00DC2EBD" w:rsidRDefault="00DC2EBD" w:rsidP="00067929">
      <w:pPr>
        <w:rPr>
          <w:rFonts w:cs="Arial"/>
          <w:szCs w:val="22"/>
        </w:rPr>
      </w:pPr>
    </w:p>
    <w:p w14:paraId="5389E7E7" w14:textId="612DB31D" w:rsidR="00554DC8" w:rsidRDefault="00554DC8" w:rsidP="00067929">
      <w:pPr>
        <w:rPr>
          <w:rFonts w:cs="Arial"/>
          <w:szCs w:val="22"/>
        </w:rPr>
      </w:pPr>
      <w:r w:rsidRPr="00554DC8">
        <w:rPr>
          <w:rFonts w:cs="Arial"/>
          <w:szCs w:val="22"/>
        </w:rPr>
        <w:t xml:space="preserve">Simon-Lledó, E., Bett, B.J., </w:t>
      </w:r>
      <w:proofErr w:type="spellStart"/>
      <w:r w:rsidRPr="00554DC8">
        <w:rPr>
          <w:rFonts w:cs="Arial"/>
          <w:szCs w:val="22"/>
        </w:rPr>
        <w:t>Huvenne</w:t>
      </w:r>
      <w:proofErr w:type="spellEnd"/>
      <w:r w:rsidRPr="00554DC8">
        <w:rPr>
          <w:rFonts w:cs="Arial"/>
          <w:szCs w:val="22"/>
        </w:rPr>
        <w:t xml:space="preserve">, V.A., </w:t>
      </w:r>
      <w:proofErr w:type="spellStart"/>
      <w:r w:rsidRPr="00554DC8">
        <w:rPr>
          <w:rFonts w:cs="Arial"/>
          <w:szCs w:val="22"/>
        </w:rPr>
        <w:t>Köser</w:t>
      </w:r>
      <w:proofErr w:type="spellEnd"/>
      <w:r w:rsidRPr="00554DC8">
        <w:rPr>
          <w:rFonts w:cs="Arial"/>
          <w:szCs w:val="22"/>
        </w:rPr>
        <w:t xml:space="preserve">, K., Schoening, T., Greinert, </w:t>
      </w:r>
      <w:proofErr w:type="gramStart"/>
      <w:r w:rsidRPr="00554DC8">
        <w:rPr>
          <w:rFonts w:cs="Arial"/>
          <w:szCs w:val="22"/>
        </w:rPr>
        <w:t>J.</w:t>
      </w:r>
      <w:proofErr w:type="gramEnd"/>
      <w:r w:rsidRPr="00554DC8">
        <w:rPr>
          <w:rFonts w:cs="Arial"/>
          <w:szCs w:val="22"/>
        </w:rPr>
        <w:t xml:space="preserve"> and Jones, D.O., 2019. Biological effects 26 years after simulated deep-sea mining. Scientific reports, 9(1), pp.1-13.</w:t>
      </w:r>
    </w:p>
    <w:p w14:paraId="313D45AA" w14:textId="77777777" w:rsidR="00554DC8" w:rsidRDefault="00554DC8" w:rsidP="00067929">
      <w:pPr>
        <w:rPr>
          <w:rFonts w:cs="Arial"/>
          <w:szCs w:val="22"/>
        </w:rPr>
      </w:pPr>
    </w:p>
    <w:p w14:paraId="6FFFF582" w14:textId="77777777" w:rsidR="00742B58" w:rsidRDefault="00742B58" w:rsidP="004A6589">
      <w:pPr>
        <w:rPr>
          <w:rStyle w:val="LineNumber"/>
          <w:rFonts w:cs="Arial"/>
          <w:sz w:val="22"/>
          <w:szCs w:val="22"/>
        </w:rPr>
      </w:pPr>
      <w:proofErr w:type="spellStart"/>
      <w:r w:rsidRPr="00742B58">
        <w:rPr>
          <w:rStyle w:val="LineNumber"/>
          <w:rFonts w:cs="Arial"/>
          <w:sz w:val="22"/>
          <w:szCs w:val="22"/>
        </w:rPr>
        <w:t>Sinniger</w:t>
      </w:r>
      <w:proofErr w:type="spellEnd"/>
      <w:r w:rsidRPr="00742B58">
        <w:rPr>
          <w:rStyle w:val="LineNumber"/>
          <w:rFonts w:cs="Arial"/>
          <w:sz w:val="22"/>
          <w:szCs w:val="22"/>
        </w:rPr>
        <w:t xml:space="preserve">, F., Pawlowski, J., Harii, S., Gooday, A.J., Yamamoto, H., </w:t>
      </w:r>
      <w:proofErr w:type="spellStart"/>
      <w:r w:rsidRPr="00742B58">
        <w:rPr>
          <w:rStyle w:val="LineNumber"/>
          <w:rFonts w:cs="Arial"/>
          <w:sz w:val="22"/>
          <w:szCs w:val="22"/>
        </w:rPr>
        <w:t>Chevaldonné</w:t>
      </w:r>
      <w:proofErr w:type="spellEnd"/>
      <w:r w:rsidRPr="00742B58">
        <w:rPr>
          <w:rStyle w:val="LineNumber"/>
          <w:rFonts w:cs="Arial"/>
          <w:sz w:val="22"/>
          <w:szCs w:val="22"/>
        </w:rPr>
        <w:t xml:space="preserve">, P., </w:t>
      </w:r>
      <w:proofErr w:type="spellStart"/>
      <w:r w:rsidRPr="00742B58">
        <w:rPr>
          <w:rStyle w:val="LineNumber"/>
          <w:rFonts w:cs="Arial"/>
          <w:sz w:val="22"/>
          <w:szCs w:val="22"/>
        </w:rPr>
        <w:t>Cedhagen</w:t>
      </w:r>
      <w:proofErr w:type="spellEnd"/>
      <w:r w:rsidRPr="00742B58">
        <w:rPr>
          <w:rStyle w:val="LineNumber"/>
          <w:rFonts w:cs="Arial"/>
          <w:sz w:val="22"/>
          <w:szCs w:val="22"/>
        </w:rPr>
        <w:t>, T., Carvalho, G. and Creer, S., 2016. Worldwide analysis of sedimentary DNA reveals major gaps in taxonomic knowledge of deep-sea benthos. Frontiers in Marine Science, 3, p.92.</w:t>
      </w:r>
    </w:p>
    <w:p w14:paraId="08FB2922" w14:textId="77777777" w:rsidR="00742B58" w:rsidRDefault="00742B58" w:rsidP="004A6589">
      <w:pPr>
        <w:rPr>
          <w:rStyle w:val="LineNumber"/>
          <w:rFonts w:cs="Arial"/>
          <w:sz w:val="22"/>
          <w:szCs w:val="22"/>
        </w:rPr>
      </w:pPr>
    </w:p>
    <w:p w14:paraId="5F280C89" w14:textId="1526B504" w:rsidR="004A6589" w:rsidRPr="004A6589" w:rsidRDefault="004A6589" w:rsidP="004A6589">
      <w:pPr>
        <w:rPr>
          <w:rStyle w:val="LineNumber"/>
          <w:rFonts w:cs="Arial"/>
          <w:sz w:val="22"/>
          <w:szCs w:val="22"/>
        </w:rPr>
      </w:pPr>
      <w:r w:rsidRPr="004A6589">
        <w:rPr>
          <w:rStyle w:val="LineNumber"/>
          <w:rFonts w:cs="Arial"/>
          <w:sz w:val="22"/>
          <w:szCs w:val="22"/>
        </w:rPr>
        <w:t>Smith, C. R., Washburn, T., Menot, L., Bonifacio, P., Pape, E., Ju, S. J., et al.</w:t>
      </w:r>
    </w:p>
    <w:p w14:paraId="1E75D0CB" w14:textId="77777777" w:rsidR="004A6589" w:rsidRPr="004A6589" w:rsidRDefault="004A6589" w:rsidP="004A6589">
      <w:pPr>
        <w:rPr>
          <w:rStyle w:val="LineNumber"/>
          <w:rFonts w:cs="Arial"/>
          <w:sz w:val="22"/>
          <w:szCs w:val="22"/>
        </w:rPr>
      </w:pPr>
      <w:r w:rsidRPr="004A6589">
        <w:rPr>
          <w:rStyle w:val="LineNumber"/>
          <w:rFonts w:cs="Arial"/>
          <w:sz w:val="22"/>
          <w:szCs w:val="22"/>
        </w:rPr>
        <w:t>(2019). “Deep-sea biodiversity synthesis workshop - Macrofaunal report,” in</w:t>
      </w:r>
    </w:p>
    <w:p w14:paraId="28D7BA3D" w14:textId="77777777" w:rsidR="004A6589" w:rsidRPr="004A6589" w:rsidRDefault="004A6589" w:rsidP="004A6589">
      <w:pPr>
        <w:rPr>
          <w:rStyle w:val="LineNumber"/>
          <w:rFonts w:cs="Arial"/>
          <w:sz w:val="22"/>
          <w:szCs w:val="22"/>
        </w:rPr>
      </w:pPr>
      <w:r w:rsidRPr="004A6589">
        <w:rPr>
          <w:rStyle w:val="LineNumber"/>
          <w:rFonts w:cs="Arial"/>
          <w:sz w:val="22"/>
          <w:szCs w:val="22"/>
        </w:rPr>
        <w:t xml:space="preserve">Proceedings of the Deep CCZ Biodiversity Synthesis Workshop (Friday </w:t>
      </w:r>
      <w:proofErr w:type="spellStart"/>
      <w:r w:rsidRPr="004A6589">
        <w:rPr>
          <w:rStyle w:val="LineNumber"/>
          <w:rFonts w:cs="Arial"/>
          <w:sz w:val="22"/>
          <w:szCs w:val="22"/>
        </w:rPr>
        <w:t>Harbor</w:t>
      </w:r>
      <w:proofErr w:type="spellEnd"/>
      <w:r w:rsidRPr="004A6589">
        <w:rPr>
          <w:rStyle w:val="LineNumber"/>
          <w:rFonts w:cs="Arial"/>
          <w:sz w:val="22"/>
          <w:szCs w:val="22"/>
        </w:rPr>
        <w:t>,</w:t>
      </w:r>
    </w:p>
    <w:p w14:paraId="77107C5D" w14:textId="52BA0E02" w:rsidR="004A6589" w:rsidRDefault="004A6589" w:rsidP="004A6589">
      <w:pPr>
        <w:rPr>
          <w:rStyle w:val="LineNumber"/>
          <w:rFonts w:cs="Arial"/>
          <w:sz w:val="22"/>
          <w:szCs w:val="22"/>
        </w:rPr>
      </w:pPr>
      <w:r w:rsidRPr="004A6589">
        <w:rPr>
          <w:rStyle w:val="LineNumber"/>
          <w:rFonts w:cs="Arial"/>
          <w:sz w:val="22"/>
          <w:szCs w:val="22"/>
        </w:rPr>
        <w:t xml:space="preserve">WA: University of Hawaii at Manoa &amp; </w:t>
      </w:r>
      <w:r>
        <w:rPr>
          <w:rStyle w:val="LineNumber"/>
          <w:rFonts w:cs="Arial"/>
          <w:sz w:val="22"/>
          <w:szCs w:val="22"/>
        </w:rPr>
        <w:t>International Seabed Authority</w:t>
      </w:r>
    </w:p>
    <w:p w14:paraId="24E4C438" w14:textId="4D0E16F4" w:rsidR="00671E75" w:rsidRDefault="00671E75" w:rsidP="00671E75">
      <w:pPr>
        <w:rPr>
          <w:rStyle w:val="LineNumber"/>
          <w:rFonts w:cs="Arial"/>
          <w:sz w:val="22"/>
          <w:szCs w:val="22"/>
        </w:rPr>
      </w:pPr>
    </w:p>
    <w:p w14:paraId="77485E19" w14:textId="77777777" w:rsidR="00671E75" w:rsidRDefault="00671E75" w:rsidP="00671E75">
      <w:pPr>
        <w:rPr>
          <w:rStyle w:val="LineNumber"/>
          <w:rFonts w:cs="Arial"/>
          <w:sz w:val="22"/>
          <w:szCs w:val="22"/>
        </w:rPr>
      </w:pPr>
      <w:r w:rsidRPr="00AF3459">
        <w:rPr>
          <w:rStyle w:val="LineNumber"/>
          <w:rFonts w:cs="Arial"/>
          <w:sz w:val="22"/>
          <w:szCs w:val="22"/>
        </w:rPr>
        <w:lastRenderedPageBreak/>
        <w:t xml:space="preserve">Smith CR, Clark MR, Goetze E, Glover </w:t>
      </w:r>
      <w:proofErr w:type="gramStart"/>
      <w:r w:rsidRPr="00AF3459">
        <w:rPr>
          <w:rStyle w:val="LineNumber"/>
          <w:rFonts w:cs="Arial"/>
          <w:sz w:val="22"/>
          <w:szCs w:val="22"/>
        </w:rPr>
        <w:t>AG</w:t>
      </w:r>
      <w:proofErr w:type="gramEnd"/>
      <w:r w:rsidRPr="00AF3459">
        <w:rPr>
          <w:rStyle w:val="LineNumber"/>
          <w:rFonts w:cs="Arial"/>
          <w:sz w:val="22"/>
          <w:szCs w:val="22"/>
        </w:rPr>
        <w:t xml:space="preserve"> and Howell KL (2021) Editorial: Biodiversity, Connectivity and Ecosystem Function Across the Clarion-Clipperton Zone: A Regional Synthesis for an Area Targeted for Nodule Mining. Front. Mar. Sci. 8:797516. </w:t>
      </w:r>
      <w:proofErr w:type="spellStart"/>
      <w:r w:rsidRPr="00AF3459">
        <w:rPr>
          <w:rStyle w:val="LineNumber"/>
          <w:rFonts w:cs="Arial"/>
          <w:sz w:val="22"/>
          <w:szCs w:val="22"/>
        </w:rPr>
        <w:t>doi</w:t>
      </w:r>
      <w:proofErr w:type="spellEnd"/>
      <w:r w:rsidRPr="00AF3459">
        <w:rPr>
          <w:rStyle w:val="LineNumber"/>
          <w:rFonts w:cs="Arial"/>
          <w:sz w:val="22"/>
          <w:szCs w:val="22"/>
        </w:rPr>
        <w:t>: 10.3389/fmars.2021.797516</w:t>
      </w:r>
    </w:p>
    <w:p w14:paraId="57252FA0" w14:textId="52C07249" w:rsidR="00671E75" w:rsidRPr="00A170E0" w:rsidRDefault="00671E75" w:rsidP="00067929">
      <w:pPr>
        <w:rPr>
          <w:rFonts w:cs="Arial"/>
          <w:szCs w:val="22"/>
        </w:rPr>
      </w:pPr>
    </w:p>
    <w:p w14:paraId="0F640330" w14:textId="77777777" w:rsidR="00C94DBB" w:rsidRPr="00C94DBB" w:rsidRDefault="00C94DBB" w:rsidP="00C94DBB">
      <w:pPr>
        <w:rPr>
          <w:rStyle w:val="LineNumber"/>
          <w:rFonts w:cs="Arial"/>
          <w:sz w:val="22"/>
          <w:szCs w:val="22"/>
        </w:rPr>
      </w:pPr>
      <w:r w:rsidRPr="00C94DBB">
        <w:rPr>
          <w:rFonts w:cs="Arial"/>
          <w:szCs w:val="22"/>
        </w:rPr>
        <w:t>Sorensen, T.A., 1948. A method of establishing groups of equal amplitude in plant sociology based on similarity of species content and its application to analyses of the vegetation on Danish commons. </w:t>
      </w:r>
      <w:r w:rsidRPr="00C94DBB">
        <w:rPr>
          <w:rFonts w:cs="Arial"/>
          <w:i/>
          <w:iCs/>
          <w:szCs w:val="22"/>
        </w:rPr>
        <w:t>Biol. Skar.</w:t>
      </w:r>
      <w:r w:rsidRPr="00C94DBB">
        <w:rPr>
          <w:rFonts w:cs="Arial"/>
          <w:szCs w:val="22"/>
        </w:rPr>
        <w:t>, </w:t>
      </w:r>
      <w:r w:rsidRPr="00C94DBB">
        <w:rPr>
          <w:rFonts w:cs="Arial"/>
          <w:i/>
          <w:iCs/>
          <w:szCs w:val="22"/>
        </w:rPr>
        <w:t>5</w:t>
      </w:r>
      <w:r w:rsidRPr="00C94DBB">
        <w:rPr>
          <w:rFonts w:cs="Arial"/>
          <w:szCs w:val="22"/>
        </w:rPr>
        <w:t>, pp.1-34.</w:t>
      </w:r>
    </w:p>
    <w:p w14:paraId="6812EB42" w14:textId="77777777" w:rsidR="00C94DBB" w:rsidRPr="00C94DBB" w:rsidRDefault="00C94DBB" w:rsidP="00067929">
      <w:pPr>
        <w:rPr>
          <w:rFonts w:cs="Arial"/>
          <w:szCs w:val="22"/>
        </w:rPr>
      </w:pPr>
    </w:p>
    <w:p w14:paraId="3DA74B55" w14:textId="3DEA7EE5" w:rsidR="00067929" w:rsidRPr="00A170E0" w:rsidRDefault="00067929" w:rsidP="00067929">
      <w:pPr>
        <w:rPr>
          <w:rFonts w:cs="Arial"/>
          <w:szCs w:val="22"/>
        </w:rPr>
      </w:pPr>
      <w:r w:rsidRPr="00931FA8">
        <w:rPr>
          <w:rFonts w:cs="Arial"/>
          <w:szCs w:val="22"/>
        </w:rPr>
        <w:t>Stephenson, F., Rowden, A.A., Anderson, O.F., Pitcher, C.R., Pinkerton, M.H., Petersen, G. and Bowden, D.A., 2021. Presence-only habitat suitability models for vulnerable marine ecosystem indicator taxa in the South Pacific have reached their predictive limit. ICES Journal of Marine Science.</w:t>
      </w:r>
    </w:p>
    <w:p w14:paraId="5601D904" w14:textId="1730E46F" w:rsidR="00067929" w:rsidRDefault="00067929" w:rsidP="00067929">
      <w:pPr>
        <w:rPr>
          <w:rFonts w:cs="Arial"/>
          <w:szCs w:val="22"/>
        </w:rPr>
      </w:pPr>
    </w:p>
    <w:p w14:paraId="49B82381" w14:textId="215F0DFE" w:rsidR="00554DC8" w:rsidRDefault="00554DC8" w:rsidP="00067929">
      <w:pPr>
        <w:rPr>
          <w:rFonts w:cs="Arial"/>
          <w:szCs w:val="22"/>
        </w:rPr>
      </w:pPr>
      <w:r w:rsidRPr="00554DC8">
        <w:rPr>
          <w:rFonts w:cs="Arial"/>
          <w:szCs w:val="22"/>
        </w:rPr>
        <w:t xml:space="preserve">Stratmann, T., Soetaert, K., </w:t>
      </w:r>
      <w:proofErr w:type="spellStart"/>
      <w:r w:rsidRPr="00554DC8">
        <w:rPr>
          <w:rFonts w:cs="Arial"/>
          <w:szCs w:val="22"/>
        </w:rPr>
        <w:t>Kersken</w:t>
      </w:r>
      <w:proofErr w:type="spellEnd"/>
      <w:r w:rsidRPr="00554DC8">
        <w:rPr>
          <w:rFonts w:cs="Arial"/>
          <w:szCs w:val="22"/>
        </w:rPr>
        <w:t xml:space="preserve">, D. and van </w:t>
      </w:r>
      <w:proofErr w:type="spellStart"/>
      <w:r w:rsidRPr="00554DC8">
        <w:rPr>
          <w:rFonts w:cs="Arial"/>
          <w:szCs w:val="22"/>
        </w:rPr>
        <w:t>Oevelen</w:t>
      </w:r>
      <w:proofErr w:type="spellEnd"/>
      <w:r w:rsidRPr="00554DC8">
        <w:rPr>
          <w:rFonts w:cs="Arial"/>
          <w:szCs w:val="22"/>
        </w:rPr>
        <w:t>, D., 2021. Polymetallic nodules are essential for food-web integrity of a prospective deep-seabed mining area in Pacific abyssal plains. Scientific reports, 11(1), pp.1-11.</w:t>
      </w:r>
    </w:p>
    <w:p w14:paraId="56A89A45" w14:textId="77777777" w:rsidR="00554DC8" w:rsidRDefault="00554DC8" w:rsidP="00067929">
      <w:pPr>
        <w:rPr>
          <w:rFonts w:cs="Arial"/>
          <w:szCs w:val="22"/>
        </w:rPr>
      </w:pPr>
    </w:p>
    <w:p w14:paraId="1853FFB9" w14:textId="3C9532BE" w:rsidR="007971D5" w:rsidRDefault="007971D5" w:rsidP="00067929">
      <w:pPr>
        <w:rPr>
          <w:rFonts w:cs="Arial"/>
          <w:szCs w:val="22"/>
        </w:rPr>
      </w:pPr>
      <w:r w:rsidRPr="007971D5">
        <w:rPr>
          <w:rFonts w:cs="Arial"/>
          <w:szCs w:val="22"/>
        </w:rPr>
        <w:t>Uhlenkott, K., Vink, A., Kuhn, T., Gillard, B. and Martínez Arbizu, P., 2021. Meiofauna in a Potential Deep-Sea Mining Area—Influence of Temporal and Spatial Variability on Small-Scale Abundance Models. Diversity, 13(1), p.3.</w:t>
      </w:r>
    </w:p>
    <w:p w14:paraId="114CFD63" w14:textId="528F82E8" w:rsidR="007971D5" w:rsidRDefault="007971D5" w:rsidP="00067929">
      <w:pPr>
        <w:rPr>
          <w:rFonts w:cs="Arial"/>
          <w:szCs w:val="22"/>
        </w:rPr>
      </w:pPr>
    </w:p>
    <w:p w14:paraId="6760F62F" w14:textId="77777777" w:rsidR="007971D5" w:rsidRPr="007971D5" w:rsidRDefault="007971D5" w:rsidP="007971D5">
      <w:pPr>
        <w:rPr>
          <w:rStyle w:val="LineNumber"/>
          <w:rFonts w:cs="Arial"/>
          <w:sz w:val="22"/>
          <w:szCs w:val="22"/>
        </w:rPr>
      </w:pPr>
      <w:r w:rsidRPr="007971D5">
        <w:rPr>
          <w:rStyle w:val="LineNumber"/>
          <w:rFonts w:cs="Arial"/>
          <w:sz w:val="22"/>
          <w:szCs w:val="22"/>
        </w:rPr>
        <w:t xml:space="preserve">Vandepitte, L., </w:t>
      </w:r>
      <w:proofErr w:type="spellStart"/>
      <w:r w:rsidRPr="007971D5">
        <w:rPr>
          <w:rStyle w:val="LineNumber"/>
          <w:rFonts w:cs="Arial"/>
          <w:sz w:val="22"/>
          <w:szCs w:val="22"/>
        </w:rPr>
        <w:t>Vanhoorne</w:t>
      </w:r>
      <w:proofErr w:type="spellEnd"/>
      <w:r w:rsidRPr="007971D5">
        <w:rPr>
          <w:rStyle w:val="LineNumber"/>
          <w:rFonts w:cs="Arial"/>
          <w:sz w:val="22"/>
          <w:szCs w:val="22"/>
        </w:rPr>
        <w:t xml:space="preserve">, B., Decock, W., Vranken, S., </w:t>
      </w:r>
      <w:proofErr w:type="spellStart"/>
      <w:r w:rsidRPr="007971D5">
        <w:rPr>
          <w:rStyle w:val="LineNumber"/>
          <w:rFonts w:cs="Arial"/>
          <w:sz w:val="22"/>
          <w:szCs w:val="22"/>
        </w:rPr>
        <w:t>Lanssens</w:t>
      </w:r>
      <w:proofErr w:type="spellEnd"/>
      <w:r w:rsidRPr="007971D5">
        <w:rPr>
          <w:rStyle w:val="LineNumber"/>
          <w:rFonts w:cs="Arial"/>
          <w:sz w:val="22"/>
          <w:szCs w:val="22"/>
        </w:rPr>
        <w:t xml:space="preserve">, T., Dekeyzer, S., et al. (2018) A decade of the World Register of Marine Species - General insights and experiences from the Data Management Team: Where are we, what have we learned and how can we continue? </w:t>
      </w:r>
      <w:proofErr w:type="spellStart"/>
      <w:r w:rsidRPr="007971D5">
        <w:rPr>
          <w:rStyle w:val="LineNumber"/>
          <w:rFonts w:cs="Arial"/>
          <w:sz w:val="22"/>
          <w:szCs w:val="22"/>
        </w:rPr>
        <w:t>PLoS</w:t>
      </w:r>
      <w:proofErr w:type="spellEnd"/>
      <w:r w:rsidRPr="007971D5">
        <w:rPr>
          <w:rStyle w:val="LineNumber"/>
          <w:rFonts w:cs="Arial"/>
          <w:sz w:val="22"/>
          <w:szCs w:val="22"/>
        </w:rPr>
        <w:t xml:space="preserve"> ONE 13 (4): e0194599. </w:t>
      </w:r>
      <w:proofErr w:type="gramStart"/>
      <w:r w:rsidRPr="007971D5">
        <w:rPr>
          <w:rStyle w:val="LineNumber"/>
          <w:rFonts w:cs="Arial"/>
          <w:sz w:val="22"/>
          <w:szCs w:val="22"/>
        </w:rPr>
        <w:t>doi:10.1371/journal.pone</w:t>
      </w:r>
      <w:proofErr w:type="gramEnd"/>
      <w:r w:rsidRPr="007971D5">
        <w:rPr>
          <w:rStyle w:val="LineNumber"/>
          <w:rFonts w:cs="Arial"/>
          <w:sz w:val="22"/>
          <w:szCs w:val="22"/>
        </w:rPr>
        <w:t>.0194599</w:t>
      </w:r>
    </w:p>
    <w:p w14:paraId="669DE4C8" w14:textId="77777777" w:rsidR="007971D5" w:rsidRPr="00A170E0" w:rsidRDefault="007971D5" w:rsidP="00067929">
      <w:pPr>
        <w:rPr>
          <w:rFonts w:cs="Arial"/>
          <w:szCs w:val="22"/>
        </w:rPr>
      </w:pPr>
    </w:p>
    <w:p w14:paraId="1FEF3FD4" w14:textId="77777777" w:rsidR="00067929" w:rsidRPr="00A170E0" w:rsidRDefault="00067929" w:rsidP="00067929">
      <w:pPr>
        <w:rPr>
          <w:rStyle w:val="LineNumber"/>
          <w:rFonts w:cs="Arial"/>
          <w:sz w:val="22"/>
          <w:szCs w:val="22"/>
        </w:rPr>
      </w:pPr>
      <w:r w:rsidRPr="00A170E0">
        <w:rPr>
          <w:rStyle w:val="LineNumber"/>
          <w:rFonts w:cs="Arial"/>
          <w:sz w:val="22"/>
          <w:szCs w:val="22"/>
        </w:rPr>
        <w:t xml:space="preserve">Veillette, J., Sarrazin, J., Gooday, A.J., </w:t>
      </w:r>
      <w:proofErr w:type="spellStart"/>
      <w:r w:rsidRPr="00A170E0">
        <w:rPr>
          <w:rStyle w:val="LineNumber"/>
          <w:rFonts w:cs="Arial"/>
          <w:sz w:val="22"/>
          <w:szCs w:val="22"/>
        </w:rPr>
        <w:t>Galéron</w:t>
      </w:r>
      <w:proofErr w:type="spellEnd"/>
      <w:r w:rsidRPr="00A170E0">
        <w:rPr>
          <w:rStyle w:val="LineNumber"/>
          <w:rFonts w:cs="Arial"/>
          <w:sz w:val="22"/>
          <w:szCs w:val="22"/>
        </w:rPr>
        <w:t xml:space="preserve">, J., Caprais, J.C., Vangriesheim, A., </w:t>
      </w:r>
      <w:proofErr w:type="spellStart"/>
      <w:r w:rsidRPr="00A170E0">
        <w:rPr>
          <w:rStyle w:val="LineNumber"/>
          <w:rFonts w:cs="Arial"/>
          <w:sz w:val="22"/>
          <w:szCs w:val="22"/>
        </w:rPr>
        <w:t>Étoubleau</w:t>
      </w:r>
      <w:proofErr w:type="spellEnd"/>
      <w:r w:rsidRPr="00A170E0">
        <w:rPr>
          <w:rStyle w:val="LineNumber"/>
          <w:rFonts w:cs="Arial"/>
          <w:sz w:val="22"/>
          <w:szCs w:val="22"/>
        </w:rPr>
        <w:t xml:space="preserve">, J., Christian, J.R. and Juniper, S.K., 2007. Ferromanganese nodule fauna in the Tropical North Pacific Ocean: Species richness, faunal </w:t>
      </w:r>
      <w:proofErr w:type="gramStart"/>
      <w:r w:rsidRPr="00A170E0">
        <w:rPr>
          <w:rStyle w:val="LineNumber"/>
          <w:rFonts w:cs="Arial"/>
          <w:sz w:val="22"/>
          <w:szCs w:val="22"/>
        </w:rPr>
        <w:t>cover</w:t>
      </w:r>
      <w:proofErr w:type="gramEnd"/>
      <w:r w:rsidRPr="00A170E0">
        <w:rPr>
          <w:rStyle w:val="LineNumber"/>
          <w:rFonts w:cs="Arial"/>
          <w:sz w:val="22"/>
          <w:szCs w:val="22"/>
        </w:rPr>
        <w:t xml:space="preserve"> and spatial distribution. Deep Sea Research Part I: Oceanographic Research Papers, 54(11), pp.1912-1935.</w:t>
      </w:r>
    </w:p>
    <w:p w14:paraId="38706588" w14:textId="08F11F5D" w:rsidR="00067929" w:rsidRDefault="00067929" w:rsidP="00067929">
      <w:pPr>
        <w:pStyle w:val="NormalWeb"/>
        <w:shd w:val="clear" w:color="auto" w:fill="FFFFFF"/>
        <w:spacing w:before="0" w:beforeAutospacing="0" w:after="0" w:afterAutospacing="0"/>
        <w:rPr>
          <w:rFonts w:ascii="Arial" w:hAnsi="Arial" w:cs="Arial"/>
          <w:color w:val="333333"/>
          <w:spacing w:val="3"/>
          <w:szCs w:val="22"/>
        </w:rPr>
      </w:pPr>
    </w:p>
    <w:p w14:paraId="5F915030" w14:textId="77777777" w:rsidR="00671E75" w:rsidRDefault="00671E75" w:rsidP="00671E75">
      <w:pPr>
        <w:rPr>
          <w:rStyle w:val="LineNumber"/>
          <w:rFonts w:cs="Arial"/>
          <w:sz w:val="22"/>
          <w:szCs w:val="22"/>
        </w:rPr>
      </w:pPr>
      <w:r w:rsidRPr="00AF3459">
        <w:rPr>
          <w:rStyle w:val="LineNumber"/>
          <w:rFonts w:cs="Arial"/>
          <w:sz w:val="22"/>
          <w:szCs w:val="22"/>
        </w:rPr>
        <w:t>Washburn, T.W., Jones, D.O., Wei, C.L. and Smith, C.R., 2021. Environmental heterogeneity throughout the clarion-</w:t>
      </w:r>
      <w:proofErr w:type="spellStart"/>
      <w:r w:rsidRPr="00AF3459">
        <w:rPr>
          <w:rStyle w:val="LineNumber"/>
          <w:rFonts w:cs="Arial"/>
          <w:sz w:val="22"/>
          <w:szCs w:val="22"/>
        </w:rPr>
        <w:t>clipperton</w:t>
      </w:r>
      <w:proofErr w:type="spellEnd"/>
      <w:r w:rsidRPr="00AF3459">
        <w:rPr>
          <w:rStyle w:val="LineNumber"/>
          <w:rFonts w:cs="Arial"/>
          <w:sz w:val="22"/>
          <w:szCs w:val="22"/>
        </w:rPr>
        <w:t xml:space="preserve"> zone and the potential representativity of the APEI network. Frontiers in Marine Science, 8, p.319.</w:t>
      </w:r>
    </w:p>
    <w:p w14:paraId="254CD75A" w14:textId="77777777" w:rsidR="00671E75" w:rsidRPr="00A170E0" w:rsidRDefault="00671E75" w:rsidP="00067929">
      <w:pPr>
        <w:pStyle w:val="NormalWeb"/>
        <w:shd w:val="clear" w:color="auto" w:fill="FFFFFF"/>
        <w:spacing w:before="0" w:beforeAutospacing="0" w:after="0" w:afterAutospacing="0"/>
        <w:rPr>
          <w:rFonts w:ascii="Arial" w:hAnsi="Arial" w:cs="Arial"/>
          <w:color w:val="333333"/>
          <w:spacing w:val="3"/>
          <w:szCs w:val="22"/>
        </w:rPr>
      </w:pPr>
    </w:p>
    <w:p w14:paraId="4AF3F11E" w14:textId="77777777" w:rsidR="00067929" w:rsidRPr="00A170E0" w:rsidRDefault="00067929" w:rsidP="00067929">
      <w:pPr>
        <w:pStyle w:val="NormalWeb"/>
        <w:shd w:val="clear" w:color="auto" w:fill="FFFFFF"/>
        <w:spacing w:before="0" w:beforeAutospacing="0" w:after="0" w:afterAutospacing="0"/>
        <w:rPr>
          <w:rFonts w:ascii="Arial" w:hAnsi="Arial" w:cs="Arial"/>
          <w:color w:val="333333"/>
          <w:spacing w:val="3"/>
          <w:szCs w:val="22"/>
        </w:rPr>
      </w:pPr>
      <w:r w:rsidRPr="00A170E0">
        <w:rPr>
          <w:rFonts w:ascii="Arial" w:hAnsi="Arial" w:cs="Arial"/>
          <w:color w:val="333333"/>
          <w:spacing w:val="3"/>
          <w:szCs w:val="22"/>
        </w:rPr>
        <w:t>Whittaker, Robert H. 1972. “Evolution and Measurement of Species Diversity.” </w:t>
      </w:r>
      <w:r w:rsidRPr="00A170E0">
        <w:rPr>
          <w:rStyle w:val="Emphasis"/>
          <w:rFonts w:ascii="Arial" w:hAnsi="Arial" w:cs="Arial"/>
          <w:color w:val="333333"/>
          <w:spacing w:val="3"/>
          <w:szCs w:val="22"/>
        </w:rPr>
        <w:t>Taxon</w:t>
      </w:r>
      <w:r w:rsidRPr="00A170E0">
        <w:rPr>
          <w:rFonts w:ascii="Arial" w:hAnsi="Arial" w:cs="Arial"/>
          <w:color w:val="333333"/>
          <w:spacing w:val="3"/>
          <w:szCs w:val="22"/>
        </w:rPr>
        <w:t> 21 (2-3): 213–51.</w:t>
      </w:r>
    </w:p>
    <w:p w14:paraId="0B75D628" w14:textId="77777777" w:rsidR="00067929" w:rsidRPr="00A170E0" w:rsidRDefault="00067929" w:rsidP="00067929">
      <w:pPr>
        <w:pStyle w:val="NormalWeb"/>
        <w:shd w:val="clear" w:color="auto" w:fill="FFFFFF"/>
        <w:spacing w:before="0" w:beforeAutospacing="0" w:after="0" w:afterAutospacing="0"/>
        <w:rPr>
          <w:rFonts w:ascii="Arial" w:hAnsi="Arial" w:cs="Arial"/>
          <w:color w:val="333333"/>
          <w:spacing w:val="3"/>
          <w:szCs w:val="22"/>
        </w:rPr>
      </w:pPr>
    </w:p>
    <w:p w14:paraId="1631467B" w14:textId="77777777" w:rsidR="00222B03" w:rsidRPr="00222B03" w:rsidRDefault="00222B03" w:rsidP="00222B03">
      <w:pPr>
        <w:rPr>
          <w:rFonts w:cs="Arial"/>
          <w:szCs w:val="22"/>
        </w:rPr>
      </w:pPr>
      <w:r w:rsidRPr="00222B03">
        <w:rPr>
          <w:rFonts w:cs="Arial"/>
          <w:szCs w:val="22"/>
        </w:rPr>
        <w:t xml:space="preserve">Wickham et al., (2019). Welcome to the tidyverse. Journal of </w:t>
      </w:r>
      <w:proofErr w:type="gramStart"/>
      <w:r w:rsidRPr="00222B03">
        <w:rPr>
          <w:rFonts w:cs="Arial"/>
          <w:szCs w:val="22"/>
        </w:rPr>
        <w:t>Open Source</w:t>
      </w:r>
      <w:proofErr w:type="gramEnd"/>
      <w:r w:rsidRPr="00222B03">
        <w:rPr>
          <w:rFonts w:cs="Arial"/>
          <w:szCs w:val="22"/>
        </w:rPr>
        <w:t xml:space="preserve"> Software, 4(43), 1686, doi:10.21105/joss.01686</w:t>
      </w:r>
    </w:p>
    <w:p w14:paraId="0281A6FE" w14:textId="5CC70026" w:rsidR="00222B03" w:rsidRDefault="00222B03" w:rsidP="00067929">
      <w:pPr>
        <w:rPr>
          <w:rFonts w:cs="Arial"/>
          <w:szCs w:val="22"/>
        </w:rPr>
      </w:pPr>
    </w:p>
    <w:p w14:paraId="595D8ABE" w14:textId="56BCBFBB" w:rsidR="009303BA" w:rsidRDefault="009303BA" w:rsidP="00067929">
      <w:pPr>
        <w:rPr>
          <w:rFonts w:cs="Arial"/>
          <w:szCs w:val="22"/>
        </w:rPr>
      </w:pPr>
      <w:r w:rsidRPr="009303BA">
        <w:rPr>
          <w:rFonts w:cs="Arial"/>
          <w:szCs w:val="22"/>
        </w:rPr>
        <w:t>Wickham, H. and Grolemund, G., 2016. R for data science: import, tidy, transform, visualize, and mod</w:t>
      </w:r>
      <w:r>
        <w:rPr>
          <w:rFonts w:cs="Arial"/>
          <w:szCs w:val="22"/>
        </w:rPr>
        <w:t>el data. O'Reilly Media, Inc. Sebastopol, California</w:t>
      </w:r>
    </w:p>
    <w:p w14:paraId="6E3307A2" w14:textId="77777777" w:rsidR="009303BA" w:rsidRDefault="009303BA" w:rsidP="00067929">
      <w:pPr>
        <w:rPr>
          <w:rFonts w:cs="Arial"/>
          <w:szCs w:val="22"/>
        </w:rPr>
      </w:pPr>
    </w:p>
    <w:p w14:paraId="42A5703B" w14:textId="4B727F12" w:rsidR="00067929" w:rsidRPr="00A170E0" w:rsidRDefault="00067929" w:rsidP="00067929">
      <w:pPr>
        <w:rPr>
          <w:rFonts w:cs="Arial"/>
          <w:szCs w:val="22"/>
        </w:rPr>
      </w:pPr>
      <w:r w:rsidRPr="00A170E0">
        <w:rPr>
          <w:rFonts w:cs="Arial"/>
          <w:szCs w:val="22"/>
        </w:rPr>
        <w:t xml:space="preserve">Wilkinson, M., Dumontier, M., </w:t>
      </w:r>
      <w:proofErr w:type="spellStart"/>
      <w:r w:rsidRPr="00A170E0">
        <w:rPr>
          <w:rFonts w:cs="Arial"/>
          <w:szCs w:val="22"/>
        </w:rPr>
        <w:t>Aalbersberg</w:t>
      </w:r>
      <w:proofErr w:type="spellEnd"/>
      <w:r w:rsidRPr="00A170E0">
        <w:rPr>
          <w:rFonts w:cs="Arial"/>
          <w:szCs w:val="22"/>
        </w:rPr>
        <w:t>, I. et al. “The FAIR Guiding Principles for Scientific Data Management and Stewardship”. Sci Data 3: 160018 (2016). doi:10.1038/sdata.2016.18</w:t>
      </w:r>
    </w:p>
    <w:p w14:paraId="5FCF6E02" w14:textId="28AA12C9" w:rsidR="00067929" w:rsidRDefault="00067929" w:rsidP="00067929">
      <w:pPr>
        <w:rPr>
          <w:rFonts w:cs="Arial"/>
          <w:szCs w:val="22"/>
        </w:rPr>
      </w:pPr>
    </w:p>
    <w:p w14:paraId="1F9F70F4" w14:textId="78BCF1AD" w:rsidR="00FD5E15" w:rsidRDefault="009E2336" w:rsidP="00067929">
      <w:pPr>
        <w:rPr>
          <w:rFonts w:cs="Arial"/>
          <w:szCs w:val="22"/>
        </w:rPr>
      </w:pPr>
      <w:r w:rsidRPr="009E2336">
        <w:rPr>
          <w:rFonts w:cs="Arial"/>
          <w:szCs w:val="22"/>
        </w:rPr>
        <w:t>WoRMS Editorial Board (2021). World Register of Marine Species. Available from https://www.marinespecies.org at VLIZ. Accessed 2021-11-04. doi:10.14284/170</w:t>
      </w:r>
    </w:p>
    <w:p w14:paraId="3ECF7918" w14:textId="0EA2296F" w:rsidR="00FD5E15" w:rsidRDefault="00FD5E15" w:rsidP="00067929">
      <w:pPr>
        <w:rPr>
          <w:rFonts w:cs="Arial"/>
          <w:szCs w:val="22"/>
        </w:rPr>
      </w:pPr>
    </w:p>
    <w:p w14:paraId="3A4CBCE2" w14:textId="77777777" w:rsidR="0073245D" w:rsidRDefault="0073245D" w:rsidP="0073245D">
      <w:pPr>
        <w:rPr>
          <w:rFonts w:cs="Arial"/>
          <w:szCs w:val="22"/>
        </w:rPr>
      </w:pPr>
      <w:r w:rsidRPr="00A170E0">
        <w:rPr>
          <w:rFonts w:cs="Arial"/>
          <w:szCs w:val="22"/>
        </w:rPr>
        <w:t xml:space="preserve">Zhao, M., Liu, Q., Zhang, D., Liu, Z., Wang, C. and Liu, X., 2020. Deep-sea meiofauna assemblages with special reference to marine nematodes in the </w:t>
      </w:r>
      <w:proofErr w:type="spellStart"/>
      <w:r w:rsidRPr="00A170E0">
        <w:rPr>
          <w:rFonts w:cs="Arial"/>
          <w:szCs w:val="22"/>
        </w:rPr>
        <w:t>Caiwei</w:t>
      </w:r>
      <w:proofErr w:type="spellEnd"/>
      <w:r w:rsidRPr="00A170E0">
        <w:rPr>
          <w:rFonts w:cs="Arial"/>
          <w:szCs w:val="22"/>
        </w:rPr>
        <w:t xml:space="preserve"> Guyot and a Polymetallic Nodule Field in the Pacific Ocean. Marine Pol</w:t>
      </w:r>
      <w:r>
        <w:rPr>
          <w:rFonts w:cs="Arial"/>
          <w:szCs w:val="22"/>
        </w:rPr>
        <w:t>lution Bulletin, 160, p.111564</w:t>
      </w:r>
    </w:p>
    <w:p w14:paraId="28C4F04E" w14:textId="00AA0548" w:rsidR="00FD5E15" w:rsidRDefault="00FD5E15" w:rsidP="00067929">
      <w:pPr>
        <w:rPr>
          <w:rFonts w:cs="Arial"/>
          <w:szCs w:val="22"/>
        </w:rPr>
      </w:pPr>
    </w:p>
    <w:p w14:paraId="15994BA3" w14:textId="5D9D8FC9" w:rsidR="00B6344F" w:rsidRDefault="00B6344F" w:rsidP="00B6344F">
      <w:pPr>
        <w:pStyle w:val="Heading2"/>
      </w:pPr>
      <w:bookmarkStart w:id="201" w:name="_Toc101879462"/>
      <w:r>
        <w:t>References for taxonomic literature review</w:t>
      </w:r>
      <w:bookmarkEnd w:id="201"/>
    </w:p>
    <w:p w14:paraId="5674EC3F" w14:textId="60BA158E" w:rsidR="00067929" w:rsidRPr="00A170E0" w:rsidRDefault="00067929" w:rsidP="00067929">
      <w:pPr>
        <w:rPr>
          <w:rFonts w:cs="Arial"/>
          <w:szCs w:val="22"/>
        </w:rPr>
      </w:pPr>
    </w:p>
    <w:p w14:paraId="5E981470" w14:textId="77777777" w:rsidR="00067929" w:rsidRPr="00A170E0" w:rsidRDefault="00067929" w:rsidP="00067929">
      <w:pPr>
        <w:rPr>
          <w:rFonts w:cs="Arial"/>
          <w:szCs w:val="22"/>
        </w:rPr>
      </w:pPr>
      <w:r w:rsidRPr="00A170E0">
        <w:rPr>
          <w:rFonts w:cs="Arial"/>
          <w:szCs w:val="22"/>
        </w:rPr>
        <w:t xml:space="preserve">Amon, D.J., Ziegler, A.F., Drazen, J.C., Grischenko, A.V., Leitner, A.B., Lindsay, D.J., Voight, J.R., </w:t>
      </w:r>
      <w:proofErr w:type="spellStart"/>
      <w:r w:rsidRPr="00A170E0">
        <w:rPr>
          <w:rFonts w:cs="Arial"/>
          <w:szCs w:val="22"/>
        </w:rPr>
        <w:t>Wicksten</w:t>
      </w:r>
      <w:proofErr w:type="spellEnd"/>
      <w:r w:rsidRPr="00A170E0">
        <w:rPr>
          <w:rFonts w:cs="Arial"/>
          <w:szCs w:val="22"/>
        </w:rPr>
        <w:t>, M.K., Young, C.M. and Smith, C.R., 2017. Megafauna of the UKSRL exploration contract area and eastern Clarion-Clipperton Zone in the Pacific Ocean: Annelida, Arthropoda, Bryozoa, Chordata, Ctenophora, Mollusca. Biodiversity Data Journal, (5).: e14598. doi:10.3897/BDJ.</w:t>
      </w:r>
      <w:proofErr w:type="gramStart"/>
      <w:r w:rsidRPr="00A170E0">
        <w:rPr>
          <w:rFonts w:cs="Arial"/>
          <w:szCs w:val="22"/>
        </w:rPr>
        <w:t>5.e</w:t>
      </w:r>
      <w:proofErr w:type="gramEnd"/>
      <w:r w:rsidRPr="00A170E0">
        <w:rPr>
          <w:rFonts w:cs="Arial"/>
          <w:szCs w:val="22"/>
        </w:rPr>
        <w:t>14598</w:t>
      </w:r>
    </w:p>
    <w:p w14:paraId="0B54E794" w14:textId="77777777" w:rsidR="00067929" w:rsidRPr="00A170E0" w:rsidRDefault="00067929" w:rsidP="00067929">
      <w:pPr>
        <w:rPr>
          <w:rFonts w:cs="Arial"/>
          <w:szCs w:val="22"/>
        </w:rPr>
      </w:pPr>
    </w:p>
    <w:p w14:paraId="5344D8E7" w14:textId="77777777" w:rsidR="00067929" w:rsidRPr="00A170E0" w:rsidRDefault="00067929" w:rsidP="00067929">
      <w:pPr>
        <w:rPr>
          <w:rFonts w:cs="Arial"/>
          <w:szCs w:val="22"/>
        </w:rPr>
      </w:pPr>
      <w:r w:rsidRPr="00A170E0">
        <w:rPr>
          <w:rFonts w:cs="Arial"/>
          <w:szCs w:val="22"/>
        </w:rPr>
        <w:t xml:space="preserve">Amon, D.J., Ziegler, A.F., </w:t>
      </w:r>
      <w:proofErr w:type="spellStart"/>
      <w:r w:rsidRPr="00A170E0">
        <w:rPr>
          <w:rFonts w:cs="Arial"/>
          <w:szCs w:val="22"/>
        </w:rPr>
        <w:t>Kremenetskaia</w:t>
      </w:r>
      <w:proofErr w:type="spellEnd"/>
      <w:r w:rsidRPr="00A170E0">
        <w:rPr>
          <w:rFonts w:cs="Arial"/>
          <w:szCs w:val="22"/>
        </w:rPr>
        <w:t>, A., Mah, C.L., Mooi, R., O'Hara, T., Pawson, D.L., Roux, M. and Smith, C.R., 2017. Megafauna of the UKSRL exploration contract area and eastern Clarion-Clipperton Zone in the Pacific Ocean: Echinodermata. Biodiversity Data Journal, (5).: e11794. doi:10.3897/BDJ.</w:t>
      </w:r>
      <w:proofErr w:type="gramStart"/>
      <w:r w:rsidRPr="00A170E0">
        <w:rPr>
          <w:rFonts w:cs="Arial"/>
          <w:szCs w:val="22"/>
        </w:rPr>
        <w:t>5.e</w:t>
      </w:r>
      <w:proofErr w:type="gramEnd"/>
      <w:r w:rsidRPr="00A170E0">
        <w:rPr>
          <w:rFonts w:cs="Arial"/>
          <w:szCs w:val="22"/>
        </w:rPr>
        <w:t>11794</w:t>
      </w:r>
    </w:p>
    <w:p w14:paraId="13420258" w14:textId="77777777" w:rsidR="00067929" w:rsidRPr="00A170E0" w:rsidRDefault="00067929" w:rsidP="00067929">
      <w:pPr>
        <w:rPr>
          <w:rFonts w:cs="Arial"/>
          <w:szCs w:val="22"/>
        </w:rPr>
      </w:pPr>
    </w:p>
    <w:p w14:paraId="66609713" w14:textId="65734068" w:rsidR="00067929" w:rsidRPr="00A170E0" w:rsidRDefault="00067929" w:rsidP="00067929">
      <w:pPr>
        <w:rPr>
          <w:rFonts w:cs="Arial"/>
          <w:szCs w:val="22"/>
        </w:rPr>
      </w:pPr>
      <w:r w:rsidRPr="00A170E0">
        <w:rPr>
          <w:rFonts w:cs="Arial"/>
          <w:szCs w:val="22"/>
        </w:rPr>
        <w:t>Amon, D.J., Hilario, A., Arbizu, P.M. and Smith, C.R., 2017. Observations of organic falls from the abyssal Clarion-Clipperton Zone in the tropical eastern Pacific Ocean. Marine Biodiversity, 47(2), pp.311-321.</w:t>
      </w:r>
      <w:r w:rsidR="00B534E3" w:rsidRPr="00B534E3">
        <w:t xml:space="preserve"> </w:t>
      </w:r>
      <w:r w:rsidR="00787ECF">
        <w:t>d</w:t>
      </w:r>
      <w:r w:rsidR="00B534E3">
        <w:t>oi:</w:t>
      </w:r>
      <w:r w:rsidR="00B534E3" w:rsidRPr="00B534E3">
        <w:rPr>
          <w:rFonts w:cs="Arial"/>
          <w:szCs w:val="22"/>
        </w:rPr>
        <w:t>10.1007/s12526-016-0572-4</w:t>
      </w:r>
    </w:p>
    <w:p w14:paraId="22909B15" w14:textId="77777777" w:rsidR="00067929" w:rsidRPr="00A170E0" w:rsidRDefault="00067929" w:rsidP="00067929">
      <w:pPr>
        <w:rPr>
          <w:rFonts w:cs="Arial"/>
          <w:szCs w:val="22"/>
        </w:rPr>
      </w:pPr>
    </w:p>
    <w:p w14:paraId="209A2CAD" w14:textId="7B2B6467" w:rsidR="00067929" w:rsidRDefault="00067929" w:rsidP="00067929">
      <w:pPr>
        <w:rPr>
          <w:rFonts w:cs="Arial"/>
          <w:szCs w:val="22"/>
        </w:rPr>
      </w:pPr>
      <w:r w:rsidRPr="00A170E0">
        <w:rPr>
          <w:rFonts w:cs="Arial"/>
          <w:szCs w:val="22"/>
        </w:rPr>
        <w:t xml:space="preserve">Amon, D.J., Ziegler, A.F., Dahlgren, T.G., Glover, A.G., </w:t>
      </w:r>
      <w:proofErr w:type="spellStart"/>
      <w:r w:rsidRPr="00A170E0">
        <w:rPr>
          <w:rFonts w:cs="Arial"/>
          <w:szCs w:val="22"/>
        </w:rPr>
        <w:t>Goineau</w:t>
      </w:r>
      <w:proofErr w:type="spellEnd"/>
      <w:r w:rsidRPr="00A170E0">
        <w:rPr>
          <w:rFonts w:cs="Arial"/>
          <w:szCs w:val="22"/>
        </w:rPr>
        <w:t>, A., Gooday, A.J., Wiklund, H. and Smith, C.R., 2016. Insights into the abundance and diversity of abyssal megafauna in a polymetallic-nodule region in the eastern Clarion-Clipperton Zone. Scientific Reports, 6(1), pp.1-12.doi:10.1038/srep30492</w:t>
      </w:r>
    </w:p>
    <w:p w14:paraId="4AB7C425" w14:textId="77777777" w:rsidR="004C0358" w:rsidRPr="00A170E0" w:rsidRDefault="004C0358" w:rsidP="00067929">
      <w:pPr>
        <w:rPr>
          <w:rFonts w:cs="Arial"/>
          <w:szCs w:val="22"/>
        </w:rPr>
      </w:pPr>
    </w:p>
    <w:p w14:paraId="55B0BD97" w14:textId="125293E5" w:rsidR="00067929" w:rsidRDefault="004C0358" w:rsidP="00067929">
      <w:pPr>
        <w:rPr>
          <w:rFonts w:cs="Arial"/>
          <w:szCs w:val="22"/>
        </w:rPr>
      </w:pPr>
      <w:r w:rsidRPr="004C0358">
        <w:rPr>
          <w:rFonts w:cs="Arial"/>
          <w:szCs w:val="22"/>
        </w:rPr>
        <w:t xml:space="preserve">Amos AF, </w:t>
      </w:r>
      <w:proofErr w:type="spellStart"/>
      <w:r w:rsidRPr="004C0358">
        <w:rPr>
          <w:rFonts w:cs="Arial"/>
          <w:szCs w:val="22"/>
        </w:rPr>
        <w:t>Daubin</w:t>
      </w:r>
      <w:proofErr w:type="spellEnd"/>
      <w:r w:rsidRPr="004C0358">
        <w:rPr>
          <w:rFonts w:cs="Arial"/>
          <w:szCs w:val="22"/>
        </w:rPr>
        <w:t xml:space="preserve"> SC, Garside CF, Malone TC, Paul AZ, Rice GE, </w:t>
      </w:r>
      <w:proofErr w:type="spellStart"/>
      <w:r w:rsidRPr="004C0358">
        <w:rPr>
          <w:rFonts w:cs="Arial"/>
          <w:szCs w:val="22"/>
        </w:rPr>
        <w:t>Roels</w:t>
      </w:r>
      <w:proofErr w:type="spellEnd"/>
      <w:r w:rsidRPr="004C0358">
        <w:rPr>
          <w:rFonts w:cs="Arial"/>
          <w:szCs w:val="22"/>
        </w:rPr>
        <w:t xml:space="preserve"> OA. </w:t>
      </w:r>
      <w:r w:rsidR="00B534E3">
        <w:rPr>
          <w:rFonts w:cs="Arial"/>
          <w:szCs w:val="22"/>
        </w:rPr>
        <w:t xml:space="preserve">1975. </w:t>
      </w:r>
      <w:r w:rsidRPr="004C0358">
        <w:rPr>
          <w:rFonts w:cs="Arial"/>
          <w:szCs w:val="22"/>
        </w:rPr>
        <w:t xml:space="preserve">Report on a Cruise to Study Environmental Base Line Conditions </w:t>
      </w:r>
      <w:proofErr w:type="gramStart"/>
      <w:r w:rsidRPr="004C0358">
        <w:rPr>
          <w:rFonts w:cs="Arial"/>
          <w:szCs w:val="22"/>
        </w:rPr>
        <w:t>In</w:t>
      </w:r>
      <w:proofErr w:type="gramEnd"/>
      <w:r w:rsidRPr="004C0358">
        <w:rPr>
          <w:rFonts w:cs="Arial"/>
          <w:szCs w:val="22"/>
        </w:rPr>
        <w:t xml:space="preserve"> a Manganese Nodule Province. In</w:t>
      </w:r>
      <w:r>
        <w:rPr>
          <w:rFonts w:cs="Arial"/>
          <w:szCs w:val="22"/>
        </w:rPr>
        <w:t xml:space="preserve"> </w:t>
      </w:r>
      <w:r w:rsidRPr="004C0358">
        <w:rPr>
          <w:rFonts w:cs="Arial"/>
          <w:szCs w:val="22"/>
        </w:rPr>
        <w:t>Offshore Technology</w:t>
      </w:r>
      <w:r w:rsidR="00B534E3">
        <w:rPr>
          <w:rFonts w:cs="Arial"/>
          <w:szCs w:val="22"/>
        </w:rPr>
        <w:t xml:space="preserve"> Conference, Dallas, </w:t>
      </w:r>
      <w:r w:rsidR="00787ECF">
        <w:rPr>
          <w:rFonts w:cs="Arial"/>
          <w:szCs w:val="22"/>
        </w:rPr>
        <w:t xml:space="preserve">Texas. </w:t>
      </w:r>
      <w:r w:rsidR="00B534E3">
        <w:rPr>
          <w:rFonts w:cs="Arial"/>
          <w:szCs w:val="22"/>
        </w:rPr>
        <w:t xml:space="preserve">pp 341-356. </w:t>
      </w:r>
      <w:r w:rsidR="00E12761">
        <w:rPr>
          <w:rFonts w:cs="Arial"/>
          <w:szCs w:val="22"/>
        </w:rPr>
        <w:t xml:space="preserve">OTC-2162, </w:t>
      </w:r>
      <w:r w:rsidR="00B534E3">
        <w:rPr>
          <w:rFonts w:cs="Arial"/>
          <w:szCs w:val="22"/>
        </w:rPr>
        <w:t>doi:</w:t>
      </w:r>
      <w:r w:rsidR="00B534E3" w:rsidRPr="00B534E3">
        <w:rPr>
          <w:rFonts w:cs="Arial"/>
          <w:szCs w:val="22"/>
        </w:rPr>
        <w:t>10.4043/2162-MS</w:t>
      </w:r>
    </w:p>
    <w:p w14:paraId="75F5A859" w14:textId="398C2F12" w:rsidR="004C0358" w:rsidRDefault="004C0358" w:rsidP="00067929">
      <w:pPr>
        <w:rPr>
          <w:rFonts w:cs="Arial"/>
          <w:szCs w:val="22"/>
        </w:rPr>
      </w:pPr>
    </w:p>
    <w:p w14:paraId="51F694E3" w14:textId="338CCDD0" w:rsidR="00787ECF" w:rsidRDefault="00787ECF" w:rsidP="00067929">
      <w:pPr>
        <w:rPr>
          <w:rFonts w:cs="Arial"/>
          <w:szCs w:val="22"/>
        </w:rPr>
      </w:pPr>
      <w:r w:rsidRPr="00787ECF">
        <w:rPr>
          <w:rFonts w:cs="Arial"/>
          <w:szCs w:val="22"/>
        </w:rPr>
        <w:t xml:space="preserve">Amos, A.F., </w:t>
      </w:r>
      <w:proofErr w:type="spellStart"/>
      <w:r w:rsidRPr="00787ECF">
        <w:rPr>
          <w:rFonts w:cs="Arial"/>
          <w:szCs w:val="22"/>
        </w:rPr>
        <w:t>Roels</w:t>
      </w:r>
      <w:proofErr w:type="spellEnd"/>
      <w:r w:rsidRPr="00787ECF">
        <w:rPr>
          <w:rFonts w:cs="Arial"/>
          <w:szCs w:val="22"/>
        </w:rPr>
        <w:t xml:space="preserve">, </w:t>
      </w:r>
      <w:r w:rsidR="00E12761">
        <w:rPr>
          <w:rFonts w:cs="Arial"/>
          <w:szCs w:val="22"/>
        </w:rPr>
        <w:t xml:space="preserve">O.A. and Paul, A.Z., 1976. </w:t>
      </w:r>
      <w:r w:rsidRPr="00787ECF">
        <w:rPr>
          <w:rFonts w:cs="Arial"/>
          <w:szCs w:val="22"/>
        </w:rPr>
        <w:t>Environmental baseline conditions in a manganese-nodule province in April-May 1975. In </w:t>
      </w:r>
      <w:r>
        <w:rPr>
          <w:rFonts w:cs="Arial"/>
          <w:szCs w:val="22"/>
        </w:rPr>
        <w:t>Offshore Technology Conference, Dallas, Texas, OTC 2456. doi:</w:t>
      </w:r>
      <w:r w:rsidRPr="00787ECF">
        <w:rPr>
          <w:rFonts w:cs="Arial"/>
          <w:szCs w:val="22"/>
        </w:rPr>
        <w:t>10.4043/2456-MS</w:t>
      </w:r>
    </w:p>
    <w:p w14:paraId="3C86632B" w14:textId="77777777" w:rsidR="00787ECF" w:rsidRPr="00A170E0" w:rsidRDefault="00787ECF" w:rsidP="00067929">
      <w:pPr>
        <w:rPr>
          <w:rFonts w:cs="Arial"/>
          <w:szCs w:val="22"/>
        </w:rPr>
      </w:pPr>
    </w:p>
    <w:p w14:paraId="78663466" w14:textId="77777777" w:rsidR="00067929" w:rsidRPr="00A170E0" w:rsidRDefault="00067929" w:rsidP="00067929">
      <w:pPr>
        <w:rPr>
          <w:rFonts w:cs="Arial"/>
          <w:szCs w:val="22"/>
        </w:rPr>
      </w:pPr>
      <w:r w:rsidRPr="00A170E0">
        <w:rPr>
          <w:rFonts w:cs="Arial"/>
          <w:szCs w:val="22"/>
        </w:rPr>
        <w:t xml:space="preserve">Araujo-Silva, C.L., </w:t>
      </w:r>
      <w:proofErr w:type="spellStart"/>
      <w:r w:rsidRPr="00A170E0">
        <w:rPr>
          <w:rFonts w:cs="Arial"/>
          <w:szCs w:val="22"/>
        </w:rPr>
        <w:t>Froufe</w:t>
      </w:r>
      <w:proofErr w:type="spellEnd"/>
      <w:r w:rsidRPr="00A170E0">
        <w:rPr>
          <w:rFonts w:cs="Arial"/>
          <w:szCs w:val="22"/>
        </w:rPr>
        <w:t xml:space="preserve">, E. and Larsen, K., 2015. Two new species of family </w:t>
      </w:r>
      <w:proofErr w:type="spellStart"/>
      <w:r w:rsidRPr="00A170E0">
        <w:rPr>
          <w:rFonts w:cs="Arial"/>
          <w:szCs w:val="22"/>
        </w:rPr>
        <w:t>Neotanaidae</w:t>
      </w:r>
      <w:proofErr w:type="spellEnd"/>
      <w:r w:rsidRPr="00A170E0">
        <w:rPr>
          <w:rFonts w:cs="Arial"/>
          <w:szCs w:val="22"/>
        </w:rPr>
        <w:t xml:space="preserve"> (</w:t>
      </w:r>
      <w:proofErr w:type="spellStart"/>
      <w:r w:rsidRPr="00A170E0">
        <w:rPr>
          <w:rFonts w:cs="Arial"/>
          <w:szCs w:val="22"/>
        </w:rPr>
        <w:t>Peracarida</w:t>
      </w:r>
      <w:proofErr w:type="spellEnd"/>
      <w:r w:rsidRPr="00A170E0">
        <w:rPr>
          <w:rFonts w:cs="Arial"/>
          <w:szCs w:val="22"/>
        </w:rPr>
        <w:t xml:space="preserve">: </w:t>
      </w:r>
      <w:proofErr w:type="spellStart"/>
      <w:r w:rsidRPr="00A170E0">
        <w:rPr>
          <w:rFonts w:cs="Arial"/>
          <w:szCs w:val="22"/>
        </w:rPr>
        <w:t>Tanaidacea</w:t>
      </w:r>
      <w:proofErr w:type="spellEnd"/>
      <w:r w:rsidRPr="00A170E0">
        <w:rPr>
          <w:rFonts w:cs="Arial"/>
          <w:szCs w:val="22"/>
        </w:rPr>
        <w:t>) from the Antarctic and Mid-Pacific Oceans. </w:t>
      </w:r>
      <w:proofErr w:type="spellStart"/>
      <w:r w:rsidRPr="00A170E0">
        <w:rPr>
          <w:rFonts w:cs="Arial"/>
          <w:szCs w:val="22"/>
        </w:rPr>
        <w:t>Zootaxa</w:t>
      </w:r>
      <w:proofErr w:type="spellEnd"/>
      <w:r w:rsidRPr="00A170E0">
        <w:rPr>
          <w:rFonts w:cs="Arial"/>
          <w:szCs w:val="22"/>
        </w:rPr>
        <w:t>, 4018(4), pp.535-552.</w:t>
      </w:r>
    </w:p>
    <w:p w14:paraId="03F53880" w14:textId="77777777" w:rsidR="00067929" w:rsidRPr="00A170E0" w:rsidRDefault="00067929" w:rsidP="00067929">
      <w:pPr>
        <w:rPr>
          <w:rFonts w:cs="Arial"/>
          <w:szCs w:val="22"/>
        </w:rPr>
      </w:pPr>
    </w:p>
    <w:p w14:paraId="71853B52" w14:textId="77777777" w:rsidR="00067929" w:rsidRPr="00A170E0" w:rsidRDefault="00067929" w:rsidP="00067929">
      <w:pPr>
        <w:rPr>
          <w:rFonts w:cs="Arial"/>
          <w:szCs w:val="22"/>
        </w:rPr>
      </w:pPr>
      <w:r w:rsidRPr="00A170E0">
        <w:rPr>
          <w:rFonts w:cs="Arial"/>
          <w:szCs w:val="22"/>
        </w:rPr>
        <w:t xml:space="preserve">Bai, L., Wang, X., Zhou, Y., Lin, S., Meng, F. and Fontoura, P., 2020. </w:t>
      </w:r>
      <w:proofErr w:type="spellStart"/>
      <w:r w:rsidRPr="00A170E0">
        <w:rPr>
          <w:rFonts w:cs="Arial"/>
          <w:szCs w:val="22"/>
        </w:rPr>
        <w:t>Moebjergarctus</w:t>
      </w:r>
      <w:proofErr w:type="spellEnd"/>
      <w:r w:rsidRPr="00A170E0">
        <w:rPr>
          <w:rFonts w:cs="Arial"/>
          <w:szCs w:val="22"/>
        </w:rPr>
        <w:t xml:space="preserve"> </w:t>
      </w:r>
      <w:proofErr w:type="spellStart"/>
      <w:r w:rsidRPr="00A170E0">
        <w:rPr>
          <w:rFonts w:cs="Arial"/>
          <w:szCs w:val="22"/>
        </w:rPr>
        <w:t>clarionclippertonensis</w:t>
      </w:r>
      <w:proofErr w:type="spellEnd"/>
      <w:r w:rsidRPr="00A170E0">
        <w:rPr>
          <w:rFonts w:cs="Arial"/>
          <w:szCs w:val="22"/>
        </w:rPr>
        <w:t>, a new abyssal tardigrade (</w:t>
      </w:r>
      <w:proofErr w:type="spellStart"/>
      <w:r w:rsidRPr="00A170E0">
        <w:rPr>
          <w:rFonts w:cs="Arial"/>
          <w:szCs w:val="22"/>
        </w:rPr>
        <w:t>Arthrotardigrada</w:t>
      </w:r>
      <w:proofErr w:type="spellEnd"/>
      <w:r w:rsidRPr="00A170E0">
        <w:rPr>
          <w:rFonts w:cs="Arial"/>
          <w:szCs w:val="22"/>
        </w:rPr>
        <w:t xml:space="preserve">, </w:t>
      </w:r>
      <w:proofErr w:type="spellStart"/>
      <w:r w:rsidRPr="00A170E0">
        <w:rPr>
          <w:rFonts w:cs="Arial"/>
          <w:szCs w:val="22"/>
        </w:rPr>
        <w:t>Halechiniscidae</w:t>
      </w:r>
      <w:proofErr w:type="spellEnd"/>
      <w:r w:rsidRPr="00A170E0">
        <w:rPr>
          <w:rFonts w:cs="Arial"/>
          <w:szCs w:val="22"/>
        </w:rPr>
        <w:t xml:space="preserve">, </w:t>
      </w:r>
      <w:proofErr w:type="spellStart"/>
      <w:r w:rsidRPr="00A170E0">
        <w:rPr>
          <w:rFonts w:cs="Arial"/>
          <w:szCs w:val="22"/>
        </w:rPr>
        <w:t>Euclavarctinae</w:t>
      </w:r>
      <w:proofErr w:type="spellEnd"/>
      <w:r w:rsidRPr="00A170E0">
        <w:rPr>
          <w:rFonts w:cs="Arial"/>
          <w:szCs w:val="22"/>
        </w:rPr>
        <w:t xml:space="preserve">) from the Clarion-Clipperton Fracture Zone, North-East Pacific. </w:t>
      </w:r>
      <w:proofErr w:type="spellStart"/>
      <w:r w:rsidRPr="00A170E0">
        <w:rPr>
          <w:rFonts w:cs="Arial"/>
          <w:szCs w:val="22"/>
        </w:rPr>
        <w:t>Zootaxa</w:t>
      </w:r>
      <w:proofErr w:type="spellEnd"/>
      <w:r w:rsidRPr="00A170E0">
        <w:rPr>
          <w:rFonts w:cs="Arial"/>
          <w:szCs w:val="22"/>
        </w:rPr>
        <w:t xml:space="preserve">, 4755(3), </w:t>
      </w:r>
      <w:proofErr w:type="gramStart"/>
      <w:r w:rsidRPr="00A170E0">
        <w:rPr>
          <w:rFonts w:cs="Arial"/>
          <w:szCs w:val="22"/>
        </w:rPr>
        <w:t>pp.zootaxa</w:t>
      </w:r>
      <w:proofErr w:type="gramEnd"/>
      <w:r w:rsidRPr="00A170E0">
        <w:rPr>
          <w:rFonts w:cs="Arial"/>
          <w:szCs w:val="22"/>
        </w:rPr>
        <w:t>-4755.</w:t>
      </w:r>
    </w:p>
    <w:p w14:paraId="1F41BB2B" w14:textId="77777777" w:rsidR="00067929" w:rsidRPr="00A170E0" w:rsidRDefault="00067929" w:rsidP="00067929">
      <w:pPr>
        <w:rPr>
          <w:rFonts w:cs="Arial"/>
          <w:szCs w:val="22"/>
        </w:rPr>
      </w:pPr>
    </w:p>
    <w:p w14:paraId="37B61632" w14:textId="091264F5" w:rsidR="00067929" w:rsidRPr="00A170E0" w:rsidRDefault="00067929" w:rsidP="00067929">
      <w:pPr>
        <w:rPr>
          <w:rFonts w:cs="Arial"/>
          <w:szCs w:val="22"/>
        </w:rPr>
      </w:pPr>
      <w:r w:rsidRPr="00A170E0">
        <w:rPr>
          <w:rFonts w:cs="Arial"/>
          <w:szCs w:val="22"/>
        </w:rPr>
        <w:t xml:space="preserve">Bezerra, T.N., Pape, E., </w:t>
      </w:r>
      <w:proofErr w:type="spellStart"/>
      <w:r w:rsidRPr="00A170E0">
        <w:rPr>
          <w:rFonts w:cs="Arial"/>
          <w:szCs w:val="22"/>
        </w:rPr>
        <w:t>Hauquier</w:t>
      </w:r>
      <w:proofErr w:type="spellEnd"/>
      <w:r w:rsidRPr="00A170E0">
        <w:rPr>
          <w:rFonts w:cs="Arial"/>
          <w:szCs w:val="22"/>
        </w:rPr>
        <w:t xml:space="preserve">, F. and Vanreusel, A., 2021. Description and distribution of </w:t>
      </w:r>
      <w:r w:rsidRPr="00272B83">
        <w:rPr>
          <w:rFonts w:cs="Arial"/>
          <w:i/>
          <w:szCs w:val="22"/>
        </w:rPr>
        <w:t xml:space="preserve">Erebussau </w:t>
      </w:r>
      <w:r w:rsidRPr="00A170E0">
        <w:rPr>
          <w:rFonts w:cs="Arial"/>
          <w:szCs w:val="22"/>
        </w:rPr>
        <w:t xml:space="preserve">nom. nov. pro </w:t>
      </w:r>
      <w:r w:rsidRPr="00272B83">
        <w:rPr>
          <w:rFonts w:cs="Arial"/>
          <w:i/>
          <w:szCs w:val="22"/>
        </w:rPr>
        <w:t>Erebus</w:t>
      </w:r>
      <w:r w:rsidRPr="00A170E0">
        <w:rPr>
          <w:rFonts w:cs="Arial"/>
          <w:szCs w:val="22"/>
        </w:rPr>
        <w:t xml:space="preserve"> Bussau, 1993 </w:t>
      </w:r>
      <w:proofErr w:type="spellStart"/>
      <w:r w:rsidRPr="00A170E0">
        <w:rPr>
          <w:rFonts w:cs="Arial"/>
          <w:szCs w:val="22"/>
        </w:rPr>
        <w:t>nec</w:t>
      </w:r>
      <w:proofErr w:type="spellEnd"/>
      <w:r w:rsidRPr="00A170E0">
        <w:rPr>
          <w:rFonts w:cs="Arial"/>
          <w:szCs w:val="22"/>
        </w:rPr>
        <w:t xml:space="preserve"> </w:t>
      </w:r>
      <w:r w:rsidR="00272B83" w:rsidRPr="00272B83">
        <w:rPr>
          <w:rFonts w:cs="Arial"/>
          <w:i/>
          <w:szCs w:val="22"/>
        </w:rPr>
        <w:t>Erebus</w:t>
      </w:r>
      <w:r w:rsidRPr="00A170E0">
        <w:rPr>
          <w:rFonts w:cs="Arial"/>
          <w:szCs w:val="22"/>
        </w:rPr>
        <w:t xml:space="preserve"> Latreille, 1810 with description of a new specie</w:t>
      </w:r>
      <w:r w:rsidR="009303BA">
        <w:rPr>
          <w:rFonts w:cs="Arial"/>
          <w:szCs w:val="22"/>
        </w:rPr>
        <w:t>s</w:t>
      </w:r>
      <w:r w:rsidRPr="00A170E0">
        <w:rPr>
          <w:rFonts w:cs="Arial"/>
          <w:szCs w:val="22"/>
        </w:rPr>
        <w:t xml:space="preserve">, and of </w:t>
      </w:r>
      <w:proofErr w:type="spellStart"/>
      <w:r w:rsidRPr="00272B83">
        <w:rPr>
          <w:rFonts w:cs="Arial"/>
          <w:i/>
          <w:szCs w:val="22"/>
        </w:rPr>
        <w:t>Odetenema</w:t>
      </w:r>
      <w:proofErr w:type="spellEnd"/>
      <w:r w:rsidRPr="00272B83">
        <w:rPr>
          <w:rFonts w:cs="Arial"/>
          <w:i/>
          <w:szCs w:val="22"/>
        </w:rPr>
        <w:t xml:space="preserve"> </w:t>
      </w:r>
      <w:proofErr w:type="spellStart"/>
      <w:r w:rsidRPr="00272B83">
        <w:rPr>
          <w:rFonts w:cs="Arial"/>
          <w:i/>
          <w:szCs w:val="22"/>
        </w:rPr>
        <w:t>gesarae</w:t>
      </w:r>
      <w:proofErr w:type="spellEnd"/>
      <w:r w:rsidRPr="00A170E0">
        <w:rPr>
          <w:rFonts w:cs="Arial"/>
          <w:szCs w:val="22"/>
        </w:rPr>
        <w:t xml:space="preserve"> gen. nov., sp. </w:t>
      </w:r>
      <w:proofErr w:type="gramStart"/>
      <w:r w:rsidRPr="00A170E0">
        <w:rPr>
          <w:rFonts w:cs="Arial"/>
          <w:szCs w:val="22"/>
        </w:rPr>
        <w:t>nov.(</w:t>
      </w:r>
      <w:proofErr w:type="gramEnd"/>
      <w:r w:rsidRPr="00A170E0">
        <w:rPr>
          <w:rFonts w:cs="Arial"/>
          <w:szCs w:val="22"/>
        </w:rPr>
        <w:t xml:space="preserve">Nematoda: </w:t>
      </w:r>
      <w:proofErr w:type="spellStart"/>
      <w:r w:rsidRPr="00A170E0">
        <w:rPr>
          <w:rFonts w:cs="Arial"/>
          <w:szCs w:val="22"/>
        </w:rPr>
        <w:t>Desmoscolecida</w:t>
      </w:r>
      <w:proofErr w:type="spellEnd"/>
      <w:r w:rsidRPr="00A170E0">
        <w:rPr>
          <w:rFonts w:cs="Arial"/>
          <w:szCs w:val="22"/>
        </w:rPr>
        <w:t>) from nodule-bearing abyssal sediments in the Pacific. </w:t>
      </w:r>
      <w:proofErr w:type="spellStart"/>
      <w:r w:rsidRPr="00A170E0">
        <w:rPr>
          <w:rFonts w:cs="Arial"/>
          <w:szCs w:val="22"/>
        </w:rPr>
        <w:t>Zootaxa</w:t>
      </w:r>
      <w:proofErr w:type="spellEnd"/>
      <w:r w:rsidRPr="00A170E0">
        <w:rPr>
          <w:rFonts w:cs="Arial"/>
          <w:szCs w:val="22"/>
        </w:rPr>
        <w:t>, 4903(4),</w:t>
      </w:r>
      <w:r w:rsidR="009303BA" w:rsidRPr="009303BA">
        <w:t xml:space="preserve"> </w:t>
      </w:r>
      <w:proofErr w:type="spellStart"/>
      <w:r w:rsidR="009303BA">
        <w:rPr>
          <w:rFonts w:cs="Arial"/>
          <w:szCs w:val="22"/>
        </w:rPr>
        <w:t>pg</w:t>
      </w:r>
      <w:proofErr w:type="spellEnd"/>
      <w:r w:rsidR="009303BA">
        <w:rPr>
          <w:rFonts w:cs="Arial"/>
          <w:szCs w:val="22"/>
        </w:rPr>
        <w:t xml:space="preserve"> 542,</w:t>
      </w:r>
      <w:r w:rsidR="009303BA" w:rsidRPr="009303BA">
        <w:rPr>
          <w:rFonts w:cs="Arial"/>
          <w:szCs w:val="22"/>
        </w:rPr>
        <w:t xml:space="preserve"> </w:t>
      </w:r>
      <w:proofErr w:type="spellStart"/>
      <w:r w:rsidR="009303BA" w:rsidRPr="009303BA">
        <w:rPr>
          <w:rFonts w:cs="Arial"/>
          <w:szCs w:val="22"/>
        </w:rPr>
        <w:t>Zootaxa</w:t>
      </w:r>
      <w:proofErr w:type="spellEnd"/>
      <w:r w:rsidR="009303BA" w:rsidRPr="009303BA">
        <w:rPr>
          <w:rFonts w:cs="Arial"/>
          <w:szCs w:val="22"/>
        </w:rPr>
        <w:t>, 4948(4), pp.600-600.</w:t>
      </w:r>
    </w:p>
    <w:p w14:paraId="5F7E5122" w14:textId="77777777" w:rsidR="00067929" w:rsidRPr="00A170E0" w:rsidRDefault="00067929" w:rsidP="00067929">
      <w:pPr>
        <w:rPr>
          <w:rFonts w:cs="Arial"/>
          <w:szCs w:val="22"/>
        </w:rPr>
      </w:pPr>
    </w:p>
    <w:p w14:paraId="0BFB5E72" w14:textId="77777777" w:rsidR="00067929" w:rsidRPr="00A170E0" w:rsidRDefault="00067929" w:rsidP="00067929">
      <w:pPr>
        <w:rPr>
          <w:rFonts w:cs="Arial"/>
          <w:szCs w:val="22"/>
        </w:rPr>
      </w:pPr>
      <w:r w:rsidRPr="00A170E0">
        <w:rPr>
          <w:rFonts w:cs="Arial"/>
          <w:szCs w:val="22"/>
        </w:rPr>
        <w:t xml:space="preserve">Bitner, M.A., Melnik, V.P. and </w:t>
      </w:r>
      <w:proofErr w:type="spellStart"/>
      <w:r w:rsidRPr="00A170E0">
        <w:rPr>
          <w:rFonts w:cs="Arial"/>
          <w:szCs w:val="22"/>
        </w:rPr>
        <w:t>Zezina</w:t>
      </w:r>
      <w:proofErr w:type="spellEnd"/>
      <w:r w:rsidRPr="00A170E0">
        <w:rPr>
          <w:rFonts w:cs="Arial"/>
          <w:szCs w:val="22"/>
        </w:rPr>
        <w:t xml:space="preserve">, O.N., 2013. New paedomorphic brachiopods from the abyssal zone of the North-eastern Pacific Ocean. </w:t>
      </w:r>
      <w:proofErr w:type="spellStart"/>
      <w:r w:rsidRPr="00A170E0">
        <w:rPr>
          <w:rFonts w:cs="Arial"/>
          <w:szCs w:val="22"/>
        </w:rPr>
        <w:t>Zootaxa</w:t>
      </w:r>
      <w:proofErr w:type="spellEnd"/>
      <w:r w:rsidRPr="00A170E0">
        <w:rPr>
          <w:rFonts w:cs="Arial"/>
          <w:szCs w:val="22"/>
        </w:rPr>
        <w:t>, 3613(3), pp.281-288. doi:10.11646/zootaxa.3613.3.6</w:t>
      </w:r>
    </w:p>
    <w:p w14:paraId="4562EDC4" w14:textId="77777777" w:rsidR="00067929" w:rsidRPr="00A170E0" w:rsidRDefault="00067929" w:rsidP="00067929">
      <w:pPr>
        <w:rPr>
          <w:rFonts w:cs="Arial"/>
          <w:szCs w:val="22"/>
        </w:rPr>
      </w:pPr>
    </w:p>
    <w:p w14:paraId="7F485470" w14:textId="77777777" w:rsidR="00067929" w:rsidRPr="00A170E0" w:rsidRDefault="00067929" w:rsidP="00067929">
      <w:pPr>
        <w:rPr>
          <w:rFonts w:cs="Arial"/>
          <w:szCs w:val="22"/>
        </w:rPr>
      </w:pPr>
      <w:r w:rsidRPr="00A170E0">
        <w:rPr>
          <w:rFonts w:cs="Arial"/>
          <w:szCs w:val="22"/>
        </w:rPr>
        <w:t xml:space="preserve">Blake, J.A., 2020. New species and records of deep-water </w:t>
      </w:r>
      <w:proofErr w:type="spellStart"/>
      <w:r w:rsidRPr="00A170E0">
        <w:rPr>
          <w:rFonts w:cs="Arial"/>
          <w:szCs w:val="22"/>
        </w:rPr>
        <w:t>Orbiniidae</w:t>
      </w:r>
      <w:proofErr w:type="spellEnd"/>
      <w:r w:rsidRPr="00A170E0">
        <w:rPr>
          <w:rFonts w:cs="Arial"/>
          <w:szCs w:val="22"/>
        </w:rPr>
        <w:t xml:space="preserve"> (Annelida, Polychaeta) from the Eastern Pacific continental slope, abyssal Pacific Ocean, and the South China Sea. </w:t>
      </w:r>
      <w:proofErr w:type="spellStart"/>
      <w:r w:rsidRPr="00A170E0">
        <w:rPr>
          <w:rFonts w:cs="Arial"/>
          <w:szCs w:val="22"/>
        </w:rPr>
        <w:t>Zootaxa</w:t>
      </w:r>
      <w:proofErr w:type="spellEnd"/>
      <w:r w:rsidRPr="00A170E0">
        <w:rPr>
          <w:rFonts w:cs="Arial"/>
          <w:szCs w:val="22"/>
        </w:rPr>
        <w:t>, 4730(1), pp.1-61. doi:10.11646/zootaxa.4730.1.1</w:t>
      </w:r>
    </w:p>
    <w:p w14:paraId="14DC3D88" w14:textId="77777777" w:rsidR="00067929" w:rsidRPr="00A170E0" w:rsidRDefault="00067929" w:rsidP="00067929">
      <w:pPr>
        <w:rPr>
          <w:rFonts w:cs="Arial"/>
          <w:szCs w:val="22"/>
        </w:rPr>
      </w:pPr>
    </w:p>
    <w:p w14:paraId="60315329" w14:textId="77777777" w:rsidR="00067929" w:rsidRPr="00A170E0" w:rsidRDefault="00067929" w:rsidP="00067929">
      <w:pPr>
        <w:rPr>
          <w:rFonts w:cs="Arial"/>
          <w:szCs w:val="22"/>
        </w:rPr>
      </w:pPr>
      <w:r w:rsidRPr="00A170E0">
        <w:rPr>
          <w:rFonts w:cs="Arial"/>
          <w:szCs w:val="22"/>
        </w:rPr>
        <w:t xml:space="preserve">Blake, J.A., 2019. New species of Cirratulidae (Annelida, Polychaeta) from abyssal depths of the Clarion-Clipperton Fracture Zone, North Equatorial Pacific Ocean. </w:t>
      </w:r>
      <w:proofErr w:type="spellStart"/>
      <w:r w:rsidRPr="00A170E0">
        <w:rPr>
          <w:rFonts w:cs="Arial"/>
          <w:szCs w:val="22"/>
        </w:rPr>
        <w:t>Zootaxa</w:t>
      </w:r>
      <w:proofErr w:type="spellEnd"/>
      <w:r w:rsidRPr="00A170E0">
        <w:rPr>
          <w:rFonts w:cs="Arial"/>
          <w:szCs w:val="22"/>
        </w:rPr>
        <w:t>, 4629(2), pp.151-187.</w:t>
      </w:r>
    </w:p>
    <w:p w14:paraId="5F50340B" w14:textId="77777777" w:rsidR="00067929" w:rsidRPr="00A170E0" w:rsidRDefault="00067929" w:rsidP="00067929">
      <w:pPr>
        <w:rPr>
          <w:rFonts w:cs="Arial"/>
          <w:szCs w:val="22"/>
        </w:rPr>
      </w:pPr>
    </w:p>
    <w:p w14:paraId="22E97645" w14:textId="77777777" w:rsidR="00067929" w:rsidRPr="00A170E0" w:rsidRDefault="00067929" w:rsidP="00067929">
      <w:pPr>
        <w:rPr>
          <w:rFonts w:cs="Arial"/>
          <w:szCs w:val="22"/>
        </w:rPr>
      </w:pPr>
      <w:r w:rsidRPr="00A170E0">
        <w:rPr>
          <w:rFonts w:cs="Arial"/>
          <w:szCs w:val="22"/>
        </w:rPr>
        <w:t xml:space="preserve">Blake, J.A., 2017. Polychaeta </w:t>
      </w:r>
      <w:proofErr w:type="spellStart"/>
      <w:r w:rsidRPr="00A170E0">
        <w:rPr>
          <w:rFonts w:cs="Arial"/>
          <w:szCs w:val="22"/>
        </w:rPr>
        <w:t>Orbiniidae</w:t>
      </w:r>
      <w:proofErr w:type="spellEnd"/>
      <w:r w:rsidRPr="00A170E0">
        <w:rPr>
          <w:rFonts w:cs="Arial"/>
          <w:szCs w:val="22"/>
        </w:rPr>
        <w:t xml:space="preserve"> from Antarctica, the Southern Ocean, the Abyssal Pacific Ocean, and off South America. </w:t>
      </w:r>
      <w:proofErr w:type="spellStart"/>
      <w:r w:rsidRPr="00A170E0">
        <w:rPr>
          <w:rFonts w:cs="Arial"/>
          <w:szCs w:val="22"/>
        </w:rPr>
        <w:t>Zootaxa</w:t>
      </w:r>
      <w:proofErr w:type="spellEnd"/>
      <w:r w:rsidRPr="00A170E0">
        <w:rPr>
          <w:rFonts w:cs="Arial"/>
          <w:szCs w:val="22"/>
        </w:rPr>
        <w:t>, 4218(1), pp.1-145.</w:t>
      </w:r>
    </w:p>
    <w:p w14:paraId="716AFA99" w14:textId="77777777" w:rsidR="00067929" w:rsidRPr="00A170E0" w:rsidRDefault="00067929" w:rsidP="00067929">
      <w:pPr>
        <w:rPr>
          <w:rFonts w:cs="Arial"/>
          <w:szCs w:val="22"/>
        </w:rPr>
      </w:pPr>
    </w:p>
    <w:p w14:paraId="301CAF00" w14:textId="77777777" w:rsidR="00067929" w:rsidRPr="00A170E0" w:rsidRDefault="00067929" w:rsidP="00067929">
      <w:pPr>
        <w:rPr>
          <w:rFonts w:cs="Arial"/>
          <w:szCs w:val="22"/>
        </w:rPr>
      </w:pPr>
      <w:r w:rsidRPr="00A170E0">
        <w:rPr>
          <w:rFonts w:cs="Arial"/>
          <w:szCs w:val="22"/>
        </w:rPr>
        <w:t xml:space="preserve">Blake, J.A., 2016. Kirkegaardia (Polychaeta, Cirratulidae), new name for </w:t>
      </w:r>
      <w:r w:rsidRPr="00272B83">
        <w:rPr>
          <w:rFonts w:cs="Arial"/>
          <w:i/>
          <w:szCs w:val="22"/>
        </w:rPr>
        <w:t>Monticellina</w:t>
      </w:r>
      <w:r w:rsidRPr="00A170E0">
        <w:rPr>
          <w:rFonts w:cs="Arial"/>
          <w:szCs w:val="22"/>
        </w:rPr>
        <w:t xml:space="preserve"> Laubier, preoccupied in the </w:t>
      </w:r>
      <w:proofErr w:type="spellStart"/>
      <w:r w:rsidRPr="00A170E0">
        <w:rPr>
          <w:rFonts w:cs="Arial"/>
          <w:szCs w:val="22"/>
        </w:rPr>
        <w:t>Rhabdocoela</w:t>
      </w:r>
      <w:proofErr w:type="spellEnd"/>
      <w:r w:rsidRPr="00A170E0">
        <w:rPr>
          <w:rFonts w:cs="Arial"/>
          <w:szCs w:val="22"/>
        </w:rPr>
        <w:t xml:space="preserve">, together with new records and descriptions of eight previously known and sixteen new species from the Atlantic, Pacific, and Southern Oceans. </w:t>
      </w:r>
      <w:proofErr w:type="spellStart"/>
      <w:r w:rsidRPr="00A170E0">
        <w:rPr>
          <w:rFonts w:cs="Arial"/>
          <w:szCs w:val="22"/>
        </w:rPr>
        <w:t>Zootaxa</w:t>
      </w:r>
      <w:proofErr w:type="spellEnd"/>
      <w:r w:rsidRPr="00A170E0">
        <w:rPr>
          <w:rFonts w:cs="Arial"/>
          <w:szCs w:val="22"/>
        </w:rPr>
        <w:t xml:space="preserve">, 4166(1), pp.1-93. </w:t>
      </w:r>
    </w:p>
    <w:p w14:paraId="577270BC" w14:textId="77777777" w:rsidR="00067929" w:rsidRPr="00A170E0" w:rsidRDefault="00067929" w:rsidP="00067929">
      <w:pPr>
        <w:rPr>
          <w:rFonts w:cs="Arial"/>
          <w:szCs w:val="22"/>
        </w:rPr>
      </w:pPr>
    </w:p>
    <w:p w14:paraId="5C5BBF0D" w14:textId="0FF836A5" w:rsidR="00067929" w:rsidRDefault="00067929" w:rsidP="00067929">
      <w:pPr>
        <w:rPr>
          <w:rFonts w:cs="Arial"/>
          <w:szCs w:val="22"/>
        </w:rPr>
      </w:pPr>
      <w:r w:rsidRPr="00A170E0">
        <w:rPr>
          <w:rFonts w:cs="Arial"/>
          <w:szCs w:val="22"/>
        </w:rPr>
        <w:t xml:space="preserve">Błażewicz, M., </w:t>
      </w:r>
      <w:proofErr w:type="spellStart"/>
      <w:r w:rsidRPr="00A170E0">
        <w:rPr>
          <w:rFonts w:cs="Arial"/>
          <w:szCs w:val="22"/>
        </w:rPr>
        <w:t>Jóźwiak</w:t>
      </w:r>
      <w:proofErr w:type="spellEnd"/>
      <w:r w:rsidRPr="00A170E0">
        <w:rPr>
          <w:rFonts w:cs="Arial"/>
          <w:szCs w:val="22"/>
        </w:rPr>
        <w:t xml:space="preserve">, P., Jennings, R.M., </w:t>
      </w:r>
      <w:proofErr w:type="spellStart"/>
      <w:r w:rsidRPr="00A170E0">
        <w:rPr>
          <w:rFonts w:cs="Arial"/>
          <w:szCs w:val="22"/>
        </w:rPr>
        <w:t>Studzian</w:t>
      </w:r>
      <w:proofErr w:type="spellEnd"/>
      <w:r w:rsidRPr="00A170E0">
        <w:rPr>
          <w:rFonts w:cs="Arial"/>
          <w:szCs w:val="22"/>
        </w:rPr>
        <w:t xml:space="preserve">, M. and Frutos, I., 2019a. Integrative systematics and ecology of a new deep-sea family of </w:t>
      </w:r>
      <w:proofErr w:type="spellStart"/>
      <w:r w:rsidRPr="00A170E0">
        <w:rPr>
          <w:rFonts w:cs="Arial"/>
          <w:szCs w:val="22"/>
        </w:rPr>
        <w:t>tanaidacean</w:t>
      </w:r>
      <w:proofErr w:type="spellEnd"/>
      <w:r w:rsidRPr="00A170E0">
        <w:rPr>
          <w:rFonts w:cs="Arial"/>
          <w:szCs w:val="22"/>
        </w:rPr>
        <w:t xml:space="preserve"> crustaceans. Scientific reports, 9(1), pp.1-70.</w:t>
      </w:r>
      <w:r w:rsidR="00E12761">
        <w:rPr>
          <w:rFonts w:cs="Arial"/>
          <w:szCs w:val="22"/>
        </w:rPr>
        <w:t xml:space="preserve"> doi:</w:t>
      </w:r>
      <w:r w:rsidR="00E12761" w:rsidRPr="00E12761">
        <w:rPr>
          <w:rFonts w:cs="Arial"/>
          <w:szCs w:val="22"/>
        </w:rPr>
        <w:t>10.1038/s41598-019-53446-1</w:t>
      </w:r>
    </w:p>
    <w:p w14:paraId="26B2BC4B" w14:textId="77777777" w:rsidR="00E0716A" w:rsidRPr="00A170E0" w:rsidRDefault="00E0716A" w:rsidP="00067929">
      <w:pPr>
        <w:rPr>
          <w:rFonts w:cs="Arial"/>
          <w:szCs w:val="22"/>
        </w:rPr>
      </w:pPr>
    </w:p>
    <w:p w14:paraId="46BD3EFF" w14:textId="77777777" w:rsidR="00067929" w:rsidRPr="00A170E0" w:rsidRDefault="00067929" w:rsidP="00067929">
      <w:pPr>
        <w:rPr>
          <w:rFonts w:cs="Arial"/>
          <w:szCs w:val="22"/>
        </w:rPr>
      </w:pPr>
      <w:r w:rsidRPr="00A170E0">
        <w:rPr>
          <w:rFonts w:cs="Arial"/>
          <w:szCs w:val="22"/>
        </w:rPr>
        <w:t xml:space="preserve">Błażewicz, M., </w:t>
      </w:r>
      <w:proofErr w:type="spellStart"/>
      <w:r w:rsidRPr="00A170E0">
        <w:rPr>
          <w:rFonts w:cs="Arial"/>
          <w:szCs w:val="22"/>
        </w:rPr>
        <w:t>Jóźwiak</w:t>
      </w:r>
      <w:proofErr w:type="spellEnd"/>
      <w:r w:rsidRPr="00A170E0">
        <w:rPr>
          <w:rFonts w:cs="Arial"/>
          <w:szCs w:val="22"/>
        </w:rPr>
        <w:t xml:space="preserve">, P., Menot, L. and Pabis, K., 2019b. High species richness and unique composition of the </w:t>
      </w:r>
      <w:proofErr w:type="spellStart"/>
      <w:r w:rsidRPr="00A170E0">
        <w:rPr>
          <w:rFonts w:cs="Arial"/>
          <w:szCs w:val="22"/>
        </w:rPr>
        <w:t>tanaidacean</w:t>
      </w:r>
      <w:proofErr w:type="spellEnd"/>
      <w:r w:rsidRPr="00A170E0">
        <w:rPr>
          <w:rFonts w:cs="Arial"/>
          <w:szCs w:val="22"/>
        </w:rPr>
        <w:t xml:space="preserve"> communities associated with five areas in the Pacific polymetallic nodule fields. Progress in Oceanography, 176, p.102141. </w:t>
      </w:r>
      <w:proofErr w:type="gramStart"/>
      <w:r w:rsidRPr="00A170E0">
        <w:rPr>
          <w:rFonts w:cs="Arial"/>
          <w:szCs w:val="22"/>
        </w:rPr>
        <w:t>doi:10.1016/j.pocean</w:t>
      </w:r>
      <w:proofErr w:type="gramEnd"/>
      <w:r w:rsidRPr="00A170E0">
        <w:rPr>
          <w:rFonts w:cs="Arial"/>
          <w:szCs w:val="22"/>
        </w:rPr>
        <w:t>.2019.102141</w:t>
      </w:r>
    </w:p>
    <w:p w14:paraId="65269E57" w14:textId="762498A0" w:rsidR="00067929" w:rsidRDefault="00067929" w:rsidP="00067929">
      <w:pPr>
        <w:rPr>
          <w:rFonts w:cs="Arial"/>
          <w:szCs w:val="22"/>
        </w:rPr>
      </w:pPr>
    </w:p>
    <w:p w14:paraId="7500207E" w14:textId="1D15C4C0" w:rsidR="001A74D2" w:rsidRDefault="001A74D2" w:rsidP="00067929">
      <w:pPr>
        <w:rPr>
          <w:rFonts w:cs="Arial"/>
          <w:szCs w:val="22"/>
        </w:rPr>
      </w:pPr>
      <w:r w:rsidRPr="001A74D2">
        <w:rPr>
          <w:rFonts w:cs="Arial"/>
          <w:szCs w:val="22"/>
        </w:rPr>
        <w:t>Bluhm, H., 1994. Monitoring megabenthic communities in abyssal manganese nodule sites of the East Pacific Ocean in association with commercial deep</w:t>
      </w:r>
      <w:r w:rsidRPr="001A74D2">
        <w:rPr>
          <w:rFonts w:ascii="Cambria Math" w:hAnsi="Cambria Math" w:cs="Cambria Math"/>
          <w:szCs w:val="22"/>
        </w:rPr>
        <w:t>‐</w:t>
      </w:r>
      <w:r w:rsidRPr="001A74D2">
        <w:rPr>
          <w:rFonts w:cs="Arial"/>
          <w:szCs w:val="22"/>
        </w:rPr>
        <w:t>sea mining. Aquatic Conservation: Marine and Freshwater Ecosystems, 4(3), pp.187-201.</w:t>
      </w:r>
    </w:p>
    <w:p w14:paraId="6729C99F" w14:textId="77777777" w:rsidR="001A74D2" w:rsidRPr="00A170E0" w:rsidRDefault="001A74D2" w:rsidP="00067929">
      <w:pPr>
        <w:rPr>
          <w:rFonts w:cs="Arial"/>
          <w:szCs w:val="22"/>
        </w:rPr>
      </w:pPr>
    </w:p>
    <w:p w14:paraId="15956A6A" w14:textId="77777777" w:rsidR="00067929" w:rsidRPr="00A170E0" w:rsidRDefault="00067929" w:rsidP="00067929">
      <w:pPr>
        <w:rPr>
          <w:rFonts w:cs="Arial"/>
          <w:szCs w:val="22"/>
        </w:rPr>
      </w:pPr>
      <w:r w:rsidRPr="00A170E0">
        <w:rPr>
          <w:rFonts w:cs="Arial"/>
          <w:szCs w:val="22"/>
        </w:rPr>
        <w:t>Bonifacio, P. and Menot, L., 2019. New genera and species from the Equatorial Pacific provide phylogenetic insights into deep-sea Polynoidae (Annelida). Zoological Journal of the Linnean Society, 185(3), pp.555-635.https://doi.org/10.1093/</w:t>
      </w:r>
      <w:proofErr w:type="spellStart"/>
      <w:r w:rsidRPr="00A170E0">
        <w:rPr>
          <w:rFonts w:cs="Arial"/>
          <w:szCs w:val="22"/>
        </w:rPr>
        <w:t>zoolinnean</w:t>
      </w:r>
      <w:proofErr w:type="spellEnd"/>
      <w:r w:rsidRPr="00A170E0">
        <w:rPr>
          <w:rFonts w:cs="Arial"/>
          <w:szCs w:val="22"/>
        </w:rPr>
        <w:t>/zly063</w:t>
      </w:r>
    </w:p>
    <w:p w14:paraId="2020332F" w14:textId="77777777" w:rsidR="00067929" w:rsidRPr="00A170E0" w:rsidRDefault="00067929" w:rsidP="00067929">
      <w:pPr>
        <w:rPr>
          <w:rFonts w:cs="Arial"/>
          <w:szCs w:val="22"/>
        </w:rPr>
      </w:pPr>
    </w:p>
    <w:p w14:paraId="0E586147" w14:textId="086E0DC3" w:rsidR="00067929" w:rsidRPr="00A170E0" w:rsidRDefault="00067929" w:rsidP="00067929">
      <w:pPr>
        <w:rPr>
          <w:rFonts w:cs="Arial"/>
          <w:szCs w:val="22"/>
        </w:rPr>
      </w:pPr>
      <w:r w:rsidRPr="00A170E0">
        <w:rPr>
          <w:rFonts w:cs="Arial"/>
          <w:szCs w:val="22"/>
        </w:rPr>
        <w:t xml:space="preserve">Bonifácio, P., Martínez Arbizu, P. and Menot, L., 2020. Alpha and beta diversity patterns of polychaete assemblages across the nodule province of the eastern Clarion-Clipperton Fracture Zone (equatorial Pacific). </w:t>
      </w:r>
      <w:proofErr w:type="spellStart"/>
      <w:r w:rsidRPr="00A170E0">
        <w:rPr>
          <w:rFonts w:cs="Arial"/>
          <w:szCs w:val="22"/>
        </w:rPr>
        <w:t>Biogeosciences</w:t>
      </w:r>
      <w:proofErr w:type="spellEnd"/>
      <w:r w:rsidRPr="00A170E0">
        <w:rPr>
          <w:rFonts w:cs="Arial"/>
          <w:szCs w:val="22"/>
        </w:rPr>
        <w:t>, 17(4), pp.865-886.</w:t>
      </w:r>
      <w:r w:rsidR="001A74D2">
        <w:rPr>
          <w:rFonts w:cs="Arial"/>
          <w:szCs w:val="22"/>
        </w:rPr>
        <w:t xml:space="preserve"> doi:</w:t>
      </w:r>
      <w:r w:rsidR="001A74D2" w:rsidRPr="001A74D2">
        <w:rPr>
          <w:rFonts w:cs="Arial"/>
          <w:szCs w:val="22"/>
        </w:rPr>
        <w:t>10.5194/bg-17-865-2020</w:t>
      </w:r>
    </w:p>
    <w:p w14:paraId="6F98940B" w14:textId="77777777" w:rsidR="00067929" w:rsidRPr="00A170E0" w:rsidRDefault="00067929" w:rsidP="00067929">
      <w:pPr>
        <w:rPr>
          <w:rFonts w:cs="Arial"/>
          <w:szCs w:val="22"/>
        </w:rPr>
      </w:pPr>
    </w:p>
    <w:p w14:paraId="4B744D20" w14:textId="5771B6AA" w:rsidR="00067929" w:rsidRPr="00A170E0" w:rsidRDefault="00067929" w:rsidP="00067929">
      <w:pPr>
        <w:rPr>
          <w:rFonts w:cs="Arial"/>
          <w:szCs w:val="22"/>
        </w:rPr>
      </w:pPr>
      <w:r w:rsidRPr="00A170E0">
        <w:rPr>
          <w:rFonts w:cs="Arial"/>
          <w:szCs w:val="22"/>
        </w:rPr>
        <w:t>Bonifácio, P., Neal, L. and Menot, L., 2021. Diversity of deep-sea scale-worms (Polynoidae) in the Clarion-Clipperton Fracture Zone. Frontiers in Marine Science, 8:656899. doi:10.3389/fmars.2021.656899</w:t>
      </w:r>
    </w:p>
    <w:p w14:paraId="7753F123" w14:textId="755BB063" w:rsidR="00931FA8" w:rsidRDefault="00931FA8" w:rsidP="00067929">
      <w:pPr>
        <w:rPr>
          <w:rFonts w:cs="Arial"/>
          <w:szCs w:val="22"/>
        </w:rPr>
      </w:pPr>
    </w:p>
    <w:p w14:paraId="058F589C" w14:textId="157BAFCD" w:rsidR="00931FA8" w:rsidRDefault="00931FA8" w:rsidP="00931FA8">
      <w:pPr>
        <w:rPr>
          <w:rFonts w:cs="Arial"/>
          <w:szCs w:val="22"/>
        </w:rPr>
      </w:pPr>
      <w:r w:rsidRPr="00931FA8">
        <w:rPr>
          <w:rFonts w:cs="Arial"/>
          <w:szCs w:val="22"/>
        </w:rPr>
        <w:t xml:space="preserve">Bribiesca-Contreras, G., Dahlgren, T. G., Amon, D. J., Cairns, S., Drennan, R., Durden, J. M, </w:t>
      </w:r>
      <w:proofErr w:type="spellStart"/>
      <w:r w:rsidRPr="00931FA8">
        <w:rPr>
          <w:rFonts w:cs="Arial"/>
          <w:szCs w:val="22"/>
        </w:rPr>
        <w:t>Eléaume</w:t>
      </w:r>
      <w:proofErr w:type="spellEnd"/>
      <w:r w:rsidRPr="00931FA8">
        <w:rPr>
          <w:rFonts w:cs="Arial"/>
          <w:szCs w:val="22"/>
        </w:rPr>
        <w:t xml:space="preserve">, M. P., Hosie, A., </w:t>
      </w:r>
      <w:proofErr w:type="spellStart"/>
      <w:r w:rsidRPr="00931FA8">
        <w:rPr>
          <w:rFonts w:cs="Arial"/>
          <w:szCs w:val="22"/>
        </w:rPr>
        <w:t>Kremenetskaia</w:t>
      </w:r>
      <w:proofErr w:type="spellEnd"/>
      <w:r w:rsidRPr="00931FA8">
        <w:rPr>
          <w:rFonts w:cs="Arial"/>
          <w:szCs w:val="22"/>
        </w:rPr>
        <w:t xml:space="preserve">, A., McQuaid, K., O’Hara, T. D., Rabone, M., Simon-Lledó, E., Smith, C. R., Watling, L., Wiklund, H., Glover, A.G., 2022. Benthic megafauna of the western Clarion-Clipperton Zone, Pacific Ocean. </w:t>
      </w:r>
      <w:proofErr w:type="spellStart"/>
      <w:r w:rsidRPr="00931FA8">
        <w:rPr>
          <w:rFonts w:cs="Arial"/>
          <w:szCs w:val="22"/>
        </w:rPr>
        <w:t>ZooKeys</w:t>
      </w:r>
      <w:proofErr w:type="spellEnd"/>
      <w:r w:rsidRPr="00931FA8">
        <w:rPr>
          <w:rFonts w:cs="Arial"/>
          <w:szCs w:val="22"/>
        </w:rPr>
        <w:t xml:space="preserve">, </w:t>
      </w:r>
      <w:ins w:id="202" w:author="Muriel Rabone" w:date="2022-07-28T09:38:00Z">
        <w:r w:rsidR="001722FD" w:rsidRPr="001722FD">
          <w:rPr>
            <w:rFonts w:cs="Arial"/>
            <w:szCs w:val="22"/>
          </w:rPr>
          <w:t>1113, pp.1-110.</w:t>
        </w:r>
      </w:ins>
      <w:del w:id="203" w:author="Muriel Rabone" w:date="2022-07-28T09:38:00Z">
        <w:r w:rsidRPr="00931FA8" w:rsidDel="001722FD">
          <w:rPr>
            <w:rFonts w:cs="Arial"/>
            <w:i/>
            <w:szCs w:val="22"/>
          </w:rPr>
          <w:delText>accepted</w:delText>
        </w:r>
      </w:del>
    </w:p>
    <w:p w14:paraId="569D9A81" w14:textId="0E7C4E08" w:rsidR="00931FA8" w:rsidRDefault="00931FA8" w:rsidP="00067929">
      <w:pPr>
        <w:rPr>
          <w:rFonts w:cs="Arial"/>
          <w:szCs w:val="22"/>
        </w:rPr>
      </w:pPr>
    </w:p>
    <w:p w14:paraId="1AAF7DA1" w14:textId="77777777" w:rsidR="001722FD" w:rsidRDefault="001722FD" w:rsidP="001722FD">
      <w:pPr>
        <w:rPr>
          <w:rFonts w:cs="Arial"/>
          <w:szCs w:val="22"/>
        </w:rPr>
      </w:pPr>
      <w:r w:rsidRPr="00A170E0">
        <w:rPr>
          <w:rFonts w:cs="Arial"/>
          <w:szCs w:val="22"/>
        </w:rPr>
        <w:t>Bribiesca-Contreras, G., Dahlgren, T.G., Drazen, J.C., Drennan, R., Horton, T., Jones, D.O., Leitner, A.B., McQuaid, K., Smith, C.R., Taboada, S. and Wiklund, H., 2021. Biogeography and connectivity across habitat types and geographical scales in Pacific abyssal scavenging amphipods. Frontiers in Marin</w:t>
      </w:r>
      <w:r>
        <w:rPr>
          <w:rFonts w:cs="Arial"/>
          <w:szCs w:val="22"/>
        </w:rPr>
        <w:t>e Science, 8, p.1028.</w:t>
      </w:r>
    </w:p>
    <w:p w14:paraId="51CA4FA3" w14:textId="5282201A" w:rsidR="001722FD" w:rsidRDefault="001722FD" w:rsidP="00067929">
      <w:pPr>
        <w:rPr>
          <w:ins w:id="204" w:author="Muriel Rabone" w:date="2022-07-28T09:39:00Z"/>
          <w:rFonts w:cs="Arial"/>
          <w:szCs w:val="22"/>
        </w:rPr>
      </w:pPr>
    </w:p>
    <w:p w14:paraId="65165518" w14:textId="7F959043" w:rsidR="001722FD" w:rsidRDefault="001722FD" w:rsidP="00067929">
      <w:pPr>
        <w:rPr>
          <w:ins w:id="205" w:author="Muriel Rabone" w:date="2022-07-28T09:39:00Z"/>
          <w:rFonts w:cs="Arial"/>
          <w:szCs w:val="22"/>
        </w:rPr>
      </w:pPr>
      <w:ins w:id="206" w:author="Muriel Rabone" w:date="2022-07-28T09:39:00Z">
        <w:r w:rsidRPr="001722FD">
          <w:rPr>
            <w:rFonts w:cs="Arial"/>
            <w:szCs w:val="22"/>
          </w:rPr>
          <w:t xml:space="preserve">Brix, S., Held, C., Kaiser, S., Jennings, R.M., Driskell, A. and Brandt, A., 2021. Evolution and phylogeny of the deep-sea isopod families Desmosomatidae Sars, 1897 and Nannoniscidae Hansen, 1916 (Isopoda: </w:t>
        </w:r>
        <w:proofErr w:type="spellStart"/>
        <w:r w:rsidRPr="001722FD">
          <w:rPr>
            <w:rFonts w:cs="Arial"/>
            <w:szCs w:val="22"/>
          </w:rPr>
          <w:t>Asellota</w:t>
        </w:r>
        <w:proofErr w:type="spellEnd"/>
        <w:r w:rsidRPr="001722FD">
          <w:rPr>
            <w:rFonts w:cs="Arial"/>
            <w:szCs w:val="22"/>
          </w:rPr>
          <w:t>). Organisms Diversity &amp; Evolution, 21(4), pp.691-717.</w:t>
        </w:r>
      </w:ins>
    </w:p>
    <w:p w14:paraId="27CC675B" w14:textId="77777777" w:rsidR="001722FD" w:rsidRPr="00A170E0" w:rsidRDefault="001722FD" w:rsidP="00067929">
      <w:pPr>
        <w:rPr>
          <w:rFonts w:cs="Arial"/>
          <w:szCs w:val="22"/>
        </w:rPr>
      </w:pPr>
    </w:p>
    <w:p w14:paraId="307F6C5E" w14:textId="77777777" w:rsidR="00067929" w:rsidRPr="00A170E0" w:rsidRDefault="00067929" w:rsidP="00067929">
      <w:pPr>
        <w:rPr>
          <w:rFonts w:cs="Arial"/>
          <w:szCs w:val="22"/>
        </w:rPr>
      </w:pPr>
      <w:r w:rsidRPr="00A170E0">
        <w:rPr>
          <w:rFonts w:cs="Arial"/>
          <w:szCs w:val="22"/>
        </w:rPr>
        <w:lastRenderedPageBreak/>
        <w:t xml:space="preserve">Brix, S., Osborn, K.J., Kaiser, S., Truskey, S.B., Schnurr, S.M., Brenke, N., Malyutina, M. and Martinez Arbizu, P., 2020. Adult life strategy affects distribution patterns in abyssal isopods–implications for conservation in Pacific nodule areas. </w:t>
      </w:r>
      <w:proofErr w:type="spellStart"/>
      <w:r w:rsidRPr="00A170E0">
        <w:rPr>
          <w:rFonts w:cs="Arial"/>
          <w:szCs w:val="22"/>
        </w:rPr>
        <w:t>Biogeosciences</w:t>
      </w:r>
      <w:proofErr w:type="spellEnd"/>
      <w:r w:rsidRPr="00A170E0">
        <w:rPr>
          <w:rFonts w:cs="Arial"/>
          <w:szCs w:val="22"/>
        </w:rPr>
        <w:t>, 17(23), pp.6163-6184.</w:t>
      </w:r>
    </w:p>
    <w:p w14:paraId="236D29E4" w14:textId="77777777" w:rsidR="00067929" w:rsidRPr="00A170E0" w:rsidRDefault="00067929" w:rsidP="00067929">
      <w:pPr>
        <w:rPr>
          <w:rFonts w:cs="Arial"/>
          <w:szCs w:val="22"/>
        </w:rPr>
      </w:pPr>
    </w:p>
    <w:p w14:paraId="2DECDE34" w14:textId="26E4C107" w:rsidR="00067929" w:rsidRPr="00A170E0" w:rsidRDefault="00067929" w:rsidP="00067929">
      <w:pPr>
        <w:rPr>
          <w:rFonts w:cs="Arial"/>
          <w:szCs w:val="22"/>
        </w:rPr>
      </w:pPr>
      <w:r w:rsidRPr="00A170E0">
        <w:rPr>
          <w:rFonts w:cs="Arial"/>
          <w:szCs w:val="22"/>
        </w:rPr>
        <w:t xml:space="preserve">Cairns, S.D., 2016. New abyssal </w:t>
      </w:r>
      <w:proofErr w:type="spellStart"/>
      <w:r w:rsidRPr="00A170E0">
        <w:rPr>
          <w:rFonts w:cs="Arial"/>
          <w:szCs w:val="22"/>
        </w:rPr>
        <w:t>Primnoidae</w:t>
      </w:r>
      <w:proofErr w:type="spellEnd"/>
      <w:r w:rsidRPr="00A170E0">
        <w:rPr>
          <w:rFonts w:cs="Arial"/>
          <w:szCs w:val="22"/>
        </w:rPr>
        <w:t xml:space="preserve"> (Anthozoa: </w:t>
      </w:r>
      <w:proofErr w:type="spellStart"/>
      <w:r w:rsidRPr="00A170E0">
        <w:rPr>
          <w:rFonts w:cs="Arial"/>
          <w:szCs w:val="22"/>
        </w:rPr>
        <w:t>Octocorallia</w:t>
      </w:r>
      <w:proofErr w:type="spellEnd"/>
      <w:r w:rsidRPr="00A170E0">
        <w:rPr>
          <w:rFonts w:cs="Arial"/>
          <w:szCs w:val="22"/>
        </w:rPr>
        <w:t xml:space="preserve">) from the </w:t>
      </w:r>
      <w:r w:rsidR="00272B83">
        <w:rPr>
          <w:rFonts w:cs="Arial"/>
          <w:szCs w:val="22"/>
        </w:rPr>
        <w:t>Clarion-Clipperton Fracture Z</w:t>
      </w:r>
      <w:r w:rsidRPr="00A170E0">
        <w:rPr>
          <w:rFonts w:cs="Arial"/>
          <w:szCs w:val="22"/>
        </w:rPr>
        <w:t xml:space="preserve">one, equatorial </w:t>
      </w:r>
      <w:proofErr w:type="spellStart"/>
      <w:r w:rsidRPr="00A170E0">
        <w:rPr>
          <w:rFonts w:cs="Arial"/>
          <w:szCs w:val="22"/>
        </w:rPr>
        <w:t>northeastern</w:t>
      </w:r>
      <w:proofErr w:type="spellEnd"/>
      <w:r w:rsidRPr="00A170E0">
        <w:rPr>
          <w:rFonts w:cs="Arial"/>
          <w:szCs w:val="22"/>
        </w:rPr>
        <w:t xml:space="preserve"> Pacific. Marine Biodiversity, 46(1), pp.141-150.</w:t>
      </w:r>
    </w:p>
    <w:p w14:paraId="73154A94" w14:textId="77777777" w:rsidR="00067929" w:rsidRPr="00A170E0" w:rsidRDefault="00067929" w:rsidP="00067929">
      <w:pPr>
        <w:rPr>
          <w:rFonts w:cs="Arial"/>
          <w:szCs w:val="22"/>
        </w:rPr>
      </w:pPr>
    </w:p>
    <w:p w14:paraId="12DAF9DE" w14:textId="77777777" w:rsidR="00067929" w:rsidRPr="00A170E0" w:rsidRDefault="00067929" w:rsidP="00067929">
      <w:pPr>
        <w:rPr>
          <w:rFonts w:cs="Arial"/>
          <w:szCs w:val="22"/>
        </w:rPr>
      </w:pPr>
      <w:r w:rsidRPr="00A170E0">
        <w:rPr>
          <w:rFonts w:cs="Arial"/>
          <w:szCs w:val="22"/>
        </w:rPr>
        <w:t xml:space="preserve">Chim, C.K. and Tong, S.J., 2020. Two new species of </w:t>
      </w:r>
      <w:proofErr w:type="spellStart"/>
      <w:r w:rsidRPr="00A170E0">
        <w:rPr>
          <w:rFonts w:cs="Arial"/>
          <w:szCs w:val="22"/>
        </w:rPr>
        <w:t>paratanaoid</w:t>
      </w:r>
      <w:proofErr w:type="spellEnd"/>
      <w:r w:rsidRPr="00A170E0">
        <w:rPr>
          <w:rFonts w:cs="Arial"/>
          <w:szCs w:val="22"/>
        </w:rPr>
        <w:t xml:space="preserve"> </w:t>
      </w:r>
      <w:proofErr w:type="spellStart"/>
      <w:r w:rsidRPr="00A170E0">
        <w:rPr>
          <w:rFonts w:cs="Arial"/>
          <w:szCs w:val="22"/>
        </w:rPr>
        <w:t>tanaidaceans</w:t>
      </w:r>
      <w:proofErr w:type="spellEnd"/>
      <w:r w:rsidRPr="00A170E0">
        <w:rPr>
          <w:rFonts w:cs="Arial"/>
          <w:szCs w:val="22"/>
        </w:rPr>
        <w:t xml:space="preserve"> of the family incertae sedis (Crustacea: </w:t>
      </w:r>
      <w:proofErr w:type="spellStart"/>
      <w:r w:rsidRPr="00A170E0">
        <w:rPr>
          <w:rFonts w:cs="Arial"/>
          <w:szCs w:val="22"/>
        </w:rPr>
        <w:t>Peracarida</w:t>
      </w:r>
      <w:proofErr w:type="spellEnd"/>
      <w:r w:rsidRPr="00A170E0">
        <w:rPr>
          <w:rFonts w:cs="Arial"/>
          <w:szCs w:val="22"/>
        </w:rPr>
        <w:t>) from polymetallic nodule fields in the eastern Clarion-Clipperton Fracture Zone. </w:t>
      </w:r>
      <w:proofErr w:type="spellStart"/>
      <w:r w:rsidRPr="00A170E0">
        <w:rPr>
          <w:rFonts w:cs="Arial"/>
          <w:szCs w:val="22"/>
        </w:rPr>
        <w:t>Zootaxa</w:t>
      </w:r>
      <w:proofErr w:type="spellEnd"/>
      <w:r w:rsidRPr="00A170E0">
        <w:rPr>
          <w:rFonts w:cs="Arial"/>
          <w:szCs w:val="22"/>
        </w:rPr>
        <w:t>, 4758(3), pp.461-485.</w:t>
      </w:r>
    </w:p>
    <w:p w14:paraId="75B074EA" w14:textId="77777777" w:rsidR="00067929" w:rsidRPr="00A170E0" w:rsidRDefault="00067929" w:rsidP="00067929">
      <w:pPr>
        <w:rPr>
          <w:rFonts w:cs="Arial"/>
          <w:szCs w:val="22"/>
        </w:rPr>
      </w:pPr>
    </w:p>
    <w:p w14:paraId="0D8228DA" w14:textId="77777777" w:rsidR="00067929" w:rsidRPr="00A170E0" w:rsidRDefault="00067929" w:rsidP="00067929">
      <w:pPr>
        <w:rPr>
          <w:rFonts w:cs="Arial"/>
          <w:szCs w:val="22"/>
        </w:rPr>
      </w:pPr>
      <w:r w:rsidRPr="00A170E0">
        <w:rPr>
          <w:rFonts w:cs="Arial"/>
          <w:szCs w:val="22"/>
        </w:rPr>
        <w:t xml:space="preserve">Cho, D.H., Wi, J.H. and Suh, H.L., 2016. Two new species of the deep-sea genus </w:t>
      </w:r>
      <w:proofErr w:type="spellStart"/>
      <w:r w:rsidRPr="00A170E0">
        <w:rPr>
          <w:rFonts w:cs="Arial"/>
          <w:szCs w:val="22"/>
        </w:rPr>
        <w:t>Parameiropsis</w:t>
      </w:r>
      <w:proofErr w:type="spellEnd"/>
      <w:r w:rsidRPr="00A170E0">
        <w:rPr>
          <w:rFonts w:cs="Arial"/>
          <w:szCs w:val="22"/>
        </w:rPr>
        <w:t xml:space="preserve"> (</w:t>
      </w:r>
      <w:proofErr w:type="spellStart"/>
      <w:r w:rsidRPr="00A170E0">
        <w:rPr>
          <w:rFonts w:cs="Arial"/>
          <w:szCs w:val="22"/>
        </w:rPr>
        <w:t>Copepoda</w:t>
      </w:r>
      <w:proofErr w:type="spellEnd"/>
      <w:r w:rsidRPr="00A170E0">
        <w:rPr>
          <w:rFonts w:cs="Arial"/>
          <w:szCs w:val="22"/>
        </w:rPr>
        <w:t xml:space="preserve">: </w:t>
      </w:r>
      <w:proofErr w:type="spellStart"/>
      <w:r w:rsidRPr="00A170E0">
        <w:rPr>
          <w:rFonts w:cs="Arial"/>
          <w:szCs w:val="22"/>
        </w:rPr>
        <w:t>Harpacticoida</w:t>
      </w:r>
      <w:proofErr w:type="spellEnd"/>
      <w:r w:rsidRPr="00A170E0">
        <w:rPr>
          <w:rFonts w:cs="Arial"/>
          <w:szCs w:val="22"/>
        </w:rPr>
        <w:t xml:space="preserve">) from the eastern central Pacific. </w:t>
      </w:r>
      <w:proofErr w:type="spellStart"/>
      <w:r w:rsidRPr="00A170E0">
        <w:rPr>
          <w:rFonts w:cs="Arial"/>
          <w:szCs w:val="22"/>
        </w:rPr>
        <w:t>Zootaxa</w:t>
      </w:r>
      <w:proofErr w:type="spellEnd"/>
      <w:r w:rsidRPr="00A170E0">
        <w:rPr>
          <w:rFonts w:cs="Arial"/>
          <w:szCs w:val="22"/>
        </w:rPr>
        <w:t>, 4132(4), pp.521-539.</w:t>
      </w:r>
    </w:p>
    <w:p w14:paraId="5565DFC7" w14:textId="3744EC67" w:rsidR="00067929" w:rsidRDefault="00067929" w:rsidP="00067929">
      <w:pPr>
        <w:rPr>
          <w:rFonts w:cs="Arial"/>
          <w:szCs w:val="22"/>
        </w:rPr>
      </w:pPr>
    </w:p>
    <w:p w14:paraId="6A2DF5E5" w14:textId="2AC5443D" w:rsidR="00774AFA" w:rsidRDefault="00774AFA" w:rsidP="00067929">
      <w:pPr>
        <w:rPr>
          <w:rFonts w:cs="Arial"/>
          <w:szCs w:val="22"/>
        </w:rPr>
      </w:pPr>
      <w:r w:rsidRPr="00774AFA">
        <w:rPr>
          <w:rFonts w:cs="Arial"/>
          <w:szCs w:val="22"/>
        </w:rPr>
        <w:t>Choi, J.W., Kim, D.S., Hyun, J.H. and Lee, C.H., 2004. Macrozoobenthic communities of the deep</w:t>
      </w:r>
      <w:r w:rsidR="00272B83">
        <w:rPr>
          <w:rFonts w:cs="Arial"/>
          <w:szCs w:val="22"/>
        </w:rPr>
        <w:t>-</w:t>
      </w:r>
      <w:r w:rsidRPr="00774AFA">
        <w:rPr>
          <w:rFonts w:cs="Arial"/>
          <w:szCs w:val="22"/>
        </w:rPr>
        <w:t xml:space="preserve">sea sediments in the </w:t>
      </w:r>
      <w:proofErr w:type="spellStart"/>
      <w:r w:rsidRPr="00774AFA">
        <w:rPr>
          <w:rFonts w:cs="Arial"/>
          <w:szCs w:val="22"/>
        </w:rPr>
        <w:t>Northeastern</w:t>
      </w:r>
      <w:proofErr w:type="spellEnd"/>
      <w:r w:rsidRPr="00774AFA">
        <w:rPr>
          <w:rFonts w:cs="Arial"/>
          <w:szCs w:val="22"/>
        </w:rPr>
        <w:t xml:space="preserve"> Pacific Ocean. Ocean and Polar Research, 26(2), pp.367-376.</w:t>
      </w:r>
    </w:p>
    <w:p w14:paraId="2E17CD3B" w14:textId="77777777" w:rsidR="00774AFA" w:rsidRPr="00A170E0" w:rsidRDefault="00774AFA" w:rsidP="00067929">
      <w:pPr>
        <w:rPr>
          <w:rFonts w:cs="Arial"/>
          <w:szCs w:val="22"/>
        </w:rPr>
      </w:pPr>
    </w:p>
    <w:p w14:paraId="4046B20E" w14:textId="77777777" w:rsidR="00067929" w:rsidRPr="00A170E0" w:rsidRDefault="00067929" w:rsidP="00067929">
      <w:pPr>
        <w:rPr>
          <w:rFonts w:cs="Arial"/>
          <w:szCs w:val="22"/>
        </w:rPr>
      </w:pPr>
      <w:r w:rsidRPr="00A170E0">
        <w:rPr>
          <w:rFonts w:cs="Arial"/>
          <w:szCs w:val="22"/>
        </w:rPr>
        <w:t>Christodoulou, M., O’Hara, T.D., Hugall, A.F. and Arbizu, P.M., 2019. Dark ophiuroid biodiversity in a prospective abyssal mine field. Current Biology, 29(22), pp.3909-3912.</w:t>
      </w:r>
    </w:p>
    <w:p w14:paraId="732997FA" w14:textId="77777777" w:rsidR="00067929" w:rsidRPr="00A170E0" w:rsidRDefault="00067929" w:rsidP="00067929">
      <w:pPr>
        <w:rPr>
          <w:rFonts w:cs="Arial"/>
          <w:szCs w:val="22"/>
        </w:rPr>
      </w:pPr>
    </w:p>
    <w:p w14:paraId="1DB84A4F" w14:textId="77777777" w:rsidR="00067929" w:rsidRPr="00A170E0" w:rsidRDefault="00067929" w:rsidP="00067929">
      <w:pPr>
        <w:rPr>
          <w:rFonts w:cs="Arial"/>
          <w:szCs w:val="22"/>
        </w:rPr>
      </w:pPr>
      <w:r w:rsidRPr="00A170E0">
        <w:rPr>
          <w:rFonts w:cs="Arial"/>
          <w:szCs w:val="22"/>
        </w:rPr>
        <w:t xml:space="preserve">Christodoulou, M., O'Hara, T., Hugall, A.F., </w:t>
      </w:r>
      <w:proofErr w:type="spellStart"/>
      <w:r w:rsidRPr="00A170E0">
        <w:rPr>
          <w:rFonts w:cs="Arial"/>
          <w:szCs w:val="22"/>
        </w:rPr>
        <w:t>Khodami</w:t>
      </w:r>
      <w:proofErr w:type="spellEnd"/>
      <w:r w:rsidRPr="00A170E0">
        <w:rPr>
          <w:rFonts w:cs="Arial"/>
          <w:szCs w:val="22"/>
        </w:rPr>
        <w:t>, S., Rodrigues, C.F., Hilario, A., Vink, A. and Martinez Arbizu, P., 2020. Unexpected high abyssal ophiuroid diversity in polymetallic nodule fields of the northeast Pacific Ocean and implications for conservation. </w:t>
      </w:r>
      <w:proofErr w:type="spellStart"/>
      <w:r w:rsidRPr="00A170E0">
        <w:rPr>
          <w:rFonts w:cs="Arial"/>
          <w:szCs w:val="22"/>
        </w:rPr>
        <w:t>Biogeosciences</w:t>
      </w:r>
      <w:proofErr w:type="spellEnd"/>
      <w:r w:rsidRPr="00A170E0">
        <w:rPr>
          <w:rFonts w:cs="Arial"/>
          <w:szCs w:val="22"/>
        </w:rPr>
        <w:t>, 17(7), pp.1845-1876.</w:t>
      </w:r>
    </w:p>
    <w:p w14:paraId="42076F2C" w14:textId="77777777" w:rsidR="00067929" w:rsidRPr="00A170E0" w:rsidRDefault="00067929" w:rsidP="00067929">
      <w:pPr>
        <w:rPr>
          <w:rFonts w:cs="Arial"/>
          <w:szCs w:val="22"/>
        </w:rPr>
      </w:pPr>
    </w:p>
    <w:p w14:paraId="3240C6D9" w14:textId="77777777" w:rsidR="00067929" w:rsidRPr="00A170E0" w:rsidRDefault="00067929" w:rsidP="00067929">
      <w:pPr>
        <w:rPr>
          <w:rFonts w:cs="Arial"/>
          <w:szCs w:val="22"/>
        </w:rPr>
      </w:pPr>
      <w:r w:rsidRPr="00A170E0">
        <w:rPr>
          <w:rFonts w:cs="Arial"/>
          <w:szCs w:val="22"/>
        </w:rPr>
        <w:t>Chuar, C.H., Tong, S.J.W., Chim, C.K., San Wong, H.P. and Tan, K.S., 2020. Abyssal macrofaunal community structure in the polymetallic nodule exploration area at the easternmost region of the Clarion-Clipperton Fracture Zone, Pacific Ocean. Deep Sea Research Part I: Oceanographic Research Papers, 161, p.103284.</w:t>
      </w:r>
    </w:p>
    <w:p w14:paraId="7A1940D4" w14:textId="77777777" w:rsidR="00067929" w:rsidRPr="00A170E0" w:rsidRDefault="00067929" w:rsidP="00067929">
      <w:pPr>
        <w:rPr>
          <w:rFonts w:cs="Arial"/>
          <w:szCs w:val="22"/>
        </w:rPr>
      </w:pPr>
    </w:p>
    <w:p w14:paraId="35D90897" w14:textId="77777777" w:rsidR="00067929" w:rsidRPr="00A170E0" w:rsidRDefault="00067929" w:rsidP="00067929">
      <w:pPr>
        <w:rPr>
          <w:rFonts w:cs="Arial"/>
          <w:szCs w:val="22"/>
        </w:rPr>
      </w:pPr>
      <w:r w:rsidRPr="00A170E0">
        <w:rPr>
          <w:rFonts w:cs="Arial"/>
          <w:szCs w:val="22"/>
        </w:rPr>
        <w:t xml:space="preserve">Cuvelier, D., Ribeiro, P.A., Ramalho, S.P., </w:t>
      </w:r>
      <w:proofErr w:type="spellStart"/>
      <w:r w:rsidRPr="00A170E0">
        <w:rPr>
          <w:rFonts w:cs="Arial"/>
          <w:szCs w:val="22"/>
        </w:rPr>
        <w:t>Kersken</w:t>
      </w:r>
      <w:proofErr w:type="spellEnd"/>
      <w:r w:rsidRPr="00A170E0">
        <w:rPr>
          <w:rFonts w:cs="Arial"/>
          <w:szCs w:val="22"/>
        </w:rPr>
        <w:t xml:space="preserve">, D., Martinez Arbizu, P. and Colaço, A., 2020. Are seamounts refuge areas for fauna from polymetallic nodule </w:t>
      </w:r>
      <w:proofErr w:type="gramStart"/>
      <w:r w:rsidRPr="00A170E0">
        <w:rPr>
          <w:rFonts w:cs="Arial"/>
          <w:szCs w:val="22"/>
        </w:rPr>
        <w:t>fields?.</w:t>
      </w:r>
      <w:proofErr w:type="gramEnd"/>
      <w:r w:rsidRPr="00A170E0">
        <w:rPr>
          <w:rFonts w:cs="Arial"/>
          <w:szCs w:val="22"/>
        </w:rPr>
        <w:t xml:space="preserve"> </w:t>
      </w:r>
      <w:proofErr w:type="spellStart"/>
      <w:r w:rsidRPr="00A170E0">
        <w:rPr>
          <w:rFonts w:cs="Arial"/>
          <w:szCs w:val="22"/>
        </w:rPr>
        <w:t>Biogeosciences</w:t>
      </w:r>
      <w:proofErr w:type="spellEnd"/>
      <w:r w:rsidRPr="00A170E0">
        <w:rPr>
          <w:rFonts w:cs="Arial"/>
          <w:szCs w:val="22"/>
        </w:rPr>
        <w:t>, 17(9), pp.2657-2680.</w:t>
      </w:r>
    </w:p>
    <w:p w14:paraId="622B6132" w14:textId="77777777" w:rsidR="00067929" w:rsidRPr="00A170E0" w:rsidRDefault="00067929" w:rsidP="00067929">
      <w:pPr>
        <w:rPr>
          <w:rFonts w:cs="Arial"/>
          <w:szCs w:val="22"/>
        </w:rPr>
      </w:pPr>
    </w:p>
    <w:p w14:paraId="353C9AEC" w14:textId="77777777" w:rsidR="00067929" w:rsidRPr="00A170E0" w:rsidRDefault="00067929" w:rsidP="00067929">
      <w:pPr>
        <w:rPr>
          <w:rFonts w:cs="Arial"/>
          <w:szCs w:val="22"/>
        </w:rPr>
      </w:pPr>
      <w:r w:rsidRPr="00A170E0">
        <w:rPr>
          <w:rFonts w:cs="Arial"/>
          <w:szCs w:val="22"/>
        </w:rPr>
        <w:t xml:space="preserve">Dahlgren, T.G., Wiklund, H., Rabone, M., Amon, D.J., </w:t>
      </w:r>
      <w:proofErr w:type="spellStart"/>
      <w:r w:rsidRPr="00A170E0">
        <w:rPr>
          <w:rFonts w:cs="Arial"/>
          <w:szCs w:val="22"/>
        </w:rPr>
        <w:t>Ikebe</w:t>
      </w:r>
      <w:proofErr w:type="spellEnd"/>
      <w:r w:rsidRPr="00A170E0">
        <w:rPr>
          <w:rFonts w:cs="Arial"/>
          <w:szCs w:val="22"/>
        </w:rPr>
        <w:t>, C., Watling, L., Smith, C.R. and Glover, A.G., 2016. Abyssal fauna of the UK-1 polymetallic nodule exploration area, Clarion-Clipperton Zone, central Pacific Ocean: Cnidaria. Biodiversity data journal, (4): e9277. doi:10.3897/BDJ.</w:t>
      </w:r>
      <w:proofErr w:type="gramStart"/>
      <w:r w:rsidRPr="00A170E0">
        <w:rPr>
          <w:rFonts w:cs="Arial"/>
          <w:szCs w:val="22"/>
        </w:rPr>
        <w:t>4.e</w:t>
      </w:r>
      <w:proofErr w:type="gramEnd"/>
      <w:r w:rsidRPr="00A170E0">
        <w:rPr>
          <w:rFonts w:cs="Arial"/>
          <w:szCs w:val="22"/>
        </w:rPr>
        <w:t>9277</w:t>
      </w:r>
    </w:p>
    <w:p w14:paraId="71102ED1" w14:textId="7B99FC35" w:rsidR="00067929" w:rsidRDefault="00067929" w:rsidP="00067929">
      <w:pPr>
        <w:rPr>
          <w:rFonts w:cs="Arial"/>
          <w:szCs w:val="22"/>
        </w:rPr>
      </w:pPr>
    </w:p>
    <w:p w14:paraId="5D6D865F" w14:textId="06D0EB04" w:rsidR="00774AFA" w:rsidRDefault="00774AFA" w:rsidP="00067929">
      <w:pPr>
        <w:rPr>
          <w:rFonts w:cs="Arial"/>
          <w:szCs w:val="22"/>
        </w:rPr>
      </w:pPr>
      <w:r w:rsidRPr="00774AFA">
        <w:rPr>
          <w:rFonts w:cs="Arial"/>
          <w:szCs w:val="22"/>
        </w:rPr>
        <w:t>Decraemer, W. and Gourbault, N., 1997. Deep</w:t>
      </w:r>
      <w:r w:rsidRPr="00774AFA">
        <w:rPr>
          <w:rFonts w:ascii="Cambria Math" w:hAnsi="Cambria Math" w:cs="Cambria Math"/>
          <w:szCs w:val="22"/>
        </w:rPr>
        <w:t>‐</w:t>
      </w:r>
      <w:r w:rsidRPr="00774AFA">
        <w:rPr>
          <w:rFonts w:cs="Arial"/>
          <w:szCs w:val="22"/>
        </w:rPr>
        <w:t xml:space="preserve">sea nematodes (Nemata, </w:t>
      </w:r>
      <w:proofErr w:type="spellStart"/>
      <w:r w:rsidRPr="00774AFA">
        <w:rPr>
          <w:rFonts w:cs="Arial"/>
          <w:szCs w:val="22"/>
        </w:rPr>
        <w:t>Prochaetosomatinae</w:t>
      </w:r>
      <w:proofErr w:type="spellEnd"/>
      <w:r w:rsidRPr="00774AFA">
        <w:rPr>
          <w:rFonts w:cs="Arial"/>
          <w:szCs w:val="22"/>
        </w:rPr>
        <w:t>): new taxa from hydrothermal vents and a polymetallic nodule formation of the Pacific (East Rise; North Fiji and Lau Basins; Clarion</w:t>
      </w:r>
      <w:r w:rsidRPr="00774AFA">
        <w:rPr>
          <w:rFonts w:ascii="Cambria Math" w:hAnsi="Cambria Math" w:cs="Cambria Math"/>
          <w:szCs w:val="22"/>
        </w:rPr>
        <w:t>‐</w:t>
      </w:r>
      <w:r w:rsidRPr="00774AFA">
        <w:rPr>
          <w:rFonts w:cs="Arial"/>
          <w:szCs w:val="22"/>
        </w:rPr>
        <w:t xml:space="preserve">Clipperton fracture zone). </w:t>
      </w:r>
      <w:proofErr w:type="spellStart"/>
      <w:r w:rsidRPr="00774AFA">
        <w:rPr>
          <w:rFonts w:cs="Arial"/>
          <w:szCs w:val="22"/>
        </w:rPr>
        <w:t>Zoologica</w:t>
      </w:r>
      <w:proofErr w:type="spellEnd"/>
      <w:r w:rsidRPr="00774AFA">
        <w:rPr>
          <w:rFonts w:cs="Arial"/>
          <w:szCs w:val="22"/>
        </w:rPr>
        <w:t xml:space="preserve"> scripta, 26(1), pp.1-12.</w:t>
      </w:r>
    </w:p>
    <w:p w14:paraId="67FBA615" w14:textId="77777777" w:rsidR="00774AFA" w:rsidRPr="00A170E0" w:rsidRDefault="00774AFA" w:rsidP="00067929">
      <w:pPr>
        <w:rPr>
          <w:rFonts w:cs="Arial"/>
          <w:szCs w:val="22"/>
        </w:rPr>
      </w:pPr>
    </w:p>
    <w:p w14:paraId="14E0F506" w14:textId="77777777" w:rsidR="00067929" w:rsidRPr="00A170E0" w:rsidRDefault="00067929" w:rsidP="00067929">
      <w:pPr>
        <w:rPr>
          <w:rFonts w:cs="Arial"/>
          <w:szCs w:val="22"/>
        </w:rPr>
      </w:pPr>
      <w:r w:rsidRPr="00A170E0">
        <w:rPr>
          <w:rFonts w:cs="Arial"/>
          <w:szCs w:val="22"/>
        </w:rPr>
        <w:t xml:space="preserve">De Smet, B., Simon-Lledó, E., </w:t>
      </w:r>
      <w:proofErr w:type="spellStart"/>
      <w:r w:rsidRPr="00A170E0">
        <w:rPr>
          <w:rFonts w:cs="Arial"/>
          <w:szCs w:val="22"/>
        </w:rPr>
        <w:t>Mevenkamp</w:t>
      </w:r>
      <w:proofErr w:type="spellEnd"/>
      <w:r w:rsidRPr="00A170E0">
        <w:rPr>
          <w:rFonts w:cs="Arial"/>
          <w:szCs w:val="22"/>
        </w:rPr>
        <w:t>, L., Pape, E., Pasotti, F., Jones, D. O., &amp; Vanreusel, A. (2021). The megafauna community from an abyssal area of interest for mining of polymetallic nodules. Deep Sea Research Part I: Oceanographic Research Papers, 172, 103530.</w:t>
      </w:r>
    </w:p>
    <w:p w14:paraId="1524ACA4" w14:textId="77777777" w:rsidR="00067929" w:rsidRPr="00A170E0" w:rsidRDefault="00067929" w:rsidP="00067929">
      <w:pPr>
        <w:rPr>
          <w:rFonts w:cs="Arial"/>
          <w:szCs w:val="22"/>
        </w:rPr>
      </w:pPr>
    </w:p>
    <w:p w14:paraId="3AFFD1AA" w14:textId="77777777" w:rsidR="00067929" w:rsidRPr="00A170E0" w:rsidRDefault="00067929" w:rsidP="00067929">
      <w:pPr>
        <w:rPr>
          <w:rFonts w:cs="Arial"/>
          <w:color w:val="222222"/>
          <w:szCs w:val="22"/>
          <w:shd w:val="clear" w:color="auto" w:fill="FFFFFF"/>
        </w:rPr>
      </w:pPr>
      <w:r w:rsidRPr="00A170E0">
        <w:rPr>
          <w:rFonts w:cs="Arial"/>
          <w:color w:val="222222"/>
          <w:szCs w:val="22"/>
          <w:shd w:val="clear" w:color="auto" w:fill="FFFFFF"/>
        </w:rPr>
        <w:lastRenderedPageBreak/>
        <w:t>De Smet, B., Pape, E., Riehl, T., Bonifácio, P., Colson, L. and Vanreusel, A., 2017. The community structure of deep-sea macrofauna associated with polymetallic nodules in the eastern part of the Clarion-Clipperton Fracture Zone. </w:t>
      </w:r>
      <w:r w:rsidRPr="00A170E0">
        <w:rPr>
          <w:rFonts w:cs="Arial"/>
          <w:i/>
          <w:iCs/>
          <w:color w:val="222222"/>
          <w:szCs w:val="22"/>
          <w:shd w:val="clear" w:color="auto" w:fill="FFFFFF"/>
        </w:rPr>
        <w:t>Frontiers in Marine Science</w:t>
      </w:r>
      <w:r w:rsidRPr="00A170E0">
        <w:rPr>
          <w:rFonts w:cs="Arial"/>
          <w:color w:val="222222"/>
          <w:szCs w:val="22"/>
          <w:shd w:val="clear" w:color="auto" w:fill="FFFFFF"/>
        </w:rPr>
        <w:t>, </w:t>
      </w:r>
      <w:r w:rsidRPr="00A170E0">
        <w:rPr>
          <w:rFonts w:cs="Arial"/>
          <w:i/>
          <w:iCs/>
          <w:color w:val="222222"/>
          <w:szCs w:val="22"/>
          <w:shd w:val="clear" w:color="auto" w:fill="FFFFFF"/>
        </w:rPr>
        <w:t>4</w:t>
      </w:r>
      <w:r w:rsidRPr="00A170E0">
        <w:rPr>
          <w:rFonts w:cs="Arial"/>
          <w:color w:val="222222"/>
          <w:szCs w:val="22"/>
          <w:shd w:val="clear" w:color="auto" w:fill="FFFFFF"/>
        </w:rPr>
        <w:t>, p.103.</w:t>
      </w:r>
    </w:p>
    <w:p w14:paraId="031B488B" w14:textId="77777777" w:rsidR="00067929" w:rsidRPr="00A170E0" w:rsidRDefault="00067929" w:rsidP="00067929">
      <w:pPr>
        <w:rPr>
          <w:rFonts w:cs="Arial"/>
          <w:color w:val="222222"/>
          <w:szCs w:val="22"/>
          <w:shd w:val="clear" w:color="auto" w:fill="FFFFFF"/>
        </w:rPr>
      </w:pPr>
    </w:p>
    <w:p w14:paraId="48BAB18C" w14:textId="77777777" w:rsidR="00067929" w:rsidRPr="00A170E0" w:rsidRDefault="00067929" w:rsidP="00067929">
      <w:pPr>
        <w:rPr>
          <w:rFonts w:cs="Arial"/>
          <w:szCs w:val="22"/>
        </w:rPr>
      </w:pPr>
      <w:r w:rsidRPr="00A170E0">
        <w:rPr>
          <w:rFonts w:cs="Arial"/>
          <w:szCs w:val="22"/>
        </w:rPr>
        <w:t xml:space="preserve">Drazen, J.C., Leitner, A.B., Jones, D.O. and Simon-Lledó, E., 2021. Regional variation in communities of demersal fishes and scavengers across the Clarion Clipperton Zone and </w:t>
      </w:r>
      <w:proofErr w:type="gramStart"/>
      <w:r w:rsidRPr="00A170E0">
        <w:rPr>
          <w:rFonts w:cs="Arial"/>
          <w:szCs w:val="22"/>
        </w:rPr>
        <w:t>Pacific ocean</w:t>
      </w:r>
      <w:proofErr w:type="gramEnd"/>
      <w:r w:rsidRPr="00A170E0">
        <w:rPr>
          <w:rFonts w:cs="Arial"/>
          <w:szCs w:val="22"/>
        </w:rPr>
        <w:t>. Frontiers in Marine Science, p.1110.</w:t>
      </w:r>
    </w:p>
    <w:p w14:paraId="3D3A126A" w14:textId="77777777" w:rsidR="00067929" w:rsidRPr="00A170E0" w:rsidRDefault="00067929" w:rsidP="00067929">
      <w:pPr>
        <w:rPr>
          <w:rFonts w:cs="Arial"/>
          <w:szCs w:val="22"/>
        </w:rPr>
      </w:pPr>
    </w:p>
    <w:p w14:paraId="77E15315" w14:textId="77777777" w:rsidR="00067929" w:rsidRPr="00A170E0" w:rsidRDefault="00067929" w:rsidP="00067929">
      <w:pPr>
        <w:rPr>
          <w:rFonts w:cs="Arial"/>
          <w:szCs w:val="22"/>
        </w:rPr>
      </w:pPr>
      <w:r w:rsidRPr="00A170E0">
        <w:rPr>
          <w:rFonts w:cs="Arial"/>
          <w:szCs w:val="22"/>
        </w:rPr>
        <w:t>Drennan, R., Wiklund, H., Rabone, M., Georgieva, M. N., Dahlgren, T. G., &amp; Glover, A. G. (2021). Neanthes goodayi sp. nov. (Annelida, Nereididae), a remarkable new annelid species living inside deep-sea polymetallic nodules. European Journal of Taxonomy, 760(1), 160-185. doi:10.5852/ejt.2021.760.1447</w:t>
      </w:r>
    </w:p>
    <w:p w14:paraId="1A3D4005" w14:textId="77777777" w:rsidR="00067929" w:rsidRPr="00A170E0" w:rsidRDefault="00067929" w:rsidP="00067929">
      <w:pPr>
        <w:rPr>
          <w:rFonts w:cs="Arial"/>
          <w:szCs w:val="22"/>
        </w:rPr>
      </w:pPr>
    </w:p>
    <w:p w14:paraId="3ACDCF2B" w14:textId="77777777" w:rsidR="00067929" w:rsidRPr="00A170E0" w:rsidRDefault="00067929" w:rsidP="00067929">
      <w:pPr>
        <w:rPr>
          <w:rFonts w:cs="Arial"/>
          <w:szCs w:val="22"/>
        </w:rPr>
      </w:pPr>
      <w:r w:rsidRPr="00A170E0">
        <w:rPr>
          <w:rFonts w:cs="Arial"/>
          <w:szCs w:val="22"/>
        </w:rPr>
        <w:t>Durden, J.M., Putts, M., Bingo, S.R.D., Leitner, A.B., Drazen, J.C., Gooday, A.J., Jones, D.O., Sweetman, A.K., Washburn, T.W. and Smith, C.R., 2021. Megafaunal ecology of the western Clarion Clipperton Zone. Frontiers in Marine Science, 8, p.722.</w:t>
      </w:r>
    </w:p>
    <w:p w14:paraId="049165D0" w14:textId="4282E77C" w:rsidR="00067929" w:rsidRDefault="00067929" w:rsidP="00067929">
      <w:pPr>
        <w:rPr>
          <w:rFonts w:cs="Arial"/>
          <w:szCs w:val="22"/>
        </w:rPr>
      </w:pPr>
    </w:p>
    <w:p w14:paraId="32F7461B" w14:textId="5DFF5364" w:rsidR="00774AFA" w:rsidRDefault="00272B83" w:rsidP="00067929">
      <w:pPr>
        <w:rPr>
          <w:rFonts w:cs="Arial"/>
          <w:szCs w:val="22"/>
        </w:rPr>
      </w:pPr>
      <w:r w:rsidRPr="00272B83">
        <w:rPr>
          <w:rFonts w:cs="Arial"/>
          <w:color w:val="222222"/>
          <w:szCs w:val="22"/>
          <w:shd w:val="clear" w:color="auto" w:fill="FFFFFF"/>
        </w:rPr>
        <w:t>Foell, E.J. and Pawson, D.L., 1986. Photographs of invertebrate megafauna from abyssal depths of the north-eastern equatorial Pacific Ocean.</w:t>
      </w:r>
      <w:r w:rsidR="00774AFA" w:rsidRPr="00272B83">
        <w:rPr>
          <w:rFonts w:cs="Arial"/>
          <w:szCs w:val="22"/>
        </w:rPr>
        <w:t>86:61–68</w:t>
      </w:r>
      <w:r w:rsidR="00774AFA" w:rsidRPr="00774AFA">
        <w:rPr>
          <w:rFonts w:cs="Arial"/>
          <w:szCs w:val="22"/>
        </w:rPr>
        <w:t>.</w:t>
      </w:r>
    </w:p>
    <w:p w14:paraId="6A2F8B7C" w14:textId="77777777" w:rsidR="00774AFA" w:rsidRPr="00A170E0" w:rsidRDefault="00774AFA" w:rsidP="00067929">
      <w:pPr>
        <w:rPr>
          <w:rFonts w:cs="Arial"/>
          <w:szCs w:val="22"/>
        </w:rPr>
      </w:pPr>
    </w:p>
    <w:p w14:paraId="58FB9116" w14:textId="77777777" w:rsidR="00067929" w:rsidRPr="00A170E0" w:rsidRDefault="00067929" w:rsidP="00067929">
      <w:pPr>
        <w:rPr>
          <w:rFonts w:cs="Arial"/>
          <w:szCs w:val="22"/>
        </w:rPr>
      </w:pPr>
      <w:r w:rsidRPr="00A170E0">
        <w:rPr>
          <w:rFonts w:cs="Arial"/>
          <w:szCs w:val="22"/>
        </w:rPr>
        <w:t xml:space="preserve">Fujimoto, S. and Murakami, C., 2020. A new genus and species of </w:t>
      </w:r>
      <w:proofErr w:type="spellStart"/>
      <w:r w:rsidRPr="00A170E0">
        <w:rPr>
          <w:rFonts w:cs="Arial"/>
          <w:szCs w:val="22"/>
        </w:rPr>
        <w:t>Nanaloricidae</w:t>
      </w:r>
      <w:proofErr w:type="spellEnd"/>
      <w:r w:rsidRPr="00A170E0">
        <w:rPr>
          <w:rFonts w:cs="Arial"/>
          <w:szCs w:val="22"/>
        </w:rPr>
        <w:t xml:space="preserve"> (Loricifera: </w:t>
      </w:r>
      <w:proofErr w:type="spellStart"/>
      <w:r w:rsidRPr="00A170E0">
        <w:rPr>
          <w:rFonts w:cs="Arial"/>
          <w:szCs w:val="22"/>
        </w:rPr>
        <w:t>Nanaloricida</w:t>
      </w:r>
      <w:proofErr w:type="spellEnd"/>
      <w:r w:rsidRPr="00A170E0">
        <w:rPr>
          <w:rFonts w:cs="Arial"/>
          <w:szCs w:val="22"/>
        </w:rPr>
        <w:t>) from the Clarion-Clipperton Fracture Zone. Zoologischer Anzeiger, 289, pp.177-188.</w:t>
      </w:r>
    </w:p>
    <w:p w14:paraId="45F9DF7E" w14:textId="018FEE70" w:rsidR="00067929" w:rsidRDefault="00067929" w:rsidP="00067929">
      <w:pPr>
        <w:rPr>
          <w:rFonts w:cs="Arial"/>
          <w:szCs w:val="22"/>
        </w:rPr>
      </w:pPr>
    </w:p>
    <w:p w14:paraId="09BAE415" w14:textId="7D8FD4EE" w:rsidR="00774AFA" w:rsidRDefault="00774AFA" w:rsidP="00067929">
      <w:pPr>
        <w:rPr>
          <w:rFonts w:cs="Arial"/>
          <w:szCs w:val="22"/>
        </w:rPr>
      </w:pPr>
      <w:r w:rsidRPr="00774AFA">
        <w:rPr>
          <w:rFonts w:cs="Arial"/>
          <w:szCs w:val="22"/>
        </w:rPr>
        <w:t xml:space="preserve">Fukushima, T., </w:t>
      </w:r>
      <w:proofErr w:type="spellStart"/>
      <w:r w:rsidRPr="00774AFA">
        <w:rPr>
          <w:rFonts w:cs="Arial"/>
          <w:szCs w:val="22"/>
        </w:rPr>
        <w:t>Imajima</w:t>
      </w:r>
      <w:proofErr w:type="spellEnd"/>
      <w:r w:rsidRPr="00774AFA">
        <w:rPr>
          <w:rFonts w:cs="Arial"/>
          <w:szCs w:val="22"/>
        </w:rPr>
        <w:t xml:space="preserve">, M., 1997. A study of a macrobenthos community in a deep sea </w:t>
      </w:r>
      <w:proofErr w:type="spellStart"/>
      <w:r w:rsidRPr="00774AFA">
        <w:rPr>
          <w:rFonts w:cs="Arial"/>
          <w:szCs w:val="22"/>
        </w:rPr>
        <w:t>resedimentation</w:t>
      </w:r>
      <w:proofErr w:type="spellEnd"/>
      <w:r w:rsidRPr="00774AFA">
        <w:rPr>
          <w:rFonts w:cs="Arial"/>
          <w:szCs w:val="22"/>
        </w:rPr>
        <w:t xml:space="preserve"> area. Proceedings of International Symposium on Environmental Studies for Deep-Sea Mining, Tokyo, Japan, November 20-21, 1997, pp. 331-335.</w:t>
      </w:r>
    </w:p>
    <w:p w14:paraId="11E8B15D" w14:textId="77777777" w:rsidR="00774AFA" w:rsidRPr="00A170E0" w:rsidRDefault="00774AFA" w:rsidP="00067929">
      <w:pPr>
        <w:rPr>
          <w:rFonts w:cs="Arial"/>
          <w:szCs w:val="22"/>
        </w:rPr>
      </w:pPr>
    </w:p>
    <w:p w14:paraId="1DFFD132" w14:textId="77777777" w:rsidR="00067929" w:rsidRPr="00A170E0" w:rsidRDefault="00067929" w:rsidP="00067929">
      <w:pPr>
        <w:rPr>
          <w:rFonts w:cs="Arial"/>
          <w:szCs w:val="22"/>
        </w:rPr>
      </w:pPr>
      <w:proofErr w:type="spellStart"/>
      <w:r w:rsidRPr="00A170E0">
        <w:rPr>
          <w:rFonts w:cs="Arial"/>
          <w:szCs w:val="22"/>
        </w:rPr>
        <w:t>Gebruk</w:t>
      </w:r>
      <w:proofErr w:type="spellEnd"/>
      <w:r w:rsidRPr="00A170E0">
        <w:rPr>
          <w:rFonts w:cs="Arial"/>
          <w:szCs w:val="22"/>
        </w:rPr>
        <w:t xml:space="preserve">, A.V., </w:t>
      </w:r>
      <w:proofErr w:type="spellStart"/>
      <w:r w:rsidRPr="00A170E0">
        <w:rPr>
          <w:rFonts w:cs="Arial"/>
          <w:szCs w:val="22"/>
        </w:rPr>
        <w:t>Kremenetskaia</w:t>
      </w:r>
      <w:proofErr w:type="spellEnd"/>
      <w:r w:rsidRPr="00A170E0">
        <w:rPr>
          <w:rFonts w:cs="Arial"/>
          <w:szCs w:val="22"/>
        </w:rPr>
        <w:t xml:space="preserve">, A. and Rouse, G.W., 2020. A group of species “Psychropotes </w:t>
      </w:r>
      <w:proofErr w:type="spellStart"/>
      <w:proofErr w:type="gramStart"/>
      <w:r w:rsidRPr="00A170E0">
        <w:rPr>
          <w:rFonts w:cs="Arial"/>
          <w:szCs w:val="22"/>
        </w:rPr>
        <w:t>longicauda</w:t>
      </w:r>
      <w:proofErr w:type="spellEnd"/>
      <w:r w:rsidRPr="00A170E0">
        <w:rPr>
          <w:rFonts w:cs="Arial"/>
          <w:szCs w:val="22"/>
        </w:rPr>
        <w:t>”(</w:t>
      </w:r>
      <w:proofErr w:type="spellStart"/>
      <w:proofErr w:type="gramEnd"/>
      <w:r w:rsidRPr="00A170E0">
        <w:rPr>
          <w:rFonts w:cs="Arial"/>
          <w:szCs w:val="22"/>
        </w:rPr>
        <w:t>Psychropotidae</w:t>
      </w:r>
      <w:proofErr w:type="spellEnd"/>
      <w:r w:rsidRPr="00A170E0">
        <w:rPr>
          <w:rFonts w:cs="Arial"/>
          <w:szCs w:val="22"/>
        </w:rPr>
        <w:t xml:space="preserve">, </w:t>
      </w:r>
      <w:proofErr w:type="spellStart"/>
      <w:r w:rsidRPr="00A170E0">
        <w:rPr>
          <w:rFonts w:cs="Arial"/>
          <w:szCs w:val="22"/>
        </w:rPr>
        <w:t>Elasipodida</w:t>
      </w:r>
      <w:proofErr w:type="spellEnd"/>
      <w:r w:rsidRPr="00A170E0">
        <w:rPr>
          <w:rFonts w:cs="Arial"/>
          <w:szCs w:val="22"/>
        </w:rPr>
        <w:t>, Holothuroidea) from the Kuril-Kamchatka Trench area (North-West Pacific). Progress in Oceanography, 180, p.102222.</w:t>
      </w:r>
    </w:p>
    <w:p w14:paraId="7A093EA2" w14:textId="77777777" w:rsidR="00067929" w:rsidRPr="00A170E0" w:rsidRDefault="00067929" w:rsidP="00067929">
      <w:pPr>
        <w:rPr>
          <w:rFonts w:cs="Arial"/>
          <w:szCs w:val="22"/>
        </w:rPr>
      </w:pPr>
    </w:p>
    <w:p w14:paraId="4FB4B407" w14:textId="77777777" w:rsidR="00067929" w:rsidRPr="00A170E0" w:rsidRDefault="00067929" w:rsidP="00067929">
      <w:pPr>
        <w:rPr>
          <w:rFonts w:cs="Arial"/>
          <w:szCs w:val="22"/>
        </w:rPr>
      </w:pPr>
      <w:r w:rsidRPr="00A170E0">
        <w:rPr>
          <w:rFonts w:cs="Arial"/>
          <w:szCs w:val="22"/>
        </w:rPr>
        <w:t xml:space="preserve">Gheerardyn, H. and George, K.H., 2019. Description of a new species of </w:t>
      </w:r>
      <w:proofErr w:type="spellStart"/>
      <w:r w:rsidRPr="00272B83">
        <w:rPr>
          <w:rFonts w:cs="Arial"/>
          <w:i/>
          <w:szCs w:val="22"/>
        </w:rPr>
        <w:t>Neoargestes</w:t>
      </w:r>
      <w:proofErr w:type="spellEnd"/>
      <w:r w:rsidRPr="00A170E0">
        <w:rPr>
          <w:rFonts w:cs="Arial"/>
          <w:szCs w:val="22"/>
        </w:rPr>
        <w:t xml:space="preserve"> </w:t>
      </w:r>
      <w:proofErr w:type="spellStart"/>
      <w:r w:rsidRPr="00A170E0">
        <w:rPr>
          <w:rFonts w:cs="Arial"/>
          <w:szCs w:val="22"/>
        </w:rPr>
        <w:t>Drzycimski</w:t>
      </w:r>
      <w:proofErr w:type="spellEnd"/>
      <w:r w:rsidRPr="00A170E0">
        <w:rPr>
          <w:rFonts w:cs="Arial"/>
          <w:szCs w:val="22"/>
        </w:rPr>
        <w:t>, 1967 (</w:t>
      </w:r>
      <w:proofErr w:type="spellStart"/>
      <w:r w:rsidRPr="00A170E0">
        <w:rPr>
          <w:rFonts w:cs="Arial"/>
          <w:szCs w:val="22"/>
        </w:rPr>
        <w:t>Copepoda</w:t>
      </w:r>
      <w:proofErr w:type="spellEnd"/>
      <w:r w:rsidRPr="00A170E0">
        <w:rPr>
          <w:rFonts w:cs="Arial"/>
          <w:szCs w:val="22"/>
        </w:rPr>
        <w:t xml:space="preserve">, </w:t>
      </w:r>
      <w:proofErr w:type="spellStart"/>
      <w:r w:rsidRPr="00A170E0">
        <w:rPr>
          <w:rFonts w:cs="Arial"/>
          <w:szCs w:val="22"/>
        </w:rPr>
        <w:t>Harpacticoida</w:t>
      </w:r>
      <w:proofErr w:type="spellEnd"/>
      <w:r w:rsidRPr="00A170E0">
        <w:rPr>
          <w:rFonts w:cs="Arial"/>
          <w:szCs w:val="22"/>
        </w:rPr>
        <w:t xml:space="preserve">, </w:t>
      </w:r>
      <w:proofErr w:type="spellStart"/>
      <w:r w:rsidRPr="00A170E0">
        <w:rPr>
          <w:rFonts w:cs="Arial"/>
          <w:szCs w:val="22"/>
        </w:rPr>
        <w:t>Argestidae</w:t>
      </w:r>
      <w:proofErr w:type="spellEnd"/>
      <w:r w:rsidRPr="00A170E0">
        <w:rPr>
          <w:rFonts w:cs="Arial"/>
          <w:szCs w:val="22"/>
        </w:rPr>
        <w:t>) from the Clarion Clipperton Fracture Zone (Pacific Ocean), with remarks on the systematics of the genus. Marine Biodiversity, 49(4), pp.1891-1912.</w:t>
      </w:r>
    </w:p>
    <w:p w14:paraId="626B4F07" w14:textId="77777777" w:rsidR="00067929" w:rsidRPr="00A170E0" w:rsidRDefault="00067929" w:rsidP="00067929">
      <w:pPr>
        <w:rPr>
          <w:rFonts w:cs="Arial"/>
          <w:szCs w:val="22"/>
        </w:rPr>
      </w:pPr>
    </w:p>
    <w:p w14:paraId="49C39B41" w14:textId="77777777" w:rsidR="00067929" w:rsidRPr="00A170E0" w:rsidRDefault="00067929" w:rsidP="00067929">
      <w:pPr>
        <w:rPr>
          <w:rFonts w:cs="Arial"/>
          <w:szCs w:val="22"/>
        </w:rPr>
      </w:pPr>
      <w:r w:rsidRPr="00A170E0">
        <w:rPr>
          <w:rFonts w:cs="Arial"/>
          <w:szCs w:val="22"/>
        </w:rPr>
        <w:t>Glover, A.G., Wiklund, H., Rabone, M., Amon, D.J., Smith, C.R., O'Hara, T., Mah, C.L. and Dahlgren, T.G., 2016. Abyssal fauna of the UK-1 polymetallic nodule exploration claim, Clarion-Clipperton Zone, central Pacific Ocean: Echinodermata. Biodiversity data journal, (4).</w:t>
      </w:r>
    </w:p>
    <w:p w14:paraId="7027F30A" w14:textId="77777777" w:rsidR="00067929" w:rsidRPr="00A170E0" w:rsidRDefault="00067929" w:rsidP="00067929">
      <w:pPr>
        <w:rPr>
          <w:rFonts w:cs="Arial"/>
          <w:szCs w:val="22"/>
        </w:rPr>
      </w:pPr>
    </w:p>
    <w:p w14:paraId="47A3AC16" w14:textId="77777777" w:rsidR="00067929" w:rsidRPr="00A170E0" w:rsidRDefault="00067929" w:rsidP="00067929">
      <w:pPr>
        <w:rPr>
          <w:rFonts w:cs="Arial"/>
          <w:szCs w:val="22"/>
        </w:rPr>
      </w:pPr>
      <w:r w:rsidRPr="00A170E0">
        <w:rPr>
          <w:rFonts w:cs="Arial"/>
          <w:szCs w:val="22"/>
        </w:rPr>
        <w:t xml:space="preserve">Glover, A.G., Smith, C.R., Paterson, G.L.J., Wilson, G.D.F., Hawkins, L. and </w:t>
      </w:r>
      <w:proofErr w:type="spellStart"/>
      <w:r w:rsidRPr="00A170E0">
        <w:rPr>
          <w:rFonts w:cs="Arial"/>
          <w:szCs w:val="22"/>
        </w:rPr>
        <w:t>Sheader</w:t>
      </w:r>
      <w:proofErr w:type="spellEnd"/>
      <w:r w:rsidRPr="00A170E0">
        <w:rPr>
          <w:rFonts w:cs="Arial"/>
          <w:szCs w:val="22"/>
        </w:rPr>
        <w:t>, M., 2002. Polychaete species diversity in the central Pacific abyss: local and regional patterns, and relationships with productivity. Marine Ecology Progress Series, 240, pp.157-170.</w:t>
      </w:r>
    </w:p>
    <w:p w14:paraId="6D0D9FBB" w14:textId="77777777" w:rsidR="00067929" w:rsidRPr="00A170E0" w:rsidRDefault="00067929" w:rsidP="00067929">
      <w:pPr>
        <w:rPr>
          <w:rFonts w:cs="Arial"/>
          <w:szCs w:val="22"/>
        </w:rPr>
      </w:pPr>
    </w:p>
    <w:p w14:paraId="3EB5BDAC" w14:textId="77777777" w:rsidR="00067929" w:rsidRPr="00A170E0" w:rsidRDefault="00067929" w:rsidP="00067929">
      <w:pPr>
        <w:rPr>
          <w:rFonts w:cs="Arial"/>
          <w:szCs w:val="22"/>
        </w:rPr>
      </w:pPr>
      <w:r w:rsidRPr="00A170E0">
        <w:rPr>
          <w:rFonts w:cs="Arial"/>
          <w:szCs w:val="22"/>
        </w:rPr>
        <w:t>Grischenko, A.V., Gordon, D.P. and Melnik, V.P., 2018. Bryozoa (</w:t>
      </w:r>
      <w:proofErr w:type="spellStart"/>
      <w:r w:rsidRPr="00A170E0">
        <w:rPr>
          <w:rFonts w:cs="Arial"/>
          <w:szCs w:val="22"/>
        </w:rPr>
        <w:t>Cyclostomata</w:t>
      </w:r>
      <w:proofErr w:type="spellEnd"/>
      <w:r w:rsidRPr="00A170E0">
        <w:rPr>
          <w:rFonts w:cs="Arial"/>
          <w:szCs w:val="22"/>
        </w:rPr>
        <w:t xml:space="preserve"> and </w:t>
      </w:r>
      <w:proofErr w:type="spellStart"/>
      <w:r w:rsidRPr="00A170E0">
        <w:rPr>
          <w:rFonts w:cs="Arial"/>
          <w:szCs w:val="22"/>
        </w:rPr>
        <w:t>Ctenostomata</w:t>
      </w:r>
      <w:proofErr w:type="spellEnd"/>
      <w:r w:rsidRPr="00A170E0">
        <w:rPr>
          <w:rFonts w:cs="Arial"/>
          <w:szCs w:val="22"/>
        </w:rPr>
        <w:t xml:space="preserve">) from polymetallic nodules in the Russian exploration area, Clarion-Clipperton Fracture Zone, eastern Pacific Ocean-taxon </w:t>
      </w:r>
      <w:proofErr w:type="gramStart"/>
      <w:r w:rsidRPr="00A170E0">
        <w:rPr>
          <w:rFonts w:cs="Arial"/>
          <w:szCs w:val="22"/>
        </w:rPr>
        <w:t>novelty</w:t>
      </w:r>
      <w:proofErr w:type="gramEnd"/>
      <w:r w:rsidRPr="00A170E0">
        <w:rPr>
          <w:rFonts w:cs="Arial"/>
          <w:szCs w:val="22"/>
        </w:rPr>
        <w:t xml:space="preserve"> and implications of mining. </w:t>
      </w:r>
      <w:proofErr w:type="spellStart"/>
      <w:r w:rsidRPr="00A170E0">
        <w:rPr>
          <w:rFonts w:cs="Arial"/>
          <w:szCs w:val="22"/>
        </w:rPr>
        <w:t>Zootaxa</w:t>
      </w:r>
      <w:proofErr w:type="spellEnd"/>
      <w:r w:rsidRPr="00A170E0">
        <w:rPr>
          <w:rFonts w:cs="Arial"/>
          <w:szCs w:val="22"/>
        </w:rPr>
        <w:t>, 4484(1), pp.1-91.</w:t>
      </w:r>
    </w:p>
    <w:p w14:paraId="5D3A4952" w14:textId="77777777" w:rsidR="00067929" w:rsidRPr="00A170E0" w:rsidRDefault="00067929" w:rsidP="00067929">
      <w:pPr>
        <w:rPr>
          <w:rFonts w:cs="Arial"/>
          <w:szCs w:val="22"/>
        </w:rPr>
      </w:pPr>
    </w:p>
    <w:p w14:paraId="201BC6D4" w14:textId="77777777" w:rsidR="00067929" w:rsidRPr="00A170E0" w:rsidRDefault="00067929" w:rsidP="00067929">
      <w:pPr>
        <w:rPr>
          <w:rFonts w:cs="Arial"/>
          <w:szCs w:val="22"/>
        </w:rPr>
      </w:pPr>
      <w:r w:rsidRPr="00A170E0">
        <w:rPr>
          <w:rFonts w:cs="Arial"/>
          <w:szCs w:val="22"/>
        </w:rPr>
        <w:t xml:space="preserve">Grischenko, A.V., Gordon, D.P. and Melnik, V.P., 2021. </w:t>
      </w:r>
      <w:proofErr w:type="spellStart"/>
      <w:r w:rsidRPr="00272B83">
        <w:rPr>
          <w:rFonts w:cs="Arial"/>
          <w:i/>
          <w:szCs w:val="22"/>
        </w:rPr>
        <w:t>Vasopora</w:t>
      </w:r>
      <w:proofErr w:type="spellEnd"/>
      <w:r w:rsidRPr="00272B83">
        <w:rPr>
          <w:rFonts w:cs="Arial"/>
          <w:i/>
          <w:szCs w:val="22"/>
        </w:rPr>
        <w:t xml:space="preserve"> </w:t>
      </w:r>
      <w:proofErr w:type="spellStart"/>
      <w:r w:rsidRPr="00272B83">
        <w:rPr>
          <w:rFonts w:cs="Arial"/>
          <w:i/>
          <w:szCs w:val="22"/>
        </w:rPr>
        <w:t>ceramica</w:t>
      </w:r>
      <w:proofErr w:type="spellEnd"/>
      <w:r w:rsidRPr="00A170E0">
        <w:rPr>
          <w:rFonts w:cs="Arial"/>
          <w:szCs w:val="22"/>
        </w:rPr>
        <w:t xml:space="preserve"> n. gen., n. sp.—a new abyssal cyclostome bryozoan from polymetallic nodules in the Russian exploration area, Clarion–Clipperton Fracture Zone, eastern Pacific Ocean. </w:t>
      </w:r>
      <w:proofErr w:type="spellStart"/>
      <w:r w:rsidRPr="00A170E0">
        <w:rPr>
          <w:rFonts w:cs="Arial"/>
          <w:szCs w:val="22"/>
        </w:rPr>
        <w:t>Zootaxa</w:t>
      </w:r>
      <w:proofErr w:type="spellEnd"/>
      <w:r w:rsidRPr="00A170E0">
        <w:rPr>
          <w:rFonts w:cs="Arial"/>
          <w:szCs w:val="22"/>
        </w:rPr>
        <w:t>, 5047(4), pp.444-452.</w:t>
      </w:r>
    </w:p>
    <w:p w14:paraId="64A7660A" w14:textId="77777777" w:rsidR="00067929" w:rsidRPr="00A170E0" w:rsidRDefault="00067929" w:rsidP="00067929">
      <w:pPr>
        <w:rPr>
          <w:rFonts w:cs="Arial"/>
          <w:szCs w:val="22"/>
        </w:rPr>
      </w:pPr>
    </w:p>
    <w:p w14:paraId="0502823A" w14:textId="77777777" w:rsidR="00067929" w:rsidRPr="00A170E0" w:rsidRDefault="00067929" w:rsidP="00067929">
      <w:pPr>
        <w:rPr>
          <w:rFonts w:cs="Arial"/>
          <w:szCs w:val="22"/>
        </w:rPr>
      </w:pPr>
      <w:proofErr w:type="spellStart"/>
      <w:r w:rsidRPr="00A170E0">
        <w:rPr>
          <w:rFonts w:cs="Arial"/>
          <w:szCs w:val="22"/>
        </w:rPr>
        <w:t>Guggolz</w:t>
      </w:r>
      <w:proofErr w:type="spellEnd"/>
      <w:r w:rsidRPr="00A170E0">
        <w:rPr>
          <w:rFonts w:cs="Arial"/>
          <w:szCs w:val="22"/>
        </w:rPr>
        <w:t xml:space="preserve">, T., </w:t>
      </w:r>
      <w:proofErr w:type="spellStart"/>
      <w:r w:rsidRPr="00A170E0">
        <w:rPr>
          <w:rFonts w:cs="Arial"/>
          <w:szCs w:val="22"/>
        </w:rPr>
        <w:t>Meißner</w:t>
      </w:r>
      <w:proofErr w:type="spellEnd"/>
      <w:r w:rsidRPr="00A170E0">
        <w:rPr>
          <w:rFonts w:cs="Arial"/>
          <w:szCs w:val="22"/>
        </w:rPr>
        <w:t xml:space="preserve">, K., </w:t>
      </w:r>
      <w:proofErr w:type="spellStart"/>
      <w:r w:rsidRPr="00A170E0">
        <w:rPr>
          <w:rFonts w:cs="Arial"/>
          <w:szCs w:val="22"/>
        </w:rPr>
        <w:t>Schwentner</w:t>
      </w:r>
      <w:proofErr w:type="spellEnd"/>
      <w:r w:rsidRPr="00A170E0">
        <w:rPr>
          <w:rFonts w:cs="Arial"/>
          <w:szCs w:val="22"/>
        </w:rPr>
        <w:t>, M., Dahlgren, T.G., Wiklund, H., Bonifácio, P. and Brandt, A., 2020. High diversity and pan-oceanic distribution of deep-sea polychaetes: Prionospio and Aurospio (Annelida: Spionidae) in the Atlantic and Pacific Ocean. Organisms Diversity &amp; Evolution, pp.1-17.</w:t>
      </w:r>
    </w:p>
    <w:p w14:paraId="4C4A9076" w14:textId="77777777" w:rsidR="00067929" w:rsidRPr="00A170E0" w:rsidRDefault="00067929" w:rsidP="00067929">
      <w:pPr>
        <w:rPr>
          <w:rFonts w:cs="Arial"/>
          <w:szCs w:val="22"/>
        </w:rPr>
      </w:pPr>
    </w:p>
    <w:p w14:paraId="6394CAD8" w14:textId="77777777" w:rsidR="00067929" w:rsidRPr="00A170E0" w:rsidRDefault="00067929" w:rsidP="00067929">
      <w:pPr>
        <w:rPr>
          <w:rFonts w:cs="Arial"/>
          <w:szCs w:val="22"/>
        </w:rPr>
      </w:pPr>
      <w:r w:rsidRPr="00A170E0">
        <w:rPr>
          <w:rFonts w:cs="Arial"/>
          <w:szCs w:val="22"/>
        </w:rPr>
        <w:t xml:space="preserve">Harbour, R.P., Leitner, A.B., </w:t>
      </w:r>
      <w:proofErr w:type="spellStart"/>
      <w:r w:rsidRPr="00A170E0">
        <w:rPr>
          <w:rFonts w:cs="Arial"/>
          <w:szCs w:val="22"/>
        </w:rPr>
        <w:t>Ruehlemann</w:t>
      </w:r>
      <w:proofErr w:type="spellEnd"/>
      <w:r w:rsidRPr="00A170E0">
        <w:rPr>
          <w:rFonts w:cs="Arial"/>
          <w:szCs w:val="22"/>
        </w:rPr>
        <w:t>, C., Vink, A. and Sweetman, A.K., 2020. Benthic and Demersal Scavenger Biodiversity in the Eastern End of the Clarion-Clipperton Zone–An Area Marked for Polymetallic Nodule Mining. Frontiers in Marine Science, 7, p.458.</w:t>
      </w:r>
    </w:p>
    <w:p w14:paraId="5E36A159" w14:textId="77777777" w:rsidR="00067929" w:rsidRPr="00A170E0" w:rsidRDefault="00067929" w:rsidP="00067929">
      <w:pPr>
        <w:rPr>
          <w:rFonts w:cs="Arial"/>
          <w:szCs w:val="22"/>
        </w:rPr>
      </w:pPr>
    </w:p>
    <w:p w14:paraId="70D8CE36" w14:textId="77777777" w:rsidR="00067929" w:rsidRPr="00A170E0" w:rsidRDefault="00067929" w:rsidP="00067929">
      <w:pPr>
        <w:rPr>
          <w:rFonts w:cs="Arial"/>
          <w:szCs w:val="22"/>
        </w:rPr>
      </w:pPr>
      <w:proofErr w:type="spellStart"/>
      <w:r w:rsidRPr="00A170E0">
        <w:rPr>
          <w:rFonts w:cs="Arial"/>
          <w:szCs w:val="22"/>
        </w:rPr>
        <w:t>Hauquier</w:t>
      </w:r>
      <w:proofErr w:type="spellEnd"/>
      <w:r w:rsidRPr="00A170E0">
        <w:rPr>
          <w:rFonts w:cs="Arial"/>
          <w:szCs w:val="22"/>
        </w:rPr>
        <w:t xml:space="preserve">, F., Macheriotou, L., Bezerra, T.N., </w:t>
      </w:r>
      <w:proofErr w:type="spellStart"/>
      <w:r w:rsidRPr="00A170E0">
        <w:rPr>
          <w:rFonts w:cs="Arial"/>
          <w:szCs w:val="22"/>
        </w:rPr>
        <w:t>Egho</w:t>
      </w:r>
      <w:proofErr w:type="spellEnd"/>
      <w:r w:rsidRPr="00A170E0">
        <w:rPr>
          <w:rFonts w:cs="Arial"/>
          <w:szCs w:val="22"/>
        </w:rPr>
        <w:t xml:space="preserve">, G., Martínez Arbizu, P. and Vanreusel, A., 2019. Distribution of free-living marine nematodes in the Clarion–Clipperton Zone: implications for future deep-sea mining scenarios. </w:t>
      </w:r>
      <w:proofErr w:type="spellStart"/>
      <w:r w:rsidRPr="00A170E0">
        <w:rPr>
          <w:rFonts w:cs="Arial"/>
          <w:szCs w:val="22"/>
        </w:rPr>
        <w:t>Biogeosciences</w:t>
      </w:r>
      <w:proofErr w:type="spellEnd"/>
      <w:r w:rsidRPr="00A170E0">
        <w:rPr>
          <w:rFonts w:cs="Arial"/>
          <w:szCs w:val="22"/>
        </w:rPr>
        <w:t>, 16(18), pp.3475-3489.</w:t>
      </w:r>
    </w:p>
    <w:p w14:paraId="486BE9A0" w14:textId="77777777" w:rsidR="00067929" w:rsidRPr="00A170E0" w:rsidRDefault="00067929" w:rsidP="00067929">
      <w:pPr>
        <w:rPr>
          <w:rFonts w:cs="Arial"/>
          <w:szCs w:val="22"/>
        </w:rPr>
      </w:pPr>
    </w:p>
    <w:p w14:paraId="1E5B0669" w14:textId="77777777" w:rsidR="001722FD" w:rsidRDefault="001722FD" w:rsidP="00067929">
      <w:pPr>
        <w:rPr>
          <w:ins w:id="207" w:author="Muriel Rabone" w:date="2022-07-28T09:42:00Z"/>
          <w:rFonts w:cs="Arial"/>
          <w:szCs w:val="22"/>
        </w:rPr>
      </w:pPr>
      <w:ins w:id="208" w:author="Muriel Rabone" w:date="2022-07-28T09:42:00Z">
        <w:r w:rsidRPr="001722FD">
          <w:rPr>
            <w:rFonts w:cs="Arial"/>
            <w:szCs w:val="22"/>
          </w:rPr>
          <w:t xml:space="preserve">Hecker, B, Paul, AZ (1979) Abyssal community structure of the benthic infauna of the eastern equatorial Pacific: DOMES sites A, B, and C. In: Bischoff, </w:t>
        </w:r>
        <w:proofErr w:type="gramStart"/>
        <w:r w:rsidRPr="001722FD">
          <w:rPr>
            <w:rFonts w:cs="Arial"/>
            <w:szCs w:val="22"/>
          </w:rPr>
          <w:t>JL</w:t>
        </w:r>
        <w:proofErr w:type="gramEnd"/>
        <w:r w:rsidRPr="001722FD">
          <w:rPr>
            <w:rFonts w:cs="Arial"/>
            <w:szCs w:val="22"/>
          </w:rPr>
          <w:t xml:space="preserve"> and Piper, DZ (eds) Marine Geology and Oceanography of the Pacific Manganese Nodule Province, Plenum Press, New York, NY, pp. 287-308.</w:t>
        </w:r>
      </w:ins>
    </w:p>
    <w:p w14:paraId="6EEE6A47" w14:textId="44D0EE84" w:rsidR="00067929" w:rsidRPr="00A170E0" w:rsidDel="001722FD" w:rsidRDefault="00067929" w:rsidP="00067929">
      <w:pPr>
        <w:rPr>
          <w:del w:id="209" w:author="Muriel Rabone" w:date="2022-07-28T09:41:00Z"/>
          <w:rFonts w:cs="Arial"/>
          <w:szCs w:val="22"/>
        </w:rPr>
      </w:pPr>
      <w:del w:id="210" w:author="Muriel Rabone" w:date="2022-07-28T09:41:00Z">
        <w:r w:rsidRPr="00A170E0" w:rsidDel="001722FD">
          <w:rPr>
            <w:rFonts w:cs="Arial"/>
            <w:szCs w:val="22"/>
          </w:rPr>
          <w:delText>Hemery, L.G., Roux, M., Ameziane, N. and Eleaume, M., 2013. High-resolution crinoid phyletic inter-relationships derived from molecular data. Cahiers de biologie marine, 54(4), pp.511-523.</w:delText>
        </w:r>
      </w:del>
    </w:p>
    <w:p w14:paraId="4B7006C0" w14:textId="77777777" w:rsidR="00067929" w:rsidRPr="00A170E0" w:rsidRDefault="00067929" w:rsidP="00067929">
      <w:pPr>
        <w:rPr>
          <w:rFonts w:cs="Arial"/>
          <w:szCs w:val="22"/>
        </w:rPr>
      </w:pPr>
    </w:p>
    <w:p w14:paraId="23BFCF64" w14:textId="77777777" w:rsidR="00067929" w:rsidRPr="00A170E0" w:rsidRDefault="00067929" w:rsidP="00067929">
      <w:pPr>
        <w:rPr>
          <w:rFonts w:cs="Arial"/>
          <w:szCs w:val="22"/>
        </w:rPr>
      </w:pPr>
      <w:r w:rsidRPr="00A170E0">
        <w:rPr>
          <w:rFonts w:cs="Arial"/>
          <w:szCs w:val="22"/>
        </w:rPr>
        <w:t xml:space="preserve">Herzog, S., Amon, D.J., Smith, C.R. and Janussen, D., 2018. Two new species of </w:t>
      </w:r>
      <w:proofErr w:type="spellStart"/>
      <w:r w:rsidRPr="00272B83">
        <w:rPr>
          <w:rFonts w:cs="Arial"/>
          <w:i/>
          <w:szCs w:val="22"/>
        </w:rPr>
        <w:t>Sympagella</w:t>
      </w:r>
      <w:proofErr w:type="spellEnd"/>
      <w:r w:rsidRPr="00272B83">
        <w:rPr>
          <w:rFonts w:cs="Arial"/>
          <w:i/>
          <w:szCs w:val="22"/>
        </w:rPr>
        <w:t xml:space="preserve"> </w:t>
      </w:r>
      <w:r w:rsidRPr="00A170E0">
        <w:rPr>
          <w:rFonts w:cs="Arial"/>
          <w:szCs w:val="22"/>
        </w:rPr>
        <w:t xml:space="preserve">(Porifera: </w:t>
      </w:r>
      <w:proofErr w:type="spellStart"/>
      <w:r w:rsidRPr="00A170E0">
        <w:rPr>
          <w:rFonts w:cs="Arial"/>
          <w:szCs w:val="22"/>
        </w:rPr>
        <w:t>Hexactinellida</w:t>
      </w:r>
      <w:proofErr w:type="spellEnd"/>
      <w:r w:rsidRPr="00A170E0">
        <w:rPr>
          <w:rFonts w:cs="Arial"/>
          <w:szCs w:val="22"/>
        </w:rPr>
        <w:t xml:space="preserve">: </w:t>
      </w:r>
      <w:proofErr w:type="spellStart"/>
      <w:r w:rsidRPr="00A170E0">
        <w:rPr>
          <w:rFonts w:cs="Arial"/>
          <w:szCs w:val="22"/>
        </w:rPr>
        <w:t>Rossellidae</w:t>
      </w:r>
      <w:proofErr w:type="spellEnd"/>
      <w:r w:rsidRPr="00A170E0">
        <w:rPr>
          <w:rFonts w:cs="Arial"/>
          <w:szCs w:val="22"/>
        </w:rPr>
        <w:t>) collected from the Clarion-Clipperton Zone, East Pacific. </w:t>
      </w:r>
      <w:proofErr w:type="spellStart"/>
      <w:r w:rsidRPr="00A170E0">
        <w:rPr>
          <w:rFonts w:cs="Arial"/>
          <w:szCs w:val="22"/>
        </w:rPr>
        <w:t>Zootaxa</w:t>
      </w:r>
      <w:proofErr w:type="spellEnd"/>
      <w:r w:rsidRPr="00A170E0">
        <w:rPr>
          <w:rFonts w:cs="Arial"/>
          <w:szCs w:val="22"/>
        </w:rPr>
        <w:t>, 4466(1), pp.152-163. doi:10.11646/zootaxa.4466.1.12</w:t>
      </w:r>
    </w:p>
    <w:p w14:paraId="1083E86D" w14:textId="77777777" w:rsidR="00067929" w:rsidRPr="00A170E0" w:rsidRDefault="00067929" w:rsidP="00067929">
      <w:pPr>
        <w:rPr>
          <w:rFonts w:cs="Arial"/>
          <w:szCs w:val="22"/>
        </w:rPr>
      </w:pPr>
    </w:p>
    <w:p w14:paraId="2F7860CF" w14:textId="731FEA49" w:rsidR="00067929" w:rsidRPr="00A170E0" w:rsidRDefault="00067929" w:rsidP="00067929">
      <w:pPr>
        <w:rPr>
          <w:rFonts w:cs="Arial"/>
          <w:szCs w:val="22"/>
        </w:rPr>
      </w:pPr>
      <w:r w:rsidRPr="00A170E0">
        <w:rPr>
          <w:rFonts w:cs="Arial"/>
          <w:szCs w:val="22"/>
        </w:rPr>
        <w:t xml:space="preserve">Jakiel, A., </w:t>
      </w:r>
      <w:proofErr w:type="spellStart"/>
      <w:r w:rsidRPr="00A170E0">
        <w:rPr>
          <w:rFonts w:cs="Arial"/>
          <w:szCs w:val="22"/>
        </w:rPr>
        <w:t>Palero</w:t>
      </w:r>
      <w:proofErr w:type="spellEnd"/>
      <w:r w:rsidRPr="00A170E0">
        <w:rPr>
          <w:rFonts w:cs="Arial"/>
          <w:szCs w:val="22"/>
        </w:rPr>
        <w:t xml:space="preserve">, F. and Błażewicz, M., 2019. Deep ocean seascape and </w:t>
      </w:r>
      <w:proofErr w:type="spellStart"/>
      <w:r w:rsidRPr="00A170E0">
        <w:rPr>
          <w:rFonts w:cs="Arial"/>
          <w:szCs w:val="22"/>
        </w:rPr>
        <w:t>pseudotanaidae</w:t>
      </w:r>
      <w:proofErr w:type="spellEnd"/>
      <w:r w:rsidRPr="00A170E0">
        <w:rPr>
          <w:rFonts w:cs="Arial"/>
          <w:szCs w:val="22"/>
        </w:rPr>
        <w:t xml:space="preserve"> (crustacea</w:t>
      </w:r>
      <w:r w:rsidR="00272B83">
        <w:rPr>
          <w:rFonts w:cs="Arial"/>
          <w:szCs w:val="22"/>
        </w:rPr>
        <w:t xml:space="preserve">: </w:t>
      </w:r>
      <w:proofErr w:type="spellStart"/>
      <w:r w:rsidR="00272B83">
        <w:rPr>
          <w:rFonts w:cs="Arial"/>
          <w:szCs w:val="22"/>
        </w:rPr>
        <w:t>tanaidacea</w:t>
      </w:r>
      <w:proofErr w:type="spellEnd"/>
      <w:r w:rsidR="00272B83">
        <w:rPr>
          <w:rFonts w:cs="Arial"/>
          <w:szCs w:val="22"/>
        </w:rPr>
        <w:t>) diversity at the Clarion-Clipperton F</w:t>
      </w:r>
      <w:r w:rsidRPr="00A170E0">
        <w:rPr>
          <w:rFonts w:cs="Arial"/>
          <w:szCs w:val="22"/>
        </w:rPr>
        <w:t>racture Zone. Scientific reports, 9(1), pp.1-49. doi:10.1038/s41598-019-51434-z</w:t>
      </w:r>
    </w:p>
    <w:p w14:paraId="3826BC6B" w14:textId="77777777" w:rsidR="00067929" w:rsidRPr="00A170E0" w:rsidRDefault="00067929" w:rsidP="00067929">
      <w:pPr>
        <w:rPr>
          <w:rFonts w:cs="Arial"/>
          <w:szCs w:val="22"/>
        </w:rPr>
      </w:pPr>
    </w:p>
    <w:p w14:paraId="411718D5" w14:textId="77777777" w:rsidR="00067929" w:rsidRPr="00A170E0" w:rsidRDefault="00067929" w:rsidP="00067929">
      <w:pPr>
        <w:rPr>
          <w:rFonts w:cs="Arial"/>
          <w:szCs w:val="22"/>
        </w:rPr>
      </w:pPr>
      <w:r w:rsidRPr="00A170E0">
        <w:rPr>
          <w:rFonts w:cs="Arial"/>
          <w:szCs w:val="22"/>
        </w:rPr>
        <w:t xml:space="preserve">Janssen, A., </w:t>
      </w:r>
      <w:proofErr w:type="spellStart"/>
      <w:r w:rsidRPr="00A170E0">
        <w:rPr>
          <w:rFonts w:cs="Arial"/>
          <w:szCs w:val="22"/>
        </w:rPr>
        <w:t>Stuckas</w:t>
      </w:r>
      <w:proofErr w:type="spellEnd"/>
      <w:r w:rsidRPr="00A170E0">
        <w:rPr>
          <w:rFonts w:cs="Arial"/>
          <w:szCs w:val="22"/>
        </w:rPr>
        <w:t>, H., Vink, A. and Arbizu, P.M., 2019. Biogeography and population structure of predominant macrofaunal taxa (Annelida and Isopoda) in abyssal polymetallic nodule fields: implications for conservation and management. Marine Biodiversity, 49(6), pp.2641-2658.</w:t>
      </w:r>
    </w:p>
    <w:p w14:paraId="2E20738E" w14:textId="77777777" w:rsidR="00067929" w:rsidRPr="00A170E0" w:rsidRDefault="00067929" w:rsidP="00067929">
      <w:pPr>
        <w:rPr>
          <w:rFonts w:cs="Arial"/>
          <w:szCs w:val="22"/>
        </w:rPr>
      </w:pPr>
    </w:p>
    <w:p w14:paraId="2DFDCFB3" w14:textId="314807BB" w:rsidR="00067929" w:rsidRPr="00A170E0" w:rsidRDefault="00272B83" w:rsidP="00067929">
      <w:pPr>
        <w:rPr>
          <w:rFonts w:cs="Arial"/>
          <w:szCs w:val="22"/>
        </w:rPr>
      </w:pPr>
      <w:r w:rsidRPr="00272B83">
        <w:rPr>
          <w:rFonts w:cs="Arial"/>
          <w:szCs w:val="22"/>
        </w:rPr>
        <w:t xml:space="preserve">Janssen, A., Kaiser, S., Meissner, K., Brenke, N., Menot, L. and Martínez Arbizu, P., 2015. </w:t>
      </w:r>
      <w:r w:rsidR="00067929" w:rsidRPr="00A170E0">
        <w:rPr>
          <w:rFonts w:cs="Arial"/>
          <w:szCs w:val="22"/>
        </w:rPr>
        <w:t xml:space="preserve">A Reverse Taxonomic Approach to Assess Macrofaunal Distribution Patterns in Abyssal Pacific Polymetallic Nodule Fields. </w:t>
      </w:r>
      <w:proofErr w:type="spellStart"/>
      <w:r w:rsidR="00067929" w:rsidRPr="00A170E0">
        <w:rPr>
          <w:rFonts w:cs="Arial"/>
          <w:szCs w:val="22"/>
        </w:rPr>
        <w:t>PLoS</w:t>
      </w:r>
      <w:proofErr w:type="spellEnd"/>
      <w:r w:rsidR="00067929" w:rsidRPr="00A170E0">
        <w:rPr>
          <w:rFonts w:cs="Arial"/>
          <w:szCs w:val="22"/>
        </w:rPr>
        <w:t xml:space="preserve"> ONE 10(2): e0117790.</w:t>
      </w:r>
    </w:p>
    <w:p w14:paraId="4A570389" w14:textId="6C0BAA1A" w:rsidR="00067929" w:rsidRPr="00A170E0" w:rsidRDefault="00067929" w:rsidP="00067929">
      <w:pPr>
        <w:rPr>
          <w:rFonts w:cs="Arial"/>
          <w:szCs w:val="22"/>
        </w:rPr>
      </w:pPr>
      <w:proofErr w:type="gramStart"/>
      <w:r w:rsidRPr="00A170E0">
        <w:rPr>
          <w:rFonts w:cs="Arial"/>
          <w:szCs w:val="22"/>
        </w:rPr>
        <w:t>doi:10.1371/journal.pone</w:t>
      </w:r>
      <w:proofErr w:type="gramEnd"/>
      <w:r w:rsidRPr="00A170E0">
        <w:rPr>
          <w:rFonts w:cs="Arial"/>
          <w:szCs w:val="22"/>
        </w:rPr>
        <w:t>.0117790</w:t>
      </w:r>
    </w:p>
    <w:p w14:paraId="45F02ACA" w14:textId="77777777" w:rsidR="00067929" w:rsidRPr="00A170E0" w:rsidRDefault="00067929" w:rsidP="00067929">
      <w:pPr>
        <w:rPr>
          <w:rFonts w:cs="Arial"/>
          <w:szCs w:val="22"/>
        </w:rPr>
      </w:pPr>
    </w:p>
    <w:p w14:paraId="29A658AF" w14:textId="425FAF81" w:rsidR="00067929" w:rsidRPr="00A170E0" w:rsidRDefault="00067929" w:rsidP="00067929">
      <w:pPr>
        <w:rPr>
          <w:rFonts w:cs="Arial"/>
          <w:szCs w:val="22"/>
        </w:rPr>
      </w:pPr>
      <w:r w:rsidRPr="00A170E0">
        <w:rPr>
          <w:rFonts w:cs="Arial"/>
          <w:szCs w:val="22"/>
        </w:rPr>
        <w:t>Jażdżewska, A.M., Brandt, A., Martínez Arbizu, P. and Vink, A., 2021</w:t>
      </w:r>
      <w:ins w:id="211" w:author="Muriel Rabone" w:date="2022-07-28T09:42:00Z">
        <w:r w:rsidR="001722FD">
          <w:rPr>
            <w:rFonts w:cs="Arial"/>
            <w:szCs w:val="22"/>
          </w:rPr>
          <w:t>a</w:t>
        </w:r>
      </w:ins>
      <w:r w:rsidRPr="00A170E0">
        <w:rPr>
          <w:rFonts w:cs="Arial"/>
          <w:szCs w:val="22"/>
        </w:rPr>
        <w:t xml:space="preserve">. Exploring the diversity of the deep sea—four new species of the amphipod genus </w:t>
      </w:r>
      <w:r w:rsidRPr="00272B83">
        <w:rPr>
          <w:rFonts w:cs="Arial"/>
          <w:i/>
          <w:szCs w:val="22"/>
        </w:rPr>
        <w:t>Oedicerina</w:t>
      </w:r>
      <w:r w:rsidRPr="00A170E0">
        <w:rPr>
          <w:rFonts w:cs="Arial"/>
          <w:szCs w:val="22"/>
        </w:rPr>
        <w:t xml:space="preserve"> described using morphological and molecular methods. Zoological Journal of the Linnean Society. 1-45. doi:10.1093/</w:t>
      </w:r>
      <w:proofErr w:type="spellStart"/>
      <w:r w:rsidRPr="00A170E0">
        <w:rPr>
          <w:rFonts w:cs="Arial"/>
          <w:szCs w:val="22"/>
        </w:rPr>
        <w:t>zoolinnean</w:t>
      </w:r>
      <w:proofErr w:type="spellEnd"/>
      <w:r w:rsidRPr="00A170E0">
        <w:rPr>
          <w:rFonts w:cs="Arial"/>
          <w:szCs w:val="22"/>
        </w:rPr>
        <w:t>/zlab032</w:t>
      </w:r>
    </w:p>
    <w:p w14:paraId="6DA4E81F" w14:textId="11D6DD01" w:rsidR="00067929" w:rsidRDefault="00067929" w:rsidP="00067929">
      <w:pPr>
        <w:rPr>
          <w:ins w:id="212" w:author="Muriel Rabone" w:date="2022-07-28T09:42:00Z"/>
          <w:rFonts w:cs="Arial"/>
          <w:szCs w:val="22"/>
        </w:rPr>
      </w:pPr>
    </w:p>
    <w:p w14:paraId="7AE9295B" w14:textId="03B937F2" w:rsidR="00261234" w:rsidRDefault="00261234" w:rsidP="00261234">
      <w:pPr>
        <w:rPr>
          <w:ins w:id="213" w:author="Muriel Rabone" w:date="2022-07-28T09:42:00Z"/>
          <w:rFonts w:cs="Arial"/>
          <w:szCs w:val="22"/>
        </w:rPr>
      </w:pPr>
      <w:ins w:id="214" w:author="Muriel Rabone" w:date="2022-07-28T09:43:00Z">
        <w:r w:rsidRPr="00A170E0">
          <w:rPr>
            <w:rFonts w:cs="Arial"/>
            <w:szCs w:val="22"/>
          </w:rPr>
          <w:t>Jażdżewska</w:t>
        </w:r>
        <w:r>
          <w:rPr>
            <w:rFonts w:cs="Arial"/>
            <w:szCs w:val="22"/>
          </w:rPr>
          <w:t>,</w:t>
        </w:r>
      </w:ins>
      <w:ins w:id="215" w:author="Muriel Rabone" w:date="2022-07-28T09:42:00Z">
        <w:r w:rsidRPr="00261234">
          <w:rPr>
            <w:rFonts w:cs="Arial"/>
            <w:szCs w:val="22"/>
          </w:rPr>
          <w:t xml:space="preserve"> A</w:t>
        </w:r>
      </w:ins>
      <w:ins w:id="216" w:author="Muriel Rabone" w:date="2022-07-28T09:43:00Z">
        <w:r>
          <w:rPr>
            <w:rFonts w:cs="Arial"/>
            <w:szCs w:val="22"/>
          </w:rPr>
          <w:t xml:space="preserve">. </w:t>
        </w:r>
      </w:ins>
      <w:ins w:id="217" w:author="Muriel Rabone" w:date="2022-07-28T09:42:00Z">
        <w:r w:rsidRPr="00261234">
          <w:rPr>
            <w:rFonts w:cs="Arial"/>
            <w:szCs w:val="22"/>
          </w:rPr>
          <w:t>M</w:t>
        </w:r>
      </w:ins>
      <w:ins w:id="218" w:author="Muriel Rabone" w:date="2022-07-28T09:43:00Z">
        <w:r>
          <w:rPr>
            <w:rFonts w:cs="Arial"/>
            <w:szCs w:val="22"/>
          </w:rPr>
          <w:t>.</w:t>
        </w:r>
      </w:ins>
      <w:ins w:id="219" w:author="Muriel Rabone" w:date="2022-07-28T09:42:00Z">
        <w:r w:rsidRPr="00261234">
          <w:rPr>
            <w:rFonts w:cs="Arial"/>
            <w:szCs w:val="22"/>
          </w:rPr>
          <w:t>, Horton</w:t>
        </w:r>
      </w:ins>
      <w:ins w:id="220" w:author="Muriel Rabone" w:date="2022-07-28T09:43:00Z">
        <w:r>
          <w:rPr>
            <w:rFonts w:cs="Arial"/>
            <w:szCs w:val="22"/>
          </w:rPr>
          <w:t>,</w:t>
        </w:r>
      </w:ins>
      <w:ins w:id="221" w:author="Muriel Rabone" w:date="2022-07-28T09:42:00Z">
        <w:r w:rsidRPr="00261234">
          <w:rPr>
            <w:rFonts w:cs="Arial"/>
            <w:szCs w:val="22"/>
          </w:rPr>
          <w:t xml:space="preserve"> T</w:t>
        </w:r>
      </w:ins>
      <w:ins w:id="222" w:author="Muriel Rabone" w:date="2022-07-28T09:43:00Z">
        <w:r>
          <w:rPr>
            <w:rFonts w:cs="Arial"/>
            <w:szCs w:val="22"/>
          </w:rPr>
          <w:t>.</w:t>
        </w:r>
      </w:ins>
      <w:ins w:id="223" w:author="Muriel Rabone" w:date="2022-07-28T09:42:00Z">
        <w:r w:rsidRPr="00261234">
          <w:rPr>
            <w:rFonts w:cs="Arial"/>
            <w:szCs w:val="22"/>
          </w:rPr>
          <w:t>, Hendrycks</w:t>
        </w:r>
      </w:ins>
      <w:ins w:id="224" w:author="Muriel Rabone" w:date="2022-07-28T09:43:00Z">
        <w:r>
          <w:rPr>
            <w:rFonts w:cs="Arial"/>
            <w:szCs w:val="22"/>
          </w:rPr>
          <w:t>,</w:t>
        </w:r>
      </w:ins>
      <w:ins w:id="225" w:author="Muriel Rabone" w:date="2022-07-28T09:42:00Z">
        <w:r w:rsidRPr="00261234">
          <w:rPr>
            <w:rFonts w:cs="Arial"/>
            <w:szCs w:val="22"/>
          </w:rPr>
          <w:t xml:space="preserve"> E</w:t>
        </w:r>
      </w:ins>
      <w:ins w:id="226" w:author="Muriel Rabone" w:date="2022-07-28T09:43:00Z">
        <w:r>
          <w:rPr>
            <w:rFonts w:cs="Arial"/>
            <w:szCs w:val="22"/>
          </w:rPr>
          <w:t>.</w:t>
        </w:r>
      </w:ins>
      <w:ins w:id="227" w:author="Muriel Rabone" w:date="2022-07-28T09:42:00Z">
        <w:r w:rsidRPr="00261234">
          <w:rPr>
            <w:rFonts w:cs="Arial"/>
            <w:szCs w:val="22"/>
          </w:rPr>
          <w:t>, Mamos</w:t>
        </w:r>
      </w:ins>
      <w:ins w:id="228" w:author="Muriel Rabone" w:date="2022-07-28T09:43:00Z">
        <w:r>
          <w:rPr>
            <w:rFonts w:cs="Arial"/>
            <w:szCs w:val="22"/>
          </w:rPr>
          <w:t>,</w:t>
        </w:r>
      </w:ins>
      <w:ins w:id="229" w:author="Muriel Rabone" w:date="2022-07-28T09:42:00Z">
        <w:r w:rsidRPr="00261234">
          <w:rPr>
            <w:rFonts w:cs="Arial"/>
            <w:szCs w:val="22"/>
          </w:rPr>
          <w:t xml:space="preserve"> T</w:t>
        </w:r>
      </w:ins>
      <w:ins w:id="230" w:author="Muriel Rabone" w:date="2022-07-28T09:43:00Z">
        <w:r>
          <w:rPr>
            <w:rFonts w:cs="Arial"/>
            <w:szCs w:val="22"/>
          </w:rPr>
          <w:t>.</w:t>
        </w:r>
      </w:ins>
      <w:ins w:id="231" w:author="Muriel Rabone" w:date="2022-07-28T09:42:00Z">
        <w:r w:rsidRPr="00261234">
          <w:rPr>
            <w:rFonts w:cs="Arial"/>
            <w:szCs w:val="22"/>
          </w:rPr>
          <w:t>, Driskell</w:t>
        </w:r>
      </w:ins>
      <w:ins w:id="232" w:author="Muriel Rabone" w:date="2022-07-28T09:43:00Z">
        <w:r>
          <w:rPr>
            <w:rFonts w:cs="Arial"/>
            <w:szCs w:val="22"/>
          </w:rPr>
          <w:t>,</w:t>
        </w:r>
      </w:ins>
      <w:ins w:id="233" w:author="Muriel Rabone" w:date="2022-07-28T09:42:00Z">
        <w:r w:rsidRPr="00261234">
          <w:rPr>
            <w:rFonts w:cs="Arial"/>
            <w:szCs w:val="22"/>
          </w:rPr>
          <w:t xml:space="preserve"> A</w:t>
        </w:r>
      </w:ins>
      <w:ins w:id="234" w:author="Muriel Rabone" w:date="2022-07-28T09:43:00Z">
        <w:r>
          <w:rPr>
            <w:rFonts w:cs="Arial"/>
            <w:szCs w:val="22"/>
          </w:rPr>
          <w:t xml:space="preserve">. </w:t>
        </w:r>
      </w:ins>
      <w:ins w:id="235" w:author="Muriel Rabone" w:date="2022-07-28T09:42:00Z">
        <w:r w:rsidRPr="00261234">
          <w:rPr>
            <w:rFonts w:cs="Arial"/>
            <w:szCs w:val="22"/>
          </w:rPr>
          <w:t>C</w:t>
        </w:r>
      </w:ins>
      <w:ins w:id="236" w:author="Muriel Rabone" w:date="2022-07-28T09:43:00Z">
        <w:r>
          <w:rPr>
            <w:rFonts w:cs="Arial"/>
            <w:szCs w:val="22"/>
          </w:rPr>
          <w:t>.</w:t>
        </w:r>
      </w:ins>
      <w:ins w:id="237" w:author="Muriel Rabone" w:date="2022-07-28T09:42:00Z">
        <w:r w:rsidRPr="00261234">
          <w:rPr>
            <w:rFonts w:cs="Arial"/>
            <w:szCs w:val="22"/>
          </w:rPr>
          <w:t>,</w:t>
        </w:r>
      </w:ins>
      <w:ins w:id="238" w:author="Muriel Rabone" w:date="2022-07-28T09:43:00Z">
        <w:r>
          <w:rPr>
            <w:rFonts w:cs="Arial"/>
            <w:szCs w:val="22"/>
          </w:rPr>
          <w:t xml:space="preserve"> </w:t>
        </w:r>
      </w:ins>
      <w:ins w:id="239" w:author="Muriel Rabone" w:date="2022-07-28T09:42:00Z">
        <w:r w:rsidRPr="00261234">
          <w:rPr>
            <w:rFonts w:cs="Arial"/>
            <w:szCs w:val="22"/>
          </w:rPr>
          <w:t>Brix</w:t>
        </w:r>
      </w:ins>
      <w:ins w:id="240" w:author="Muriel Rabone" w:date="2022-07-28T09:43:00Z">
        <w:r>
          <w:rPr>
            <w:rFonts w:cs="Arial"/>
            <w:szCs w:val="22"/>
          </w:rPr>
          <w:t>,</w:t>
        </w:r>
      </w:ins>
      <w:ins w:id="241" w:author="Muriel Rabone" w:date="2022-07-28T09:42:00Z">
        <w:r w:rsidRPr="00261234">
          <w:rPr>
            <w:rFonts w:cs="Arial"/>
            <w:szCs w:val="22"/>
          </w:rPr>
          <w:t xml:space="preserve"> </w:t>
        </w:r>
        <w:proofErr w:type="gramStart"/>
        <w:r w:rsidRPr="00261234">
          <w:rPr>
            <w:rFonts w:cs="Arial"/>
            <w:szCs w:val="22"/>
          </w:rPr>
          <w:t>S</w:t>
        </w:r>
      </w:ins>
      <w:ins w:id="242" w:author="Muriel Rabone" w:date="2022-07-28T09:43:00Z">
        <w:r>
          <w:rPr>
            <w:rFonts w:cs="Arial"/>
            <w:szCs w:val="22"/>
          </w:rPr>
          <w:t>.</w:t>
        </w:r>
      </w:ins>
      <w:proofErr w:type="gramEnd"/>
      <w:ins w:id="243" w:author="Muriel Rabone" w:date="2022-07-28T09:42:00Z">
        <w:r w:rsidRPr="00261234">
          <w:rPr>
            <w:rFonts w:cs="Arial"/>
            <w:szCs w:val="22"/>
          </w:rPr>
          <w:t xml:space="preserve"> and Martínez Arbizu P (2021) Pandora’s Box in the Deep</w:t>
        </w:r>
      </w:ins>
      <w:r>
        <w:rPr>
          <w:rFonts w:cs="Arial"/>
          <w:szCs w:val="22"/>
        </w:rPr>
        <w:t xml:space="preserve"> </w:t>
      </w:r>
      <w:ins w:id="244" w:author="Muriel Rabone" w:date="2022-07-28T09:42:00Z">
        <w:r w:rsidRPr="00261234">
          <w:rPr>
            <w:rFonts w:cs="Arial"/>
            <w:szCs w:val="22"/>
          </w:rPr>
          <w:t>Sea –Intraspecific Diversity Patterns and Distribution of Two Congeneric Scavenging Amphipods. Front. Mar. Sci. 8:750180.</w:t>
        </w:r>
        <w:r>
          <w:rPr>
            <w:rFonts w:cs="Arial"/>
            <w:szCs w:val="22"/>
          </w:rPr>
          <w:t xml:space="preserve"> </w:t>
        </w:r>
        <w:proofErr w:type="spellStart"/>
        <w:r w:rsidRPr="00261234">
          <w:rPr>
            <w:rFonts w:cs="Arial"/>
            <w:szCs w:val="22"/>
          </w:rPr>
          <w:t>doi</w:t>
        </w:r>
        <w:proofErr w:type="spellEnd"/>
        <w:r w:rsidRPr="00261234">
          <w:rPr>
            <w:rFonts w:cs="Arial"/>
            <w:szCs w:val="22"/>
          </w:rPr>
          <w:t>: 10.3389/fmars.2021.750180</w:t>
        </w:r>
      </w:ins>
    </w:p>
    <w:p w14:paraId="13AAFAFF" w14:textId="77777777" w:rsidR="00261234" w:rsidRDefault="00261234" w:rsidP="00261234">
      <w:pPr>
        <w:rPr>
          <w:rFonts w:cs="Arial"/>
          <w:szCs w:val="22"/>
        </w:rPr>
      </w:pPr>
    </w:p>
    <w:p w14:paraId="3E786720" w14:textId="025D871C" w:rsidR="00C82405" w:rsidRDefault="00C82405" w:rsidP="00067929">
      <w:pPr>
        <w:rPr>
          <w:rFonts w:cs="Arial"/>
          <w:szCs w:val="22"/>
        </w:rPr>
      </w:pPr>
      <w:r w:rsidRPr="00C82405">
        <w:rPr>
          <w:rFonts w:cs="Arial"/>
          <w:szCs w:val="22"/>
        </w:rPr>
        <w:t xml:space="preserve">Jones, D.O., Simon-Lledó, E., Amon, D.J., Bett, B.J., </w:t>
      </w:r>
      <w:proofErr w:type="spellStart"/>
      <w:r w:rsidRPr="00C82405">
        <w:rPr>
          <w:rFonts w:cs="Arial"/>
          <w:szCs w:val="22"/>
        </w:rPr>
        <w:t>Caulle</w:t>
      </w:r>
      <w:proofErr w:type="spellEnd"/>
      <w:r w:rsidRPr="00C82405">
        <w:rPr>
          <w:rFonts w:cs="Arial"/>
          <w:szCs w:val="22"/>
        </w:rPr>
        <w:t>, C., Clément, L., Connelly, D.P., Dahlgren, T.G., Durden, J.M., Drazen, J.C. and Felden, J., 2021. Environment, ecology, and potential effectiveness of an area protected from deep-sea mining (Clarion Clipperton Zone, abyssal Pacific). Progress in Oceanography, 197, p.102653.</w:t>
      </w:r>
    </w:p>
    <w:p w14:paraId="5914F5F7" w14:textId="77777777" w:rsidR="00C82405" w:rsidRPr="00A170E0" w:rsidRDefault="00C82405" w:rsidP="00067929">
      <w:pPr>
        <w:rPr>
          <w:rFonts w:cs="Arial"/>
          <w:szCs w:val="22"/>
        </w:rPr>
      </w:pPr>
    </w:p>
    <w:p w14:paraId="6A69D017" w14:textId="77777777" w:rsidR="00067929" w:rsidRPr="00A170E0" w:rsidRDefault="00067929" w:rsidP="00067929">
      <w:pPr>
        <w:rPr>
          <w:rFonts w:cs="Arial"/>
          <w:szCs w:val="22"/>
        </w:rPr>
      </w:pPr>
      <w:r w:rsidRPr="00A170E0">
        <w:rPr>
          <w:rFonts w:cs="Arial"/>
          <w:szCs w:val="22"/>
        </w:rPr>
        <w:lastRenderedPageBreak/>
        <w:t xml:space="preserve">Kaiser, S., Kihara, T.C., Brix, S., Mohrbeck, I., Janssen, A. and Jennings, R.M., 2021. Species boundaries and phylogeographic patterns in new species of </w:t>
      </w:r>
      <w:proofErr w:type="spellStart"/>
      <w:r w:rsidRPr="00272B83">
        <w:rPr>
          <w:rFonts w:cs="Arial"/>
          <w:i/>
          <w:szCs w:val="22"/>
        </w:rPr>
        <w:t>Nannoniscus</w:t>
      </w:r>
      <w:proofErr w:type="spellEnd"/>
      <w:r w:rsidRPr="00272B83">
        <w:rPr>
          <w:rFonts w:cs="Arial"/>
          <w:i/>
          <w:szCs w:val="22"/>
        </w:rPr>
        <w:t xml:space="preserve"> </w:t>
      </w:r>
      <w:r w:rsidRPr="00A170E0">
        <w:rPr>
          <w:rFonts w:cs="Arial"/>
          <w:szCs w:val="22"/>
        </w:rPr>
        <w:t>(</w:t>
      </w:r>
      <w:proofErr w:type="spellStart"/>
      <w:r w:rsidRPr="00A170E0">
        <w:rPr>
          <w:rFonts w:cs="Arial"/>
          <w:szCs w:val="22"/>
        </w:rPr>
        <w:t>Janiroidea</w:t>
      </w:r>
      <w:proofErr w:type="spellEnd"/>
      <w:r w:rsidRPr="00A170E0">
        <w:rPr>
          <w:rFonts w:cs="Arial"/>
          <w:szCs w:val="22"/>
        </w:rPr>
        <w:t xml:space="preserve">: Nannoniscidae) from the equatorial Pacific nodule province inferred from </w:t>
      </w:r>
      <w:proofErr w:type="spellStart"/>
      <w:r w:rsidRPr="00A170E0">
        <w:rPr>
          <w:rFonts w:cs="Arial"/>
          <w:szCs w:val="22"/>
        </w:rPr>
        <w:t>mtDNA</w:t>
      </w:r>
      <w:proofErr w:type="spellEnd"/>
      <w:r w:rsidRPr="00A170E0">
        <w:rPr>
          <w:rFonts w:cs="Arial"/>
          <w:szCs w:val="22"/>
        </w:rPr>
        <w:t xml:space="preserve"> and morphology. Zoological Journal of the Linnean Society. zlaa174. doi:10.1093/</w:t>
      </w:r>
      <w:proofErr w:type="spellStart"/>
      <w:r w:rsidRPr="00A170E0">
        <w:rPr>
          <w:rFonts w:cs="Arial"/>
          <w:szCs w:val="22"/>
        </w:rPr>
        <w:t>zoolinnean</w:t>
      </w:r>
      <w:proofErr w:type="spellEnd"/>
      <w:r w:rsidRPr="00A170E0">
        <w:rPr>
          <w:rFonts w:cs="Arial"/>
          <w:szCs w:val="22"/>
        </w:rPr>
        <w:t>/zlaa174</w:t>
      </w:r>
    </w:p>
    <w:p w14:paraId="7860F2AB" w14:textId="77777777" w:rsidR="00067929" w:rsidRPr="00A170E0" w:rsidRDefault="00067929" w:rsidP="00067929">
      <w:pPr>
        <w:rPr>
          <w:rFonts w:cs="Arial"/>
          <w:szCs w:val="22"/>
        </w:rPr>
      </w:pPr>
    </w:p>
    <w:p w14:paraId="3A4A950A" w14:textId="77777777" w:rsidR="00067929" w:rsidRPr="00A170E0" w:rsidRDefault="00067929" w:rsidP="00067929">
      <w:pPr>
        <w:rPr>
          <w:rFonts w:cs="Arial"/>
          <w:szCs w:val="22"/>
        </w:rPr>
      </w:pPr>
      <w:r w:rsidRPr="00A170E0">
        <w:rPr>
          <w:rFonts w:cs="Arial"/>
          <w:szCs w:val="22"/>
        </w:rPr>
        <w:t xml:space="preserve">Kaiser, S., Brix, S., Kihara, T.C., Janssen, A. and Jennings, R.M., 2018. Integrative species delimitation in the deep-sea genus </w:t>
      </w:r>
      <w:proofErr w:type="spellStart"/>
      <w:r w:rsidRPr="00A170E0">
        <w:rPr>
          <w:rFonts w:cs="Arial"/>
          <w:szCs w:val="22"/>
        </w:rPr>
        <w:t>Thaumastosoma</w:t>
      </w:r>
      <w:proofErr w:type="spellEnd"/>
      <w:r w:rsidRPr="00A170E0">
        <w:rPr>
          <w:rFonts w:cs="Arial"/>
          <w:szCs w:val="22"/>
        </w:rPr>
        <w:t xml:space="preserve"> Hessler, 1970 (Isopoda, </w:t>
      </w:r>
      <w:proofErr w:type="spellStart"/>
      <w:r w:rsidRPr="00A170E0">
        <w:rPr>
          <w:rFonts w:cs="Arial"/>
          <w:szCs w:val="22"/>
        </w:rPr>
        <w:t>Asellota</w:t>
      </w:r>
      <w:proofErr w:type="spellEnd"/>
      <w:r w:rsidRPr="00A170E0">
        <w:rPr>
          <w:rFonts w:cs="Arial"/>
          <w:szCs w:val="22"/>
        </w:rPr>
        <w:t xml:space="preserve">, Nannoniscidae) reveals a new genus and species from the Atlantic and central Pacific abyss. Deep Sea Research Part II: Topical Studies in Oceanography, 148, pp.151-179. </w:t>
      </w:r>
      <w:proofErr w:type="gramStart"/>
      <w:r w:rsidRPr="00A170E0">
        <w:rPr>
          <w:rFonts w:cs="Arial"/>
          <w:szCs w:val="22"/>
        </w:rPr>
        <w:t>doi:10.1016/j.dsr2</w:t>
      </w:r>
      <w:proofErr w:type="gramEnd"/>
      <w:r w:rsidRPr="00A170E0">
        <w:rPr>
          <w:rFonts w:cs="Arial"/>
          <w:szCs w:val="22"/>
        </w:rPr>
        <w:t>.2017.05.006</w:t>
      </w:r>
    </w:p>
    <w:p w14:paraId="5A44717B" w14:textId="77777777" w:rsidR="00067929" w:rsidRPr="00A170E0" w:rsidRDefault="00067929" w:rsidP="00067929">
      <w:pPr>
        <w:rPr>
          <w:rFonts w:cs="Arial"/>
          <w:szCs w:val="22"/>
        </w:rPr>
      </w:pPr>
    </w:p>
    <w:p w14:paraId="0EC25527" w14:textId="77777777" w:rsidR="00067929" w:rsidRPr="00A170E0" w:rsidRDefault="00067929" w:rsidP="00067929">
      <w:pPr>
        <w:rPr>
          <w:rFonts w:cs="Arial"/>
          <w:szCs w:val="22"/>
        </w:rPr>
      </w:pPr>
      <w:r w:rsidRPr="00A170E0">
        <w:rPr>
          <w:rFonts w:cs="Arial"/>
          <w:szCs w:val="22"/>
        </w:rPr>
        <w:t xml:space="preserve">Kaiser, S., 2014. New species of </w:t>
      </w:r>
      <w:proofErr w:type="spellStart"/>
      <w:r w:rsidRPr="00272B83">
        <w:rPr>
          <w:rFonts w:cs="Arial"/>
          <w:i/>
          <w:szCs w:val="22"/>
        </w:rPr>
        <w:t>Hebefustis</w:t>
      </w:r>
      <w:proofErr w:type="spellEnd"/>
      <w:r w:rsidRPr="00A170E0">
        <w:rPr>
          <w:rFonts w:cs="Arial"/>
          <w:szCs w:val="22"/>
        </w:rPr>
        <w:t xml:space="preserve"> Siebenaller &amp; Hessler 1977 (Isopoda, </w:t>
      </w:r>
      <w:proofErr w:type="spellStart"/>
      <w:r w:rsidRPr="00A170E0">
        <w:rPr>
          <w:rFonts w:cs="Arial"/>
          <w:szCs w:val="22"/>
        </w:rPr>
        <w:t>Asellota</w:t>
      </w:r>
      <w:proofErr w:type="spellEnd"/>
      <w:r w:rsidRPr="00A170E0">
        <w:rPr>
          <w:rFonts w:cs="Arial"/>
          <w:szCs w:val="22"/>
        </w:rPr>
        <w:t xml:space="preserve">, Nannoniscidae) from the Clarion Clipperton Fracture Zone (equatorial NE Pacific). </w:t>
      </w:r>
      <w:proofErr w:type="spellStart"/>
      <w:r w:rsidRPr="00A170E0">
        <w:rPr>
          <w:rFonts w:cs="Arial"/>
          <w:szCs w:val="22"/>
        </w:rPr>
        <w:t>Zootaxa</w:t>
      </w:r>
      <w:proofErr w:type="spellEnd"/>
      <w:r w:rsidRPr="00A170E0">
        <w:rPr>
          <w:rFonts w:cs="Arial"/>
          <w:szCs w:val="22"/>
        </w:rPr>
        <w:t>, 3784(2), pp.101-119.</w:t>
      </w:r>
    </w:p>
    <w:p w14:paraId="504967FF" w14:textId="77777777" w:rsidR="00067929" w:rsidRPr="00A170E0" w:rsidRDefault="00067929" w:rsidP="00067929">
      <w:pPr>
        <w:rPr>
          <w:rFonts w:cs="Arial"/>
          <w:szCs w:val="22"/>
        </w:rPr>
      </w:pPr>
    </w:p>
    <w:p w14:paraId="2B278FA2" w14:textId="77777777" w:rsidR="00067929" w:rsidRPr="00A170E0" w:rsidRDefault="00067929" w:rsidP="00067929">
      <w:pPr>
        <w:rPr>
          <w:rFonts w:cs="Arial"/>
          <w:szCs w:val="22"/>
        </w:rPr>
      </w:pPr>
      <w:proofErr w:type="spellStart"/>
      <w:r w:rsidRPr="00A170E0">
        <w:rPr>
          <w:rFonts w:cs="Arial"/>
          <w:szCs w:val="22"/>
        </w:rPr>
        <w:t>Kersken</w:t>
      </w:r>
      <w:proofErr w:type="spellEnd"/>
      <w:r w:rsidRPr="00A170E0">
        <w:rPr>
          <w:rFonts w:cs="Arial"/>
          <w:szCs w:val="22"/>
        </w:rPr>
        <w:t xml:space="preserve">, D., Janussen, D. and Arbizu, P.M., 2019. Deep-sea glass sponges (Hexactinellida) from polymetallic nodule fields in the Clarion-Clipperton Fracture Zone (CCFZ), </w:t>
      </w:r>
      <w:proofErr w:type="spellStart"/>
      <w:r w:rsidRPr="00A170E0">
        <w:rPr>
          <w:rFonts w:cs="Arial"/>
          <w:szCs w:val="22"/>
        </w:rPr>
        <w:t>northeastern</w:t>
      </w:r>
      <w:proofErr w:type="spellEnd"/>
      <w:r w:rsidRPr="00A170E0">
        <w:rPr>
          <w:rFonts w:cs="Arial"/>
          <w:szCs w:val="22"/>
        </w:rPr>
        <w:t xml:space="preserve"> Pacific: Part II—</w:t>
      </w:r>
      <w:proofErr w:type="spellStart"/>
      <w:r w:rsidRPr="00A170E0">
        <w:rPr>
          <w:rFonts w:cs="Arial"/>
          <w:szCs w:val="22"/>
        </w:rPr>
        <w:t>Hexasterophora</w:t>
      </w:r>
      <w:proofErr w:type="spellEnd"/>
      <w:r w:rsidRPr="00A170E0">
        <w:rPr>
          <w:rFonts w:cs="Arial"/>
          <w:szCs w:val="22"/>
        </w:rPr>
        <w:t>. Marine Biodiversity, 49(2), pp.947-987. doi:10.1007/s12526-018-0880-y</w:t>
      </w:r>
    </w:p>
    <w:p w14:paraId="27BE0635" w14:textId="77777777" w:rsidR="00067929" w:rsidRPr="00A170E0" w:rsidRDefault="00067929" w:rsidP="00067929">
      <w:pPr>
        <w:rPr>
          <w:rFonts w:cs="Arial"/>
          <w:szCs w:val="22"/>
        </w:rPr>
      </w:pPr>
    </w:p>
    <w:p w14:paraId="4000D640" w14:textId="40C02E0F" w:rsidR="00067929" w:rsidRPr="00A170E0" w:rsidRDefault="00067929" w:rsidP="00067929">
      <w:pPr>
        <w:rPr>
          <w:rFonts w:cs="Arial"/>
          <w:szCs w:val="22"/>
        </w:rPr>
      </w:pPr>
      <w:proofErr w:type="spellStart"/>
      <w:r w:rsidRPr="00A170E0">
        <w:rPr>
          <w:rFonts w:cs="Arial"/>
          <w:szCs w:val="22"/>
        </w:rPr>
        <w:t>Kersken</w:t>
      </w:r>
      <w:proofErr w:type="spellEnd"/>
      <w:r w:rsidRPr="00A170E0">
        <w:rPr>
          <w:rFonts w:cs="Arial"/>
          <w:szCs w:val="22"/>
        </w:rPr>
        <w:t>, D., Janussen, D. and Arbizu, P.M., 2018</w:t>
      </w:r>
      <w:r w:rsidR="00C82405">
        <w:rPr>
          <w:rFonts w:cs="Arial"/>
          <w:szCs w:val="22"/>
        </w:rPr>
        <w:t>a</w:t>
      </w:r>
      <w:r w:rsidRPr="00A170E0">
        <w:rPr>
          <w:rFonts w:cs="Arial"/>
          <w:szCs w:val="22"/>
        </w:rPr>
        <w:t xml:space="preserve">. Deep-sea glass sponges (Hexactinellida) from polymetallic nodule fields in the Clarion-Clipperton Fracture Zone (CCFZ), </w:t>
      </w:r>
      <w:proofErr w:type="spellStart"/>
      <w:r w:rsidRPr="00A170E0">
        <w:rPr>
          <w:rFonts w:cs="Arial"/>
          <w:szCs w:val="22"/>
        </w:rPr>
        <w:t>northeastern</w:t>
      </w:r>
      <w:proofErr w:type="spellEnd"/>
      <w:r w:rsidRPr="00A170E0">
        <w:rPr>
          <w:rFonts w:cs="Arial"/>
          <w:szCs w:val="22"/>
        </w:rPr>
        <w:t xml:space="preserve"> Pacific: Part I–</w:t>
      </w:r>
      <w:proofErr w:type="spellStart"/>
      <w:r w:rsidRPr="00A170E0">
        <w:rPr>
          <w:rFonts w:cs="Arial"/>
          <w:szCs w:val="22"/>
        </w:rPr>
        <w:t>Amphidiscophora</w:t>
      </w:r>
      <w:proofErr w:type="spellEnd"/>
      <w:r w:rsidRPr="00A170E0">
        <w:rPr>
          <w:rFonts w:cs="Arial"/>
          <w:szCs w:val="22"/>
        </w:rPr>
        <w:t>. Marine Biodiversity, 48(1), pp.545-573.</w:t>
      </w:r>
    </w:p>
    <w:p w14:paraId="7B283B86" w14:textId="77777777" w:rsidR="00067929" w:rsidRPr="00A170E0" w:rsidRDefault="00067929" w:rsidP="00067929">
      <w:pPr>
        <w:rPr>
          <w:rFonts w:cs="Arial"/>
          <w:szCs w:val="22"/>
        </w:rPr>
      </w:pPr>
    </w:p>
    <w:p w14:paraId="5180818F" w14:textId="57ED573A" w:rsidR="00067929" w:rsidRPr="00A170E0" w:rsidRDefault="00067929" w:rsidP="00067929">
      <w:pPr>
        <w:rPr>
          <w:rFonts w:cs="Arial"/>
          <w:szCs w:val="22"/>
        </w:rPr>
      </w:pPr>
      <w:proofErr w:type="spellStart"/>
      <w:r w:rsidRPr="00A170E0">
        <w:rPr>
          <w:rFonts w:cs="Arial"/>
          <w:szCs w:val="22"/>
        </w:rPr>
        <w:t>Kersken</w:t>
      </w:r>
      <w:proofErr w:type="spellEnd"/>
      <w:r w:rsidRPr="00A170E0">
        <w:rPr>
          <w:rFonts w:cs="Arial"/>
          <w:szCs w:val="22"/>
        </w:rPr>
        <w:t>, D., Kocot, K., Janussen, D., Schell, T., Pfenninger, M. and Arbizu, P.M., 2018</w:t>
      </w:r>
      <w:r w:rsidR="00C82405">
        <w:rPr>
          <w:rFonts w:cs="Arial"/>
          <w:szCs w:val="22"/>
        </w:rPr>
        <w:t>b</w:t>
      </w:r>
      <w:r w:rsidRPr="00A170E0">
        <w:rPr>
          <w:rFonts w:cs="Arial"/>
          <w:szCs w:val="22"/>
        </w:rPr>
        <w:t xml:space="preserve">. First insights into the phylogeny of deep-sea glass sponges (Hexactinellida) from polymetallic nodule fields in the Clarion-Clipperton Fracture Zone (CCFZ), </w:t>
      </w:r>
      <w:proofErr w:type="spellStart"/>
      <w:r w:rsidRPr="00A170E0">
        <w:rPr>
          <w:rFonts w:cs="Arial"/>
          <w:szCs w:val="22"/>
        </w:rPr>
        <w:t>northeastern</w:t>
      </w:r>
      <w:proofErr w:type="spellEnd"/>
      <w:r w:rsidRPr="00A170E0">
        <w:rPr>
          <w:rFonts w:cs="Arial"/>
          <w:szCs w:val="22"/>
        </w:rPr>
        <w:t xml:space="preserve"> Pacific. </w:t>
      </w:r>
      <w:proofErr w:type="spellStart"/>
      <w:r w:rsidRPr="00A170E0">
        <w:rPr>
          <w:rFonts w:cs="Arial"/>
          <w:szCs w:val="22"/>
        </w:rPr>
        <w:t>Hydrobiologia</w:t>
      </w:r>
      <w:proofErr w:type="spellEnd"/>
      <w:r w:rsidRPr="00A170E0">
        <w:rPr>
          <w:rFonts w:cs="Arial"/>
          <w:szCs w:val="22"/>
        </w:rPr>
        <w:t>, 811(1), pp.283-293. doi:10.1007/s10750-017-3498-3</w:t>
      </w:r>
    </w:p>
    <w:p w14:paraId="49F72AC8" w14:textId="77777777" w:rsidR="00067929" w:rsidRPr="00A170E0" w:rsidRDefault="00067929" w:rsidP="00067929">
      <w:pPr>
        <w:rPr>
          <w:rFonts w:cs="Arial"/>
          <w:szCs w:val="22"/>
        </w:rPr>
      </w:pPr>
    </w:p>
    <w:p w14:paraId="2A3120B6" w14:textId="77777777" w:rsidR="00067929" w:rsidRPr="00A170E0" w:rsidRDefault="00067929" w:rsidP="00067929">
      <w:pPr>
        <w:rPr>
          <w:rFonts w:cs="Arial"/>
          <w:szCs w:val="22"/>
        </w:rPr>
      </w:pPr>
      <w:r w:rsidRPr="00A170E0">
        <w:rPr>
          <w:rFonts w:cs="Arial"/>
          <w:szCs w:val="22"/>
        </w:rPr>
        <w:t>Kersten, O., Vetter, E.W., Jungbluth, M.J., Smith, C.R. and Goetze, E., 2019. Larval assemblages over the abyssal plain in the Pacific are highly diverse and spatially patchy. </w:t>
      </w:r>
      <w:proofErr w:type="spellStart"/>
      <w:r w:rsidRPr="00A170E0">
        <w:rPr>
          <w:rFonts w:cs="Arial"/>
          <w:szCs w:val="22"/>
        </w:rPr>
        <w:t>PeerJ</w:t>
      </w:r>
      <w:proofErr w:type="spellEnd"/>
      <w:r w:rsidRPr="00A170E0">
        <w:rPr>
          <w:rFonts w:cs="Arial"/>
          <w:szCs w:val="22"/>
        </w:rPr>
        <w:t>, 7, p.e7691.</w:t>
      </w:r>
    </w:p>
    <w:p w14:paraId="39C0A8BB" w14:textId="77777777" w:rsidR="00067929" w:rsidRPr="00A170E0" w:rsidRDefault="00067929" w:rsidP="00067929">
      <w:pPr>
        <w:rPr>
          <w:rFonts w:cs="Arial"/>
          <w:szCs w:val="22"/>
        </w:rPr>
      </w:pPr>
    </w:p>
    <w:p w14:paraId="2F15D3C5" w14:textId="77777777" w:rsidR="00067929" w:rsidRPr="00A170E0" w:rsidRDefault="00067929" w:rsidP="00067929">
      <w:pPr>
        <w:rPr>
          <w:rFonts w:cs="Arial"/>
          <w:szCs w:val="22"/>
        </w:rPr>
      </w:pPr>
      <w:r w:rsidRPr="00A170E0">
        <w:rPr>
          <w:rFonts w:cs="Arial"/>
          <w:szCs w:val="22"/>
        </w:rPr>
        <w:t>Kersten, O., Smith, C.R. and Vetter, E.W., 2017. Abyssal near-bottom dispersal stages of benthic invertebrates in the Clarion-Clipperton polymetallic nodule province. Deep Sea Research Part I: Oceanographic Research Papers, 127, pp.31-40.</w:t>
      </w:r>
    </w:p>
    <w:p w14:paraId="7369EB21" w14:textId="096D3B07" w:rsidR="00067929" w:rsidRDefault="00067929" w:rsidP="00067929">
      <w:pPr>
        <w:rPr>
          <w:rFonts w:cs="Arial"/>
          <w:szCs w:val="22"/>
        </w:rPr>
      </w:pPr>
    </w:p>
    <w:p w14:paraId="3E7E3743" w14:textId="47331986" w:rsidR="00DD45A9" w:rsidRDefault="00DD45A9" w:rsidP="00067929">
      <w:pPr>
        <w:rPr>
          <w:rFonts w:cs="Arial"/>
          <w:szCs w:val="22"/>
        </w:rPr>
      </w:pPr>
      <w:proofErr w:type="spellStart"/>
      <w:r w:rsidRPr="00DD45A9">
        <w:rPr>
          <w:rFonts w:cs="Arial"/>
          <w:szCs w:val="22"/>
        </w:rPr>
        <w:t>Khodami</w:t>
      </w:r>
      <w:proofErr w:type="spellEnd"/>
      <w:r w:rsidRPr="00DD45A9">
        <w:rPr>
          <w:rFonts w:cs="Arial"/>
          <w:szCs w:val="22"/>
        </w:rPr>
        <w:t xml:space="preserve">, S., Mercado-Salas, N.F. and </w:t>
      </w:r>
      <w:proofErr w:type="spellStart"/>
      <w:r w:rsidRPr="00DD45A9">
        <w:rPr>
          <w:rFonts w:cs="Arial"/>
          <w:szCs w:val="22"/>
        </w:rPr>
        <w:t>Martìnez</w:t>
      </w:r>
      <w:proofErr w:type="spellEnd"/>
      <w:r w:rsidRPr="00DD45A9">
        <w:rPr>
          <w:rFonts w:cs="Arial"/>
          <w:szCs w:val="22"/>
        </w:rPr>
        <w:t xml:space="preserve"> Arbizu, P., 2020. </w:t>
      </w:r>
      <w:proofErr w:type="gramStart"/>
      <w:r w:rsidRPr="00DD45A9">
        <w:rPr>
          <w:rFonts w:cs="Arial"/>
          <w:szCs w:val="22"/>
        </w:rPr>
        <w:t>Genus</w:t>
      </w:r>
      <w:proofErr w:type="gramEnd"/>
      <w:r w:rsidRPr="00DD45A9">
        <w:rPr>
          <w:rFonts w:cs="Arial"/>
          <w:szCs w:val="22"/>
        </w:rPr>
        <w:t xml:space="preserve"> level molecular phylogeny of </w:t>
      </w:r>
      <w:proofErr w:type="spellStart"/>
      <w:r w:rsidRPr="00DD45A9">
        <w:rPr>
          <w:rFonts w:cs="Arial"/>
          <w:szCs w:val="22"/>
        </w:rPr>
        <w:t>Aegisthidae</w:t>
      </w:r>
      <w:proofErr w:type="spellEnd"/>
      <w:r w:rsidRPr="00DD45A9">
        <w:rPr>
          <w:rFonts w:cs="Arial"/>
          <w:szCs w:val="22"/>
        </w:rPr>
        <w:t xml:space="preserve"> </w:t>
      </w:r>
      <w:proofErr w:type="spellStart"/>
      <w:r w:rsidRPr="00DD45A9">
        <w:rPr>
          <w:rFonts w:cs="Arial"/>
          <w:szCs w:val="22"/>
        </w:rPr>
        <w:t>Gisbrecht</w:t>
      </w:r>
      <w:proofErr w:type="spellEnd"/>
      <w:r w:rsidRPr="00DD45A9">
        <w:rPr>
          <w:rFonts w:cs="Arial"/>
          <w:szCs w:val="22"/>
        </w:rPr>
        <w:t>, 1893 (</w:t>
      </w:r>
      <w:proofErr w:type="spellStart"/>
      <w:r w:rsidRPr="00DD45A9">
        <w:rPr>
          <w:rFonts w:cs="Arial"/>
          <w:szCs w:val="22"/>
        </w:rPr>
        <w:t>Copepoda</w:t>
      </w:r>
      <w:proofErr w:type="spellEnd"/>
      <w:r w:rsidRPr="00DD45A9">
        <w:rPr>
          <w:rFonts w:cs="Arial"/>
          <w:szCs w:val="22"/>
        </w:rPr>
        <w:t xml:space="preserve">: </w:t>
      </w:r>
      <w:proofErr w:type="spellStart"/>
      <w:r w:rsidRPr="00DD45A9">
        <w:rPr>
          <w:rFonts w:cs="Arial"/>
          <w:szCs w:val="22"/>
        </w:rPr>
        <w:t>Harpacticoida</w:t>
      </w:r>
      <w:proofErr w:type="spellEnd"/>
      <w:r w:rsidRPr="00DD45A9">
        <w:rPr>
          <w:rFonts w:cs="Arial"/>
          <w:szCs w:val="22"/>
        </w:rPr>
        <w:t xml:space="preserve">) reveals morphological adaptations to deep-sea and </w:t>
      </w:r>
      <w:proofErr w:type="spellStart"/>
      <w:r w:rsidRPr="00DD45A9">
        <w:rPr>
          <w:rFonts w:cs="Arial"/>
          <w:szCs w:val="22"/>
        </w:rPr>
        <w:t>plagic</w:t>
      </w:r>
      <w:proofErr w:type="spellEnd"/>
      <w:r w:rsidRPr="00DD45A9">
        <w:rPr>
          <w:rFonts w:cs="Arial"/>
          <w:szCs w:val="22"/>
        </w:rPr>
        <w:t xml:space="preserve"> habitats. BMC evolutionary biology, 20(1), pp.1-17.</w:t>
      </w:r>
    </w:p>
    <w:p w14:paraId="0E66F536" w14:textId="77777777" w:rsidR="00DD45A9" w:rsidRDefault="00DD45A9" w:rsidP="00067929">
      <w:pPr>
        <w:rPr>
          <w:rFonts w:cs="Arial"/>
          <w:szCs w:val="22"/>
        </w:rPr>
      </w:pPr>
    </w:p>
    <w:p w14:paraId="0973B841" w14:textId="6CF61012" w:rsidR="00C82405" w:rsidRDefault="00C82405" w:rsidP="00067929">
      <w:pPr>
        <w:rPr>
          <w:rFonts w:cs="Arial"/>
          <w:szCs w:val="22"/>
        </w:rPr>
      </w:pPr>
      <w:r w:rsidRPr="00C82405">
        <w:rPr>
          <w:rFonts w:cs="Arial"/>
          <w:szCs w:val="22"/>
        </w:rPr>
        <w:t xml:space="preserve">Kim, D.S., Hyun, J.H., Choi, J.W., Lee, K.Y. 2000. Meiobenthic Faunal Communities of the Deep-sea Sediments in the </w:t>
      </w:r>
      <w:proofErr w:type="spellStart"/>
      <w:r w:rsidRPr="00C82405">
        <w:rPr>
          <w:rFonts w:cs="Arial"/>
          <w:szCs w:val="22"/>
        </w:rPr>
        <w:t>Northeastern</w:t>
      </w:r>
      <w:proofErr w:type="spellEnd"/>
      <w:r w:rsidRPr="00C82405">
        <w:rPr>
          <w:rFonts w:cs="Arial"/>
          <w:szCs w:val="22"/>
        </w:rPr>
        <w:t xml:space="preserve"> Pacific along a Latitudinal Transect. The Sea: </w:t>
      </w:r>
      <w:r>
        <w:rPr>
          <w:rFonts w:cs="Arial"/>
          <w:szCs w:val="22"/>
        </w:rPr>
        <w:t>Journal of the Korean Society of Oceanography</w:t>
      </w:r>
      <w:r w:rsidRPr="00C82405">
        <w:rPr>
          <w:rFonts w:cs="Arial"/>
          <w:szCs w:val="22"/>
        </w:rPr>
        <w:t>, 5(3), pp.245-254.</w:t>
      </w:r>
    </w:p>
    <w:p w14:paraId="36D375C8" w14:textId="77777777" w:rsidR="000E3DF8" w:rsidRPr="00A170E0" w:rsidRDefault="000E3DF8" w:rsidP="00067929">
      <w:pPr>
        <w:rPr>
          <w:rFonts w:cs="Arial"/>
          <w:szCs w:val="22"/>
        </w:rPr>
      </w:pPr>
    </w:p>
    <w:p w14:paraId="416E4487" w14:textId="77777777" w:rsidR="00067929" w:rsidRPr="00A170E0" w:rsidRDefault="00067929" w:rsidP="00067929">
      <w:pPr>
        <w:rPr>
          <w:rFonts w:cs="Arial"/>
          <w:szCs w:val="22"/>
        </w:rPr>
      </w:pPr>
      <w:r w:rsidRPr="00A170E0">
        <w:rPr>
          <w:rFonts w:cs="Arial"/>
          <w:szCs w:val="22"/>
        </w:rPr>
        <w:t xml:space="preserve">Kristensen, R.M., Gooday, A.J. and </w:t>
      </w:r>
      <w:proofErr w:type="spellStart"/>
      <w:r w:rsidRPr="00A170E0">
        <w:rPr>
          <w:rFonts w:cs="Arial"/>
          <w:szCs w:val="22"/>
        </w:rPr>
        <w:t>Goineau</w:t>
      </w:r>
      <w:proofErr w:type="spellEnd"/>
      <w:r w:rsidRPr="00A170E0">
        <w:rPr>
          <w:rFonts w:cs="Arial"/>
          <w:szCs w:val="22"/>
        </w:rPr>
        <w:t>, A., 2019. Loricifera inhabiting spherical agglutinated structures in the abyssal eastern equatorial Pacific nodule fields. Marine Biodiversity, 49(5), pp.2455-2466.</w:t>
      </w:r>
    </w:p>
    <w:p w14:paraId="3E47CC7B" w14:textId="77777777" w:rsidR="00067929" w:rsidRPr="00A170E0" w:rsidRDefault="00067929" w:rsidP="00067929">
      <w:pPr>
        <w:rPr>
          <w:rFonts w:cs="Arial"/>
          <w:szCs w:val="22"/>
        </w:rPr>
      </w:pPr>
    </w:p>
    <w:p w14:paraId="637C5190" w14:textId="77777777" w:rsidR="00067929" w:rsidRPr="00A170E0" w:rsidRDefault="00067929" w:rsidP="00067929">
      <w:pPr>
        <w:rPr>
          <w:rFonts w:cs="Arial"/>
          <w:szCs w:val="22"/>
        </w:rPr>
      </w:pPr>
      <w:proofErr w:type="spellStart"/>
      <w:r w:rsidRPr="00A170E0">
        <w:rPr>
          <w:rFonts w:cs="Arial"/>
          <w:szCs w:val="22"/>
        </w:rPr>
        <w:t>Kupriyanova</w:t>
      </w:r>
      <w:proofErr w:type="spellEnd"/>
      <w:r w:rsidRPr="00A170E0">
        <w:rPr>
          <w:rFonts w:cs="Arial"/>
          <w:szCs w:val="22"/>
        </w:rPr>
        <w:t xml:space="preserve">, E.K., Bailey-Brock, J. and Nishi, E., 2011. New records of Serpulidae (Annelida, Polychaeta) collected by R/V “Vityaz” from bathyal and abyssal depths of the Pacific Ocean. </w:t>
      </w:r>
      <w:proofErr w:type="spellStart"/>
      <w:r w:rsidRPr="00A170E0">
        <w:rPr>
          <w:rFonts w:cs="Arial"/>
          <w:szCs w:val="22"/>
        </w:rPr>
        <w:t>Zootaxa</w:t>
      </w:r>
      <w:proofErr w:type="spellEnd"/>
      <w:r w:rsidRPr="00A170E0">
        <w:rPr>
          <w:rFonts w:cs="Arial"/>
          <w:szCs w:val="22"/>
        </w:rPr>
        <w:t>, 2871(1), pp.43-60.</w:t>
      </w:r>
    </w:p>
    <w:p w14:paraId="3351FB12" w14:textId="77777777" w:rsidR="00067929" w:rsidRPr="00A170E0" w:rsidRDefault="00067929" w:rsidP="00067929">
      <w:pPr>
        <w:rPr>
          <w:rFonts w:cs="Arial"/>
          <w:szCs w:val="22"/>
        </w:rPr>
      </w:pPr>
    </w:p>
    <w:p w14:paraId="6B19C1BF" w14:textId="24347AAA" w:rsidR="00067929" w:rsidRPr="00A170E0" w:rsidRDefault="00067929" w:rsidP="00067929">
      <w:pPr>
        <w:rPr>
          <w:rFonts w:cs="Arial"/>
          <w:szCs w:val="22"/>
        </w:rPr>
      </w:pPr>
      <w:proofErr w:type="spellStart"/>
      <w:r w:rsidRPr="00A170E0">
        <w:rPr>
          <w:rFonts w:cs="Arial"/>
          <w:szCs w:val="22"/>
        </w:rPr>
        <w:lastRenderedPageBreak/>
        <w:t>Laakmann</w:t>
      </w:r>
      <w:proofErr w:type="spellEnd"/>
      <w:r w:rsidRPr="00A170E0">
        <w:rPr>
          <w:rFonts w:cs="Arial"/>
          <w:szCs w:val="22"/>
        </w:rPr>
        <w:t>, S., Markhaseva, E.L. and Renz, J., 2019. Do molecular phylogenies unravel the relationships among the evolutionary young “</w:t>
      </w:r>
      <w:proofErr w:type="spellStart"/>
      <w:r w:rsidRPr="00A170E0">
        <w:rPr>
          <w:rFonts w:cs="Arial"/>
          <w:szCs w:val="22"/>
        </w:rPr>
        <w:t>Brafordian</w:t>
      </w:r>
      <w:proofErr w:type="spellEnd"/>
      <w:r w:rsidRPr="00A170E0">
        <w:rPr>
          <w:rFonts w:cs="Arial"/>
          <w:szCs w:val="22"/>
        </w:rPr>
        <w:t>” families (</w:t>
      </w:r>
      <w:proofErr w:type="spellStart"/>
      <w:r w:rsidRPr="00A170E0">
        <w:rPr>
          <w:rFonts w:cs="Arial"/>
          <w:szCs w:val="22"/>
        </w:rPr>
        <w:t>Copepoda</w:t>
      </w:r>
      <w:proofErr w:type="spellEnd"/>
      <w:r w:rsidRPr="00A170E0">
        <w:rPr>
          <w:rFonts w:cs="Arial"/>
          <w:szCs w:val="22"/>
        </w:rPr>
        <w:t>; Calanoida)?</w:t>
      </w:r>
      <w:r w:rsidR="00F47DF9">
        <w:rPr>
          <w:rFonts w:cs="Arial"/>
          <w:szCs w:val="22"/>
        </w:rPr>
        <w:t xml:space="preserve"> Molecular Phylogenetics and E</w:t>
      </w:r>
      <w:r w:rsidRPr="00A170E0">
        <w:rPr>
          <w:rFonts w:cs="Arial"/>
          <w:szCs w:val="22"/>
        </w:rPr>
        <w:t>volution, 130, pp.330-345.</w:t>
      </w:r>
    </w:p>
    <w:p w14:paraId="562A9EEB" w14:textId="77777777" w:rsidR="00067929" w:rsidRPr="00A170E0" w:rsidRDefault="00067929" w:rsidP="00067929">
      <w:pPr>
        <w:rPr>
          <w:rFonts w:cs="Arial"/>
          <w:szCs w:val="22"/>
        </w:rPr>
      </w:pPr>
    </w:p>
    <w:p w14:paraId="17C3B20B" w14:textId="77777777" w:rsidR="00261234" w:rsidRPr="00A170E0" w:rsidRDefault="00261234" w:rsidP="00261234">
      <w:pPr>
        <w:rPr>
          <w:moveTo w:id="245" w:author="Muriel Rabone" w:date="2022-07-28T09:47:00Z"/>
          <w:rStyle w:val="LineNumber"/>
          <w:rFonts w:cs="Arial"/>
          <w:sz w:val="22"/>
          <w:szCs w:val="22"/>
        </w:rPr>
      </w:pPr>
      <w:moveToRangeStart w:id="246" w:author="Muriel Rabone" w:date="2022-07-28T09:47:00Z" w:name="move109894079"/>
      <w:moveTo w:id="247" w:author="Muriel Rabone" w:date="2022-07-28T09:47:00Z">
        <w:r w:rsidRPr="00A170E0">
          <w:rPr>
            <w:rStyle w:val="LineNumber"/>
            <w:rFonts w:cs="Arial"/>
            <w:sz w:val="22"/>
            <w:szCs w:val="22"/>
          </w:rPr>
          <w:t>Lambshead, P. J. D., Brown, C. J., Ferrero, T. J., Hawkins, L. E., Smith, C. R., &amp; Mitchell, N. J. (2003). Biodiversity of nematode assemblages from the region of the Clarion-Clipperton Fracture Zone, an area of commercial mining interest. BMC ecology, 3(1), 1-12.</w:t>
        </w:r>
      </w:moveTo>
    </w:p>
    <w:moveToRangeEnd w:id="246"/>
    <w:p w14:paraId="64C696F5" w14:textId="77777777" w:rsidR="00261234" w:rsidRDefault="00261234" w:rsidP="00067929">
      <w:pPr>
        <w:rPr>
          <w:ins w:id="248" w:author="Muriel Rabone" w:date="2022-07-28T09:47:00Z"/>
          <w:rFonts w:cs="Arial"/>
          <w:szCs w:val="22"/>
        </w:rPr>
      </w:pPr>
    </w:p>
    <w:p w14:paraId="3C1F71D1" w14:textId="7C730CFF" w:rsidR="00067929" w:rsidRPr="00A170E0" w:rsidRDefault="00067929" w:rsidP="00067929">
      <w:pPr>
        <w:rPr>
          <w:rFonts w:cs="Arial"/>
          <w:szCs w:val="22"/>
        </w:rPr>
      </w:pPr>
      <w:r w:rsidRPr="00A170E0">
        <w:rPr>
          <w:rFonts w:cs="Arial"/>
          <w:szCs w:val="22"/>
        </w:rPr>
        <w:t xml:space="preserve">Laming, S.R., Christodoulou, M., Arbizu, P.M. and Hilário, A., 2021. Comparative reproductive biology of deep-sea ophiuroids inhabiting polymetallic-nodule fields in the Clarion-Clipperton Fracture Zone. Frontiers in Marine Science. 8:663798. </w:t>
      </w:r>
      <w:proofErr w:type="spellStart"/>
      <w:r w:rsidRPr="00A170E0">
        <w:rPr>
          <w:rFonts w:cs="Arial"/>
          <w:szCs w:val="22"/>
        </w:rPr>
        <w:t>doi</w:t>
      </w:r>
      <w:proofErr w:type="spellEnd"/>
      <w:r w:rsidRPr="00A170E0">
        <w:rPr>
          <w:rFonts w:cs="Arial"/>
          <w:szCs w:val="22"/>
        </w:rPr>
        <w:t>: 10.3389/fmars.2021.663798</w:t>
      </w:r>
    </w:p>
    <w:p w14:paraId="1D5E2D9A" w14:textId="77777777" w:rsidR="00067929" w:rsidRPr="00A170E0" w:rsidRDefault="00067929" w:rsidP="00067929">
      <w:pPr>
        <w:rPr>
          <w:rFonts w:cs="Arial"/>
          <w:szCs w:val="22"/>
        </w:rPr>
      </w:pPr>
    </w:p>
    <w:p w14:paraId="41083C25" w14:textId="315AB04D" w:rsidR="00067929" w:rsidRPr="00A170E0" w:rsidDel="00261234" w:rsidRDefault="00067929" w:rsidP="00067929">
      <w:pPr>
        <w:rPr>
          <w:moveFrom w:id="249" w:author="Muriel Rabone" w:date="2022-07-28T09:47:00Z"/>
          <w:rStyle w:val="LineNumber"/>
          <w:rFonts w:cs="Arial"/>
          <w:sz w:val="22"/>
          <w:szCs w:val="22"/>
        </w:rPr>
      </w:pPr>
      <w:moveFromRangeStart w:id="250" w:author="Muriel Rabone" w:date="2022-07-28T09:47:00Z" w:name="move109894079"/>
      <w:moveFrom w:id="251" w:author="Muriel Rabone" w:date="2022-07-28T09:47:00Z">
        <w:r w:rsidRPr="00A170E0" w:rsidDel="00261234">
          <w:rPr>
            <w:rStyle w:val="LineNumber"/>
            <w:rFonts w:cs="Arial"/>
            <w:sz w:val="22"/>
            <w:szCs w:val="22"/>
          </w:rPr>
          <w:t>Lambshead, P. J. D., Brown, C. J., Ferrero, T. J., Hawkins, L. E., Smith, C. R., &amp; Mitchell, N. J. (2003). Biodiversity of nematode assemblages from the region of the Clarion-Clipperton Fracture Zone, an area of commercial mining interest. BMC ecology, 3(1), 1-12.</w:t>
        </w:r>
      </w:moveFrom>
    </w:p>
    <w:moveFromRangeEnd w:id="250"/>
    <w:p w14:paraId="73F8310E" w14:textId="49FD6E74" w:rsidR="00067929" w:rsidRDefault="00067929" w:rsidP="00067929">
      <w:pPr>
        <w:rPr>
          <w:rFonts w:cs="Arial"/>
          <w:szCs w:val="22"/>
        </w:rPr>
      </w:pPr>
    </w:p>
    <w:p w14:paraId="1A833A30" w14:textId="1B7F19DF" w:rsidR="009C1834" w:rsidRDefault="009C1834" w:rsidP="00067929">
      <w:pPr>
        <w:rPr>
          <w:rFonts w:cs="Arial"/>
          <w:szCs w:val="22"/>
        </w:rPr>
      </w:pPr>
      <w:r w:rsidRPr="009C1834">
        <w:rPr>
          <w:rFonts w:cs="Arial"/>
          <w:szCs w:val="22"/>
        </w:rPr>
        <w:t>Laroche, O., Kersten, O., Smith, C.R. and Goetze, E., 2020. From sea surface to seafloor: a benthic allochthonous eDNA survey for the abyssal ocean. Frontiers in Marine Science, 7, p.682. doi:10.3389/fmars.2020.00682</w:t>
      </w:r>
    </w:p>
    <w:p w14:paraId="761052BB" w14:textId="77777777" w:rsidR="009C1834" w:rsidRPr="00A170E0" w:rsidRDefault="009C1834" w:rsidP="00067929">
      <w:pPr>
        <w:rPr>
          <w:rFonts w:cs="Arial"/>
          <w:szCs w:val="22"/>
        </w:rPr>
      </w:pPr>
    </w:p>
    <w:p w14:paraId="137EC938" w14:textId="77777777" w:rsidR="00067929" w:rsidRPr="00A170E0" w:rsidRDefault="00067929" w:rsidP="00067929">
      <w:pPr>
        <w:rPr>
          <w:rFonts w:cs="Arial"/>
          <w:szCs w:val="22"/>
        </w:rPr>
      </w:pPr>
      <w:r w:rsidRPr="00A170E0">
        <w:rPr>
          <w:rFonts w:cs="Arial"/>
          <w:szCs w:val="22"/>
        </w:rPr>
        <w:t xml:space="preserve">Larsen, K. and Araujo-Silva, C., 2014. A new genus of </w:t>
      </w:r>
      <w:proofErr w:type="spellStart"/>
      <w:r w:rsidRPr="00A170E0">
        <w:rPr>
          <w:rFonts w:cs="Arial"/>
          <w:szCs w:val="22"/>
        </w:rPr>
        <w:t>Colletteidae</w:t>
      </w:r>
      <w:proofErr w:type="spellEnd"/>
      <w:r w:rsidRPr="00A170E0">
        <w:rPr>
          <w:rFonts w:cs="Arial"/>
          <w:szCs w:val="22"/>
        </w:rPr>
        <w:t xml:space="preserve"> (Crustacea: </w:t>
      </w:r>
      <w:proofErr w:type="spellStart"/>
      <w:r w:rsidRPr="00A170E0">
        <w:rPr>
          <w:rFonts w:cs="Arial"/>
          <w:szCs w:val="22"/>
        </w:rPr>
        <w:t>Peracarida</w:t>
      </w:r>
      <w:proofErr w:type="spellEnd"/>
      <w:r w:rsidRPr="00A170E0">
        <w:rPr>
          <w:rFonts w:cs="Arial"/>
          <w:szCs w:val="22"/>
        </w:rPr>
        <w:t xml:space="preserve">: </w:t>
      </w:r>
      <w:proofErr w:type="spellStart"/>
      <w:r w:rsidRPr="00A170E0">
        <w:rPr>
          <w:rFonts w:cs="Arial"/>
          <w:szCs w:val="22"/>
        </w:rPr>
        <w:t>Tanaidacea</w:t>
      </w:r>
      <w:proofErr w:type="spellEnd"/>
      <w:r w:rsidRPr="00A170E0">
        <w:rPr>
          <w:rFonts w:cs="Arial"/>
          <w:szCs w:val="22"/>
        </w:rPr>
        <w:t>) from the Pacific with comments on dimorphic males with species specific characters. Journal of the Marine Biological Association of the United Kingdom, 94(5), pp.969-974.</w:t>
      </w:r>
    </w:p>
    <w:p w14:paraId="01FA28D0" w14:textId="77777777" w:rsidR="00067929" w:rsidRPr="00A170E0" w:rsidRDefault="00067929" w:rsidP="00067929">
      <w:pPr>
        <w:rPr>
          <w:rFonts w:cs="Arial"/>
          <w:szCs w:val="22"/>
        </w:rPr>
      </w:pPr>
    </w:p>
    <w:p w14:paraId="74FC6144" w14:textId="77777777" w:rsidR="00067929" w:rsidRPr="00A170E0" w:rsidRDefault="00067929" w:rsidP="00067929">
      <w:pPr>
        <w:rPr>
          <w:rFonts w:cs="Arial"/>
          <w:szCs w:val="22"/>
        </w:rPr>
      </w:pPr>
      <w:r w:rsidRPr="00A170E0">
        <w:rPr>
          <w:rFonts w:cs="Arial"/>
          <w:szCs w:val="22"/>
        </w:rPr>
        <w:t xml:space="preserve">Larsen, K., 2011a. </w:t>
      </w:r>
      <w:proofErr w:type="spellStart"/>
      <w:r w:rsidRPr="00A170E0">
        <w:rPr>
          <w:rFonts w:cs="Arial"/>
          <w:szCs w:val="22"/>
        </w:rPr>
        <w:t>Tanaidaceans</w:t>
      </w:r>
      <w:proofErr w:type="spellEnd"/>
      <w:r w:rsidRPr="00A170E0">
        <w:rPr>
          <w:rFonts w:cs="Arial"/>
          <w:szCs w:val="22"/>
        </w:rPr>
        <w:t xml:space="preserve"> (Crustacea) from the Central Pacific Manganese Nodule Province. I. The genera </w:t>
      </w:r>
      <w:proofErr w:type="spellStart"/>
      <w:r w:rsidRPr="00F47DF9">
        <w:rPr>
          <w:rFonts w:cs="Arial"/>
          <w:i/>
          <w:szCs w:val="22"/>
        </w:rPr>
        <w:t>Collettea</w:t>
      </w:r>
      <w:proofErr w:type="spellEnd"/>
      <w:r w:rsidRPr="00F47DF9">
        <w:rPr>
          <w:rFonts w:cs="Arial"/>
          <w:i/>
          <w:szCs w:val="22"/>
        </w:rPr>
        <w:t xml:space="preserve">, </w:t>
      </w:r>
      <w:proofErr w:type="spellStart"/>
      <w:r w:rsidRPr="00F47DF9">
        <w:rPr>
          <w:rFonts w:cs="Arial"/>
          <w:i/>
          <w:szCs w:val="22"/>
        </w:rPr>
        <w:t>Robustochelia</w:t>
      </w:r>
      <w:proofErr w:type="spellEnd"/>
      <w:r w:rsidRPr="00A170E0">
        <w:rPr>
          <w:rFonts w:cs="Arial"/>
          <w:szCs w:val="22"/>
        </w:rPr>
        <w:t xml:space="preserve"> and </w:t>
      </w:r>
      <w:proofErr w:type="spellStart"/>
      <w:r w:rsidRPr="00F47DF9">
        <w:rPr>
          <w:rFonts w:cs="Arial"/>
          <w:i/>
          <w:szCs w:val="22"/>
        </w:rPr>
        <w:t>Tumidochelia</w:t>
      </w:r>
      <w:proofErr w:type="spellEnd"/>
      <w:r w:rsidRPr="00A170E0">
        <w:rPr>
          <w:rFonts w:cs="Arial"/>
          <w:szCs w:val="22"/>
        </w:rPr>
        <w:t>. </w:t>
      </w:r>
      <w:proofErr w:type="spellStart"/>
      <w:r w:rsidRPr="00A170E0">
        <w:rPr>
          <w:rFonts w:cs="Arial"/>
          <w:szCs w:val="22"/>
        </w:rPr>
        <w:t>ZooKeys</w:t>
      </w:r>
      <w:proofErr w:type="spellEnd"/>
      <w:r w:rsidRPr="00A170E0">
        <w:rPr>
          <w:rFonts w:cs="Arial"/>
          <w:szCs w:val="22"/>
        </w:rPr>
        <w:t>, (87), p.19.</w:t>
      </w:r>
    </w:p>
    <w:p w14:paraId="112C6645" w14:textId="77777777" w:rsidR="00067929" w:rsidRPr="00A170E0" w:rsidRDefault="00067929" w:rsidP="00067929">
      <w:pPr>
        <w:rPr>
          <w:rFonts w:cs="Arial"/>
          <w:szCs w:val="22"/>
        </w:rPr>
      </w:pPr>
    </w:p>
    <w:p w14:paraId="6F5C1325" w14:textId="1FD7A76C" w:rsidR="00067929" w:rsidRPr="00A170E0" w:rsidRDefault="00067929" w:rsidP="00067929">
      <w:pPr>
        <w:rPr>
          <w:rFonts w:cs="Arial"/>
          <w:szCs w:val="22"/>
        </w:rPr>
      </w:pPr>
      <w:r w:rsidRPr="00A170E0">
        <w:rPr>
          <w:rFonts w:cs="Arial"/>
          <w:szCs w:val="22"/>
        </w:rPr>
        <w:t xml:space="preserve">Larsen, K., 2011b. The </w:t>
      </w:r>
      <w:proofErr w:type="spellStart"/>
      <w:r w:rsidRPr="00A170E0">
        <w:rPr>
          <w:rFonts w:cs="Arial"/>
          <w:szCs w:val="22"/>
        </w:rPr>
        <w:t>tanaidacean</w:t>
      </w:r>
      <w:proofErr w:type="spellEnd"/>
      <w:r w:rsidRPr="00A170E0">
        <w:rPr>
          <w:rFonts w:cs="Arial"/>
          <w:szCs w:val="22"/>
        </w:rPr>
        <w:t xml:space="preserve"> assemblage from the Central Pacific Manganese Nodule Province. II. The genera </w:t>
      </w:r>
      <w:proofErr w:type="spellStart"/>
      <w:r w:rsidRPr="00F47DF9">
        <w:rPr>
          <w:rFonts w:cs="Arial"/>
          <w:i/>
          <w:szCs w:val="22"/>
        </w:rPr>
        <w:t>Stenotanais</w:t>
      </w:r>
      <w:proofErr w:type="spellEnd"/>
      <w:r w:rsidRPr="00A170E0">
        <w:rPr>
          <w:rFonts w:cs="Arial"/>
          <w:szCs w:val="22"/>
        </w:rPr>
        <w:t xml:space="preserve"> and </w:t>
      </w:r>
      <w:proofErr w:type="spellStart"/>
      <w:r w:rsidRPr="00F47DF9">
        <w:rPr>
          <w:rFonts w:cs="Arial"/>
          <w:i/>
          <w:szCs w:val="22"/>
        </w:rPr>
        <w:t>Typhlotanais</w:t>
      </w:r>
      <w:proofErr w:type="spellEnd"/>
      <w:r w:rsidR="00F47DF9">
        <w:rPr>
          <w:rFonts w:cs="Arial"/>
          <w:i/>
          <w:szCs w:val="22"/>
        </w:rPr>
        <w:t xml:space="preserve"> </w:t>
      </w:r>
      <w:r w:rsidRPr="00A170E0">
        <w:rPr>
          <w:rFonts w:cs="Arial"/>
          <w:szCs w:val="22"/>
        </w:rPr>
        <w:t>(Crustacea). </w:t>
      </w:r>
      <w:proofErr w:type="spellStart"/>
      <w:r w:rsidRPr="00A170E0">
        <w:rPr>
          <w:rFonts w:cs="Arial"/>
          <w:szCs w:val="22"/>
        </w:rPr>
        <w:t>Zootaxa</w:t>
      </w:r>
      <w:proofErr w:type="spellEnd"/>
      <w:r w:rsidRPr="00A170E0">
        <w:rPr>
          <w:rFonts w:cs="Arial"/>
          <w:szCs w:val="22"/>
        </w:rPr>
        <w:t>, 3088(1), pp.39-53.</w:t>
      </w:r>
    </w:p>
    <w:p w14:paraId="3A57677B" w14:textId="746D05A7" w:rsidR="00067929" w:rsidRDefault="00067929" w:rsidP="00067929">
      <w:pPr>
        <w:rPr>
          <w:rFonts w:cs="Arial"/>
          <w:szCs w:val="22"/>
        </w:rPr>
      </w:pPr>
    </w:p>
    <w:p w14:paraId="157ECF68" w14:textId="52BA949B" w:rsidR="00EF5DFD" w:rsidRDefault="00EF5DFD" w:rsidP="00067929">
      <w:pPr>
        <w:rPr>
          <w:rFonts w:cs="Arial"/>
          <w:szCs w:val="22"/>
        </w:rPr>
      </w:pPr>
      <w:r w:rsidRPr="00EF5DFD">
        <w:rPr>
          <w:rFonts w:cs="Arial"/>
          <w:szCs w:val="22"/>
        </w:rPr>
        <w:t xml:space="preserve">Larsen, K., 1999. Pacific </w:t>
      </w:r>
      <w:proofErr w:type="spellStart"/>
      <w:r w:rsidRPr="00EF5DFD">
        <w:rPr>
          <w:rFonts w:cs="Arial"/>
          <w:szCs w:val="22"/>
        </w:rPr>
        <w:t>Tanaidacea</w:t>
      </w:r>
      <w:proofErr w:type="spellEnd"/>
      <w:r w:rsidRPr="00EF5DFD">
        <w:rPr>
          <w:rFonts w:cs="Arial"/>
          <w:szCs w:val="22"/>
        </w:rPr>
        <w:t xml:space="preserve"> (Crustacea): Revision of the genus </w:t>
      </w:r>
      <w:r w:rsidRPr="00F47DF9">
        <w:rPr>
          <w:rFonts w:cs="Arial"/>
          <w:i/>
          <w:szCs w:val="22"/>
        </w:rPr>
        <w:t>Agathotanais</w:t>
      </w:r>
      <w:r w:rsidRPr="00EF5DFD">
        <w:rPr>
          <w:rFonts w:cs="Arial"/>
          <w:szCs w:val="22"/>
        </w:rPr>
        <w:t xml:space="preserve"> with description of three new species. RECORDS-AUSTRALIAN MUSEUM, 51, pp.99-112.</w:t>
      </w:r>
    </w:p>
    <w:p w14:paraId="5AE3E3AF" w14:textId="77777777" w:rsidR="00EF5DFD" w:rsidRPr="00A170E0" w:rsidRDefault="00EF5DFD" w:rsidP="00067929">
      <w:pPr>
        <w:rPr>
          <w:rFonts w:cs="Arial"/>
          <w:szCs w:val="22"/>
        </w:rPr>
      </w:pPr>
    </w:p>
    <w:p w14:paraId="4629A908" w14:textId="77777777" w:rsidR="00067929" w:rsidRPr="00A170E0" w:rsidRDefault="00067929" w:rsidP="00067929">
      <w:pPr>
        <w:rPr>
          <w:rFonts w:cs="Arial"/>
          <w:szCs w:val="22"/>
        </w:rPr>
      </w:pPr>
      <w:r w:rsidRPr="00A170E0">
        <w:rPr>
          <w:rFonts w:cs="Arial"/>
          <w:szCs w:val="22"/>
        </w:rPr>
        <w:t>Leitner, A.B., Drazen, J.C. and Smith, C.R., 2021. Testing the Seamount Refuge Hypothesis for Predators and Scavengers in the Western Clarion-Clipperton Zone. Frontiers in Marine Science, p.1146.</w:t>
      </w:r>
    </w:p>
    <w:p w14:paraId="47467F75" w14:textId="77777777" w:rsidR="00067929" w:rsidRPr="00A170E0" w:rsidRDefault="00067929" w:rsidP="00067929">
      <w:pPr>
        <w:rPr>
          <w:rFonts w:cs="Arial"/>
          <w:szCs w:val="22"/>
        </w:rPr>
      </w:pPr>
    </w:p>
    <w:p w14:paraId="76948664" w14:textId="77777777" w:rsidR="00067929" w:rsidRPr="00A170E0" w:rsidRDefault="00067929" w:rsidP="00067929">
      <w:pPr>
        <w:rPr>
          <w:rFonts w:cs="Arial"/>
          <w:szCs w:val="22"/>
        </w:rPr>
      </w:pPr>
      <w:r w:rsidRPr="00A170E0">
        <w:rPr>
          <w:rFonts w:cs="Arial"/>
          <w:szCs w:val="22"/>
        </w:rPr>
        <w:t xml:space="preserve">Leitner, A.B., </w:t>
      </w:r>
      <w:proofErr w:type="spellStart"/>
      <w:r w:rsidRPr="00A170E0">
        <w:rPr>
          <w:rFonts w:cs="Arial"/>
          <w:szCs w:val="22"/>
        </w:rPr>
        <w:t>Neuheimer</w:t>
      </w:r>
      <w:proofErr w:type="spellEnd"/>
      <w:r w:rsidRPr="00A170E0">
        <w:rPr>
          <w:rFonts w:cs="Arial"/>
          <w:szCs w:val="22"/>
        </w:rPr>
        <w:t>, A.B., Donlon, E., Smith, C.R. and Drazen, J.C., 2017. Environmental and bathymetric influences on abyssal bait-attending communities of the Clarion Clipperton Zone. Deep Sea Research Part I: Oceanographic Research Papers, 125, pp.65-80.</w:t>
      </w:r>
    </w:p>
    <w:p w14:paraId="3AF490D5" w14:textId="288EBF17" w:rsidR="00067929" w:rsidRDefault="00067929" w:rsidP="00067929">
      <w:pPr>
        <w:rPr>
          <w:rFonts w:cs="Arial"/>
          <w:szCs w:val="22"/>
        </w:rPr>
      </w:pPr>
    </w:p>
    <w:p w14:paraId="0745A3FF" w14:textId="007B97CA" w:rsidR="00EF5DFD" w:rsidRDefault="00EF5DFD" w:rsidP="00067929">
      <w:pPr>
        <w:rPr>
          <w:rFonts w:cs="Arial"/>
          <w:szCs w:val="22"/>
        </w:rPr>
      </w:pPr>
      <w:r w:rsidRPr="00EF5DFD">
        <w:rPr>
          <w:rFonts w:cs="Arial"/>
          <w:szCs w:val="22"/>
        </w:rPr>
        <w:t xml:space="preserve">Lejzerowicz, F., Gooday, A.J., Barrenechea Angeles, I., Cordier, T., </w:t>
      </w:r>
      <w:proofErr w:type="spellStart"/>
      <w:r w:rsidRPr="00EF5DFD">
        <w:rPr>
          <w:rFonts w:cs="Arial"/>
          <w:szCs w:val="22"/>
        </w:rPr>
        <w:t>Morard</w:t>
      </w:r>
      <w:proofErr w:type="spellEnd"/>
      <w:r w:rsidRPr="00EF5DFD">
        <w:rPr>
          <w:rFonts w:cs="Arial"/>
          <w:szCs w:val="22"/>
        </w:rPr>
        <w:t>, R., Apothéloz-Perret-Gentil, L., Lins, L., Menot, L., Brandt, A., Levin, L.A. and Martinez Arbizu, P., 2021. Eukaryotic biodiversity and spatial patterns in the Clarion-Clipperton zone and other abyssal regions: insights from sediment DNA and RNA metabarcoding. Frontiers in Marine Science, 8, p.536.</w:t>
      </w:r>
    </w:p>
    <w:p w14:paraId="207AC83F" w14:textId="77777777" w:rsidR="00EF5DFD" w:rsidRPr="00A170E0" w:rsidRDefault="00EF5DFD" w:rsidP="00067929">
      <w:pPr>
        <w:rPr>
          <w:rFonts w:cs="Arial"/>
          <w:szCs w:val="22"/>
        </w:rPr>
      </w:pPr>
    </w:p>
    <w:p w14:paraId="53650170" w14:textId="77777777" w:rsidR="00067929" w:rsidRPr="00A170E0" w:rsidRDefault="00067929" w:rsidP="00067929">
      <w:pPr>
        <w:rPr>
          <w:rFonts w:cs="Arial"/>
          <w:szCs w:val="22"/>
        </w:rPr>
      </w:pPr>
      <w:r w:rsidRPr="00A170E0">
        <w:rPr>
          <w:rFonts w:cs="Arial"/>
          <w:szCs w:val="22"/>
        </w:rPr>
        <w:t>Lim, S.C., Wiklund, H., Glover, A.G., Dahlgren, T.G. and Tan, K.S., 2017. A new genus and species of abyssal sponge commonly encrusting polymetallic nodules in the Clarion-Clipperton Zone, East Pacific Ocean. Systematics and biodiversity, 15(6), pp.507-519. doi:10.1080/14772000.2017.1358218</w:t>
      </w:r>
    </w:p>
    <w:p w14:paraId="64F4F928" w14:textId="77777777" w:rsidR="00067929" w:rsidRPr="00A170E0" w:rsidRDefault="00067929" w:rsidP="00067929">
      <w:pPr>
        <w:rPr>
          <w:rFonts w:cs="Arial"/>
          <w:szCs w:val="22"/>
        </w:rPr>
      </w:pPr>
    </w:p>
    <w:p w14:paraId="25075AB6" w14:textId="77777777" w:rsidR="00067929" w:rsidRPr="00A170E0" w:rsidRDefault="00067929" w:rsidP="00067929">
      <w:pPr>
        <w:rPr>
          <w:rFonts w:cs="Arial"/>
          <w:szCs w:val="22"/>
        </w:rPr>
      </w:pPr>
      <w:proofErr w:type="spellStart"/>
      <w:r w:rsidRPr="00A170E0">
        <w:rPr>
          <w:rFonts w:cs="Arial"/>
          <w:szCs w:val="22"/>
        </w:rPr>
        <w:t>Lörz</w:t>
      </w:r>
      <w:proofErr w:type="spellEnd"/>
      <w:r w:rsidRPr="00A170E0">
        <w:rPr>
          <w:rFonts w:cs="Arial"/>
          <w:szCs w:val="22"/>
        </w:rPr>
        <w:t xml:space="preserve">, A.N. and Horton, T., 2021. Investigation of the </w:t>
      </w:r>
      <w:proofErr w:type="spellStart"/>
      <w:r w:rsidRPr="00A170E0">
        <w:rPr>
          <w:rFonts w:cs="Arial"/>
          <w:szCs w:val="22"/>
        </w:rPr>
        <w:t>Amathillopsidae</w:t>
      </w:r>
      <w:proofErr w:type="spellEnd"/>
      <w:r w:rsidRPr="00A170E0">
        <w:rPr>
          <w:rFonts w:cs="Arial"/>
          <w:szCs w:val="22"/>
        </w:rPr>
        <w:t xml:space="preserve"> (Amphipoda, Crustacea), including the description of a new species, reveals a clinging lifestyle in the deep sea worldwide. </w:t>
      </w:r>
      <w:proofErr w:type="spellStart"/>
      <w:r w:rsidRPr="00A170E0">
        <w:rPr>
          <w:rFonts w:cs="Arial"/>
          <w:szCs w:val="22"/>
        </w:rPr>
        <w:t>ZooKeys</w:t>
      </w:r>
      <w:proofErr w:type="spellEnd"/>
      <w:r w:rsidRPr="00A170E0">
        <w:rPr>
          <w:rFonts w:cs="Arial"/>
          <w:szCs w:val="22"/>
        </w:rPr>
        <w:t>, 1031, p.19.</w:t>
      </w:r>
    </w:p>
    <w:p w14:paraId="262FB02A" w14:textId="77777777" w:rsidR="00067929" w:rsidRPr="00A170E0" w:rsidRDefault="00067929" w:rsidP="00067929">
      <w:pPr>
        <w:rPr>
          <w:rFonts w:cs="Arial"/>
          <w:szCs w:val="22"/>
        </w:rPr>
      </w:pPr>
    </w:p>
    <w:p w14:paraId="0E861001" w14:textId="77777777" w:rsidR="00067929" w:rsidRPr="00A170E0" w:rsidRDefault="00067929" w:rsidP="00067929">
      <w:pPr>
        <w:rPr>
          <w:rFonts w:cs="Arial"/>
          <w:szCs w:val="22"/>
        </w:rPr>
      </w:pPr>
      <w:r w:rsidRPr="00A170E0">
        <w:rPr>
          <w:rFonts w:cs="Arial"/>
          <w:szCs w:val="22"/>
        </w:rPr>
        <w:t>Macheriotou, L., Rigaux, A., Derycke, S. and Vanreusel, A., 2020. Phylogenetic clustering and rarity imply risk of local species extinction in prospective deep-sea mining areas of the Clarion–Clipperton Fracture Zone. Proceedings of the Royal Society B, 287(1924), p.201</w:t>
      </w:r>
    </w:p>
    <w:p w14:paraId="4820BA8C" w14:textId="77777777" w:rsidR="00067929" w:rsidRPr="00A170E0" w:rsidRDefault="00067929" w:rsidP="00067929">
      <w:pPr>
        <w:rPr>
          <w:rFonts w:cs="Arial"/>
          <w:szCs w:val="22"/>
        </w:rPr>
      </w:pPr>
    </w:p>
    <w:p w14:paraId="2AA171F0" w14:textId="77777777" w:rsidR="00067929" w:rsidRPr="00A170E0" w:rsidRDefault="00067929" w:rsidP="00067929">
      <w:pPr>
        <w:rPr>
          <w:rFonts w:cs="Arial"/>
          <w:szCs w:val="22"/>
        </w:rPr>
      </w:pPr>
      <w:r w:rsidRPr="00A170E0">
        <w:rPr>
          <w:rFonts w:cs="Arial"/>
          <w:szCs w:val="22"/>
        </w:rPr>
        <w:t>Maciolek, N.J., 2020. Anguillosyllis (Annelida: Syllidae) from multiple deep-water locations in the northern and southern hemispheres. </w:t>
      </w:r>
      <w:proofErr w:type="spellStart"/>
      <w:r w:rsidRPr="00A170E0">
        <w:rPr>
          <w:rFonts w:cs="Arial"/>
          <w:szCs w:val="22"/>
        </w:rPr>
        <w:t>Zootaxa</w:t>
      </w:r>
      <w:proofErr w:type="spellEnd"/>
      <w:r w:rsidRPr="00A170E0">
        <w:rPr>
          <w:rFonts w:cs="Arial"/>
          <w:szCs w:val="22"/>
        </w:rPr>
        <w:t>, 4793(1), pp.1-73.92666.</w:t>
      </w:r>
    </w:p>
    <w:p w14:paraId="0E9CDF4E" w14:textId="77777777" w:rsidR="00067929" w:rsidRPr="00A170E0" w:rsidRDefault="00067929" w:rsidP="00067929">
      <w:pPr>
        <w:rPr>
          <w:rFonts w:cs="Arial"/>
          <w:szCs w:val="22"/>
        </w:rPr>
      </w:pPr>
    </w:p>
    <w:p w14:paraId="332F6204" w14:textId="77777777" w:rsidR="00067929" w:rsidRPr="00A170E0" w:rsidRDefault="00067929" w:rsidP="00067929">
      <w:pPr>
        <w:rPr>
          <w:rFonts w:cs="Arial"/>
          <w:szCs w:val="22"/>
        </w:rPr>
      </w:pPr>
      <w:r w:rsidRPr="00A170E0">
        <w:rPr>
          <w:rFonts w:cs="Arial"/>
          <w:szCs w:val="22"/>
        </w:rPr>
        <w:t xml:space="preserve">Mahatma, R., 2009. Meiofauna communities of the Pacific Nodule Province: abundance, </w:t>
      </w:r>
      <w:proofErr w:type="gramStart"/>
      <w:r w:rsidRPr="00A170E0">
        <w:rPr>
          <w:rFonts w:cs="Arial"/>
          <w:szCs w:val="22"/>
        </w:rPr>
        <w:t>diversity</w:t>
      </w:r>
      <w:proofErr w:type="gramEnd"/>
      <w:r w:rsidRPr="00A170E0">
        <w:rPr>
          <w:rFonts w:cs="Arial"/>
          <w:szCs w:val="22"/>
        </w:rPr>
        <w:t xml:space="preserve"> and community structure (Doctoral dissertation, Universität Oldenburg).</w:t>
      </w:r>
    </w:p>
    <w:p w14:paraId="3BD01383" w14:textId="77777777" w:rsidR="00067929" w:rsidRPr="00A170E0" w:rsidRDefault="00067929" w:rsidP="00067929">
      <w:pPr>
        <w:rPr>
          <w:rFonts w:cs="Arial"/>
          <w:szCs w:val="22"/>
        </w:rPr>
      </w:pPr>
    </w:p>
    <w:p w14:paraId="38895D2F" w14:textId="77777777" w:rsidR="00067929" w:rsidRPr="00A170E0" w:rsidRDefault="00067929" w:rsidP="00067929">
      <w:pPr>
        <w:rPr>
          <w:rFonts w:cs="Arial"/>
          <w:szCs w:val="22"/>
        </w:rPr>
      </w:pPr>
      <w:r w:rsidRPr="00A170E0">
        <w:rPr>
          <w:rFonts w:cs="Arial"/>
          <w:szCs w:val="22"/>
        </w:rPr>
        <w:t xml:space="preserve">Mahatma, R., Arbizu, </w:t>
      </w:r>
      <w:proofErr w:type="gramStart"/>
      <w:r w:rsidRPr="00A170E0">
        <w:rPr>
          <w:rFonts w:cs="Arial"/>
          <w:szCs w:val="22"/>
        </w:rPr>
        <w:t>P.M.</w:t>
      </w:r>
      <w:proofErr w:type="gramEnd"/>
      <w:r w:rsidRPr="00A170E0">
        <w:rPr>
          <w:rFonts w:cs="Arial"/>
          <w:szCs w:val="22"/>
        </w:rPr>
        <w:t xml:space="preserve"> and Ivanenko, V.N., 2008. A new genus and species of Brychiopontiidae Humes, 1974 (Crustacea: </w:t>
      </w:r>
      <w:proofErr w:type="spellStart"/>
      <w:r w:rsidRPr="00A170E0">
        <w:rPr>
          <w:rFonts w:cs="Arial"/>
          <w:szCs w:val="22"/>
        </w:rPr>
        <w:t>Copepoda</w:t>
      </w:r>
      <w:proofErr w:type="spellEnd"/>
      <w:r w:rsidRPr="00A170E0">
        <w:rPr>
          <w:rFonts w:cs="Arial"/>
          <w:szCs w:val="22"/>
        </w:rPr>
        <w:t xml:space="preserve">: </w:t>
      </w:r>
      <w:proofErr w:type="spellStart"/>
      <w:r w:rsidRPr="00A170E0">
        <w:rPr>
          <w:rFonts w:cs="Arial"/>
          <w:szCs w:val="22"/>
        </w:rPr>
        <w:t>Siphonostomatoida</w:t>
      </w:r>
      <w:proofErr w:type="spellEnd"/>
      <w:r w:rsidRPr="00A170E0">
        <w:rPr>
          <w:rFonts w:cs="Arial"/>
          <w:szCs w:val="22"/>
        </w:rPr>
        <w:t xml:space="preserve">) associated with an abyssal holothurian in the Northeast Pacific nodule province. </w:t>
      </w:r>
      <w:proofErr w:type="spellStart"/>
      <w:r w:rsidRPr="00A170E0">
        <w:rPr>
          <w:rFonts w:cs="Arial"/>
          <w:szCs w:val="22"/>
        </w:rPr>
        <w:t>Zootaxa</w:t>
      </w:r>
      <w:proofErr w:type="spellEnd"/>
      <w:r w:rsidRPr="00A170E0">
        <w:rPr>
          <w:rFonts w:cs="Arial"/>
          <w:szCs w:val="22"/>
        </w:rPr>
        <w:t>, 1866(1), pp.290-302.</w:t>
      </w:r>
    </w:p>
    <w:p w14:paraId="08C8B0B0" w14:textId="77777777" w:rsidR="00067929" w:rsidRPr="00A170E0" w:rsidRDefault="00067929" w:rsidP="00067929">
      <w:pPr>
        <w:rPr>
          <w:rFonts w:cs="Arial"/>
          <w:szCs w:val="22"/>
        </w:rPr>
      </w:pPr>
    </w:p>
    <w:p w14:paraId="162F16E6" w14:textId="77777777" w:rsidR="00067929" w:rsidRPr="00A170E0" w:rsidRDefault="00067929" w:rsidP="00067929">
      <w:pPr>
        <w:rPr>
          <w:rFonts w:cs="Arial"/>
          <w:szCs w:val="22"/>
        </w:rPr>
      </w:pPr>
      <w:r w:rsidRPr="00A170E0">
        <w:rPr>
          <w:rFonts w:cs="Arial"/>
          <w:szCs w:val="22"/>
        </w:rPr>
        <w:t xml:space="preserve">Malyutina, M.V., Kihara, T.C. and Brix, S., 2020. A new genus of </w:t>
      </w:r>
      <w:proofErr w:type="spellStart"/>
      <w:r w:rsidRPr="00A170E0">
        <w:rPr>
          <w:rFonts w:cs="Arial"/>
          <w:szCs w:val="22"/>
        </w:rPr>
        <w:t>Munnopsidae</w:t>
      </w:r>
      <w:proofErr w:type="spellEnd"/>
      <w:r w:rsidRPr="00A170E0">
        <w:rPr>
          <w:rFonts w:cs="Arial"/>
          <w:szCs w:val="22"/>
        </w:rPr>
        <w:t xml:space="preserve"> </w:t>
      </w:r>
      <w:proofErr w:type="spellStart"/>
      <w:r w:rsidRPr="00A170E0">
        <w:rPr>
          <w:rFonts w:cs="Arial"/>
          <w:szCs w:val="22"/>
        </w:rPr>
        <w:t>Lilljeborg</w:t>
      </w:r>
      <w:proofErr w:type="spellEnd"/>
      <w:r w:rsidRPr="00A170E0">
        <w:rPr>
          <w:rFonts w:cs="Arial"/>
          <w:szCs w:val="22"/>
        </w:rPr>
        <w:t>, 1864 (Crustacea, Isopoda), with descriptions of two abyssal new species from the Clarion Clipperton Fracture Zone, north-eastern tropical Pacific. Marine Biodiversity, 50, pp.1-31. doi:10.1007/s12526-020-01061-z</w:t>
      </w:r>
    </w:p>
    <w:p w14:paraId="278E298F" w14:textId="77777777" w:rsidR="00067929" w:rsidRPr="00A170E0" w:rsidRDefault="00067929" w:rsidP="00067929">
      <w:pPr>
        <w:rPr>
          <w:rFonts w:cs="Arial"/>
          <w:szCs w:val="22"/>
        </w:rPr>
      </w:pPr>
    </w:p>
    <w:p w14:paraId="13DD08AD" w14:textId="77777777" w:rsidR="00067929" w:rsidRPr="00A170E0" w:rsidRDefault="00067929" w:rsidP="00067929">
      <w:pPr>
        <w:rPr>
          <w:rFonts w:cs="Arial"/>
          <w:szCs w:val="22"/>
        </w:rPr>
      </w:pPr>
      <w:r w:rsidRPr="00A170E0">
        <w:rPr>
          <w:rFonts w:cs="Arial"/>
          <w:szCs w:val="22"/>
        </w:rPr>
        <w:t xml:space="preserve">Malyutina, M.V., 2011. Description of two new species of </w:t>
      </w:r>
      <w:proofErr w:type="spellStart"/>
      <w:r w:rsidRPr="00A170E0">
        <w:rPr>
          <w:rFonts w:cs="Arial"/>
          <w:szCs w:val="22"/>
        </w:rPr>
        <w:t>munnopsid</w:t>
      </w:r>
      <w:proofErr w:type="spellEnd"/>
      <w:r w:rsidRPr="00A170E0">
        <w:rPr>
          <w:rFonts w:cs="Arial"/>
          <w:szCs w:val="22"/>
        </w:rPr>
        <w:t xml:space="preserve"> isopods (Crustacea: Isopoda: </w:t>
      </w:r>
      <w:proofErr w:type="spellStart"/>
      <w:r w:rsidRPr="00A170E0">
        <w:rPr>
          <w:rFonts w:cs="Arial"/>
          <w:szCs w:val="22"/>
        </w:rPr>
        <w:t>Asellota</w:t>
      </w:r>
      <w:proofErr w:type="spellEnd"/>
      <w:r w:rsidRPr="00A170E0">
        <w:rPr>
          <w:rFonts w:cs="Arial"/>
          <w:szCs w:val="22"/>
        </w:rPr>
        <w:t xml:space="preserve">) from manganese nodules area of the Clarion-Clipperton Fracture Zone, Pacific Ocean. </w:t>
      </w:r>
      <w:proofErr w:type="spellStart"/>
      <w:r w:rsidRPr="00A170E0">
        <w:rPr>
          <w:rFonts w:cs="Arial"/>
          <w:szCs w:val="22"/>
        </w:rPr>
        <w:t>Zootaxa</w:t>
      </w:r>
      <w:proofErr w:type="spellEnd"/>
      <w:r w:rsidRPr="00A170E0">
        <w:rPr>
          <w:rFonts w:cs="Arial"/>
          <w:szCs w:val="22"/>
        </w:rPr>
        <w:t>, 2783(1), pp.1-20.</w:t>
      </w:r>
    </w:p>
    <w:p w14:paraId="21A29164" w14:textId="77777777" w:rsidR="00067929" w:rsidRPr="00A170E0" w:rsidRDefault="00067929" w:rsidP="00067929">
      <w:pPr>
        <w:rPr>
          <w:rFonts w:cs="Arial"/>
          <w:szCs w:val="22"/>
        </w:rPr>
      </w:pPr>
    </w:p>
    <w:p w14:paraId="74B07A2C" w14:textId="77777777" w:rsidR="00067929" w:rsidRPr="00A170E0" w:rsidRDefault="00067929" w:rsidP="00067929">
      <w:pPr>
        <w:rPr>
          <w:rFonts w:cs="Arial"/>
          <w:szCs w:val="22"/>
        </w:rPr>
      </w:pPr>
      <w:r w:rsidRPr="00A170E0">
        <w:rPr>
          <w:rFonts w:cs="Arial"/>
          <w:szCs w:val="22"/>
        </w:rPr>
        <w:t xml:space="preserve">Markhaseva, E.L., Mohrbeck, I. and Renz, J., 2017. Description of </w:t>
      </w:r>
      <w:proofErr w:type="spellStart"/>
      <w:r w:rsidRPr="00EF5DFD">
        <w:rPr>
          <w:rFonts w:cs="Arial"/>
          <w:i/>
          <w:szCs w:val="22"/>
        </w:rPr>
        <w:t>Pseudeuchaeta</w:t>
      </w:r>
      <w:proofErr w:type="spellEnd"/>
      <w:r w:rsidRPr="00EF5DFD">
        <w:rPr>
          <w:rFonts w:cs="Arial"/>
          <w:i/>
          <w:szCs w:val="22"/>
        </w:rPr>
        <w:t xml:space="preserve"> vulgaris</w:t>
      </w:r>
      <w:r w:rsidRPr="00A170E0">
        <w:rPr>
          <w:rFonts w:cs="Arial"/>
          <w:szCs w:val="22"/>
        </w:rPr>
        <w:t xml:space="preserve"> n. sp. (</w:t>
      </w:r>
      <w:proofErr w:type="spellStart"/>
      <w:r w:rsidRPr="00A170E0">
        <w:rPr>
          <w:rFonts w:cs="Arial"/>
          <w:szCs w:val="22"/>
        </w:rPr>
        <w:t>Copepoda</w:t>
      </w:r>
      <w:proofErr w:type="spellEnd"/>
      <w:r w:rsidRPr="00A170E0">
        <w:rPr>
          <w:rFonts w:cs="Arial"/>
          <w:szCs w:val="22"/>
        </w:rPr>
        <w:t xml:space="preserve">: Calanoida), a new </w:t>
      </w:r>
      <w:proofErr w:type="spellStart"/>
      <w:r w:rsidRPr="00A170E0">
        <w:rPr>
          <w:rFonts w:cs="Arial"/>
          <w:szCs w:val="22"/>
        </w:rPr>
        <w:t>aetideid</w:t>
      </w:r>
      <w:proofErr w:type="spellEnd"/>
      <w:r w:rsidRPr="00A170E0">
        <w:rPr>
          <w:rFonts w:cs="Arial"/>
          <w:szCs w:val="22"/>
        </w:rPr>
        <w:t xml:space="preserve"> species from the deep Pacific Ocean with notes on the biogeography of benthopelagic </w:t>
      </w:r>
      <w:proofErr w:type="spellStart"/>
      <w:r w:rsidRPr="00A170E0">
        <w:rPr>
          <w:rFonts w:cs="Arial"/>
          <w:szCs w:val="22"/>
        </w:rPr>
        <w:t>aetideid</w:t>
      </w:r>
      <w:proofErr w:type="spellEnd"/>
      <w:r w:rsidRPr="00A170E0">
        <w:rPr>
          <w:rFonts w:cs="Arial"/>
          <w:szCs w:val="22"/>
        </w:rPr>
        <w:t xml:space="preserve"> calanoids. Marine Biodiversity, 47(2), pp.289-297. doi:10.1007/s12526-016-0527-9</w:t>
      </w:r>
    </w:p>
    <w:p w14:paraId="314BE9D0" w14:textId="77777777" w:rsidR="00067929" w:rsidRPr="00A170E0" w:rsidRDefault="00067929" w:rsidP="00067929">
      <w:pPr>
        <w:rPr>
          <w:rFonts w:cs="Arial"/>
          <w:szCs w:val="22"/>
        </w:rPr>
      </w:pPr>
    </w:p>
    <w:p w14:paraId="4855A5E8" w14:textId="77777777" w:rsidR="00067929" w:rsidRPr="00A170E0" w:rsidRDefault="00067929" w:rsidP="00067929">
      <w:pPr>
        <w:rPr>
          <w:rFonts w:cs="Arial"/>
          <w:szCs w:val="22"/>
        </w:rPr>
      </w:pPr>
      <w:r w:rsidRPr="00A170E0">
        <w:rPr>
          <w:rFonts w:cs="Arial"/>
          <w:szCs w:val="22"/>
        </w:rPr>
        <w:t>Matsuyama, K., Janssen, A., Arbizu, P.M., Martha, S.O. and Freiwald, A., 2014. Bryozoans from RV Sonne deep-sea cruises SO 167 ‘</w:t>
      </w:r>
      <w:proofErr w:type="spellStart"/>
      <w:r w:rsidRPr="00A170E0">
        <w:rPr>
          <w:rFonts w:cs="Arial"/>
          <w:szCs w:val="22"/>
        </w:rPr>
        <w:t>Louisville’and</w:t>
      </w:r>
      <w:proofErr w:type="spellEnd"/>
      <w:r w:rsidRPr="00A170E0">
        <w:rPr>
          <w:rFonts w:cs="Arial"/>
          <w:szCs w:val="22"/>
        </w:rPr>
        <w:t xml:space="preserve"> SO 205 ‘Mangan’. </w:t>
      </w:r>
      <w:proofErr w:type="spellStart"/>
      <w:r w:rsidRPr="00A170E0">
        <w:rPr>
          <w:rFonts w:cs="Arial"/>
          <w:szCs w:val="22"/>
        </w:rPr>
        <w:t>Zootaxa</w:t>
      </w:r>
      <w:proofErr w:type="spellEnd"/>
      <w:r w:rsidRPr="00A170E0">
        <w:rPr>
          <w:rFonts w:cs="Arial"/>
          <w:szCs w:val="22"/>
        </w:rPr>
        <w:t>, 3856(1), pp.100-116.</w:t>
      </w:r>
    </w:p>
    <w:p w14:paraId="18CA8ADA" w14:textId="6B8294AE" w:rsidR="00067929" w:rsidRDefault="00067929" w:rsidP="00067929">
      <w:pPr>
        <w:rPr>
          <w:ins w:id="252" w:author="Muriel Rabone" w:date="2022-07-28T09:49:00Z"/>
          <w:rFonts w:cs="Arial"/>
          <w:szCs w:val="22"/>
        </w:rPr>
      </w:pPr>
    </w:p>
    <w:p w14:paraId="0B8ECE6D" w14:textId="1DCE4EAC" w:rsidR="00166002" w:rsidRDefault="00166002" w:rsidP="00067929">
      <w:pPr>
        <w:rPr>
          <w:ins w:id="253" w:author="Muriel Rabone" w:date="2022-07-28T09:49:00Z"/>
          <w:rFonts w:cs="Arial"/>
          <w:szCs w:val="22"/>
        </w:rPr>
      </w:pPr>
      <w:ins w:id="254" w:author="Muriel Rabone" w:date="2022-07-28T09:49:00Z">
        <w:r w:rsidRPr="00166002">
          <w:rPr>
            <w:rFonts w:cs="Arial"/>
            <w:szCs w:val="22"/>
          </w:rPr>
          <w:t xml:space="preserve">Menzel, L., 2011. First descriptions of </w:t>
        </w:r>
        <w:proofErr w:type="spellStart"/>
        <w:r w:rsidRPr="00166002">
          <w:rPr>
            <w:rFonts w:cs="Arial"/>
            <w:szCs w:val="22"/>
          </w:rPr>
          <w:t>copepodid</w:t>
        </w:r>
        <w:proofErr w:type="spellEnd"/>
        <w:r w:rsidRPr="00166002">
          <w:rPr>
            <w:rFonts w:cs="Arial"/>
            <w:szCs w:val="22"/>
          </w:rPr>
          <w:t xml:space="preserve"> stages, sexual </w:t>
        </w:r>
        <w:proofErr w:type="gramStart"/>
        <w:r w:rsidRPr="00166002">
          <w:rPr>
            <w:rFonts w:cs="Arial"/>
            <w:szCs w:val="22"/>
          </w:rPr>
          <w:t>dimorphism</w:t>
        </w:r>
        <w:proofErr w:type="gramEnd"/>
        <w:r w:rsidRPr="00166002">
          <w:rPr>
            <w:rFonts w:cs="Arial"/>
            <w:szCs w:val="22"/>
          </w:rPr>
          <w:t xml:space="preserve"> and intraspecific variability of </w:t>
        </w:r>
        <w:proofErr w:type="spellStart"/>
        <w:r w:rsidRPr="00166002">
          <w:rPr>
            <w:rFonts w:cs="Arial"/>
            <w:szCs w:val="22"/>
          </w:rPr>
          <w:t>Mesocletodes</w:t>
        </w:r>
        <w:proofErr w:type="spellEnd"/>
        <w:r w:rsidRPr="00166002">
          <w:rPr>
            <w:rFonts w:cs="Arial"/>
            <w:szCs w:val="22"/>
          </w:rPr>
          <w:t xml:space="preserve"> Sars, 1909 (</w:t>
        </w:r>
        <w:proofErr w:type="spellStart"/>
        <w:r w:rsidRPr="00166002">
          <w:rPr>
            <w:rFonts w:cs="Arial"/>
            <w:szCs w:val="22"/>
          </w:rPr>
          <w:t>Copepoda</w:t>
        </w:r>
        <w:proofErr w:type="spellEnd"/>
        <w:r w:rsidRPr="00166002">
          <w:rPr>
            <w:rFonts w:cs="Arial"/>
            <w:szCs w:val="22"/>
          </w:rPr>
          <w:t xml:space="preserve">, </w:t>
        </w:r>
        <w:proofErr w:type="spellStart"/>
        <w:r w:rsidRPr="00166002">
          <w:rPr>
            <w:rFonts w:cs="Arial"/>
            <w:szCs w:val="22"/>
          </w:rPr>
          <w:t>Harpacticoida</w:t>
        </w:r>
        <w:proofErr w:type="spellEnd"/>
        <w:r w:rsidRPr="00166002">
          <w:rPr>
            <w:rFonts w:cs="Arial"/>
            <w:szCs w:val="22"/>
          </w:rPr>
          <w:t xml:space="preserve">, </w:t>
        </w:r>
        <w:proofErr w:type="spellStart"/>
        <w:r w:rsidRPr="00166002">
          <w:rPr>
            <w:rFonts w:cs="Arial"/>
            <w:szCs w:val="22"/>
          </w:rPr>
          <w:t>Argestidae</w:t>
        </w:r>
        <w:proofErr w:type="spellEnd"/>
        <w:r w:rsidRPr="00166002">
          <w:rPr>
            <w:rFonts w:cs="Arial"/>
            <w:szCs w:val="22"/>
          </w:rPr>
          <w:t xml:space="preserve">), including the description of a new species with broad abyssal distribution. </w:t>
        </w:r>
        <w:proofErr w:type="spellStart"/>
        <w:r w:rsidRPr="00166002">
          <w:rPr>
            <w:rFonts w:cs="Arial"/>
            <w:szCs w:val="22"/>
          </w:rPr>
          <w:t>ZooKeys</w:t>
        </w:r>
        <w:proofErr w:type="spellEnd"/>
        <w:r w:rsidRPr="00166002">
          <w:rPr>
            <w:rFonts w:cs="Arial"/>
            <w:szCs w:val="22"/>
          </w:rPr>
          <w:t>, (96), p.39.</w:t>
        </w:r>
      </w:ins>
    </w:p>
    <w:p w14:paraId="0EACD31C" w14:textId="77777777" w:rsidR="00166002" w:rsidRPr="00A170E0" w:rsidRDefault="00166002" w:rsidP="00067929">
      <w:pPr>
        <w:rPr>
          <w:rFonts w:cs="Arial"/>
          <w:szCs w:val="22"/>
        </w:rPr>
      </w:pPr>
    </w:p>
    <w:p w14:paraId="2D3D914E" w14:textId="2A52ED1A" w:rsidR="00067929" w:rsidRPr="00A170E0" w:rsidRDefault="00F47DF9" w:rsidP="00067929">
      <w:pPr>
        <w:rPr>
          <w:rFonts w:cs="Arial"/>
          <w:szCs w:val="22"/>
        </w:rPr>
      </w:pPr>
      <w:r w:rsidRPr="00F47DF9">
        <w:rPr>
          <w:rFonts w:cs="Arial"/>
          <w:szCs w:val="22"/>
        </w:rPr>
        <w:t xml:space="preserve">Mercado-Salas, N.F., </w:t>
      </w:r>
      <w:proofErr w:type="spellStart"/>
      <w:r w:rsidRPr="00F47DF9">
        <w:rPr>
          <w:rFonts w:cs="Arial"/>
          <w:szCs w:val="22"/>
        </w:rPr>
        <w:t>Khodami</w:t>
      </w:r>
      <w:proofErr w:type="spellEnd"/>
      <w:r w:rsidRPr="00F47DF9">
        <w:rPr>
          <w:rFonts w:cs="Arial"/>
          <w:szCs w:val="22"/>
        </w:rPr>
        <w:t xml:space="preserve">, S. and Martínez Arbizu, P., 2019. </w:t>
      </w:r>
      <w:r w:rsidR="00067929" w:rsidRPr="00A170E0">
        <w:rPr>
          <w:rFonts w:cs="Arial"/>
          <w:szCs w:val="22"/>
        </w:rPr>
        <w:t xml:space="preserve">Convergent evolution of mouthparts morphology between </w:t>
      </w:r>
      <w:proofErr w:type="spellStart"/>
      <w:r w:rsidR="00067929" w:rsidRPr="00A170E0">
        <w:rPr>
          <w:rFonts w:cs="Arial"/>
          <w:szCs w:val="22"/>
        </w:rPr>
        <w:t>Siphonostomatoida</w:t>
      </w:r>
      <w:proofErr w:type="spellEnd"/>
      <w:r w:rsidR="00067929" w:rsidRPr="00A170E0">
        <w:rPr>
          <w:rFonts w:cs="Arial"/>
          <w:szCs w:val="22"/>
        </w:rPr>
        <w:t xml:space="preserve"> and a new genus of deep-sea </w:t>
      </w:r>
      <w:proofErr w:type="spellStart"/>
      <w:r w:rsidR="00067929" w:rsidRPr="00A170E0">
        <w:rPr>
          <w:rFonts w:cs="Arial"/>
          <w:szCs w:val="22"/>
        </w:rPr>
        <w:t>Aegisthidae</w:t>
      </w:r>
      <w:proofErr w:type="spellEnd"/>
      <w:r w:rsidR="00067929" w:rsidRPr="00A170E0">
        <w:rPr>
          <w:rFonts w:cs="Arial"/>
          <w:szCs w:val="22"/>
        </w:rPr>
        <w:t xml:space="preserve"> Giesbrecht, 1893 (</w:t>
      </w:r>
      <w:proofErr w:type="spellStart"/>
      <w:r w:rsidR="00067929" w:rsidRPr="00A170E0">
        <w:rPr>
          <w:rFonts w:cs="Arial"/>
          <w:szCs w:val="22"/>
        </w:rPr>
        <w:t>Copepoda</w:t>
      </w:r>
      <w:proofErr w:type="spellEnd"/>
      <w:r w:rsidR="00067929" w:rsidRPr="00A170E0">
        <w:rPr>
          <w:rFonts w:cs="Arial"/>
          <w:szCs w:val="22"/>
        </w:rPr>
        <w:t xml:space="preserve">: </w:t>
      </w:r>
      <w:proofErr w:type="spellStart"/>
      <w:r w:rsidR="00067929" w:rsidRPr="00A170E0">
        <w:rPr>
          <w:rFonts w:cs="Arial"/>
          <w:szCs w:val="22"/>
        </w:rPr>
        <w:t>Harpacticoida</w:t>
      </w:r>
      <w:proofErr w:type="spellEnd"/>
      <w:r w:rsidR="00067929" w:rsidRPr="00A170E0">
        <w:rPr>
          <w:rFonts w:cs="Arial"/>
          <w:szCs w:val="22"/>
        </w:rPr>
        <w:t>). Marine Biodiversity, 49(4), pp.1635-1655. doi:10.1007/s12526-018-0932-3</w:t>
      </w:r>
    </w:p>
    <w:p w14:paraId="2DFC3B73" w14:textId="77777777" w:rsidR="00067929" w:rsidRPr="00A170E0" w:rsidRDefault="00067929" w:rsidP="00067929">
      <w:pPr>
        <w:rPr>
          <w:rFonts w:cs="Arial"/>
          <w:szCs w:val="22"/>
        </w:rPr>
      </w:pPr>
    </w:p>
    <w:p w14:paraId="408163A6" w14:textId="77777777" w:rsidR="00067929" w:rsidRPr="00A170E0" w:rsidRDefault="00067929" w:rsidP="00067929">
      <w:pPr>
        <w:rPr>
          <w:rFonts w:cs="Arial"/>
          <w:szCs w:val="22"/>
        </w:rPr>
      </w:pPr>
      <w:r w:rsidRPr="00A170E0">
        <w:rPr>
          <w:rFonts w:cs="Arial"/>
          <w:szCs w:val="22"/>
        </w:rPr>
        <w:t xml:space="preserve">Miljutin, D.M. and </w:t>
      </w:r>
      <w:proofErr w:type="spellStart"/>
      <w:r w:rsidRPr="00A170E0">
        <w:rPr>
          <w:rFonts w:cs="Arial"/>
          <w:szCs w:val="22"/>
        </w:rPr>
        <w:t>Miljutina</w:t>
      </w:r>
      <w:proofErr w:type="spellEnd"/>
      <w:r w:rsidRPr="00A170E0">
        <w:rPr>
          <w:rFonts w:cs="Arial"/>
          <w:szCs w:val="22"/>
        </w:rPr>
        <w:t xml:space="preserve">, M.A., 2016. Intraspecific variability of morphological characters in the species-rich deep-sea genus </w:t>
      </w:r>
      <w:proofErr w:type="spellStart"/>
      <w:r w:rsidRPr="00A170E0">
        <w:rPr>
          <w:rFonts w:cs="Arial"/>
          <w:szCs w:val="22"/>
        </w:rPr>
        <w:t>Acantholaimus</w:t>
      </w:r>
      <w:proofErr w:type="spellEnd"/>
      <w:r w:rsidRPr="00A170E0">
        <w:rPr>
          <w:rFonts w:cs="Arial"/>
          <w:szCs w:val="22"/>
        </w:rPr>
        <w:t xml:space="preserve"> </w:t>
      </w:r>
      <w:proofErr w:type="spellStart"/>
      <w:r w:rsidRPr="00A170E0">
        <w:rPr>
          <w:rFonts w:cs="Arial"/>
          <w:szCs w:val="22"/>
        </w:rPr>
        <w:t>Allgén</w:t>
      </w:r>
      <w:proofErr w:type="spellEnd"/>
      <w:r w:rsidRPr="00A170E0">
        <w:rPr>
          <w:rFonts w:cs="Arial"/>
          <w:szCs w:val="22"/>
        </w:rPr>
        <w:t xml:space="preserve">, 1933 (Nematoda: </w:t>
      </w:r>
      <w:proofErr w:type="spellStart"/>
      <w:r w:rsidRPr="00A170E0">
        <w:rPr>
          <w:rFonts w:cs="Arial"/>
          <w:szCs w:val="22"/>
        </w:rPr>
        <w:t>Chromadoridae</w:t>
      </w:r>
      <w:proofErr w:type="spellEnd"/>
      <w:r w:rsidRPr="00A170E0">
        <w:rPr>
          <w:rFonts w:cs="Arial"/>
          <w:szCs w:val="22"/>
        </w:rPr>
        <w:t>). Nematology, 18(4), pp.455-473.</w:t>
      </w:r>
    </w:p>
    <w:p w14:paraId="3ED8ABF9" w14:textId="77777777" w:rsidR="00067929" w:rsidRPr="00A170E0" w:rsidRDefault="00067929" w:rsidP="00067929">
      <w:pPr>
        <w:rPr>
          <w:rFonts w:cs="Arial"/>
          <w:szCs w:val="22"/>
        </w:rPr>
      </w:pPr>
    </w:p>
    <w:p w14:paraId="194A530A" w14:textId="77777777" w:rsidR="00067929" w:rsidRPr="00A170E0" w:rsidRDefault="00067929" w:rsidP="00067929">
      <w:pPr>
        <w:rPr>
          <w:rFonts w:cs="Arial"/>
          <w:szCs w:val="22"/>
        </w:rPr>
      </w:pPr>
      <w:r w:rsidRPr="00A170E0">
        <w:rPr>
          <w:rFonts w:cs="Arial"/>
          <w:szCs w:val="22"/>
        </w:rPr>
        <w:t xml:space="preserve">Miljutin, D., </w:t>
      </w:r>
      <w:proofErr w:type="spellStart"/>
      <w:r w:rsidRPr="00A170E0">
        <w:rPr>
          <w:rFonts w:cs="Arial"/>
          <w:szCs w:val="22"/>
        </w:rPr>
        <w:t>Miljutina</w:t>
      </w:r>
      <w:proofErr w:type="spellEnd"/>
      <w:r w:rsidRPr="00A170E0">
        <w:rPr>
          <w:rFonts w:cs="Arial"/>
          <w:szCs w:val="22"/>
        </w:rPr>
        <w:t xml:space="preserve">, M. and </w:t>
      </w:r>
      <w:proofErr w:type="spellStart"/>
      <w:r w:rsidRPr="00A170E0">
        <w:rPr>
          <w:rFonts w:cs="Arial"/>
          <w:szCs w:val="22"/>
        </w:rPr>
        <w:t>Messié</w:t>
      </w:r>
      <w:proofErr w:type="spellEnd"/>
      <w:r w:rsidRPr="00A170E0">
        <w:rPr>
          <w:rFonts w:cs="Arial"/>
          <w:szCs w:val="22"/>
        </w:rPr>
        <w:t>, M., 2015. Changes in abundance and community structure of nematodes from the abyssal polymetallic nodule field, Tropical Northeast Pacific. Deep Sea Research Part I: Oceanographic Research Papers, 106, pp.126-135.</w:t>
      </w:r>
    </w:p>
    <w:p w14:paraId="53606978" w14:textId="77777777" w:rsidR="00067929" w:rsidRPr="00A170E0" w:rsidRDefault="00067929" w:rsidP="00067929">
      <w:pPr>
        <w:rPr>
          <w:rFonts w:cs="Arial"/>
          <w:szCs w:val="22"/>
        </w:rPr>
      </w:pPr>
    </w:p>
    <w:p w14:paraId="34BAFB55" w14:textId="77777777" w:rsidR="00067929" w:rsidRPr="00A170E0" w:rsidRDefault="00067929" w:rsidP="00067929">
      <w:pPr>
        <w:rPr>
          <w:rFonts w:cs="Arial"/>
          <w:szCs w:val="22"/>
        </w:rPr>
      </w:pPr>
      <w:r w:rsidRPr="00A170E0">
        <w:rPr>
          <w:rFonts w:cs="Arial"/>
          <w:szCs w:val="22"/>
        </w:rPr>
        <w:t xml:space="preserve">Miljutin, D.M., </w:t>
      </w:r>
      <w:proofErr w:type="spellStart"/>
      <w:r w:rsidRPr="00A170E0">
        <w:rPr>
          <w:rFonts w:cs="Arial"/>
          <w:szCs w:val="22"/>
        </w:rPr>
        <w:t>Miljutina</w:t>
      </w:r>
      <w:proofErr w:type="spellEnd"/>
      <w:r w:rsidRPr="00A170E0">
        <w:rPr>
          <w:rFonts w:cs="Arial"/>
          <w:szCs w:val="22"/>
        </w:rPr>
        <w:t xml:space="preserve">, M.A., Arbizu, P.M. and </w:t>
      </w:r>
      <w:proofErr w:type="spellStart"/>
      <w:r w:rsidRPr="00A170E0">
        <w:rPr>
          <w:rFonts w:cs="Arial"/>
          <w:szCs w:val="22"/>
        </w:rPr>
        <w:t>Galéron</w:t>
      </w:r>
      <w:proofErr w:type="spellEnd"/>
      <w:r w:rsidRPr="00A170E0">
        <w:rPr>
          <w:rFonts w:cs="Arial"/>
          <w:szCs w:val="22"/>
        </w:rPr>
        <w:t>, J., 2011. Deep-sea nematode assemblage has not recovered 26 years after experimental mining of polymetallic nodules (Clarion-Clipperton Fracture Zone, Tropical Eastern Pacific). Deep Sea Research Part I: Oceanographic Research Papers, 58(8), pp.885-897.</w:t>
      </w:r>
    </w:p>
    <w:p w14:paraId="0448C473" w14:textId="77777777" w:rsidR="00067929" w:rsidRPr="00A170E0" w:rsidRDefault="00067929" w:rsidP="00067929">
      <w:pPr>
        <w:rPr>
          <w:rFonts w:cs="Arial"/>
          <w:szCs w:val="22"/>
        </w:rPr>
      </w:pPr>
    </w:p>
    <w:p w14:paraId="76A517B6" w14:textId="33F4E5C0" w:rsidR="00067929" w:rsidRPr="00A170E0" w:rsidDel="00166002" w:rsidRDefault="00067929" w:rsidP="00067929">
      <w:pPr>
        <w:rPr>
          <w:moveFrom w:id="255" w:author="Muriel Rabone" w:date="2022-07-28T09:50:00Z"/>
          <w:rFonts w:cs="Arial"/>
          <w:szCs w:val="22"/>
        </w:rPr>
      </w:pPr>
      <w:moveFromRangeStart w:id="256" w:author="Muriel Rabone" w:date="2022-07-28T09:50:00Z" w:name="move109894237"/>
      <w:moveFrom w:id="257" w:author="Muriel Rabone" w:date="2022-07-28T09:50:00Z">
        <w:r w:rsidRPr="00A170E0" w:rsidDel="00166002">
          <w:rPr>
            <w:rFonts w:cs="Arial"/>
            <w:szCs w:val="22"/>
          </w:rPr>
          <w:t xml:space="preserve">Miljutin, D.M. and Miljutina, M.A., 2009a. Description of </w:t>
        </w:r>
        <w:r w:rsidRPr="00EF5DFD" w:rsidDel="00166002">
          <w:rPr>
            <w:rFonts w:cs="Arial"/>
            <w:i/>
            <w:szCs w:val="22"/>
          </w:rPr>
          <w:t>Bathynema nodinauti</w:t>
        </w:r>
        <w:r w:rsidRPr="00A170E0" w:rsidDel="00166002">
          <w:rPr>
            <w:rFonts w:cs="Arial"/>
            <w:szCs w:val="22"/>
          </w:rPr>
          <w:t xml:space="preserve"> gen. n., sp. n. and four new Trophomera species (Nematoda: Benthimermithidae) from the Clarion-Clipperton Fracture Zone (Eastern Tropic Pacific), supplemented with the keys to genera and species. Zootaxa, 2096(1), pp.173-196.</w:t>
        </w:r>
      </w:moveFrom>
    </w:p>
    <w:p w14:paraId="368B9A34" w14:textId="551ECBB8" w:rsidR="00067929" w:rsidRPr="00A170E0" w:rsidDel="00166002" w:rsidRDefault="00067929" w:rsidP="00067929">
      <w:pPr>
        <w:rPr>
          <w:moveFrom w:id="258" w:author="Muriel Rabone" w:date="2022-07-28T09:50:00Z"/>
          <w:rFonts w:cs="Arial"/>
          <w:szCs w:val="22"/>
        </w:rPr>
      </w:pPr>
    </w:p>
    <w:p w14:paraId="24A784C0" w14:textId="3CD1E95F" w:rsidR="00067929" w:rsidRPr="00A170E0" w:rsidDel="00166002" w:rsidRDefault="00067929" w:rsidP="00067929">
      <w:pPr>
        <w:rPr>
          <w:moveFrom w:id="259" w:author="Muriel Rabone" w:date="2022-07-28T09:50:00Z"/>
          <w:rFonts w:cs="Arial"/>
          <w:szCs w:val="22"/>
        </w:rPr>
      </w:pPr>
      <w:moveFrom w:id="260" w:author="Muriel Rabone" w:date="2022-07-28T09:50:00Z">
        <w:r w:rsidRPr="00A170E0" w:rsidDel="00166002">
          <w:rPr>
            <w:rFonts w:cs="Arial"/>
            <w:szCs w:val="22"/>
          </w:rPr>
          <w:t>Miljutin, D.M. and Miljutina, M.A., 2009b. Deep-sea nematodes of the family Microlaimidae from the Clarion-Clipperton Fracture Zone (North-Eastern Tropic Pacific), with the descriptions of three new species. Zootaxa, 2096(1), pp.137-172.</w:t>
        </w:r>
      </w:moveFrom>
    </w:p>
    <w:moveFromRangeEnd w:id="256"/>
    <w:p w14:paraId="499C74A5" w14:textId="77777777" w:rsidR="00067929" w:rsidRPr="00A170E0" w:rsidRDefault="00067929" w:rsidP="00067929">
      <w:pPr>
        <w:rPr>
          <w:rFonts w:cs="Arial"/>
          <w:szCs w:val="22"/>
        </w:rPr>
      </w:pPr>
    </w:p>
    <w:p w14:paraId="1233AEF1" w14:textId="77777777" w:rsidR="00067929" w:rsidRPr="00A170E0" w:rsidRDefault="00067929" w:rsidP="00067929">
      <w:pPr>
        <w:rPr>
          <w:rStyle w:val="LineNumber"/>
          <w:rFonts w:cs="Arial"/>
          <w:sz w:val="22"/>
          <w:szCs w:val="22"/>
        </w:rPr>
      </w:pPr>
      <w:proofErr w:type="spellStart"/>
      <w:r w:rsidRPr="00A170E0">
        <w:rPr>
          <w:rStyle w:val="LineNumber"/>
          <w:rFonts w:cs="Arial"/>
          <w:sz w:val="22"/>
          <w:szCs w:val="22"/>
        </w:rPr>
        <w:t>Miljutina</w:t>
      </w:r>
      <w:proofErr w:type="spellEnd"/>
      <w:r w:rsidRPr="00A170E0">
        <w:rPr>
          <w:rStyle w:val="LineNumber"/>
          <w:rFonts w:cs="Arial"/>
          <w:sz w:val="22"/>
          <w:szCs w:val="22"/>
        </w:rPr>
        <w:t xml:space="preserve">, M.A. and Miljutin, D.M., 2012. Seven new and four known species of the genus </w:t>
      </w:r>
      <w:proofErr w:type="spellStart"/>
      <w:r w:rsidRPr="00F47DF9">
        <w:rPr>
          <w:rStyle w:val="LineNumber"/>
          <w:rFonts w:cs="Arial"/>
          <w:i/>
          <w:sz w:val="22"/>
          <w:szCs w:val="22"/>
        </w:rPr>
        <w:t>Acantholaimus</w:t>
      </w:r>
      <w:proofErr w:type="spellEnd"/>
      <w:r w:rsidRPr="00A170E0">
        <w:rPr>
          <w:rStyle w:val="LineNumber"/>
          <w:rFonts w:cs="Arial"/>
          <w:sz w:val="22"/>
          <w:szCs w:val="22"/>
        </w:rPr>
        <w:t xml:space="preserve"> (Nematoda: </w:t>
      </w:r>
      <w:proofErr w:type="spellStart"/>
      <w:r w:rsidRPr="00A170E0">
        <w:rPr>
          <w:rStyle w:val="LineNumber"/>
          <w:rFonts w:cs="Arial"/>
          <w:sz w:val="22"/>
          <w:szCs w:val="22"/>
        </w:rPr>
        <w:t>Chromadoridae</w:t>
      </w:r>
      <w:proofErr w:type="spellEnd"/>
      <w:r w:rsidRPr="00A170E0">
        <w:rPr>
          <w:rStyle w:val="LineNumber"/>
          <w:rFonts w:cs="Arial"/>
          <w:sz w:val="22"/>
          <w:szCs w:val="22"/>
        </w:rPr>
        <w:t>) from the abyssal manganese nodule field (Clarion-Clipperton Fracture Zone, North-Eastern Tropical Pacific). Helgoland Marine Research, 66(3), pp.413-462.</w:t>
      </w:r>
    </w:p>
    <w:p w14:paraId="63CB1496" w14:textId="77777777" w:rsidR="00067929" w:rsidRPr="00A170E0" w:rsidRDefault="00067929" w:rsidP="00067929">
      <w:pPr>
        <w:rPr>
          <w:rStyle w:val="LineNumber"/>
          <w:rFonts w:cs="Arial"/>
          <w:sz w:val="22"/>
          <w:szCs w:val="22"/>
        </w:rPr>
      </w:pPr>
    </w:p>
    <w:p w14:paraId="00E1B1D0" w14:textId="77777777" w:rsidR="00067929" w:rsidRPr="00A170E0" w:rsidRDefault="00067929" w:rsidP="00067929">
      <w:pPr>
        <w:rPr>
          <w:rStyle w:val="LineNumber"/>
          <w:rFonts w:cs="Arial"/>
          <w:sz w:val="22"/>
          <w:szCs w:val="22"/>
        </w:rPr>
      </w:pPr>
      <w:proofErr w:type="spellStart"/>
      <w:r w:rsidRPr="00A170E0">
        <w:rPr>
          <w:rStyle w:val="LineNumber"/>
          <w:rFonts w:cs="Arial"/>
          <w:sz w:val="22"/>
          <w:szCs w:val="22"/>
        </w:rPr>
        <w:t>Miljutina</w:t>
      </w:r>
      <w:proofErr w:type="spellEnd"/>
      <w:r w:rsidRPr="00A170E0">
        <w:rPr>
          <w:rStyle w:val="LineNumber"/>
          <w:rFonts w:cs="Arial"/>
          <w:sz w:val="22"/>
          <w:szCs w:val="22"/>
        </w:rPr>
        <w:t xml:space="preserve">, M.A., Miljutin, D.M., Mahatma, R. and </w:t>
      </w:r>
      <w:proofErr w:type="spellStart"/>
      <w:r w:rsidRPr="00A170E0">
        <w:rPr>
          <w:rStyle w:val="LineNumber"/>
          <w:rFonts w:cs="Arial"/>
          <w:sz w:val="22"/>
          <w:szCs w:val="22"/>
        </w:rPr>
        <w:t>Galéron</w:t>
      </w:r>
      <w:proofErr w:type="spellEnd"/>
      <w:r w:rsidRPr="00A170E0">
        <w:rPr>
          <w:rStyle w:val="LineNumber"/>
          <w:rFonts w:cs="Arial"/>
          <w:sz w:val="22"/>
          <w:szCs w:val="22"/>
        </w:rPr>
        <w:t xml:space="preserve">, J., 2010. Deep-sea nematode assemblages of the Clarion-Clipperton Nodule Province (tropical north-eastern Pacific). Marine Biodiversity, 40(1), pp.1-15. </w:t>
      </w:r>
      <w:r w:rsidRPr="00A170E0">
        <w:rPr>
          <w:rFonts w:cs="Arial"/>
          <w:szCs w:val="22"/>
        </w:rPr>
        <w:t>doi:10.1007/s12526-009-0029-0</w:t>
      </w:r>
    </w:p>
    <w:p w14:paraId="4526C538" w14:textId="77777777" w:rsidR="00166002" w:rsidRDefault="00166002" w:rsidP="00166002">
      <w:pPr>
        <w:rPr>
          <w:ins w:id="261" w:author="Muriel Rabone" w:date="2022-07-28T09:50:00Z"/>
          <w:rFonts w:cs="Arial"/>
          <w:szCs w:val="22"/>
        </w:rPr>
      </w:pPr>
    </w:p>
    <w:p w14:paraId="3A184EA3" w14:textId="4FCB4BC6" w:rsidR="00166002" w:rsidRPr="00A170E0" w:rsidRDefault="00166002" w:rsidP="00166002">
      <w:pPr>
        <w:rPr>
          <w:moveTo w:id="262" w:author="Muriel Rabone" w:date="2022-07-28T09:50:00Z"/>
          <w:rFonts w:cs="Arial"/>
          <w:szCs w:val="22"/>
        </w:rPr>
      </w:pPr>
      <w:moveToRangeStart w:id="263" w:author="Muriel Rabone" w:date="2022-07-28T09:50:00Z" w:name="move109894237"/>
      <w:moveTo w:id="264" w:author="Muriel Rabone" w:date="2022-07-28T09:50:00Z">
        <w:r w:rsidRPr="00A170E0">
          <w:rPr>
            <w:rFonts w:cs="Arial"/>
            <w:szCs w:val="22"/>
          </w:rPr>
          <w:t xml:space="preserve">Miljutin, D.M. and </w:t>
        </w:r>
        <w:proofErr w:type="spellStart"/>
        <w:r w:rsidRPr="00A170E0">
          <w:rPr>
            <w:rFonts w:cs="Arial"/>
            <w:szCs w:val="22"/>
          </w:rPr>
          <w:t>Miljutina</w:t>
        </w:r>
        <w:proofErr w:type="spellEnd"/>
        <w:r w:rsidRPr="00A170E0">
          <w:rPr>
            <w:rFonts w:cs="Arial"/>
            <w:szCs w:val="22"/>
          </w:rPr>
          <w:t xml:space="preserve">, M.A., 2009a. Description of </w:t>
        </w:r>
        <w:proofErr w:type="spellStart"/>
        <w:r w:rsidRPr="00EF5DFD">
          <w:rPr>
            <w:rFonts w:cs="Arial"/>
            <w:i/>
            <w:szCs w:val="22"/>
          </w:rPr>
          <w:t>Bathynema</w:t>
        </w:r>
        <w:proofErr w:type="spellEnd"/>
        <w:r w:rsidRPr="00EF5DFD">
          <w:rPr>
            <w:rFonts w:cs="Arial"/>
            <w:i/>
            <w:szCs w:val="22"/>
          </w:rPr>
          <w:t xml:space="preserve"> </w:t>
        </w:r>
        <w:proofErr w:type="spellStart"/>
        <w:r w:rsidRPr="00EF5DFD">
          <w:rPr>
            <w:rFonts w:cs="Arial"/>
            <w:i/>
            <w:szCs w:val="22"/>
          </w:rPr>
          <w:t>nodinauti</w:t>
        </w:r>
        <w:proofErr w:type="spellEnd"/>
        <w:r w:rsidRPr="00A170E0">
          <w:rPr>
            <w:rFonts w:cs="Arial"/>
            <w:szCs w:val="22"/>
          </w:rPr>
          <w:t xml:space="preserve"> gen. n., sp. n. and four new </w:t>
        </w:r>
        <w:proofErr w:type="spellStart"/>
        <w:r w:rsidRPr="00A170E0">
          <w:rPr>
            <w:rFonts w:cs="Arial"/>
            <w:szCs w:val="22"/>
          </w:rPr>
          <w:t>Trophomera</w:t>
        </w:r>
        <w:proofErr w:type="spellEnd"/>
        <w:r w:rsidRPr="00A170E0">
          <w:rPr>
            <w:rFonts w:cs="Arial"/>
            <w:szCs w:val="22"/>
          </w:rPr>
          <w:t xml:space="preserve"> species (Nematoda: </w:t>
        </w:r>
        <w:proofErr w:type="spellStart"/>
        <w:r w:rsidRPr="00A170E0">
          <w:rPr>
            <w:rFonts w:cs="Arial"/>
            <w:szCs w:val="22"/>
          </w:rPr>
          <w:t>Benthimermithidae</w:t>
        </w:r>
        <w:proofErr w:type="spellEnd"/>
        <w:r w:rsidRPr="00A170E0">
          <w:rPr>
            <w:rFonts w:cs="Arial"/>
            <w:szCs w:val="22"/>
          </w:rPr>
          <w:t xml:space="preserve">) from the Clarion-Clipperton Fracture Zone (Eastern Tropic Pacific), supplemented with the keys to genera and species. </w:t>
        </w:r>
        <w:proofErr w:type="spellStart"/>
        <w:r w:rsidRPr="00A170E0">
          <w:rPr>
            <w:rFonts w:cs="Arial"/>
            <w:szCs w:val="22"/>
          </w:rPr>
          <w:t>Zootaxa</w:t>
        </w:r>
        <w:proofErr w:type="spellEnd"/>
        <w:r w:rsidRPr="00A170E0">
          <w:rPr>
            <w:rFonts w:cs="Arial"/>
            <w:szCs w:val="22"/>
          </w:rPr>
          <w:t>, 2096(1), pp.173-196.</w:t>
        </w:r>
      </w:moveTo>
    </w:p>
    <w:p w14:paraId="518DA37F" w14:textId="77777777" w:rsidR="00166002" w:rsidRPr="00A170E0" w:rsidRDefault="00166002" w:rsidP="00166002">
      <w:pPr>
        <w:rPr>
          <w:moveTo w:id="265" w:author="Muriel Rabone" w:date="2022-07-28T09:50:00Z"/>
          <w:rFonts w:cs="Arial"/>
          <w:szCs w:val="22"/>
        </w:rPr>
      </w:pPr>
    </w:p>
    <w:p w14:paraId="41C628A3" w14:textId="77777777" w:rsidR="00166002" w:rsidRPr="00A170E0" w:rsidRDefault="00166002" w:rsidP="00166002">
      <w:pPr>
        <w:rPr>
          <w:moveTo w:id="266" w:author="Muriel Rabone" w:date="2022-07-28T09:50:00Z"/>
          <w:rFonts w:cs="Arial"/>
          <w:szCs w:val="22"/>
        </w:rPr>
      </w:pPr>
      <w:moveTo w:id="267" w:author="Muriel Rabone" w:date="2022-07-28T09:50:00Z">
        <w:r w:rsidRPr="00A170E0">
          <w:rPr>
            <w:rFonts w:cs="Arial"/>
            <w:szCs w:val="22"/>
          </w:rPr>
          <w:t xml:space="preserve">Miljutin, D.M. and </w:t>
        </w:r>
        <w:proofErr w:type="spellStart"/>
        <w:r w:rsidRPr="00A170E0">
          <w:rPr>
            <w:rFonts w:cs="Arial"/>
            <w:szCs w:val="22"/>
          </w:rPr>
          <w:t>Miljutina</w:t>
        </w:r>
        <w:proofErr w:type="spellEnd"/>
        <w:r w:rsidRPr="00A170E0">
          <w:rPr>
            <w:rFonts w:cs="Arial"/>
            <w:szCs w:val="22"/>
          </w:rPr>
          <w:t xml:space="preserve">, M.A., 2009b. Deep-sea nematodes of the family </w:t>
        </w:r>
        <w:proofErr w:type="spellStart"/>
        <w:r w:rsidRPr="00A170E0">
          <w:rPr>
            <w:rFonts w:cs="Arial"/>
            <w:szCs w:val="22"/>
          </w:rPr>
          <w:t>Microlaimidae</w:t>
        </w:r>
        <w:proofErr w:type="spellEnd"/>
        <w:r w:rsidRPr="00A170E0">
          <w:rPr>
            <w:rFonts w:cs="Arial"/>
            <w:szCs w:val="22"/>
          </w:rPr>
          <w:t xml:space="preserve"> from the Clarion-Clipperton Fracture Zone (North-Eastern Tropic Pacific), with the descriptions of three new species. </w:t>
        </w:r>
        <w:proofErr w:type="spellStart"/>
        <w:r w:rsidRPr="00A170E0">
          <w:rPr>
            <w:rFonts w:cs="Arial"/>
            <w:szCs w:val="22"/>
          </w:rPr>
          <w:t>Zootaxa</w:t>
        </w:r>
        <w:proofErr w:type="spellEnd"/>
        <w:r w:rsidRPr="00A170E0">
          <w:rPr>
            <w:rFonts w:cs="Arial"/>
            <w:szCs w:val="22"/>
          </w:rPr>
          <w:t>, 2096(1), pp.137-172.</w:t>
        </w:r>
      </w:moveTo>
    </w:p>
    <w:moveToRangeEnd w:id="263"/>
    <w:p w14:paraId="6D6F1A94" w14:textId="77777777" w:rsidR="00067929" w:rsidRPr="00A170E0" w:rsidRDefault="00067929" w:rsidP="00067929">
      <w:pPr>
        <w:rPr>
          <w:rStyle w:val="LineNumber"/>
          <w:rFonts w:cs="Arial"/>
          <w:sz w:val="22"/>
          <w:szCs w:val="22"/>
        </w:rPr>
      </w:pPr>
    </w:p>
    <w:p w14:paraId="5A5B8B70" w14:textId="77777777" w:rsidR="00067929" w:rsidRPr="00A170E0" w:rsidRDefault="00067929" w:rsidP="00067929">
      <w:pPr>
        <w:rPr>
          <w:rStyle w:val="LineNumber"/>
          <w:rFonts w:cs="Arial"/>
          <w:sz w:val="22"/>
          <w:szCs w:val="22"/>
        </w:rPr>
      </w:pPr>
      <w:r w:rsidRPr="00A170E0">
        <w:rPr>
          <w:rStyle w:val="LineNumber"/>
          <w:rFonts w:cs="Arial"/>
          <w:sz w:val="22"/>
          <w:szCs w:val="22"/>
        </w:rPr>
        <w:t>Min, W.G., Kim, D., Rho, H.S., Chi, S.B. and Son, S.K., 2018. Distribution and variability of the meiobenthic assemblages near the Korean polymetallic nodule claim area of the Clarion-Clipperton Fracture zone (subequatorial NE Pacific). Ocean Science Journal, 53(2), pp.315-336.</w:t>
      </w:r>
    </w:p>
    <w:p w14:paraId="05012DD2" w14:textId="77777777" w:rsidR="00067929" w:rsidRPr="00A170E0" w:rsidRDefault="00067929" w:rsidP="00067929">
      <w:pPr>
        <w:rPr>
          <w:rStyle w:val="LineNumber"/>
          <w:rFonts w:cs="Arial"/>
          <w:sz w:val="22"/>
          <w:szCs w:val="22"/>
        </w:rPr>
      </w:pPr>
    </w:p>
    <w:p w14:paraId="19477482" w14:textId="77777777" w:rsidR="00067929" w:rsidRPr="00A170E0" w:rsidRDefault="00067929" w:rsidP="00067929">
      <w:pPr>
        <w:rPr>
          <w:rStyle w:val="LineNumber"/>
          <w:rFonts w:cs="Arial"/>
          <w:sz w:val="22"/>
          <w:szCs w:val="22"/>
        </w:rPr>
      </w:pPr>
      <w:r w:rsidRPr="00A170E0">
        <w:rPr>
          <w:rStyle w:val="LineNumber"/>
          <w:rFonts w:cs="Arial"/>
          <w:sz w:val="22"/>
          <w:szCs w:val="22"/>
        </w:rPr>
        <w:t>Mohrbeck, I., Horton, T., Jażdżewska, A.M. and Arbizu, P.M., 2021. DNA barcoding and cryptic diversity of deep-sea scavenging amphipods in the Clarion-Clipperton Zone (Eastern Equatorial Pacific). Marine Biodiversity, 51(2), pp.1-15.</w:t>
      </w:r>
    </w:p>
    <w:p w14:paraId="654D60F0" w14:textId="77777777" w:rsidR="00067929" w:rsidRPr="00A170E0" w:rsidRDefault="00067929" w:rsidP="00067929">
      <w:pPr>
        <w:rPr>
          <w:rStyle w:val="LineNumber"/>
          <w:rFonts w:cs="Arial"/>
          <w:sz w:val="22"/>
          <w:szCs w:val="22"/>
        </w:rPr>
      </w:pPr>
    </w:p>
    <w:p w14:paraId="648CBC7D" w14:textId="77777777" w:rsidR="00067929" w:rsidRPr="00A170E0" w:rsidRDefault="00067929" w:rsidP="00067929">
      <w:pPr>
        <w:rPr>
          <w:rStyle w:val="LineNumber"/>
          <w:rFonts w:cs="Arial"/>
          <w:sz w:val="22"/>
          <w:szCs w:val="22"/>
        </w:rPr>
      </w:pPr>
      <w:r w:rsidRPr="00A170E0">
        <w:rPr>
          <w:rStyle w:val="LineNumber"/>
          <w:rFonts w:cs="Arial"/>
          <w:sz w:val="22"/>
          <w:szCs w:val="22"/>
        </w:rPr>
        <w:t>Molodtsova, T.N. and Opresko, D.M., 2017. Black corals (Anthozoa: Antipatharia) of the clarion-</w:t>
      </w:r>
      <w:proofErr w:type="spellStart"/>
      <w:r w:rsidRPr="00A170E0">
        <w:rPr>
          <w:rStyle w:val="LineNumber"/>
          <w:rFonts w:cs="Arial"/>
          <w:sz w:val="22"/>
          <w:szCs w:val="22"/>
        </w:rPr>
        <w:t>clipperton</w:t>
      </w:r>
      <w:proofErr w:type="spellEnd"/>
      <w:r w:rsidRPr="00A170E0">
        <w:rPr>
          <w:rStyle w:val="LineNumber"/>
          <w:rFonts w:cs="Arial"/>
          <w:sz w:val="22"/>
          <w:szCs w:val="22"/>
        </w:rPr>
        <w:t xml:space="preserve"> fracture zone. Marine Biodiversity, 47(2), pp.349-365. </w:t>
      </w:r>
      <w:r w:rsidRPr="00A170E0">
        <w:rPr>
          <w:rFonts w:cs="Arial"/>
          <w:szCs w:val="22"/>
        </w:rPr>
        <w:t>doi:10.1007/s12526-017-0659-6</w:t>
      </w:r>
    </w:p>
    <w:p w14:paraId="0627F76F" w14:textId="3406D82F" w:rsidR="00067929" w:rsidRDefault="00067929" w:rsidP="00067929">
      <w:pPr>
        <w:rPr>
          <w:rStyle w:val="LineNumber"/>
          <w:rFonts w:cs="Arial"/>
          <w:sz w:val="22"/>
          <w:szCs w:val="22"/>
        </w:rPr>
      </w:pPr>
    </w:p>
    <w:p w14:paraId="05A04D1B" w14:textId="2DA12D75" w:rsidR="00EF5DFD" w:rsidRDefault="00EF5DFD" w:rsidP="00067929">
      <w:pPr>
        <w:rPr>
          <w:rStyle w:val="LineNumber"/>
          <w:rFonts w:cs="Arial"/>
          <w:sz w:val="22"/>
          <w:szCs w:val="22"/>
        </w:rPr>
      </w:pPr>
      <w:r w:rsidRPr="00EF5DFD">
        <w:rPr>
          <w:rStyle w:val="LineNumber"/>
          <w:rFonts w:cs="Arial"/>
          <w:sz w:val="22"/>
          <w:szCs w:val="22"/>
        </w:rPr>
        <w:t xml:space="preserve">Morgan, C. L., Nichols, J. A., Selk, B. W., Toth, J. R. and Wallin, C. 1993. ‘Preliminary analysis of exploration data from Pacific deposits of manganese nodules’, Marine </w:t>
      </w:r>
      <w:proofErr w:type="spellStart"/>
      <w:r w:rsidRPr="00EF5DFD">
        <w:rPr>
          <w:rStyle w:val="LineNumber"/>
          <w:rFonts w:cs="Arial"/>
          <w:sz w:val="22"/>
          <w:szCs w:val="22"/>
        </w:rPr>
        <w:t>Georesources</w:t>
      </w:r>
      <w:proofErr w:type="spellEnd"/>
      <w:r w:rsidRPr="00EF5DFD">
        <w:rPr>
          <w:rStyle w:val="LineNumber"/>
          <w:rFonts w:cs="Arial"/>
          <w:sz w:val="22"/>
          <w:szCs w:val="22"/>
        </w:rPr>
        <w:t xml:space="preserve"> and Geotechnology, 11, 1-25.</w:t>
      </w:r>
    </w:p>
    <w:p w14:paraId="1B59ADA2" w14:textId="759629E5" w:rsidR="00EF5DFD" w:rsidRDefault="00EF5DFD" w:rsidP="00067929">
      <w:pPr>
        <w:rPr>
          <w:rStyle w:val="LineNumber"/>
          <w:rFonts w:cs="Arial"/>
          <w:sz w:val="22"/>
          <w:szCs w:val="22"/>
        </w:rPr>
      </w:pPr>
    </w:p>
    <w:p w14:paraId="1CD23FFD" w14:textId="793B952F" w:rsidR="00EF5DFD" w:rsidRDefault="00EF5DFD" w:rsidP="00067929">
      <w:pPr>
        <w:rPr>
          <w:rStyle w:val="LineNumber"/>
          <w:rFonts w:cs="Arial"/>
          <w:sz w:val="22"/>
          <w:szCs w:val="22"/>
        </w:rPr>
      </w:pPr>
      <w:r w:rsidRPr="00EF5DFD">
        <w:rPr>
          <w:rStyle w:val="LineNumber"/>
          <w:rFonts w:cs="Arial"/>
          <w:sz w:val="22"/>
          <w:szCs w:val="22"/>
        </w:rPr>
        <w:t>Mullineaux, L.S., 1987. Organisms living on manganese nodules and crusts: distribution and abundance at three North Pacific sites. Deep Sea Research Part A. Oceanographic Research Papers, 34(2), pp.165-184.</w:t>
      </w:r>
    </w:p>
    <w:p w14:paraId="7DD72B00" w14:textId="554D1893" w:rsidR="00EF5DFD" w:rsidRDefault="00EF5DFD" w:rsidP="00067929">
      <w:pPr>
        <w:rPr>
          <w:rStyle w:val="LineNumber"/>
          <w:rFonts w:cs="Arial"/>
          <w:sz w:val="22"/>
          <w:szCs w:val="22"/>
        </w:rPr>
      </w:pPr>
    </w:p>
    <w:p w14:paraId="72E472E8" w14:textId="77777777" w:rsidR="000E3DF8" w:rsidRDefault="000E3DF8" w:rsidP="000E3DF8">
      <w:pPr>
        <w:rPr>
          <w:rStyle w:val="LineNumber"/>
          <w:rFonts w:cs="Arial"/>
          <w:sz w:val="22"/>
          <w:szCs w:val="22"/>
        </w:rPr>
      </w:pPr>
      <w:r>
        <w:rPr>
          <w:rStyle w:val="LineNumber"/>
          <w:rFonts w:cs="Arial"/>
          <w:sz w:val="22"/>
          <w:szCs w:val="22"/>
        </w:rPr>
        <w:lastRenderedPageBreak/>
        <w:t>Neal, L., Wiklund</w:t>
      </w:r>
      <w:r w:rsidRPr="00664DF9">
        <w:rPr>
          <w:rStyle w:val="LineNumber"/>
          <w:rFonts w:cs="Arial"/>
          <w:sz w:val="22"/>
          <w:szCs w:val="22"/>
        </w:rPr>
        <w:t xml:space="preserve">, </w:t>
      </w:r>
      <w:r>
        <w:rPr>
          <w:rStyle w:val="LineNumber"/>
          <w:rFonts w:cs="Arial"/>
          <w:sz w:val="22"/>
          <w:szCs w:val="22"/>
        </w:rPr>
        <w:t>H.</w:t>
      </w:r>
      <w:r w:rsidRPr="00664DF9">
        <w:rPr>
          <w:rStyle w:val="LineNumber"/>
          <w:rFonts w:cs="Arial"/>
          <w:sz w:val="22"/>
          <w:szCs w:val="22"/>
        </w:rPr>
        <w:t xml:space="preserve">, </w:t>
      </w:r>
      <w:r>
        <w:rPr>
          <w:rStyle w:val="LineNumber"/>
          <w:rFonts w:cs="Arial"/>
          <w:sz w:val="22"/>
          <w:szCs w:val="22"/>
        </w:rPr>
        <w:t>Gunton, L. M., Rabone</w:t>
      </w:r>
      <w:r w:rsidRPr="00664DF9">
        <w:rPr>
          <w:rStyle w:val="LineNumber"/>
          <w:rFonts w:cs="Arial"/>
          <w:sz w:val="22"/>
          <w:szCs w:val="22"/>
        </w:rPr>
        <w:t xml:space="preserve">, </w:t>
      </w:r>
      <w:r>
        <w:rPr>
          <w:rStyle w:val="LineNumber"/>
          <w:rFonts w:cs="Arial"/>
          <w:sz w:val="22"/>
          <w:szCs w:val="22"/>
        </w:rPr>
        <w:t>M., Bribiesca-Contreras, G.</w:t>
      </w:r>
      <w:r w:rsidRPr="00664DF9">
        <w:rPr>
          <w:rStyle w:val="LineNumber"/>
          <w:rFonts w:cs="Arial"/>
          <w:sz w:val="22"/>
          <w:szCs w:val="22"/>
        </w:rPr>
        <w:t>, Dahlgren</w:t>
      </w:r>
      <w:r>
        <w:rPr>
          <w:rStyle w:val="LineNumber"/>
          <w:rFonts w:cs="Arial"/>
          <w:sz w:val="22"/>
          <w:szCs w:val="22"/>
        </w:rPr>
        <w:t xml:space="preserve">, T. G., </w:t>
      </w:r>
      <w:r w:rsidRPr="00664DF9">
        <w:rPr>
          <w:rStyle w:val="LineNumber"/>
          <w:rFonts w:cs="Arial"/>
          <w:sz w:val="22"/>
          <w:szCs w:val="22"/>
        </w:rPr>
        <w:t>Glover</w:t>
      </w:r>
      <w:r>
        <w:rPr>
          <w:rStyle w:val="LineNumber"/>
          <w:rFonts w:cs="Arial"/>
          <w:sz w:val="22"/>
          <w:szCs w:val="22"/>
        </w:rPr>
        <w:t xml:space="preserve">, A. G. G. 2022. </w:t>
      </w:r>
      <w:r w:rsidRPr="00664DF9">
        <w:rPr>
          <w:rStyle w:val="LineNumber"/>
          <w:rFonts w:cs="Arial"/>
          <w:sz w:val="22"/>
          <w:szCs w:val="22"/>
        </w:rPr>
        <w:t>Abyssal fauna of polymetallic nodule exploration areas, eastern Clarion-Clipperton Zone, central Pacific Ocean: Annelida:</w:t>
      </w:r>
      <w:r>
        <w:rPr>
          <w:rStyle w:val="LineNumber"/>
          <w:rFonts w:cs="Arial"/>
          <w:sz w:val="22"/>
          <w:szCs w:val="22"/>
        </w:rPr>
        <w:t xml:space="preserve"> </w:t>
      </w:r>
      <w:proofErr w:type="spellStart"/>
      <w:r>
        <w:rPr>
          <w:rStyle w:val="LineNumber"/>
          <w:rFonts w:cs="Arial"/>
          <w:sz w:val="22"/>
          <w:szCs w:val="22"/>
        </w:rPr>
        <w:t>Amphinomidae</w:t>
      </w:r>
      <w:proofErr w:type="spellEnd"/>
      <w:r>
        <w:rPr>
          <w:rStyle w:val="LineNumber"/>
          <w:rFonts w:cs="Arial"/>
          <w:sz w:val="22"/>
          <w:szCs w:val="22"/>
        </w:rPr>
        <w:t xml:space="preserve"> and </w:t>
      </w:r>
      <w:proofErr w:type="spellStart"/>
      <w:r>
        <w:rPr>
          <w:rStyle w:val="LineNumber"/>
          <w:rFonts w:cs="Arial"/>
          <w:sz w:val="22"/>
          <w:szCs w:val="22"/>
        </w:rPr>
        <w:t>Euphrosinidae</w:t>
      </w:r>
      <w:proofErr w:type="spellEnd"/>
      <w:r>
        <w:rPr>
          <w:rStyle w:val="LineNumber"/>
          <w:rFonts w:cs="Arial"/>
          <w:sz w:val="22"/>
          <w:szCs w:val="22"/>
        </w:rPr>
        <w:t xml:space="preserve">. </w:t>
      </w:r>
      <w:r w:rsidRPr="00664DF9">
        <w:rPr>
          <w:rStyle w:val="LineNumber"/>
          <w:rFonts w:cs="Arial"/>
          <w:i/>
          <w:sz w:val="22"/>
          <w:szCs w:val="22"/>
        </w:rPr>
        <w:t>In preparation</w:t>
      </w:r>
    </w:p>
    <w:p w14:paraId="411913A9" w14:textId="77777777" w:rsidR="000E3DF8" w:rsidRPr="00664DF9" w:rsidRDefault="000E3DF8" w:rsidP="000E3DF8">
      <w:pPr>
        <w:rPr>
          <w:rFonts w:cs="Arial"/>
          <w:szCs w:val="22"/>
          <w:lang w:val="en-US"/>
        </w:rPr>
      </w:pPr>
    </w:p>
    <w:p w14:paraId="7A140B17" w14:textId="77777777" w:rsidR="000E3DF8" w:rsidRDefault="000E3DF8" w:rsidP="000E3DF8">
      <w:pPr>
        <w:rPr>
          <w:rStyle w:val="LineNumber"/>
          <w:rFonts w:cs="Arial"/>
          <w:i/>
          <w:sz w:val="22"/>
          <w:szCs w:val="22"/>
        </w:rPr>
      </w:pPr>
      <w:r>
        <w:rPr>
          <w:rStyle w:val="LineNumber"/>
          <w:rFonts w:cs="Arial"/>
          <w:sz w:val="22"/>
          <w:szCs w:val="22"/>
        </w:rPr>
        <w:t>Neal, L., Wiklund</w:t>
      </w:r>
      <w:r w:rsidRPr="00664DF9">
        <w:rPr>
          <w:rStyle w:val="LineNumber"/>
          <w:rFonts w:cs="Arial"/>
          <w:sz w:val="22"/>
          <w:szCs w:val="22"/>
        </w:rPr>
        <w:t xml:space="preserve">, </w:t>
      </w:r>
      <w:r>
        <w:rPr>
          <w:rStyle w:val="LineNumber"/>
          <w:rFonts w:cs="Arial"/>
          <w:sz w:val="22"/>
          <w:szCs w:val="22"/>
        </w:rPr>
        <w:t>H.</w:t>
      </w:r>
      <w:r w:rsidRPr="00664DF9">
        <w:rPr>
          <w:rStyle w:val="LineNumber"/>
          <w:rFonts w:cs="Arial"/>
          <w:sz w:val="22"/>
          <w:szCs w:val="22"/>
        </w:rPr>
        <w:t xml:space="preserve">, </w:t>
      </w:r>
      <w:r>
        <w:rPr>
          <w:rStyle w:val="LineNumber"/>
          <w:rFonts w:cs="Arial"/>
          <w:sz w:val="22"/>
          <w:szCs w:val="22"/>
        </w:rPr>
        <w:t>Rabone</w:t>
      </w:r>
      <w:r w:rsidRPr="00664DF9">
        <w:rPr>
          <w:rStyle w:val="LineNumber"/>
          <w:rFonts w:cs="Arial"/>
          <w:sz w:val="22"/>
          <w:szCs w:val="22"/>
        </w:rPr>
        <w:t xml:space="preserve">, </w:t>
      </w:r>
      <w:r>
        <w:rPr>
          <w:rStyle w:val="LineNumber"/>
          <w:rFonts w:cs="Arial"/>
          <w:sz w:val="22"/>
          <w:szCs w:val="22"/>
        </w:rPr>
        <w:t>M.</w:t>
      </w:r>
      <w:r w:rsidRPr="00664DF9">
        <w:rPr>
          <w:rStyle w:val="LineNumber"/>
          <w:rFonts w:cs="Arial"/>
          <w:sz w:val="22"/>
          <w:szCs w:val="22"/>
        </w:rPr>
        <w:t>, Dahlgren</w:t>
      </w:r>
      <w:r>
        <w:rPr>
          <w:rStyle w:val="LineNumber"/>
          <w:rFonts w:cs="Arial"/>
          <w:sz w:val="22"/>
          <w:szCs w:val="22"/>
        </w:rPr>
        <w:t xml:space="preserve">, T. G., </w:t>
      </w:r>
      <w:r w:rsidRPr="00664DF9">
        <w:rPr>
          <w:rStyle w:val="LineNumber"/>
          <w:rFonts w:cs="Arial"/>
          <w:sz w:val="22"/>
          <w:szCs w:val="22"/>
        </w:rPr>
        <w:t>Glover</w:t>
      </w:r>
      <w:r>
        <w:rPr>
          <w:rStyle w:val="LineNumber"/>
          <w:rFonts w:cs="Arial"/>
          <w:sz w:val="22"/>
          <w:szCs w:val="22"/>
        </w:rPr>
        <w:t xml:space="preserve">, A. G. G. 2022. </w:t>
      </w:r>
      <w:r w:rsidRPr="00664DF9">
        <w:rPr>
          <w:rStyle w:val="LineNumber"/>
          <w:rFonts w:cs="Arial"/>
          <w:sz w:val="22"/>
          <w:szCs w:val="22"/>
        </w:rPr>
        <w:t xml:space="preserve">Abyssal fauna of polymetallic nodule exploration areas, eastern Clarion-Clipperton Zone, central Pacific Ocean: Annelida: Spionidae and </w:t>
      </w:r>
      <w:proofErr w:type="spellStart"/>
      <w:r w:rsidRPr="00664DF9">
        <w:rPr>
          <w:rStyle w:val="LineNumber"/>
          <w:rFonts w:cs="Arial"/>
          <w:sz w:val="22"/>
          <w:szCs w:val="22"/>
        </w:rPr>
        <w:t>Poecilochaetidae</w:t>
      </w:r>
      <w:proofErr w:type="spellEnd"/>
      <w:r>
        <w:rPr>
          <w:rStyle w:val="LineNumber"/>
          <w:rFonts w:cs="Arial"/>
          <w:sz w:val="22"/>
          <w:szCs w:val="22"/>
        </w:rPr>
        <w:t xml:space="preserve">. Marine Biodiversity, </w:t>
      </w:r>
      <w:r w:rsidRPr="00AF3459">
        <w:rPr>
          <w:rStyle w:val="LineNumber"/>
          <w:rFonts w:cs="Arial"/>
          <w:i/>
          <w:sz w:val="22"/>
          <w:szCs w:val="22"/>
        </w:rPr>
        <w:t xml:space="preserve">in </w:t>
      </w:r>
      <w:r>
        <w:rPr>
          <w:rStyle w:val="LineNumber"/>
          <w:rFonts w:cs="Arial"/>
          <w:i/>
          <w:sz w:val="22"/>
          <w:szCs w:val="22"/>
        </w:rPr>
        <w:t>press</w:t>
      </w:r>
    </w:p>
    <w:p w14:paraId="09B4980C" w14:textId="77777777" w:rsidR="000E3DF8" w:rsidRDefault="000E3DF8" w:rsidP="00067929">
      <w:pPr>
        <w:rPr>
          <w:rStyle w:val="LineNumber"/>
          <w:rFonts w:cs="Arial"/>
          <w:sz w:val="22"/>
          <w:szCs w:val="22"/>
        </w:rPr>
      </w:pPr>
    </w:p>
    <w:p w14:paraId="10693F3D" w14:textId="0225B0FA" w:rsidR="00FD5E15" w:rsidRDefault="00FD5E15" w:rsidP="00FD5E15">
      <w:pPr>
        <w:rPr>
          <w:rStyle w:val="LineNumber"/>
          <w:rFonts w:cs="Arial"/>
          <w:sz w:val="22"/>
          <w:szCs w:val="22"/>
        </w:rPr>
      </w:pPr>
      <w:r w:rsidRPr="00B04EBC">
        <w:rPr>
          <w:rStyle w:val="LineNumber"/>
          <w:rFonts w:cs="Arial"/>
          <w:sz w:val="22"/>
          <w:szCs w:val="22"/>
        </w:rPr>
        <w:t>O’Loughlin, P.</w:t>
      </w:r>
      <w:ins w:id="268" w:author="Muriel Rabone" w:date="2022-07-28T09:50:00Z">
        <w:r w:rsidR="00166002">
          <w:rPr>
            <w:rStyle w:val="LineNumber"/>
            <w:rFonts w:cs="Arial"/>
            <w:sz w:val="22"/>
            <w:szCs w:val="22"/>
          </w:rPr>
          <w:t xml:space="preserve"> </w:t>
        </w:r>
      </w:ins>
      <w:r w:rsidRPr="00B04EBC">
        <w:rPr>
          <w:rStyle w:val="LineNumber"/>
          <w:rFonts w:cs="Arial"/>
          <w:sz w:val="22"/>
          <w:szCs w:val="22"/>
        </w:rPr>
        <w:t>M. and Ahearn, C.</w:t>
      </w:r>
      <w:del w:id="269" w:author="Muriel Rabone" w:date="2022-07-28T09:51:00Z">
        <w:r w:rsidRPr="00B04EBC" w:rsidDel="00166002">
          <w:rPr>
            <w:rStyle w:val="LineNumber"/>
            <w:rFonts w:cs="Arial"/>
            <w:sz w:val="22"/>
            <w:szCs w:val="22"/>
          </w:rPr>
          <w:delText>Y.N.T.H.I.A.</w:delText>
        </w:r>
      </w:del>
      <w:r w:rsidRPr="00B04EBC">
        <w:rPr>
          <w:rStyle w:val="LineNumber"/>
          <w:rFonts w:cs="Arial"/>
          <w:sz w:val="22"/>
          <w:szCs w:val="22"/>
        </w:rPr>
        <w:t xml:space="preserve">, 2005. A review of </w:t>
      </w:r>
      <w:proofErr w:type="spellStart"/>
      <w:r w:rsidRPr="00B04EBC">
        <w:rPr>
          <w:rStyle w:val="LineNumber"/>
          <w:rFonts w:cs="Arial"/>
          <w:sz w:val="22"/>
          <w:szCs w:val="22"/>
        </w:rPr>
        <w:t>pygal</w:t>
      </w:r>
      <w:proofErr w:type="spellEnd"/>
      <w:r w:rsidRPr="00B04EBC">
        <w:rPr>
          <w:rStyle w:val="LineNumber"/>
          <w:rFonts w:cs="Arial"/>
          <w:sz w:val="22"/>
          <w:szCs w:val="22"/>
        </w:rPr>
        <w:t xml:space="preserve">-furrowed </w:t>
      </w:r>
      <w:proofErr w:type="spellStart"/>
      <w:r w:rsidRPr="00B04EBC">
        <w:rPr>
          <w:rStyle w:val="LineNumber"/>
          <w:rFonts w:cs="Arial"/>
          <w:sz w:val="22"/>
          <w:szCs w:val="22"/>
        </w:rPr>
        <w:t>Synallactidae</w:t>
      </w:r>
      <w:proofErr w:type="spellEnd"/>
      <w:r w:rsidRPr="00B04EBC">
        <w:rPr>
          <w:rStyle w:val="LineNumber"/>
          <w:rFonts w:cs="Arial"/>
          <w:sz w:val="22"/>
          <w:szCs w:val="22"/>
        </w:rPr>
        <w:t xml:space="preserve"> (Echinodermata: Holothuroidea), with new species from the Antarctic, Atlantic and Pacific oceans. Memoirs of Museum Victoria, 62(2), pp.147-179.</w:t>
      </w:r>
    </w:p>
    <w:p w14:paraId="16C81929" w14:textId="5D82F917" w:rsidR="00FD5E15" w:rsidRDefault="00FD5E15" w:rsidP="00067929">
      <w:pPr>
        <w:rPr>
          <w:ins w:id="270" w:author="Muriel Rabone" w:date="2022-07-28T09:51:00Z"/>
          <w:rStyle w:val="LineNumber"/>
          <w:rFonts w:cs="Arial"/>
          <w:sz w:val="22"/>
          <w:szCs w:val="22"/>
        </w:rPr>
      </w:pPr>
    </w:p>
    <w:p w14:paraId="049ADBCC" w14:textId="5B899965" w:rsidR="00166002" w:rsidRDefault="00166002" w:rsidP="00067929">
      <w:pPr>
        <w:rPr>
          <w:ins w:id="271" w:author="Muriel Rabone" w:date="2022-07-28T09:51:00Z"/>
          <w:rStyle w:val="LineNumber"/>
          <w:rFonts w:cs="Arial"/>
          <w:sz w:val="22"/>
          <w:szCs w:val="22"/>
        </w:rPr>
      </w:pPr>
      <w:ins w:id="272" w:author="Muriel Rabone" w:date="2022-07-28T09:51:00Z">
        <w:r w:rsidRPr="00166002">
          <w:rPr>
            <w:rStyle w:val="LineNumber"/>
            <w:rFonts w:cs="Arial"/>
            <w:sz w:val="22"/>
            <w:szCs w:val="22"/>
          </w:rPr>
          <w:t xml:space="preserve">Pape, E., Bezerra, T.N., Gheerardyn, H., </w:t>
        </w:r>
        <w:proofErr w:type="spellStart"/>
        <w:r w:rsidRPr="00166002">
          <w:rPr>
            <w:rStyle w:val="LineNumber"/>
            <w:rFonts w:cs="Arial"/>
            <w:sz w:val="22"/>
            <w:szCs w:val="22"/>
          </w:rPr>
          <w:t>Buydens</w:t>
        </w:r>
        <w:proofErr w:type="spellEnd"/>
        <w:r w:rsidRPr="00166002">
          <w:rPr>
            <w:rStyle w:val="LineNumber"/>
            <w:rFonts w:cs="Arial"/>
            <w:sz w:val="22"/>
            <w:szCs w:val="22"/>
          </w:rPr>
          <w:t>, M., Kieswetter, A. and Vanreusel, A., 2021. Potential impacts of polymetallic nodule removal on deep-sea meiofauna. Scientific reports, 11(1), pp.1-15.</w:t>
        </w:r>
      </w:ins>
    </w:p>
    <w:p w14:paraId="48CEAF94" w14:textId="77777777" w:rsidR="00166002" w:rsidRPr="00A170E0" w:rsidRDefault="00166002" w:rsidP="00067929">
      <w:pPr>
        <w:rPr>
          <w:rStyle w:val="LineNumber"/>
          <w:rFonts w:cs="Arial"/>
          <w:sz w:val="22"/>
          <w:szCs w:val="22"/>
        </w:rPr>
      </w:pPr>
    </w:p>
    <w:p w14:paraId="464BFFA4" w14:textId="77777777" w:rsidR="00067929" w:rsidRPr="00A170E0" w:rsidRDefault="00067929" w:rsidP="00067929">
      <w:pPr>
        <w:rPr>
          <w:rStyle w:val="LineNumber"/>
          <w:rFonts w:cs="Arial"/>
          <w:sz w:val="22"/>
          <w:szCs w:val="22"/>
        </w:rPr>
      </w:pPr>
      <w:r w:rsidRPr="00A170E0">
        <w:rPr>
          <w:rStyle w:val="LineNumber"/>
          <w:rFonts w:cs="Arial"/>
          <w:sz w:val="22"/>
          <w:szCs w:val="22"/>
        </w:rPr>
        <w:t xml:space="preserve">Pape, E., Bezerra, T.N., </w:t>
      </w:r>
      <w:proofErr w:type="spellStart"/>
      <w:r w:rsidRPr="00A170E0">
        <w:rPr>
          <w:rStyle w:val="LineNumber"/>
          <w:rFonts w:cs="Arial"/>
          <w:sz w:val="22"/>
          <w:szCs w:val="22"/>
        </w:rPr>
        <w:t>Hauquier</w:t>
      </w:r>
      <w:proofErr w:type="spellEnd"/>
      <w:r w:rsidRPr="00A170E0">
        <w:rPr>
          <w:rStyle w:val="LineNumber"/>
          <w:rFonts w:cs="Arial"/>
          <w:sz w:val="22"/>
          <w:szCs w:val="22"/>
        </w:rPr>
        <w:t>, F. and Vanreusel, A., 2017. Limited spatial and temporal variability in meiofauna and nematode communities at distant but environmentally similar sites in an area of interest for deep-sea mining. Frontiers in Marine Science, 4, p.205.</w:t>
      </w:r>
    </w:p>
    <w:p w14:paraId="6C9B17C2" w14:textId="77777777" w:rsidR="00067929" w:rsidRPr="00A170E0" w:rsidRDefault="00067929" w:rsidP="00067929">
      <w:pPr>
        <w:rPr>
          <w:rStyle w:val="LineNumber"/>
          <w:rFonts w:cs="Arial"/>
          <w:sz w:val="22"/>
          <w:szCs w:val="22"/>
        </w:rPr>
      </w:pPr>
    </w:p>
    <w:p w14:paraId="14EB5DDF" w14:textId="77777777" w:rsidR="00067929" w:rsidRPr="00A170E0" w:rsidRDefault="00067929" w:rsidP="00067929">
      <w:pPr>
        <w:rPr>
          <w:rStyle w:val="LineNumber"/>
          <w:rFonts w:cs="Arial"/>
          <w:sz w:val="22"/>
          <w:szCs w:val="22"/>
        </w:rPr>
      </w:pPr>
      <w:r w:rsidRPr="00A170E0">
        <w:rPr>
          <w:rStyle w:val="LineNumber"/>
          <w:rFonts w:cs="Arial"/>
          <w:sz w:val="22"/>
          <w:szCs w:val="22"/>
        </w:rPr>
        <w:t xml:space="preserve">Park, H.S., Chi, S.B., Paik, S.K. and Kim, W.S., 2004. Responses of benthic animals in spatial distribution to the sedimentary environments on the deep-sea floor, the Clarion-Clipperton fracture zone, </w:t>
      </w:r>
      <w:proofErr w:type="spellStart"/>
      <w:r w:rsidRPr="00A170E0">
        <w:rPr>
          <w:rStyle w:val="LineNumber"/>
          <w:rFonts w:cs="Arial"/>
          <w:sz w:val="22"/>
          <w:szCs w:val="22"/>
        </w:rPr>
        <w:t>Northeastern</w:t>
      </w:r>
      <w:proofErr w:type="spellEnd"/>
      <w:r w:rsidRPr="00A170E0">
        <w:rPr>
          <w:rStyle w:val="LineNumber"/>
          <w:rFonts w:cs="Arial"/>
          <w:sz w:val="22"/>
          <w:szCs w:val="22"/>
        </w:rPr>
        <w:t xml:space="preserve"> Pacific Ocean. Ocean and Polar Research, 26(2), pp.311-321.</w:t>
      </w:r>
    </w:p>
    <w:p w14:paraId="247CF92C" w14:textId="77777777" w:rsidR="00067929" w:rsidRPr="00A170E0" w:rsidRDefault="00067929" w:rsidP="00067929">
      <w:pPr>
        <w:rPr>
          <w:rStyle w:val="LineNumber"/>
          <w:rFonts w:cs="Arial"/>
          <w:sz w:val="22"/>
          <w:szCs w:val="22"/>
        </w:rPr>
      </w:pPr>
    </w:p>
    <w:p w14:paraId="696FD98F" w14:textId="77777777" w:rsidR="00067929" w:rsidRPr="00A170E0" w:rsidRDefault="00067929" w:rsidP="00067929">
      <w:pPr>
        <w:rPr>
          <w:rStyle w:val="LineNumber"/>
          <w:rFonts w:cs="Arial"/>
          <w:sz w:val="22"/>
          <w:szCs w:val="22"/>
        </w:rPr>
      </w:pPr>
      <w:r w:rsidRPr="00A170E0">
        <w:rPr>
          <w:rStyle w:val="LineNumber"/>
          <w:rFonts w:cs="Arial"/>
          <w:sz w:val="22"/>
          <w:szCs w:val="22"/>
        </w:rPr>
        <w:t>Pas</w:t>
      </w:r>
      <w:del w:id="273" w:author="Muriel Rabone" w:date="2022-07-28T09:52:00Z">
        <w:r w:rsidRPr="00A170E0" w:rsidDel="00166002">
          <w:rPr>
            <w:rStyle w:val="LineNumber"/>
            <w:rFonts w:cs="Arial"/>
            <w:sz w:val="22"/>
            <w:szCs w:val="22"/>
          </w:rPr>
          <w:delText>c</w:delText>
        </w:r>
      </w:del>
      <w:r w:rsidRPr="00A170E0">
        <w:rPr>
          <w:rStyle w:val="LineNumber"/>
          <w:rFonts w:cs="Arial"/>
          <w:sz w:val="22"/>
          <w:szCs w:val="22"/>
        </w:rPr>
        <w:t xml:space="preserve">otti; Francesca, P., </w:t>
      </w:r>
      <w:proofErr w:type="spellStart"/>
      <w:r w:rsidRPr="00A170E0">
        <w:rPr>
          <w:rStyle w:val="LineNumber"/>
          <w:rFonts w:cs="Arial"/>
          <w:sz w:val="22"/>
          <w:szCs w:val="22"/>
        </w:rPr>
        <w:t>Mevenkamp</w:t>
      </w:r>
      <w:proofErr w:type="spellEnd"/>
      <w:r w:rsidRPr="00A170E0">
        <w:rPr>
          <w:rStyle w:val="LineNumber"/>
          <w:rFonts w:cs="Arial"/>
          <w:sz w:val="22"/>
          <w:szCs w:val="22"/>
        </w:rPr>
        <w:t xml:space="preserve">, L., Pape, E., Błażewicz, M., Bonifácio, P., Riehl, T., De Smet, B., </w:t>
      </w:r>
      <w:proofErr w:type="spellStart"/>
      <w:r w:rsidRPr="00A170E0">
        <w:rPr>
          <w:rStyle w:val="LineNumber"/>
          <w:rFonts w:cs="Arial"/>
          <w:sz w:val="22"/>
          <w:szCs w:val="22"/>
        </w:rPr>
        <w:t>Lefaible</w:t>
      </w:r>
      <w:proofErr w:type="spellEnd"/>
      <w:r w:rsidRPr="00A170E0">
        <w:rPr>
          <w:rStyle w:val="LineNumber"/>
          <w:rFonts w:cs="Arial"/>
          <w:sz w:val="22"/>
          <w:szCs w:val="22"/>
        </w:rPr>
        <w:t xml:space="preserve">, N., Lins, L. and Vanreusel, A., 2021. A local scale analysis of manganese nodules </w:t>
      </w:r>
      <w:proofErr w:type="gramStart"/>
      <w:r w:rsidRPr="00A170E0">
        <w:rPr>
          <w:rStyle w:val="LineNumber"/>
          <w:rFonts w:cs="Arial"/>
          <w:sz w:val="22"/>
          <w:szCs w:val="22"/>
        </w:rPr>
        <w:t>influence</w:t>
      </w:r>
      <w:proofErr w:type="gramEnd"/>
      <w:r w:rsidRPr="00A170E0">
        <w:rPr>
          <w:rStyle w:val="LineNumber"/>
          <w:rFonts w:cs="Arial"/>
          <w:sz w:val="22"/>
          <w:szCs w:val="22"/>
        </w:rPr>
        <w:t xml:space="preserve"> on the Clarion-Clipperton Fracture Zone macrobenthos. Deep Sea Research Part I: Oceanographic Research Papers, 168, p.103449.</w:t>
      </w:r>
    </w:p>
    <w:p w14:paraId="02FA3538" w14:textId="77777777" w:rsidR="00067929" w:rsidRPr="00A170E0" w:rsidRDefault="00067929" w:rsidP="00067929">
      <w:pPr>
        <w:rPr>
          <w:rStyle w:val="LineNumber"/>
          <w:rFonts w:cs="Arial"/>
          <w:sz w:val="22"/>
          <w:szCs w:val="22"/>
        </w:rPr>
      </w:pPr>
    </w:p>
    <w:p w14:paraId="53D858E5" w14:textId="77777777" w:rsidR="00067929" w:rsidRPr="00A170E0" w:rsidRDefault="00067929" w:rsidP="00067929">
      <w:pPr>
        <w:rPr>
          <w:rStyle w:val="LineNumber"/>
          <w:rFonts w:cs="Arial"/>
          <w:sz w:val="22"/>
          <w:szCs w:val="22"/>
        </w:rPr>
      </w:pPr>
      <w:r w:rsidRPr="00A170E0">
        <w:rPr>
          <w:rStyle w:val="LineNumber"/>
          <w:rFonts w:cs="Arial"/>
          <w:sz w:val="22"/>
          <w:szCs w:val="22"/>
        </w:rPr>
        <w:t xml:space="preserve">Patel, T., Robert, H., </w:t>
      </w:r>
      <w:proofErr w:type="spellStart"/>
      <w:r w:rsidRPr="00A170E0">
        <w:rPr>
          <w:rStyle w:val="LineNumber"/>
          <w:rFonts w:cs="Arial"/>
          <w:sz w:val="22"/>
          <w:szCs w:val="22"/>
        </w:rPr>
        <w:t>D'Udekem</w:t>
      </w:r>
      <w:proofErr w:type="spellEnd"/>
      <w:r w:rsidRPr="00A170E0">
        <w:rPr>
          <w:rStyle w:val="LineNumber"/>
          <w:rFonts w:cs="Arial"/>
          <w:sz w:val="22"/>
          <w:szCs w:val="22"/>
        </w:rPr>
        <w:t xml:space="preserve"> </w:t>
      </w:r>
      <w:proofErr w:type="spellStart"/>
      <w:r w:rsidRPr="00A170E0">
        <w:rPr>
          <w:rStyle w:val="LineNumber"/>
          <w:rFonts w:cs="Arial"/>
          <w:sz w:val="22"/>
          <w:szCs w:val="22"/>
        </w:rPr>
        <w:t>D'Acoz</w:t>
      </w:r>
      <w:proofErr w:type="spellEnd"/>
      <w:r w:rsidRPr="00A170E0">
        <w:rPr>
          <w:rStyle w:val="LineNumber"/>
          <w:rFonts w:cs="Arial"/>
          <w:sz w:val="22"/>
          <w:szCs w:val="22"/>
        </w:rPr>
        <w:t xml:space="preserve">, C., Martens, K., Mesel, I.D., </w:t>
      </w:r>
      <w:proofErr w:type="spellStart"/>
      <w:r w:rsidRPr="00A170E0">
        <w:rPr>
          <w:rStyle w:val="LineNumber"/>
          <w:rFonts w:cs="Arial"/>
          <w:sz w:val="22"/>
          <w:szCs w:val="22"/>
        </w:rPr>
        <w:t>Degraer</w:t>
      </w:r>
      <w:proofErr w:type="spellEnd"/>
      <w:r w:rsidRPr="00A170E0">
        <w:rPr>
          <w:rStyle w:val="LineNumber"/>
          <w:rFonts w:cs="Arial"/>
          <w:sz w:val="22"/>
          <w:szCs w:val="22"/>
        </w:rPr>
        <w:t>, S. and Schön, I., 2020. Biogeography and community structure of abyssal scavenging Amphipoda (Crustacea) in the Pacific Ocean. </w:t>
      </w:r>
      <w:proofErr w:type="spellStart"/>
      <w:r w:rsidRPr="00A170E0">
        <w:rPr>
          <w:rStyle w:val="LineNumber"/>
          <w:rFonts w:cs="Arial"/>
          <w:sz w:val="22"/>
          <w:szCs w:val="22"/>
        </w:rPr>
        <w:t>Biogeosciences</w:t>
      </w:r>
      <w:proofErr w:type="spellEnd"/>
      <w:r w:rsidRPr="00A170E0">
        <w:rPr>
          <w:rStyle w:val="LineNumber"/>
          <w:rFonts w:cs="Arial"/>
          <w:sz w:val="22"/>
          <w:szCs w:val="22"/>
        </w:rPr>
        <w:t>, 17(10), pp.2731-2744.</w:t>
      </w:r>
    </w:p>
    <w:p w14:paraId="490DEEBD" w14:textId="77777777" w:rsidR="00EF5DFD" w:rsidRDefault="00EF5DFD" w:rsidP="00067929">
      <w:pPr>
        <w:rPr>
          <w:rStyle w:val="LineNumber"/>
          <w:rFonts w:cs="Arial"/>
          <w:sz w:val="22"/>
          <w:szCs w:val="22"/>
        </w:rPr>
      </w:pPr>
    </w:p>
    <w:p w14:paraId="2DD721D6" w14:textId="2597BBD7" w:rsidR="00067929" w:rsidRDefault="00EF5DFD" w:rsidP="00067929">
      <w:pPr>
        <w:rPr>
          <w:rStyle w:val="LineNumber"/>
          <w:rFonts w:cs="Arial"/>
          <w:sz w:val="22"/>
          <w:szCs w:val="22"/>
        </w:rPr>
      </w:pPr>
      <w:r w:rsidRPr="00EF5DFD">
        <w:rPr>
          <w:rStyle w:val="LineNumber"/>
          <w:rFonts w:cs="Arial"/>
          <w:sz w:val="22"/>
          <w:szCs w:val="22"/>
        </w:rPr>
        <w:t xml:space="preserve">Paterson, G.L., Neal, L., Altamira, I., Soto, E.H., Smith, C.R., Menot, L., Billett, D.S., Cunha, M.R., </w:t>
      </w:r>
      <w:proofErr w:type="spellStart"/>
      <w:r w:rsidRPr="00EF5DFD">
        <w:rPr>
          <w:rStyle w:val="LineNumber"/>
          <w:rFonts w:cs="Arial"/>
          <w:sz w:val="22"/>
          <w:szCs w:val="22"/>
        </w:rPr>
        <w:t>Marchais-Laguionie</w:t>
      </w:r>
      <w:proofErr w:type="spellEnd"/>
      <w:r w:rsidRPr="00EF5DFD">
        <w:rPr>
          <w:rStyle w:val="LineNumber"/>
          <w:rFonts w:cs="Arial"/>
          <w:sz w:val="22"/>
          <w:szCs w:val="22"/>
        </w:rPr>
        <w:t xml:space="preserve">, C. and Glover, A.G., 2016. New </w:t>
      </w:r>
      <w:r w:rsidRPr="00804F98">
        <w:rPr>
          <w:rStyle w:val="LineNumber"/>
          <w:rFonts w:cs="Arial"/>
          <w:i/>
          <w:sz w:val="22"/>
          <w:szCs w:val="22"/>
        </w:rPr>
        <w:t>Prionospio</w:t>
      </w:r>
      <w:r w:rsidRPr="00EF5DFD">
        <w:rPr>
          <w:rStyle w:val="LineNumber"/>
          <w:rFonts w:cs="Arial"/>
          <w:sz w:val="22"/>
          <w:szCs w:val="22"/>
        </w:rPr>
        <w:t xml:space="preserve"> and </w:t>
      </w:r>
      <w:r w:rsidRPr="00804F98">
        <w:rPr>
          <w:rStyle w:val="LineNumber"/>
          <w:rFonts w:cs="Arial"/>
          <w:i/>
          <w:sz w:val="22"/>
          <w:szCs w:val="22"/>
        </w:rPr>
        <w:t>Aurospio</w:t>
      </w:r>
      <w:r w:rsidRPr="00EF5DFD">
        <w:rPr>
          <w:rStyle w:val="LineNumber"/>
          <w:rFonts w:cs="Arial"/>
          <w:sz w:val="22"/>
          <w:szCs w:val="22"/>
        </w:rPr>
        <w:t xml:space="preserve"> species from the deep sea (Annelida: Polychaeta). </w:t>
      </w:r>
      <w:proofErr w:type="spellStart"/>
      <w:r w:rsidRPr="00EF5DFD">
        <w:rPr>
          <w:rStyle w:val="LineNumber"/>
          <w:rFonts w:cs="Arial"/>
          <w:sz w:val="22"/>
          <w:szCs w:val="22"/>
        </w:rPr>
        <w:t>Zootaxa</w:t>
      </w:r>
      <w:proofErr w:type="spellEnd"/>
      <w:r w:rsidRPr="00EF5DFD">
        <w:rPr>
          <w:rStyle w:val="LineNumber"/>
          <w:rFonts w:cs="Arial"/>
          <w:sz w:val="22"/>
          <w:szCs w:val="22"/>
        </w:rPr>
        <w:t>, 4092(1), pp.1-32.</w:t>
      </w:r>
    </w:p>
    <w:p w14:paraId="0E5FAABC" w14:textId="4548EE1B" w:rsidR="00EF5DFD" w:rsidRDefault="00EF5DFD" w:rsidP="00067929">
      <w:pPr>
        <w:rPr>
          <w:rStyle w:val="LineNumber"/>
          <w:rFonts w:cs="Arial"/>
          <w:sz w:val="22"/>
          <w:szCs w:val="22"/>
        </w:rPr>
      </w:pPr>
    </w:p>
    <w:p w14:paraId="19E34FE3" w14:textId="651ACC9D" w:rsidR="00EF5DFD" w:rsidRPr="00F47DF9" w:rsidRDefault="00EF5DFD" w:rsidP="00067929">
      <w:pPr>
        <w:rPr>
          <w:rStyle w:val="LineNumber"/>
          <w:rFonts w:cs="Arial"/>
          <w:sz w:val="22"/>
          <w:szCs w:val="22"/>
        </w:rPr>
      </w:pPr>
      <w:r w:rsidRPr="00F47DF9">
        <w:rPr>
          <w:rStyle w:val="LineNumber"/>
          <w:rFonts w:cs="Arial"/>
          <w:sz w:val="22"/>
          <w:szCs w:val="22"/>
        </w:rPr>
        <w:t>Pawson, D.L. and Foell, E.J., 1985. An annotated atlas of abyssal echinoderms from the Clipperton-Clarion Fracture Zone, equatorial eastern north Pacific. In Echinodermata (pp. 168-168). CRC Press.</w:t>
      </w:r>
    </w:p>
    <w:p w14:paraId="50289287" w14:textId="5482AC4D" w:rsidR="00EF5DFD" w:rsidRPr="00F47DF9" w:rsidRDefault="00EF5DFD" w:rsidP="00067929">
      <w:pPr>
        <w:rPr>
          <w:rStyle w:val="LineNumber"/>
          <w:rFonts w:cs="Arial"/>
          <w:sz w:val="22"/>
          <w:szCs w:val="22"/>
        </w:rPr>
      </w:pPr>
    </w:p>
    <w:p w14:paraId="3418F5B1" w14:textId="25DDD5BC" w:rsidR="00EF5DFD" w:rsidRPr="00F47DF9" w:rsidRDefault="00EF5DFD" w:rsidP="00067929">
      <w:pPr>
        <w:rPr>
          <w:rStyle w:val="LineNumber"/>
          <w:rFonts w:cs="Arial"/>
          <w:sz w:val="22"/>
          <w:szCs w:val="22"/>
        </w:rPr>
      </w:pPr>
      <w:r w:rsidRPr="00F47DF9">
        <w:rPr>
          <w:rStyle w:val="LineNumber"/>
          <w:rFonts w:cs="Arial"/>
          <w:sz w:val="22"/>
          <w:szCs w:val="22"/>
        </w:rPr>
        <w:t xml:space="preserve">Pawson, D.L., 1983. </w:t>
      </w:r>
      <w:proofErr w:type="spellStart"/>
      <w:r w:rsidRPr="00F47DF9">
        <w:rPr>
          <w:rStyle w:val="LineNumber"/>
          <w:rFonts w:cs="Arial"/>
          <w:i/>
          <w:sz w:val="22"/>
          <w:szCs w:val="22"/>
        </w:rPr>
        <w:t>Psychronaetes</w:t>
      </w:r>
      <w:proofErr w:type="spellEnd"/>
      <w:r w:rsidRPr="00F47DF9">
        <w:rPr>
          <w:rStyle w:val="LineNumber"/>
          <w:rFonts w:cs="Arial"/>
          <w:i/>
          <w:sz w:val="22"/>
          <w:szCs w:val="22"/>
        </w:rPr>
        <w:t xml:space="preserve"> </w:t>
      </w:r>
      <w:proofErr w:type="spellStart"/>
      <w:r w:rsidRPr="00F47DF9">
        <w:rPr>
          <w:rStyle w:val="LineNumber"/>
          <w:rFonts w:cs="Arial"/>
          <w:i/>
          <w:sz w:val="22"/>
          <w:szCs w:val="22"/>
        </w:rPr>
        <w:t>hanseni</w:t>
      </w:r>
      <w:proofErr w:type="spellEnd"/>
      <w:r w:rsidRPr="00F47DF9">
        <w:rPr>
          <w:rStyle w:val="LineNumber"/>
          <w:rFonts w:cs="Arial"/>
          <w:sz w:val="22"/>
          <w:szCs w:val="22"/>
        </w:rPr>
        <w:t xml:space="preserve">, a new genus and species of </w:t>
      </w:r>
      <w:proofErr w:type="spellStart"/>
      <w:r w:rsidRPr="00F47DF9">
        <w:rPr>
          <w:rStyle w:val="LineNumber"/>
          <w:rFonts w:cs="Arial"/>
          <w:sz w:val="22"/>
          <w:szCs w:val="22"/>
        </w:rPr>
        <w:t>elasipodan</w:t>
      </w:r>
      <w:proofErr w:type="spellEnd"/>
      <w:r w:rsidRPr="00F47DF9">
        <w:rPr>
          <w:rStyle w:val="LineNumber"/>
          <w:rFonts w:cs="Arial"/>
          <w:sz w:val="22"/>
          <w:szCs w:val="22"/>
        </w:rPr>
        <w:t xml:space="preserve"> sea cucumber from the eastern central Pacific (Echinodermata: Holothuroidea). Proceedings of the Biological Society of Washington; ISSN 0006-324X; USA; DA. 1983; V</w:t>
      </w:r>
      <w:r w:rsidR="00F47DF9">
        <w:rPr>
          <w:rStyle w:val="LineNumber"/>
          <w:rFonts w:cs="Arial"/>
          <w:sz w:val="22"/>
          <w:szCs w:val="22"/>
        </w:rPr>
        <w:t>ol. 96; No 1; pp</w:t>
      </w:r>
      <w:r w:rsidRPr="00F47DF9">
        <w:rPr>
          <w:rStyle w:val="LineNumber"/>
          <w:rFonts w:cs="Arial"/>
          <w:sz w:val="22"/>
          <w:szCs w:val="22"/>
        </w:rPr>
        <w:t>. 154-159</w:t>
      </w:r>
    </w:p>
    <w:p w14:paraId="4E018C02" w14:textId="77777777" w:rsidR="00EF5DFD" w:rsidRPr="00F47DF9" w:rsidRDefault="00EF5DFD" w:rsidP="00067929">
      <w:pPr>
        <w:rPr>
          <w:rStyle w:val="LineNumber"/>
          <w:rFonts w:cs="Arial"/>
          <w:sz w:val="22"/>
          <w:szCs w:val="22"/>
        </w:rPr>
      </w:pPr>
    </w:p>
    <w:p w14:paraId="59CF4298" w14:textId="66465AE0" w:rsidR="00EF5DFD" w:rsidRDefault="00D10399" w:rsidP="00067929">
      <w:pPr>
        <w:rPr>
          <w:rStyle w:val="LineNumber"/>
          <w:rFonts w:cs="Arial"/>
          <w:sz w:val="22"/>
          <w:szCs w:val="22"/>
        </w:rPr>
      </w:pPr>
      <w:r w:rsidRPr="00F47DF9">
        <w:rPr>
          <w:rStyle w:val="LineNumber"/>
          <w:rFonts w:cs="Arial"/>
          <w:sz w:val="22"/>
          <w:szCs w:val="22"/>
        </w:rPr>
        <w:t xml:space="preserve">Pawson, D. L., </w:t>
      </w:r>
      <w:r w:rsidR="004609CA">
        <w:rPr>
          <w:rStyle w:val="LineNumber"/>
          <w:rFonts w:cs="Arial"/>
          <w:sz w:val="22"/>
          <w:szCs w:val="22"/>
        </w:rPr>
        <w:t xml:space="preserve">1988. </w:t>
      </w:r>
      <w:r w:rsidRPr="00F47DF9">
        <w:rPr>
          <w:rStyle w:val="LineNumber"/>
          <w:rFonts w:cs="Arial"/>
          <w:sz w:val="22"/>
          <w:szCs w:val="22"/>
        </w:rPr>
        <w:t>Abyssal plain megafauna in the Clarion Clipperton Fracture Zone, Eastern Central Pacific Ocean: Photographic survey of a manganese nodule field</w:t>
      </w:r>
      <w:r w:rsidR="004609CA">
        <w:rPr>
          <w:rStyle w:val="LineNumber"/>
          <w:rFonts w:cs="Arial"/>
          <w:sz w:val="22"/>
          <w:szCs w:val="22"/>
        </w:rPr>
        <w:t>. NOAA report. pp 1-80</w:t>
      </w:r>
    </w:p>
    <w:p w14:paraId="0B6E9591" w14:textId="7E0B7F3E" w:rsidR="00D10399" w:rsidRDefault="00D10399" w:rsidP="00067929">
      <w:pPr>
        <w:rPr>
          <w:rStyle w:val="LineNumber"/>
          <w:rFonts w:cs="Arial"/>
          <w:sz w:val="22"/>
          <w:szCs w:val="22"/>
        </w:rPr>
      </w:pPr>
    </w:p>
    <w:p w14:paraId="1A1D7AD7" w14:textId="3CC72828" w:rsidR="00D10399" w:rsidRDefault="00D10399" w:rsidP="00067929">
      <w:pPr>
        <w:rPr>
          <w:rStyle w:val="LineNumber"/>
          <w:rFonts w:cs="Arial"/>
          <w:sz w:val="22"/>
          <w:szCs w:val="22"/>
        </w:rPr>
      </w:pPr>
      <w:r w:rsidRPr="00D10399">
        <w:rPr>
          <w:rStyle w:val="LineNumber"/>
          <w:rFonts w:cs="Arial"/>
          <w:sz w:val="22"/>
          <w:szCs w:val="22"/>
        </w:rPr>
        <w:t xml:space="preserve">Pawson D, Foell E (1986) </w:t>
      </w:r>
      <w:r w:rsidRPr="00F47DF9">
        <w:rPr>
          <w:rStyle w:val="LineNumber"/>
          <w:rFonts w:cs="Arial"/>
          <w:i/>
          <w:sz w:val="22"/>
          <w:szCs w:val="22"/>
        </w:rPr>
        <w:t>Peniagone leander</w:t>
      </w:r>
      <w:r w:rsidRPr="00D10399">
        <w:rPr>
          <w:rStyle w:val="LineNumber"/>
          <w:rFonts w:cs="Arial"/>
          <w:sz w:val="22"/>
          <w:szCs w:val="22"/>
        </w:rPr>
        <w:t xml:space="preserve"> new species, an abyssal benthopelagic sea cucumber (Echinodermata: Holothuroidea) from the eastern central Pacific Ocean. Bulletin of Marine Science 38: 293–299.</w:t>
      </w:r>
    </w:p>
    <w:p w14:paraId="3F5C4DCA" w14:textId="77777777" w:rsidR="00D10399" w:rsidRPr="00A170E0" w:rsidRDefault="00D10399" w:rsidP="00067929">
      <w:pPr>
        <w:rPr>
          <w:rStyle w:val="LineNumber"/>
          <w:rFonts w:cs="Arial"/>
          <w:sz w:val="22"/>
          <w:szCs w:val="22"/>
        </w:rPr>
      </w:pPr>
    </w:p>
    <w:p w14:paraId="3139D4A7" w14:textId="77777777" w:rsidR="00067929" w:rsidRPr="00A170E0" w:rsidRDefault="00067929" w:rsidP="00067929">
      <w:pPr>
        <w:rPr>
          <w:rStyle w:val="LineNumber"/>
          <w:rFonts w:cs="Arial"/>
          <w:sz w:val="22"/>
          <w:szCs w:val="22"/>
        </w:rPr>
      </w:pPr>
      <w:r w:rsidRPr="00A170E0">
        <w:rPr>
          <w:rStyle w:val="LineNumber"/>
          <w:rFonts w:cs="Arial"/>
          <w:sz w:val="22"/>
          <w:szCs w:val="22"/>
        </w:rPr>
        <w:t xml:space="preserve">Petrov, N.B., Vladychenskaya, I.P., </w:t>
      </w:r>
      <w:proofErr w:type="spellStart"/>
      <w:r w:rsidRPr="00A170E0">
        <w:rPr>
          <w:rStyle w:val="LineNumber"/>
          <w:rFonts w:cs="Arial"/>
          <w:sz w:val="22"/>
          <w:szCs w:val="22"/>
        </w:rPr>
        <w:t>Dil’man</w:t>
      </w:r>
      <w:proofErr w:type="spellEnd"/>
      <w:r w:rsidRPr="00A170E0">
        <w:rPr>
          <w:rStyle w:val="LineNumber"/>
          <w:rFonts w:cs="Arial"/>
          <w:sz w:val="22"/>
          <w:szCs w:val="22"/>
        </w:rPr>
        <w:t xml:space="preserve">, A.B. and Mironov, A.N., 2016. Taxonomic position of the family </w:t>
      </w:r>
      <w:proofErr w:type="spellStart"/>
      <w:r w:rsidRPr="00A170E0">
        <w:rPr>
          <w:rStyle w:val="LineNumber"/>
          <w:rFonts w:cs="Arial"/>
          <w:sz w:val="22"/>
          <w:szCs w:val="22"/>
        </w:rPr>
        <w:t>Porcellanasteridae</w:t>
      </w:r>
      <w:proofErr w:type="spellEnd"/>
      <w:r w:rsidRPr="00A170E0">
        <w:rPr>
          <w:rStyle w:val="LineNumber"/>
          <w:rFonts w:cs="Arial"/>
          <w:sz w:val="22"/>
          <w:szCs w:val="22"/>
        </w:rPr>
        <w:t xml:space="preserve"> within the class Asteroidea. Biology Bulletin, 43(6), pp.483-490.</w:t>
      </w:r>
    </w:p>
    <w:p w14:paraId="129FD034" w14:textId="77777777" w:rsidR="00067929" w:rsidRPr="00A170E0" w:rsidRDefault="00067929" w:rsidP="00067929">
      <w:pPr>
        <w:rPr>
          <w:rStyle w:val="LineNumber"/>
          <w:rFonts w:cs="Arial"/>
          <w:sz w:val="22"/>
          <w:szCs w:val="22"/>
        </w:rPr>
      </w:pPr>
    </w:p>
    <w:p w14:paraId="180323F3" w14:textId="77777777" w:rsidR="00067929" w:rsidRPr="00A170E0" w:rsidRDefault="00067929" w:rsidP="00067929">
      <w:pPr>
        <w:rPr>
          <w:rStyle w:val="LineNumber"/>
          <w:rFonts w:cs="Arial"/>
          <w:sz w:val="22"/>
          <w:szCs w:val="22"/>
        </w:rPr>
      </w:pPr>
      <w:proofErr w:type="spellStart"/>
      <w:r w:rsidRPr="00A170E0">
        <w:rPr>
          <w:rStyle w:val="LineNumber"/>
          <w:rFonts w:cs="Arial"/>
          <w:sz w:val="22"/>
          <w:szCs w:val="22"/>
        </w:rPr>
        <w:t>Poltarukha</w:t>
      </w:r>
      <w:proofErr w:type="spellEnd"/>
      <w:r w:rsidRPr="00A170E0">
        <w:rPr>
          <w:rStyle w:val="LineNumber"/>
          <w:rFonts w:cs="Arial"/>
          <w:sz w:val="22"/>
          <w:szCs w:val="22"/>
        </w:rPr>
        <w:t xml:space="preserve">, O.P. and Melnik, V.F., 2012. New records of deep-sea barnacles (Cirripedia: </w:t>
      </w:r>
      <w:proofErr w:type="spellStart"/>
      <w:r w:rsidRPr="00A170E0">
        <w:rPr>
          <w:rStyle w:val="LineNumber"/>
          <w:rFonts w:cs="Arial"/>
          <w:sz w:val="22"/>
          <w:szCs w:val="22"/>
        </w:rPr>
        <w:t>Thoracica</w:t>
      </w:r>
      <w:proofErr w:type="spellEnd"/>
      <w:r w:rsidRPr="00A170E0">
        <w:rPr>
          <w:rStyle w:val="LineNumber"/>
          <w:rFonts w:cs="Arial"/>
          <w:sz w:val="22"/>
          <w:szCs w:val="22"/>
        </w:rPr>
        <w:t xml:space="preserve">: </w:t>
      </w:r>
      <w:proofErr w:type="spellStart"/>
      <w:r w:rsidRPr="00A170E0">
        <w:rPr>
          <w:rStyle w:val="LineNumber"/>
          <w:rFonts w:cs="Arial"/>
          <w:sz w:val="22"/>
          <w:szCs w:val="22"/>
        </w:rPr>
        <w:t>Scalpelliformes</w:t>
      </w:r>
      <w:proofErr w:type="spellEnd"/>
      <w:r w:rsidRPr="00A170E0">
        <w:rPr>
          <w:rStyle w:val="LineNumber"/>
          <w:rFonts w:cs="Arial"/>
          <w:sz w:val="22"/>
          <w:szCs w:val="22"/>
        </w:rPr>
        <w:t xml:space="preserve">) from the Clarion-Clipperton region, Pacific Ocean. </w:t>
      </w:r>
      <w:proofErr w:type="spellStart"/>
      <w:r w:rsidRPr="00A170E0">
        <w:rPr>
          <w:rStyle w:val="LineNumber"/>
          <w:rFonts w:cs="Arial"/>
          <w:sz w:val="22"/>
          <w:szCs w:val="22"/>
        </w:rPr>
        <w:t>Zootaxa</w:t>
      </w:r>
      <w:proofErr w:type="spellEnd"/>
      <w:r w:rsidRPr="00A170E0">
        <w:rPr>
          <w:rStyle w:val="LineNumber"/>
          <w:rFonts w:cs="Arial"/>
          <w:sz w:val="22"/>
          <w:szCs w:val="22"/>
        </w:rPr>
        <w:t>, 3297(1), pp.34-40.</w:t>
      </w:r>
    </w:p>
    <w:p w14:paraId="4B86D893" w14:textId="22C198DF" w:rsidR="00067929" w:rsidRDefault="00067929" w:rsidP="00067929">
      <w:pPr>
        <w:rPr>
          <w:rStyle w:val="LineNumber"/>
          <w:rFonts w:cs="Arial"/>
          <w:sz w:val="22"/>
          <w:szCs w:val="22"/>
        </w:rPr>
      </w:pPr>
    </w:p>
    <w:p w14:paraId="78125EA7" w14:textId="6FAF3984" w:rsidR="00D10399" w:rsidRDefault="00D10399" w:rsidP="00067929">
      <w:pPr>
        <w:rPr>
          <w:rStyle w:val="LineNumber"/>
          <w:rFonts w:cs="Arial"/>
          <w:sz w:val="22"/>
          <w:szCs w:val="22"/>
        </w:rPr>
      </w:pPr>
      <w:r w:rsidRPr="00D10399">
        <w:rPr>
          <w:rStyle w:val="LineNumber"/>
          <w:rFonts w:cs="Arial"/>
          <w:sz w:val="22"/>
          <w:szCs w:val="22"/>
        </w:rPr>
        <w:t>Quintanilla Alcaide, E., Rodrigues, C.F., Henriques, I. and Hilário, A., Microbial associations of abyssal gorgonians and anemones (&gt; 4000 meters depth) at the Clarion-Clipperton Fracture Zone. Frontiers in Microbiology, p.743.</w:t>
      </w:r>
    </w:p>
    <w:p w14:paraId="303E68A0" w14:textId="77777777" w:rsidR="00D10399" w:rsidRPr="00A170E0" w:rsidRDefault="00D10399" w:rsidP="00067929">
      <w:pPr>
        <w:rPr>
          <w:rStyle w:val="LineNumber"/>
          <w:rFonts w:cs="Arial"/>
          <w:sz w:val="22"/>
          <w:szCs w:val="22"/>
        </w:rPr>
      </w:pPr>
    </w:p>
    <w:p w14:paraId="0F2F5B31" w14:textId="77777777" w:rsidR="00067929" w:rsidRPr="00A170E0" w:rsidRDefault="00067929" w:rsidP="00067929">
      <w:pPr>
        <w:rPr>
          <w:rStyle w:val="LineNumber"/>
          <w:rFonts w:cs="Arial"/>
          <w:sz w:val="22"/>
          <w:szCs w:val="22"/>
        </w:rPr>
      </w:pPr>
      <w:proofErr w:type="spellStart"/>
      <w:r w:rsidRPr="00A170E0">
        <w:rPr>
          <w:rStyle w:val="LineNumber"/>
          <w:rFonts w:cs="Arial"/>
          <w:sz w:val="22"/>
          <w:szCs w:val="22"/>
        </w:rPr>
        <w:t>Radziejewska</w:t>
      </w:r>
      <w:proofErr w:type="spellEnd"/>
      <w:r w:rsidRPr="00A170E0">
        <w:rPr>
          <w:rStyle w:val="LineNumber"/>
          <w:rFonts w:cs="Arial"/>
          <w:sz w:val="22"/>
          <w:szCs w:val="22"/>
        </w:rPr>
        <w:t xml:space="preserve">, T., </w:t>
      </w:r>
      <w:proofErr w:type="spellStart"/>
      <w:r w:rsidRPr="00A170E0">
        <w:rPr>
          <w:rStyle w:val="LineNumber"/>
          <w:rFonts w:cs="Arial"/>
          <w:sz w:val="22"/>
          <w:szCs w:val="22"/>
        </w:rPr>
        <w:t>Drzycimski</w:t>
      </w:r>
      <w:proofErr w:type="spellEnd"/>
      <w:r w:rsidRPr="00A170E0">
        <w:rPr>
          <w:rStyle w:val="LineNumber"/>
          <w:rFonts w:cs="Arial"/>
          <w:sz w:val="22"/>
          <w:szCs w:val="22"/>
        </w:rPr>
        <w:t xml:space="preserve">, I., </w:t>
      </w:r>
      <w:proofErr w:type="spellStart"/>
      <w:r w:rsidRPr="00A170E0">
        <w:rPr>
          <w:rStyle w:val="LineNumber"/>
          <w:rFonts w:cs="Arial"/>
          <w:sz w:val="22"/>
          <w:szCs w:val="22"/>
        </w:rPr>
        <w:t>Galtsova</w:t>
      </w:r>
      <w:proofErr w:type="spellEnd"/>
      <w:r w:rsidRPr="00A170E0">
        <w:rPr>
          <w:rStyle w:val="LineNumber"/>
          <w:rFonts w:cs="Arial"/>
          <w:sz w:val="22"/>
          <w:szCs w:val="22"/>
        </w:rPr>
        <w:t xml:space="preserve">, V.V., </w:t>
      </w:r>
      <w:proofErr w:type="spellStart"/>
      <w:r w:rsidRPr="00A170E0">
        <w:rPr>
          <w:rStyle w:val="LineNumber"/>
          <w:rFonts w:cs="Arial"/>
          <w:sz w:val="22"/>
          <w:szCs w:val="22"/>
        </w:rPr>
        <w:t>Kulangieva</w:t>
      </w:r>
      <w:proofErr w:type="spellEnd"/>
      <w:r w:rsidRPr="00A170E0">
        <w:rPr>
          <w:rStyle w:val="LineNumber"/>
          <w:rFonts w:cs="Arial"/>
          <w:sz w:val="22"/>
          <w:szCs w:val="22"/>
        </w:rPr>
        <w:t>, L.V. and Stoyanova, V., 2001. Changes in Genus-level Diversity of Meiobenthic Free-living Nematodes (Nematoda) and Harpacticoids (</w:t>
      </w:r>
      <w:proofErr w:type="spellStart"/>
      <w:r w:rsidRPr="00A170E0">
        <w:rPr>
          <w:rStyle w:val="LineNumber"/>
          <w:rFonts w:cs="Arial"/>
          <w:sz w:val="22"/>
          <w:szCs w:val="22"/>
        </w:rPr>
        <w:t>Copepoda</w:t>
      </w:r>
      <w:proofErr w:type="spellEnd"/>
      <w:r w:rsidRPr="00A170E0">
        <w:rPr>
          <w:rStyle w:val="LineNumber"/>
          <w:rFonts w:cs="Arial"/>
          <w:sz w:val="22"/>
          <w:szCs w:val="22"/>
        </w:rPr>
        <w:t xml:space="preserve"> </w:t>
      </w:r>
      <w:proofErr w:type="spellStart"/>
      <w:r w:rsidRPr="00A170E0">
        <w:rPr>
          <w:rStyle w:val="LineNumber"/>
          <w:rFonts w:cs="Arial"/>
          <w:sz w:val="22"/>
          <w:szCs w:val="22"/>
        </w:rPr>
        <w:t>Harpacticoida</w:t>
      </w:r>
      <w:proofErr w:type="spellEnd"/>
      <w:r w:rsidRPr="00A170E0">
        <w:rPr>
          <w:rStyle w:val="LineNumber"/>
          <w:rFonts w:cs="Arial"/>
          <w:sz w:val="22"/>
          <w:szCs w:val="22"/>
        </w:rPr>
        <w:t>) at an Abyssal Site following Experimental Sediment Disturbance. In Proceedings of the ISOPE Ocean Mining Symposium (pp. 38-43).</w:t>
      </w:r>
    </w:p>
    <w:p w14:paraId="26CA2DD6" w14:textId="77777777" w:rsidR="00067929" w:rsidRPr="00A170E0" w:rsidRDefault="00067929" w:rsidP="00067929">
      <w:pPr>
        <w:rPr>
          <w:rStyle w:val="LineNumber"/>
          <w:rFonts w:cs="Arial"/>
          <w:sz w:val="22"/>
          <w:szCs w:val="22"/>
        </w:rPr>
      </w:pPr>
    </w:p>
    <w:p w14:paraId="354D25B6" w14:textId="77777777" w:rsidR="00067929" w:rsidRPr="00A170E0" w:rsidRDefault="00067929" w:rsidP="00067929">
      <w:pPr>
        <w:rPr>
          <w:rStyle w:val="LineNumber"/>
          <w:rFonts w:cs="Arial"/>
          <w:sz w:val="22"/>
          <w:szCs w:val="22"/>
        </w:rPr>
      </w:pPr>
      <w:proofErr w:type="spellStart"/>
      <w:proofErr w:type="gramStart"/>
      <w:r w:rsidRPr="00A170E0">
        <w:rPr>
          <w:rStyle w:val="LineNumber"/>
          <w:rFonts w:cs="Arial"/>
          <w:sz w:val="22"/>
          <w:szCs w:val="22"/>
        </w:rPr>
        <w:t>Radziejewska,T</w:t>
      </w:r>
      <w:proofErr w:type="spellEnd"/>
      <w:r w:rsidRPr="00A170E0">
        <w:rPr>
          <w:rStyle w:val="LineNumber"/>
          <w:rFonts w:cs="Arial"/>
          <w:sz w:val="22"/>
          <w:szCs w:val="22"/>
        </w:rPr>
        <w:t>.</w:t>
      </w:r>
      <w:proofErr w:type="gramEnd"/>
      <w:r w:rsidRPr="00A170E0">
        <w:rPr>
          <w:rStyle w:val="LineNumber"/>
          <w:rFonts w:cs="Arial"/>
          <w:sz w:val="22"/>
          <w:szCs w:val="22"/>
        </w:rPr>
        <w:t xml:space="preserve"> Stoyanova,  S. 2000. Abyssal epibenthic megafauna of the Clarion-Clipperton area (NE Pacific): changes in time and space versus anthropogenic environmental disturbance. Oceanological Studies, 29(2), p.83.</w:t>
      </w:r>
    </w:p>
    <w:p w14:paraId="6BAC8F15" w14:textId="63A096A8" w:rsidR="00067929" w:rsidRDefault="00067929" w:rsidP="00067929">
      <w:pPr>
        <w:rPr>
          <w:rStyle w:val="LineNumber"/>
          <w:rFonts w:cs="Arial"/>
          <w:sz w:val="22"/>
          <w:szCs w:val="22"/>
        </w:rPr>
      </w:pPr>
    </w:p>
    <w:p w14:paraId="22C0A77D" w14:textId="4ED17641" w:rsidR="00D10399" w:rsidRDefault="00D10399" w:rsidP="00067929">
      <w:pPr>
        <w:rPr>
          <w:rStyle w:val="LineNumber"/>
          <w:rFonts w:cs="Arial"/>
          <w:sz w:val="22"/>
          <w:szCs w:val="22"/>
        </w:rPr>
      </w:pPr>
      <w:r w:rsidRPr="00D10399">
        <w:rPr>
          <w:rStyle w:val="LineNumber"/>
          <w:rFonts w:cs="Arial"/>
          <w:sz w:val="22"/>
          <w:szCs w:val="22"/>
        </w:rPr>
        <w:t>Renaud-</w:t>
      </w:r>
      <w:proofErr w:type="spellStart"/>
      <w:r w:rsidRPr="00D10399">
        <w:rPr>
          <w:rStyle w:val="LineNumber"/>
          <w:rFonts w:cs="Arial"/>
          <w:sz w:val="22"/>
          <w:szCs w:val="22"/>
        </w:rPr>
        <w:t>Mornant</w:t>
      </w:r>
      <w:proofErr w:type="spellEnd"/>
      <w:r w:rsidRPr="00D10399">
        <w:rPr>
          <w:rStyle w:val="LineNumber"/>
          <w:rFonts w:cs="Arial"/>
          <w:sz w:val="22"/>
          <w:szCs w:val="22"/>
        </w:rPr>
        <w:t xml:space="preserve">, J. and Gourbault, N., 1990. Evaluation of abyssal </w:t>
      </w:r>
      <w:proofErr w:type="spellStart"/>
      <w:r w:rsidRPr="00D10399">
        <w:rPr>
          <w:rStyle w:val="LineNumber"/>
          <w:rFonts w:cs="Arial"/>
          <w:sz w:val="22"/>
          <w:szCs w:val="22"/>
        </w:rPr>
        <w:t>meiobenthos</w:t>
      </w:r>
      <w:proofErr w:type="spellEnd"/>
      <w:r w:rsidRPr="00D10399">
        <w:rPr>
          <w:rStyle w:val="LineNumber"/>
          <w:rFonts w:cs="Arial"/>
          <w:sz w:val="22"/>
          <w:szCs w:val="22"/>
        </w:rPr>
        <w:t xml:space="preserve"> in the eastern centr</w:t>
      </w:r>
      <w:r w:rsidR="004609CA">
        <w:rPr>
          <w:rStyle w:val="LineNumber"/>
          <w:rFonts w:cs="Arial"/>
          <w:sz w:val="22"/>
          <w:szCs w:val="22"/>
        </w:rPr>
        <w:t>al Pacific (Clarion-Clipperton Fracture Z</w:t>
      </w:r>
      <w:r w:rsidRPr="00D10399">
        <w:rPr>
          <w:rStyle w:val="LineNumber"/>
          <w:rFonts w:cs="Arial"/>
          <w:sz w:val="22"/>
          <w:szCs w:val="22"/>
        </w:rPr>
        <w:t>one). Progress in Oceanography, 24(1-4), pp.317-329.</w:t>
      </w:r>
    </w:p>
    <w:p w14:paraId="7EC92E0E" w14:textId="0941EF74" w:rsidR="00D10399" w:rsidRDefault="00D10399" w:rsidP="00067929">
      <w:pPr>
        <w:rPr>
          <w:rStyle w:val="LineNumber"/>
          <w:rFonts w:cs="Arial"/>
          <w:sz w:val="22"/>
          <w:szCs w:val="22"/>
        </w:rPr>
      </w:pPr>
    </w:p>
    <w:p w14:paraId="418BF342" w14:textId="75669E97" w:rsidR="00D10399" w:rsidRDefault="00D10399" w:rsidP="00067929">
      <w:pPr>
        <w:rPr>
          <w:rStyle w:val="LineNumber"/>
          <w:rFonts w:cs="Arial"/>
          <w:sz w:val="22"/>
          <w:szCs w:val="22"/>
        </w:rPr>
      </w:pPr>
      <w:r w:rsidRPr="00D10399">
        <w:rPr>
          <w:rStyle w:val="LineNumber"/>
          <w:rFonts w:cs="Arial"/>
          <w:sz w:val="22"/>
          <w:szCs w:val="22"/>
        </w:rPr>
        <w:t xml:space="preserve">Ridley, S.O.; Dendy, A. (1887). Report on the </w:t>
      </w:r>
      <w:proofErr w:type="spellStart"/>
      <w:r w:rsidRPr="00D10399">
        <w:rPr>
          <w:rStyle w:val="LineNumber"/>
          <w:rFonts w:cs="Arial"/>
          <w:sz w:val="22"/>
          <w:szCs w:val="22"/>
        </w:rPr>
        <w:t>Monaxonida</w:t>
      </w:r>
      <w:proofErr w:type="spellEnd"/>
      <w:r w:rsidRPr="00D10399">
        <w:rPr>
          <w:rStyle w:val="LineNumber"/>
          <w:rFonts w:cs="Arial"/>
          <w:sz w:val="22"/>
          <w:szCs w:val="22"/>
        </w:rPr>
        <w:t xml:space="preserve"> collected by H.M.S. 'Challenger' during the years 1873-76. Report on the Scientific Results of the Voyage of H.M.S. Challenger during the years 1873–76. Zoology. 20 (part 59): </w:t>
      </w:r>
      <w:proofErr w:type="spellStart"/>
      <w:r w:rsidRPr="00D10399">
        <w:rPr>
          <w:rStyle w:val="LineNumber"/>
          <w:rFonts w:cs="Arial"/>
          <w:sz w:val="22"/>
          <w:szCs w:val="22"/>
        </w:rPr>
        <w:t>i</w:t>
      </w:r>
      <w:proofErr w:type="spellEnd"/>
      <w:r w:rsidRPr="00D10399">
        <w:rPr>
          <w:rStyle w:val="LineNumber"/>
          <w:rFonts w:cs="Arial"/>
          <w:sz w:val="22"/>
          <w:szCs w:val="22"/>
        </w:rPr>
        <w:t>-lxviii, 1-275, pl. 1-51</w:t>
      </w:r>
    </w:p>
    <w:p w14:paraId="7CDF088E" w14:textId="77777777" w:rsidR="004609CA" w:rsidRPr="00A170E0" w:rsidRDefault="004609CA" w:rsidP="00067929">
      <w:pPr>
        <w:rPr>
          <w:rStyle w:val="LineNumber"/>
          <w:rFonts w:cs="Arial"/>
          <w:sz w:val="22"/>
          <w:szCs w:val="22"/>
        </w:rPr>
      </w:pPr>
    </w:p>
    <w:p w14:paraId="55F9FBE8" w14:textId="77777777" w:rsidR="00067929" w:rsidRPr="00A170E0" w:rsidRDefault="00067929" w:rsidP="00067929">
      <w:pPr>
        <w:rPr>
          <w:rStyle w:val="LineNumber"/>
          <w:rFonts w:cs="Arial"/>
          <w:sz w:val="22"/>
          <w:szCs w:val="22"/>
        </w:rPr>
      </w:pPr>
      <w:r w:rsidRPr="00A170E0">
        <w:rPr>
          <w:rStyle w:val="LineNumber"/>
          <w:rFonts w:cs="Arial"/>
          <w:sz w:val="22"/>
          <w:szCs w:val="22"/>
        </w:rPr>
        <w:t xml:space="preserve">Riehl, T. and De Smet, B., 2020. </w:t>
      </w:r>
      <w:proofErr w:type="spellStart"/>
      <w:r w:rsidRPr="004609CA">
        <w:rPr>
          <w:rStyle w:val="LineNumber"/>
          <w:rFonts w:cs="Arial"/>
          <w:i/>
          <w:sz w:val="22"/>
          <w:szCs w:val="22"/>
        </w:rPr>
        <w:t>Macrostylis</w:t>
      </w:r>
      <w:proofErr w:type="spellEnd"/>
      <w:r w:rsidRPr="004609CA">
        <w:rPr>
          <w:rStyle w:val="LineNumber"/>
          <w:rFonts w:cs="Arial"/>
          <w:i/>
          <w:sz w:val="22"/>
          <w:szCs w:val="22"/>
        </w:rPr>
        <w:t xml:space="preserve"> </w:t>
      </w:r>
      <w:proofErr w:type="spellStart"/>
      <w:r w:rsidRPr="004609CA">
        <w:rPr>
          <w:rStyle w:val="LineNumber"/>
          <w:rFonts w:cs="Arial"/>
          <w:i/>
          <w:sz w:val="22"/>
          <w:szCs w:val="22"/>
        </w:rPr>
        <w:t>metallicola</w:t>
      </w:r>
      <w:proofErr w:type="spellEnd"/>
      <w:r w:rsidRPr="00A170E0">
        <w:rPr>
          <w:rStyle w:val="LineNumber"/>
          <w:rFonts w:cs="Arial"/>
          <w:sz w:val="22"/>
          <w:szCs w:val="22"/>
        </w:rPr>
        <w:t xml:space="preserve"> spec. </w:t>
      </w:r>
      <w:proofErr w:type="gramStart"/>
      <w:r w:rsidRPr="00A170E0">
        <w:rPr>
          <w:rStyle w:val="LineNumber"/>
          <w:rFonts w:cs="Arial"/>
          <w:sz w:val="22"/>
          <w:szCs w:val="22"/>
        </w:rPr>
        <w:t>nov.—</w:t>
      </w:r>
      <w:proofErr w:type="gramEnd"/>
      <w:r w:rsidRPr="00A170E0">
        <w:rPr>
          <w:rStyle w:val="LineNumber"/>
          <w:rFonts w:cs="Arial"/>
          <w:sz w:val="22"/>
          <w:szCs w:val="22"/>
        </w:rPr>
        <w:t xml:space="preserve"> an isopod with geographically clustered genetic variability from a polymetallic-nodule area in the Clarion-Clipperton Fracture Zone. </w:t>
      </w:r>
      <w:proofErr w:type="spellStart"/>
      <w:r w:rsidRPr="00A170E0">
        <w:rPr>
          <w:rStyle w:val="LineNumber"/>
          <w:rFonts w:cs="Arial"/>
          <w:sz w:val="22"/>
          <w:szCs w:val="22"/>
        </w:rPr>
        <w:t>PeerJ</w:t>
      </w:r>
      <w:proofErr w:type="spellEnd"/>
      <w:r w:rsidRPr="00A170E0">
        <w:rPr>
          <w:rStyle w:val="LineNumber"/>
          <w:rFonts w:cs="Arial"/>
          <w:sz w:val="22"/>
          <w:szCs w:val="22"/>
        </w:rPr>
        <w:t xml:space="preserve">, 8, p.e8621. </w:t>
      </w:r>
      <w:r w:rsidRPr="00A170E0">
        <w:rPr>
          <w:rFonts w:cs="Arial"/>
          <w:szCs w:val="22"/>
        </w:rPr>
        <w:t>doi:10.7717/peerj.8621</w:t>
      </w:r>
    </w:p>
    <w:p w14:paraId="7241E70B" w14:textId="77777777" w:rsidR="00067929" w:rsidRPr="00A170E0" w:rsidRDefault="00067929" w:rsidP="00067929">
      <w:pPr>
        <w:rPr>
          <w:rStyle w:val="LineNumber"/>
          <w:rFonts w:cs="Arial"/>
          <w:sz w:val="22"/>
          <w:szCs w:val="22"/>
        </w:rPr>
      </w:pPr>
    </w:p>
    <w:p w14:paraId="6549832F" w14:textId="77777777" w:rsidR="00067929" w:rsidRPr="00A170E0" w:rsidRDefault="00067929" w:rsidP="00067929">
      <w:pPr>
        <w:rPr>
          <w:rStyle w:val="LineNumber"/>
          <w:rFonts w:cs="Arial"/>
          <w:sz w:val="22"/>
          <w:szCs w:val="22"/>
        </w:rPr>
      </w:pPr>
      <w:r w:rsidRPr="00A170E0">
        <w:rPr>
          <w:rStyle w:val="LineNumber"/>
          <w:rFonts w:cs="Arial"/>
          <w:sz w:val="22"/>
          <w:szCs w:val="22"/>
        </w:rPr>
        <w:t xml:space="preserve">Riehl, T., Wilson, G.D. and Malyutina, M.V., 2014. Urstylidae—a new family of abyssal isopods (Crustacea: </w:t>
      </w:r>
      <w:proofErr w:type="spellStart"/>
      <w:r w:rsidRPr="00A170E0">
        <w:rPr>
          <w:rStyle w:val="LineNumber"/>
          <w:rFonts w:cs="Arial"/>
          <w:sz w:val="22"/>
          <w:szCs w:val="22"/>
        </w:rPr>
        <w:t>Asellota</w:t>
      </w:r>
      <w:proofErr w:type="spellEnd"/>
      <w:r w:rsidRPr="00A170E0">
        <w:rPr>
          <w:rStyle w:val="LineNumber"/>
          <w:rFonts w:cs="Arial"/>
          <w:sz w:val="22"/>
          <w:szCs w:val="22"/>
        </w:rPr>
        <w:t>) and its phylogenetic implications. Zoological Journal of the Linnean Society, 170(2), pp.245-296.</w:t>
      </w:r>
    </w:p>
    <w:p w14:paraId="503A9B62" w14:textId="6B446218" w:rsidR="00067929" w:rsidRDefault="00067929" w:rsidP="00067929">
      <w:pPr>
        <w:rPr>
          <w:rStyle w:val="LineNumber"/>
          <w:rFonts w:cs="Arial"/>
          <w:sz w:val="22"/>
          <w:szCs w:val="22"/>
        </w:rPr>
      </w:pPr>
    </w:p>
    <w:p w14:paraId="39742163" w14:textId="10831219" w:rsidR="00D10399" w:rsidRDefault="00D10399" w:rsidP="00067929">
      <w:pPr>
        <w:rPr>
          <w:rStyle w:val="LineNumber"/>
          <w:rFonts w:cs="Arial"/>
          <w:sz w:val="22"/>
          <w:szCs w:val="22"/>
        </w:rPr>
      </w:pPr>
      <w:r w:rsidRPr="004609CA">
        <w:rPr>
          <w:rStyle w:val="LineNumber"/>
          <w:rFonts w:cs="Arial"/>
          <w:sz w:val="22"/>
          <w:szCs w:val="22"/>
        </w:rPr>
        <w:t xml:space="preserve">Roux, </w:t>
      </w:r>
      <w:proofErr w:type="gramStart"/>
      <w:r w:rsidRPr="004609CA">
        <w:rPr>
          <w:rStyle w:val="LineNumber"/>
          <w:rFonts w:cs="Arial"/>
          <w:sz w:val="22"/>
          <w:szCs w:val="22"/>
        </w:rPr>
        <w:t>M.</w:t>
      </w:r>
      <w:proofErr w:type="gramEnd"/>
      <w:r w:rsidRPr="004609CA">
        <w:rPr>
          <w:rStyle w:val="LineNumber"/>
          <w:rFonts w:cs="Arial"/>
          <w:sz w:val="22"/>
          <w:szCs w:val="22"/>
        </w:rPr>
        <w:t xml:space="preserve"> and Pawson, D.L., 1999. Two new Pacific Ocean species of </w:t>
      </w:r>
      <w:proofErr w:type="spellStart"/>
      <w:r w:rsidRPr="004609CA">
        <w:rPr>
          <w:rStyle w:val="LineNumber"/>
          <w:rFonts w:cs="Arial"/>
          <w:sz w:val="22"/>
          <w:szCs w:val="22"/>
        </w:rPr>
        <w:t>hyocrinid</w:t>
      </w:r>
      <w:proofErr w:type="spellEnd"/>
      <w:r w:rsidRPr="004609CA">
        <w:rPr>
          <w:rStyle w:val="LineNumber"/>
          <w:rFonts w:cs="Arial"/>
          <w:sz w:val="22"/>
          <w:szCs w:val="22"/>
        </w:rPr>
        <w:t xml:space="preserve"> crinoids (Echinodermata), with comments on presumed giant-dwarf gradients related to seamounts and abyssal plains.</w:t>
      </w:r>
      <w:r w:rsidR="004609CA" w:rsidRPr="004609CA">
        <w:t xml:space="preserve"> </w:t>
      </w:r>
      <w:r w:rsidR="004609CA" w:rsidRPr="004609CA">
        <w:rPr>
          <w:rStyle w:val="LineNumber"/>
          <w:rFonts w:cs="Arial"/>
          <w:sz w:val="22"/>
          <w:szCs w:val="22"/>
        </w:rPr>
        <w:t>Pacific Science 53</w:t>
      </w:r>
      <w:r w:rsidR="004609CA">
        <w:rPr>
          <w:rStyle w:val="LineNumber"/>
          <w:rFonts w:cs="Arial"/>
          <w:sz w:val="22"/>
          <w:szCs w:val="22"/>
        </w:rPr>
        <w:t>, pp.</w:t>
      </w:r>
      <w:r w:rsidR="004609CA" w:rsidRPr="004609CA">
        <w:rPr>
          <w:rStyle w:val="LineNumber"/>
          <w:rFonts w:cs="Arial"/>
          <w:sz w:val="22"/>
          <w:szCs w:val="22"/>
        </w:rPr>
        <w:t xml:space="preserve"> 289-298</w:t>
      </w:r>
    </w:p>
    <w:p w14:paraId="1CFDBA65" w14:textId="77777777" w:rsidR="00D10399" w:rsidRPr="00A170E0" w:rsidRDefault="00D10399" w:rsidP="00067929">
      <w:pPr>
        <w:rPr>
          <w:rStyle w:val="LineNumber"/>
          <w:rFonts w:cs="Arial"/>
          <w:sz w:val="22"/>
          <w:szCs w:val="22"/>
        </w:rPr>
      </w:pPr>
    </w:p>
    <w:p w14:paraId="7367DB5C" w14:textId="77777777" w:rsidR="00067929" w:rsidRPr="00A170E0" w:rsidRDefault="00067929" w:rsidP="00067929">
      <w:pPr>
        <w:rPr>
          <w:rStyle w:val="LineNumber"/>
          <w:rFonts w:cs="Arial"/>
          <w:sz w:val="22"/>
          <w:szCs w:val="22"/>
        </w:rPr>
      </w:pPr>
      <w:r w:rsidRPr="00A170E0">
        <w:rPr>
          <w:rStyle w:val="LineNumber"/>
          <w:rFonts w:cs="Arial"/>
          <w:sz w:val="22"/>
          <w:szCs w:val="22"/>
        </w:rPr>
        <w:t xml:space="preserve">Sánchez, N., </w:t>
      </w:r>
      <w:proofErr w:type="spellStart"/>
      <w:r w:rsidRPr="00A170E0">
        <w:rPr>
          <w:rStyle w:val="LineNumber"/>
          <w:rFonts w:cs="Arial"/>
          <w:sz w:val="22"/>
          <w:szCs w:val="22"/>
        </w:rPr>
        <w:t>Pardos</w:t>
      </w:r>
      <w:proofErr w:type="spellEnd"/>
      <w:r w:rsidRPr="00A170E0">
        <w:rPr>
          <w:rStyle w:val="LineNumber"/>
          <w:rFonts w:cs="Arial"/>
          <w:sz w:val="22"/>
          <w:szCs w:val="22"/>
        </w:rPr>
        <w:t xml:space="preserve">, F. and Arbizu, P.M., 2019. Deep-sea Kinorhyncha diversity of the polymetallic nodule fields at the Clarion-Clipperton Fracture Zone (CCZ). Zoologischer Anzeiger, 282, pp.88-105. </w:t>
      </w:r>
      <w:proofErr w:type="gramStart"/>
      <w:r w:rsidRPr="00A170E0">
        <w:rPr>
          <w:rFonts w:cs="Arial"/>
          <w:szCs w:val="22"/>
        </w:rPr>
        <w:t>doi:10.1016/j.jcz</w:t>
      </w:r>
      <w:proofErr w:type="gramEnd"/>
      <w:r w:rsidRPr="00A170E0">
        <w:rPr>
          <w:rFonts w:cs="Arial"/>
          <w:szCs w:val="22"/>
        </w:rPr>
        <w:t>.2019.05.007</w:t>
      </w:r>
    </w:p>
    <w:p w14:paraId="725753AD" w14:textId="77777777" w:rsidR="00067929" w:rsidRPr="00A170E0" w:rsidRDefault="00067929" w:rsidP="00067929">
      <w:pPr>
        <w:rPr>
          <w:rStyle w:val="LineNumber"/>
          <w:rFonts w:cs="Arial"/>
          <w:sz w:val="22"/>
          <w:szCs w:val="22"/>
        </w:rPr>
      </w:pPr>
    </w:p>
    <w:p w14:paraId="1B320C69" w14:textId="77777777" w:rsidR="00067929" w:rsidRPr="00A170E0" w:rsidRDefault="00067929" w:rsidP="00067929">
      <w:pPr>
        <w:rPr>
          <w:rStyle w:val="LineNumber"/>
          <w:rFonts w:cs="Arial"/>
          <w:sz w:val="22"/>
          <w:szCs w:val="22"/>
        </w:rPr>
      </w:pPr>
      <w:r w:rsidRPr="00A170E0">
        <w:rPr>
          <w:rStyle w:val="LineNumber"/>
          <w:rFonts w:cs="Arial"/>
          <w:sz w:val="22"/>
          <w:szCs w:val="22"/>
        </w:rPr>
        <w:t xml:space="preserve">Shimada D, Takeda N, </w:t>
      </w:r>
      <w:proofErr w:type="spellStart"/>
      <w:r w:rsidRPr="00A170E0">
        <w:rPr>
          <w:rStyle w:val="LineNumber"/>
          <w:rFonts w:cs="Arial"/>
          <w:sz w:val="22"/>
          <w:szCs w:val="22"/>
        </w:rPr>
        <w:t>Tsune</w:t>
      </w:r>
      <w:proofErr w:type="spellEnd"/>
      <w:r w:rsidRPr="00A170E0">
        <w:rPr>
          <w:rStyle w:val="LineNumber"/>
          <w:rFonts w:cs="Arial"/>
          <w:sz w:val="22"/>
          <w:szCs w:val="22"/>
        </w:rPr>
        <w:t xml:space="preserve"> A, Murakami C. (2021). Two new species of </w:t>
      </w:r>
      <w:proofErr w:type="spellStart"/>
      <w:r w:rsidRPr="00A170E0">
        <w:rPr>
          <w:rStyle w:val="LineNumber"/>
          <w:rFonts w:cs="Arial"/>
          <w:sz w:val="22"/>
          <w:szCs w:val="22"/>
        </w:rPr>
        <w:t>Trophomera</w:t>
      </w:r>
      <w:proofErr w:type="spellEnd"/>
      <w:r w:rsidRPr="00A170E0">
        <w:rPr>
          <w:rStyle w:val="LineNumber"/>
          <w:rFonts w:cs="Arial"/>
          <w:sz w:val="22"/>
          <w:szCs w:val="22"/>
        </w:rPr>
        <w:t xml:space="preserve"> </w:t>
      </w:r>
      <w:proofErr w:type="spellStart"/>
      <w:r w:rsidRPr="00A170E0">
        <w:rPr>
          <w:rStyle w:val="LineNumber"/>
          <w:rFonts w:cs="Arial"/>
          <w:sz w:val="22"/>
          <w:szCs w:val="22"/>
        </w:rPr>
        <w:t>Rubtzov</w:t>
      </w:r>
      <w:proofErr w:type="spellEnd"/>
      <w:r w:rsidRPr="00A170E0">
        <w:rPr>
          <w:rStyle w:val="LineNumber"/>
          <w:rFonts w:cs="Arial"/>
          <w:sz w:val="22"/>
          <w:szCs w:val="22"/>
        </w:rPr>
        <w:t xml:space="preserve"> &amp; Platonova, 1974 (Nematoda: </w:t>
      </w:r>
      <w:proofErr w:type="spellStart"/>
      <w:r w:rsidRPr="00A170E0">
        <w:rPr>
          <w:rStyle w:val="LineNumber"/>
          <w:rFonts w:cs="Arial"/>
          <w:sz w:val="22"/>
          <w:szCs w:val="22"/>
        </w:rPr>
        <w:t>Plectida</w:t>
      </w:r>
      <w:proofErr w:type="spellEnd"/>
      <w:r w:rsidRPr="00A170E0">
        <w:rPr>
          <w:rStyle w:val="LineNumber"/>
          <w:rFonts w:cs="Arial"/>
          <w:sz w:val="22"/>
          <w:szCs w:val="22"/>
        </w:rPr>
        <w:t xml:space="preserve">: </w:t>
      </w:r>
      <w:proofErr w:type="spellStart"/>
      <w:r w:rsidRPr="00A170E0">
        <w:rPr>
          <w:rStyle w:val="LineNumber"/>
          <w:rFonts w:cs="Arial"/>
          <w:sz w:val="22"/>
          <w:szCs w:val="22"/>
        </w:rPr>
        <w:t>Benthimermithidae</w:t>
      </w:r>
      <w:proofErr w:type="spellEnd"/>
      <w:r w:rsidRPr="00A170E0">
        <w:rPr>
          <w:rStyle w:val="LineNumber"/>
          <w:rFonts w:cs="Arial"/>
          <w:sz w:val="22"/>
          <w:szCs w:val="22"/>
        </w:rPr>
        <w:t xml:space="preserve">) from the Clarion-Clipperton Fracture Zone, North Pacific. Cahiers de </w:t>
      </w:r>
      <w:proofErr w:type="spellStart"/>
      <w:r w:rsidRPr="00A170E0">
        <w:rPr>
          <w:rStyle w:val="LineNumber"/>
          <w:rFonts w:cs="Arial"/>
          <w:sz w:val="22"/>
          <w:szCs w:val="22"/>
        </w:rPr>
        <w:t>Biologie</w:t>
      </w:r>
      <w:proofErr w:type="spellEnd"/>
      <w:r w:rsidRPr="00A170E0">
        <w:rPr>
          <w:rStyle w:val="LineNumber"/>
          <w:rFonts w:cs="Arial"/>
          <w:sz w:val="22"/>
          <w:szCs w:val="22"/>
        </w:rPr>
        <w:t xml:space="preserve"> Marine. 62: 157-167</w:t>
      </w:r>
    </w:p>
    <w:p w14:paraId="6A12D5A9" w14:textId="77777777" w:rsidR="00067929" w:rsidRPr="00A170E0" w:rsidRDefault="00067929" w:rsidP="00067929">
      <w:pPr>
        <w:rPr>
          <w:rStyle w:val="LineNumber"/>
          <w:rFonts w:cs="Arial"/>
          <w:sz w:val="22"/>
          <w:szCs w:val="22"/>
        </w:rPr>
      </w:pPr>
    </w:p>
    <w:p w14:paraId="6F9B931A" w14:textId="77777777" w:rsidR="00067929" w:rsidRPr="00A170E0" w:rsidRDefault="00067929" w:rsidP="00067929">
      <w:pPr>
        <w:rPr>
          <w:rStyle w:val="LineNumber"/>
          <w:rFonts w:cs="Arial"/>
          <w:sz w:val="22"/>
          <w:szCs w:val="22"/>
        </w:rPr>
      </w:pPr>
      <w:r w:rsidRPr="00A170E0">
        <w:rPr>
          <w:rStyle w:val="LineNumber"/>
          <w:rFonts w:cs="Arial"/>
          <w:sz w:val="22"/>
          <w:szCs w:val="22"/>
        </w:rPr>
        <w:t xml:space="preserve">Shimada, D., Takeda, N., </w:t>
      </w:r>
      <w:proofErr w:type="spellStart"/>
      <w:r w:rsidRPr="00A170E0">
        <w:rPr>
          <w:rStyle w:val="LineNumber"/>
          <w:rFonts w:cs="Arial"/>
          <w:sz w:val="22"/>
          <w:szCs w:val="22"/>
        </w:rPr>
        <w:t>Tsune</w:t>
      </w:r>
      <w:proofErr w:type="spellEnd"/>
      <w:r w:rsidRPr="00A170E0">
        <w:rPr>
          <w:rStyle w:val="LineNumber"/>
          <w:rFonts w:cs="Arial"/>
          <w:sz w:val="22"/>
          <w:szCs w:val="22"/>
        </w:rPr>
        <w:t xml:space="preserve">, A. and Murakami, C., 2020. Three new species of free-living marine nematodes (Nematoda: </w:t>
      </w:r>
      <w:proofErr w:type="spellStart"/>
      <w:r w:rsidRPr="00A170E0">
        <w:rPr>
          <w:rStyle w:val="LineNumber"/>
          <w:rFonts w:cs="Arial"/>
          <w:sz w:val="22"/>
          <w:szCs w:val="22"/>
        </w:rPr>
        <w:t>Enoplida</w:t>
      </w:r>
      <w:proofErr w:type="spellEnd"/>
      <w:r w:rsidRPr="00A170E0">
        <w:rPr>
          <w:rStyle w:val="LineNumber"/>
          <w:rFonts w:cs="Arial"/>
          <w:sz w:val="22"/>
          <w:szCs w:val="22"/>
        </w:rPr>
        <w:t xml:space="preserve">) from the Clarion-Clipperton Fracture Zone (CCFZ), North Pacific. </w:t>
      </w:r>
      <w:proofErr w:type="spellStart"/>
      <w:r w:rsidRPr="00A170E0">
        <w:rPr>
          <w:rStyle w:val="LineNumber"/>
          <w:rFonts w:cs="Arial"/>
          <w:sz w:val="22"/>
          <w:szCs w:val="22"/>
        </w:rPr>
        <w:t>Zootaxa</w:t>
      </w:r>
      <w:proofErr w:type="spellEnd"/>
      <w:r w:rsidRPr="00A170E0">
        <w:rPr>
          <w:rStyle w:val="LineNumber"/>
          <w:rFonts w:cs="Arial"/>
          <w:sz w:val="22"/>
          <w:szCs w:val="22"/>
        </w:rPr>
        <w:t xml:space="preserve">, 4859(4), </w:t>
      </w:r>
      <w:proofErr w:type="gramStart"/>
      <w:r w:rsidRPr="00A170E0">
        <w:rPr>
          <w:rStyle w:val="LineNumber"/>
          <w:rFonts w:cs="Arial"/>
          <w:sz w:val="22"/>
          <w:szCs w:val="22"/>
        </w:rPr>
        <w:t>pp.zootaxa</w:t>
      </w:r>
      <w:proofErr w:type="gramEnd"/>
      <w:r w:rsidRPr="00A170E0">
        <w:rPr>
          <w:rStyle w:val="LineNumber"/>
          <w:rFonts w:cs="Arial"/>
          <w:sz w:val="22"/>
          <w:szCs w:val="22"/>
        </w:rPr>
        <w:t>-4859.</w:t>
      </w:r>
    </w:p>
    <w:p w14:paraId="3E673D10" w14:textId="4039C421" w:rsidR="00067929" w:rsidRDefault="00067929" w:rsidP="00067929">
      <w:pPr>
        <w:rPr>
          <w:rStyle w:val="LineNumber"/>
          <w:rFonts w:cs="Arial"/>
          <w:sz w:val="22"/>
          <w:szCs w:val="22"/>
        </w:rPr>
      </w:pPr>
    </w:p>
    <w:p w14:paraId="03260E4B" w14:textId="4F435BCA" w:rsidR="0073245D" w:rsidRDefault="0073245D" w:rsidP="00067929">
      <w:pPr>
        <w:rPr>
          <w:rStyle w:val="LineNumber"/>
          <w:rFonts w:cs="Arial"/>
          <w:sz w:val="22"/>
          <w:szCs w:val="22"/>
        </w:rPr>
      </w:pPr>
      <w:r w:rsidRPr="0073245D">
        <w:rPr>
          <w:rStyle w:val="LineNumber"/>
          <w:rFonts w:cs="Arial"/>
          <w:sz w:val="22"/>
          <w:szCs w:val="22"/>
        </w:rPr>
        <w:lastRenderedPageBreak/>
        <w:t xml:space="preserve">Shirayama Y, Fukushima T (1997). Responses of </w:t>
      </w:r>
      <w:proofErr w:type="spellStart"/>
      <w:r w:rsidRPr="0073245D">
        <w:rPr>
          <w:rStyle w:val="LineNumber"/>
          <w:rFonts w:cs="Arial"/>
          <w:sz w:val="22"/>
          <w:szCs w:val="22"/>
        </w:rPr>
        <w:t>meiobenthos</w:t>
      </w:r>
      <w:proofErr w:type="spellEnd"/>
      <w:r w:rsidRPr="0073245D">
        <w:rPr>
          <w:rStyle w:val="LineNumber"/>
          <w:rFonts w:cs="Arial"/>
          <w:sz w:val="22"/>
          <w:szCs w:val="22"/>
        </w:rPr>
        <w:t xml:space="preserve"> community to the rapid re-sedimentation. In: Proceedings of the international symposium on environmental impact of </w:t>
      </w:r>
      <w:proofErr w:type="gramStart"/>
      <w:r w:rsidRPr="0073245D">
        <w:rPr>
          <w:rStyle w:val="LineNumber"/>
          <w:rFonts w:cs="Arial"/>
          <w:sz w:val="22"/>
          <w:szCs w:val="22"/>
        </w:rPr>
        <w:t>deep sea</w:t>
      </w:r>
      <w:proofErr w:type="gramEnd"/>
      <w:r w:rsidRPr="0073245D">
        <w:rPr>
          <w:rStyle w:val="LineNumber"/>
          <w:rFonts w:cs="Arial"/>
          <w:sz w:val="22"/>
          <w:szCs w:val="22"/>
        </w:rPr>
        <w:t xml:space="preserve"> mining, MMAJ, Tokyo, Japan, pp 187–196</w:t>
      </w:r>
    </w:p>
    <w:p w14:paraId="66253051" w14:textId="77777777" w:rsidR="0073245D" w:rsidRPr="00A170E0" w:rsidRDefault="0073245D" w:rsidP="00067929">
      <w:pPr>
        <w:rPr>
          <w:rStyle w:val="LineNumber"/>
          <w:rFonts w:cs="Arial"/>
          <w:sz w:val="22"/>
          <w:szCs w:val="22"/>
        </w:rPr>
      </w:pPr>
    </w:p>
    <w:p w14:paraId="199E68F4" w14:textId="77777777" w:rsidR="00067929" w:rsidRPr="00A170E0" w:rsidRDefault="00067929" w:rsidP="00067929">
      <w:pPr>
        <w:rPr>
          <w:rStyle w:val="LineNumber"/>
          <w:rFonts w:cs="Arial"/>
          <w:sz w:val="22"/>
          <w:szCs w:val="22"/>
        </w:rPr>
      </w:pPr>
      <w:r w:rsidRPr="00A170E0">
        <w:rPr>
          <w:rStyle w:val="LineNumber"/>
          <w:rFonts w:cs="Arial"/>
          <w:sz w:val="22"/>
          <w:szCs w:val="22"/>
        </w:rPr>
        <w:t xml:space="preserve">Simon-Lledó, E., </w:t>
      </w:r>
      <w:proofErr w:type="spellStart"/>
      <w:r w:rsidRPr="00A170E0">
        <w:rPr>
          <w:rStyle w:val="LineNumber"/>
          <w:rFonts w:cs="Arial"/>
          <w:sz w:val="22"/>
          <w:szCs w:val="22"/>
        </w:rPr>
        <w:t>Pomee</w:t>
      </w:r>
      <w:proofErr w:type="spellEnd"/>
      <w:r w:rsidRPr="00A170E0">
        <w:rPr>
          <w:rStyle w:val="LineNumber"/>
          <w:rFonts w:cs="Arial"/>
          <w:sz w:val="22"/>
          <w:szCs w:val="22"/>
        </w:rPr>
        <w:t xml:space="preserve">, C., </w:t>
      </w:r>
      <w:proofErr w:type="spellStart"/>
      <w:r w:rsidRPr="00A170E0">
        <w:rPr>
          <w:rStyle w:val="LineNumber"/>
          <w:rFonts w:cs="Arial"/>
          <w:sz w:val="22"/>
          <w:szCs w:val="22"/>
        </w:rPr>
        <w:t>Ahokava</w:t>
      </w:r>
      <w:proofErr w:type="spellEnd"/>
      <w:r w:rsidRPr="00A170E0">
        <w:rPr>
          <w:rStyle w:val="LineNumber"/>
          <w:rFonts w:cs="Arial"/>
          <w:sz w:val="22"/>
          <w:szCs w:val="22"/>
        </w:rPr>
        <w:t xml:space="preserve">, A., Drazen, J.C., Leitner, A.B., Flynn, A., Parianos, J. and Jones, D.O., 2020. Multi-scale variations in invertebrate and fish megafauna in the mid-eastern Clarion Clipperton Zone. Progress in Oceanography, 187, p.102405. </w:t>
      </w:r>
      <w:proofErr w:type="gramStart"/>
      <w:r w:rsidRPr="00A170E0">
        <w:rPr>
          <w:rFonts w:cs="Arial"/>
          <w:szCs w:val="22"/>
        </w:rPr>
        <w:t>doi:10.1016/j.pocean</w:t>
      </w:r>
      <w:proofErr w:type="gramEnd"/>
      <w:r w:rsidRPr="00A170E0">
        <w:rPr>
          <w:rFonts w:cs="Arial"/>
          <w:szCs w:val="22"/>
        </w:rPr>
        <w:t>.2020.102405</w:t>
      </w:r>
    </w:p>
    <w:p w14:paraId="6D2D1FD2" w14:textId="77777777" w:rsidR="00067929" w:rsidRPr="00A170E0" w:rsidRDefault="00067929" w:rsidP="00067929">
      <w:pPr>
        <w:rPr>
          <w:rStyle w:val="LineNumber"/>
          <w:rFonts w:cs="Arial"/>
          <w:sz w:val="22"/>
          <w:szCs w:val="22"/>
        </w:rPr>
      </w:pPr>
    </w:p>
    <w:p w14:paraId="3FB7EA22" w14:textId="01F37B1D" w:rsidR="00BA69D5" w:rsidRPr="00A170E0" w:rsidRDefault="00BA69D5" w:rsidP="00BA69D5">
      <w:pPr>
        <w:rPr>
          <w:rStyle w:val="Hyperlink"/>
          <w:rFonts w:cs="Arial"/>
          <w:szCs w:val="22"/>
        </w:rPr>
      </w:pPr>
      <w:r w:rsidRPr="00A170E0">
        <w:rPr>
          <w:rStyle w:val="LineNumber"/>
          <w:rFonts w:cs="Arial"/>
          <w:sz w:val="22"/>
          <w:szCs w:val="22"/>
        </w:rPr>
        <w:t>Simon</w:t>
      </w:r>
      <w:r w:rsidRPr="00A170E0">
        <w:rPr>
          <w:rStyle w:val="LineNumber"/>
          <w:rFonts w:ascii="Cambria Math" w:hAnsi="Cambria Math" w:cs="Cambria Math"/>
          <w:sz w:val="22"/>
          <w:szCs w:val="22"/>
        </w:rPr>
        <w:t>‐</w:t>
      </w:r>
      <w:r w:rsidRPr="00A170E0">
        <w:rPr>
          <w:rStyle w:val="LineNumber"/>
          <w:rFonts w:cs="Arial"/>
          <w:sz w:val="22"/>
          <w:szCs w:val="22"/>
        </w:rPr>
        <w:t xml:space="preserve">Lledó, E., Bett, B.J., </w:t>
      </w:r>
      <w:proofErr w:type="spellStart"/>
      <w:r w:rsidRPr="00A170E0">
        <w:rPr>
          <w:rStyle w:val="LineNumber"/>
          <w:rFonts w:cs="Arial"/>
          <w:sz w:val="22"/>
          <w:szCs w:val="22"/>
        </w:rPr>
        <w:t>Huvenne</w:t>
      </w:r>
      <w:proofErr w:type="spellEnd"/>
      <w:r w:rsidRPr="00A170E0">
        <w:rPr>
          <w:rStyle w:val="LineNumber"/>
          <w:rFonts w:cs="Arial"/>
          <w:sz w:val="22"/>
          <w:szCs w:val="22"/>
        </w:rPr>
        <w:t xml:space="preserve">, V.A., Schoening, T., Benoist, </w:t>
      </w:r>
      <w:proofErr w:type="gramStart"/>
      <w:r w:rsidRPr="00A170E0">
        <w:rPr>
          <w:rStyle w:val="LineNumber"/>
          <w:rFonts w:cs="Arial"/>
          <w:sz w:val="22"/>
          <w:szCs w:val="22"/>
        </w:rPr>
        <w:t>N.M.</w:t>
      </w:r>
      <w:proofErr w:type="gramEnd"/>
      <w:r w:rsidRPr="00A170E0">
        <w:rPr>
          <w:rStyle w:val="LineNumber"/>
          <w:rFonts w:cs="Arial"/>
          <w:sz w:val="22"/>
          <w:szCs w:val="22"/>
        </w:rPr>
        <w:t xml:space="preserve"> and Jones, D.O., 2019</w:t>
      </w:r>
      <w:r>
        <w:rPr>
          <w:rStyle w:val="LineNumber"/>
          <w:rFonts w:cs="Arial"/>
          <w:sz w:val="22"/>
          <w:szCs w:val="22"/>
        </w:rPr>
        <w:t>A</w:t>
      </w:r>
      <w:r w:rsidRPr="00A170E0">
        <w:rPr>
          <w:rStyle w:val="LineNumber"/>
          <w:rFonts w:cs="Arial"/>
          <w:sz w:val="22"/>
          <w:szCs w:val="22"/>
        </w:rPr>
        <w:t>. Ecology of a polymetallic nodule occurrence gradient: Implications for deep</w:t>
      </w:r>
      <w:r w:rsidRPr="00A170E0">
        <w:rPr>
          <w:rStyle w:val="LineNumber"/>
          <w:rFonts w:ascii="Cambria Math" w:hAnsi="Cambria Math" w:cs="Cambria Math"/>
          <w:sz w:val="22"/>
          <w:szCs w:val="22"/>
        </w:rPr>
        <w:t>‐</w:t>
      </w:r>
      <w:r w:rsidRPr="00A170E0">
        <w:rPr>
          <w:rStyle w:val="LineNumber"/>
          <w:rFonts w:cs="Arial"/>
          <w:sz w:val="22"/>
          <w:szCs w:val="22"/>
        </w:rPr>
        <w:t xml:space="preserve">sea mining. Limnology and Oceanography, 64(5), pp.1883-1894. </w:t>
      </w:r>
      <w:r w:rsidRPr="00A170E0">
        <w:rPr>
          <w:rFonts w:cs="Arial"/>
          <w:szCs w:val="22"/>
        </w:rPr>
        <w:t>doi:10.1002/lno.11157</w:t>
      </w:r>
    </w:p>
    <w:p w14:paraId="26C77A69" w14:textId="77777777" w:rsidR="00BA69D5" w:rsidRDefault="00BA69D5" w:rsidP="00067929">
      <w:pPr>
        <w:rPr>
          <w:rStyle w:val="LineNumber"/>
          <w:rFonts w:cs="Arial"/>
          <w:sz w:val="22"/>
          <w:szCs w:val="22"/>
        </w:rPr>
      </w:pPr>
    </w:p>
    <w:p w14:paraId="772AAA8E" w14:textId="575440EA" w:rsidR="00067929" w:rsidRPr="00A170E0" w:rsidRDefault="00067929" w:rsidP="00067929">
      <w:pPr>
        <w:rPr>
          <w:rStyle w:val="LineNumber"/>
          <w:rFonts w:cs="Arial"/>
          <w:sz w:val="22"/>
          <w:szCs w:val="22"/>
        </w:rPr>
      </w:pPr>
      <w:r w:rsidRPr="00A170E0">
        <w:rPr>
          <w:rStyle w:val="LineNumber"/>
          <w:rFonts w:cs="Arial"/>
          <w:sz w:val="22"/>
          <w:szCs w:val="22"/>
        </w:rPr>
        <w:t xml:space="preserve">Simon-Lledó, E., Bett, B.J., </w:t>
      </w:r>
      <w:proofErr w:type="spellStart"/>
      <w:r w:rsidRPr="00A170E0">
        <w:rPr>
          <w:rStyle w:val="LineNumber"/>
          <w:rFonts w:cs="Arial"/>
          <w:sz w:val="22"/>
          <w:szCs w:val="22"/>
        </w:rPr>
        <w:t>Huvenne</w:t>
      </w:r>
      <w:proofErr w:type="spellEnd"/>
      <w:r w:rsidRPr="00A170E0">
        <w:rPr>
          <w:rStyle w:val="LineNumber"/>
          <w:rFonts w:cs="Arial"/>
          <w:sz w:val="22"/>
          <w:szCs w:val="22"/>
        </w:rPr>
        <w:t>, V.A., Schoening, T., Benoist, N.M., Jeffreys, R.M., Durden, J.M. and Jones, D.O., 2019</w:t>
      </w:r>
      <w:r w:rsidR="00BA69D5">
        <w:rPr>
          <w:rStyle w:val="LineNumber"/>
          <w:rFonts w:cs="Arial"/>
          <w:sz w:val="22"/>
          <w:szCs w:val="22"/>
        </w:rPr>
        <w:t>B</w:t>
      </w:r>
      <w:r w:rsidRPr="00A170E0">
        <w:rPr>
          <w:rStyle w:val="LineNumber"/>
          <w:rFonts w:cs="Arial"/>
          <w:sz w:val="22"/>
          <w:szCs w:val="22"/>
        </w:rPr>
        <w:t xml:space="preserve">. Megafaunal variation in the abyssal landscape of the Clarion Clipperton Zone. Progress in oceanography, 170, pp.119-133. </w:t>
      </w:r>
      <w:proofErr w:type="gramStart"/>
      <w:r w:rsidRPr="00A170E0">
        <w:rPr>
          <w:rFonts w:cs="Arial"/>
          <w:szCs w:val="22"/>
        </w:rPr>
        <w:t>doi:10.1016/j.pocean</w:t>
      </w:r>
      <w:proofErr w:type="gramEnd"/>
      <w:r w:rsidRPr="00A170E0">
        <w:rPr>
          <w:rFonts w:cs="Arial"/>
          <w:szCs w:val="22"/>
        </w:rPr>
        <w:t>.2018.11.003</w:t>
      </w:r>
    </w:p>
    <w:p w14:paraId="1EE62760" w14:textId="77777777" w:rsidR="00067929" w:rsidRPr="00A170E0" w:rsidRDefault="00067929" w:rsidP="00067929">
      <w:pPr>
        <w:rPr>
          <w:rStyle w:val="LineNumber"/>
          <w:rFonts w:cs="Arial"/>
          <w:sz w:val="22"/>
          <w:szCs w:val="22"/>
        </w:rPr>
      </w:pPr>
    </w:p>
    <w:p w14:paraId="4064437B" w14:textId="0186CF24" w:rsidR="00067929" w:rsidRDefault="00067929" w:rsidP="00067929">
      <w:pPr>
        <w:rPr>
          <w:rStyle w:val="LineNumber"/>
          <w:rFonts w:cs="Arial"/>
          <w:sz w:val="22"/>
          <w:szCs w:val="22"/>
        </w:rPr>
      </w:pPr>
      <w:r w:rsidRPr="00A170E0">
        <w:rPr>
          <w:rStyle w:val="LineNumber"/>
          <w:rFonts w:cs="Arial"/>
          <w:sz w:val="22"/>
          <w:szCs w:val="22"/>
        </w:rPr>
        <w:t xml:space="preserve">Singh, R., Miljutin, D.M., Vanreusel, A., </w:t>
      </w:r>
      <w:proofErr w:type="spellStart"/>
      <w:r w:rsidRPr="00A170E0">
        <w:rPr>
          <w:rStyle w:val="LineNumber"/>
          <w:rFonts w:cs="Arial"/>
          <w:sz w:val="22"/>
          <w:szCs w:val="22"/>
        </w:rPr>
        <w:t>Radziejewska</w:t>
      </w:r>
      <w:proofErr w:type="spellEnd"/>
      <w:r w:rsidRPr="00A170E0">
        <w:rPr>
          <w:rStyle w:val="LineNumber"/>
          <w:rFonts w:cs="Arial"/>
          <w:sz w:val="22"/>
          <w:szCs w:val="22"/>
        </w:rPr>
        <w:t xml:space="preserve">, T., </w:t>
      </w:r>
      <w:proofErr w:type="spellStart"/>
      <w:r w:rsidRPr="00A170E0">
        <w:rPr>
          <w:rStyle w:val="LineNumber"/>
          <w:rFonts w:cs="Arial"/>
          <w:sz w:val="22"/>
          <w:szCs w:val="22"/>
        </w:rPr>
        <w:t>Miljutina</w:t>
      </w:r>
      <w:proofErr w:type="spellEnd"/>
      <w:r w:rsidRPr="00A170E0">
        <w:rPr>
          <w:rStyle w:val="LineNumber"/>
          <w:rFonts w:cs="Arial"/>
          <w:sz w:val="22"/>
          <w:szCs w:val="22"/>
        </w:rPr>
        <w:t xml:space="preserve">, M.M., </w:t>
      </w:r>
      <w:proofErr w:type="spellStart"/>
      <w:r w:rsidRPr="00A170E0">
        <w:rPr>
          <w:rStyle w:val="LineNumber"/>
          <w:rFonts w:cs="Arial"/>
          <w:sz w:val="22"/>
          <w:szCs w:val="22"/>
        </w:rPr>
        <w:t>Tchesunov</w:t>
      </w:r>
      <w:proofErr w:type="spellEnd"/>
      <w:r w:rsidRPr="00A170E0">
        <w:rPr>
          <w:rStyle w:val="LineNumber"/>
          <w:rFonts w:cs="Arial"/>
          <w:sz w:val="22"/>
          <w:szCs w:val="22"/>
        </w:rPr>
        <w:t xml:space="preserve">, A., Bussau, C., </w:t>
      </w:r>
      <w:proofErr w:type="spellStart"/>
      <w:r w:rsidRPr="00A170E0">
        <w:rPr>
          <w:rStyle w:val="LineNumber"/>
          <w:rFonts w:cs="Arial"/>
          <w:sz w:val="22"/>
          <w:szCs w:val="22"/>
        </w:rPr>
        <w:t>Galtsova</w:t>
      </w:r>
      <w:proofErr w:type="spellEnd"/>
      <w:r w:rsidRPr="00A170E0">
        <w:rPr>
          <w:rStyle w:val="LineNumber"/>
          <w:rFonts w:cs="Arial"/>
          <w:sz w:val="22"/>
          <w:szCs w:val="22"/>
        </w:rPr>
        <w:t xml:space="preserve">, V. and Martinez Arbizu, P., 2016. Nematode communities inhabiting the soft deep-sea sediment in polymetallic nodule fields: do they differ from those in the nodule-free abyssal </w:t>
      </w:r>
      <w:proofErr w:type="gramStart"/>
      <w:r w:rsidRPr="00A170E0">
        <w:rPr>
          <w:rStyle w:val="LineNumber"/>
          <w:rFonts w:cs="Arial"/>
          <w:sz w:val="22"/>
          <w:szCs w:val="22"/>
        </w:rPr>
        <w:t>areas?.</w:t>
      </w:r>
      <w:proofErr w:type="gramEnd"/>
      <w:r w:rsidRPr="00A170E0">
        <w:rPr>
          <w:rStyle w:val="LineNumber"/>
          <w:rFonts w:cs="Arial"/>
          <w:sz w:val="22"/>
          <w:szCs w:val="22"/>
        </w:rPr>
        <w:t xml:space="preserve"> Marine Biology Research, 12(4), pp.345-359.</w:t>
      </w:r>
    </w:p>
    <w:p w14:paraId="4FBFD298" w14:textId="17496CEC" w:rsidR="00FD5E15" w:rsidRDefault="00FD5E15" w:rsidP="00067929">
      <w:pPr>
        <w:rPr>
          <w:rStyle w:val="LineNumber"/>
          <w:rFonts w:cs="Arial"/>
          <w:sz w:val="22"/>
          <w:szCs w:val="22"/>
        </w:rPr>
      </w:pPr>
    </w:p>
    <w:p w14:paraId="0C860C82" w14:textId="77777777" w:rsidR="00FD5E15" w:rsidRDefault="00FD5E15" w:rsidP="00FD5E15">
      <w:pPr>
        <w:rPr>
          <w:rFonts w:cs="Arial"/>
          <w:szCs w:val="22"/>
        </w:rPr>
      </w:pPr>
      <w:r w:rsidRPr="0000798B">
        <w:rPr>
          <w:rFonts w:cs="Arial"/>
          <w:szCs w:val="22"/>
        </w:rPr>
        <w:t xml:space="preserve">Smith, C.R., Paterson, G., Lambshead, J., Glover, A., Rogers, A., Gooday, A., </w:t>
      </w:r>
      <w:proofErr w:type="spellStart"/>
      <w:r w:rsidRPr="0000798B">
        <w:rPr>
          <w:rFonts w:cs="Arial"/>
          <w:szCs w:val="22"/>
        </w:rPr>
        <w:t>Kitazato</w:t>
      </w:r>
      <w:proofErr w:type="spellEnd"/>
      <w:r w:rsidRPr="0000798B">
        <w:rPr>
          <w:rFonts w:cs="Arial"/>
          <w:szCs w:val="22"/>
        </w:rPr>
        <w:t xml:space="preserve">, H., </w:t>
      </w:r>
      <w:proofErr w:type="spellStart"/>
      <w:r w:rsidRPr="0000798B">
        <w:rPr>
          <w:rFonts w:cs="Arial"/>
          <w:szCs w:val="22"/>
        </w:rPr>
        <w:t>Sibuet</w:t>
      </w:r>
      <w:proofErr w:type="spellEnd"/>
      <w:r w:rsidRPr="0000798B">
        <w:rPr>
          <w:rFonts w:cs="Arial"/>
          <w:szCs w:val="22"/>
        </w:rPr>
        <w:t xml:space="preserve">, M., </w:t>
      </w:r>
      <w:r w:rsidRPr="00C62797">
        <w:rPr>
          <w:rFonts w:cs="Arial"/>
          <w:szCs w:val="22"/>
        </w:rPr>
        <w:t>Galeron, J. and Menot, L., 2008. Biodiversity, species ranges, and gene flow in the abyssal Pacific nodule province: predicting and managing the impacts of deep seabed mining. ISA report</w:t>
      </w:r>
    </w:p>
    <w:p w14:paraId="76E45812" w14:textId="07CB94C3" w:rsidR="00FD5E15" w:rsidRDefault="00FD5E15" w:rsidP="00067929">
      <w:pPr>
        <w:rPr>
          <w:rStyle w:val="LineNumber"/>
          <w:rFonts w:cs="Arial"/>
          <w:sz w:val="22"/>
          <w:szCs w:val="22"/>
        </w:rPr>
      </w:pPr>
    </w:p>
    <w:p w14:paraId="2816A41B" w14:textId="2C30CF5E" w:rsidR="0073245D" w:rsidRDefault="0073245D" w:rsidP="00067929">
      <w:pPr>
        <w:rPr>
          <w:rStyle w:val="LineNumber"/>
          <w:rFonts w:cs="Arial"/>
          <w:sz w:val="22"/>
          <w:szCs w:val="22"/>
        </w:rPr>
      </w:pPr>
      <w:r w:rsidRPr="004609CA">
        <w:rPr>
          <w:rStyle w:val="LineNumber"/>
          <w:rFonts w:cs="Arial"/>
          <w:sz w:val="22"/>
          <w:szCs w:val="22"/>
        </w:rPr>
        <w:t xml:space="preserve">Stepien A, </w:t>
      </w:r>
      <w:proofErr w:type="spellStart"/>
      <w:r w:rsidRPr="004609CA">
        <w:rPr>
          <w:rStyle w:val="LineNumber"/>
          <w:rFonts w:cs="Arial"/>
          <w:sz w:val="22"/>
          <w:szCs w:val="22"/>
        </w:rPr>
        <w:t>Józwiak</w:t>
      </w:r>
      <w:proofErr w:type="spellEnd"/>
      <w:r w:rsidRPr="004609CA">
        <w:rPr>
          <w:rStyle w:val="LineNumber"/>
          <w:rFonts w:cs="Arial"/>
          <w:sz w:val="22"/>
          <w:szCs w:val="22"/>
        </w:rPr>
        <w:t xml:space="preserve"> P, Jakiel A, </w:t>
      </w:r>
      <w:proofErr w:type="spellStart"/>
      <w:r w:rsidRPr="004609CA">
        <w:rPr>
          <w:rStyle w:val="LineNumber"/>
          <w:rFonts w:cs="Arial"/>
          <w:sz w:val="22"/>
          <w:szCs w:val="22"/>
        </w:rPr>
        <w:t>Pełczynska</w:t>
      </w:r>
      <w:proofErr w:type="spellEnd"/>
      <w:r w:rsidRPr="004609CA">
        <w:rPr>
          <w:rStyle w:val="LineNumber"/>
          <w:rFonts w:cs="Arial"/>
          <w:sz w:val="22"/>
          <w:szCs w:val="22"/>
        </w:rPr>
        <w:t xml:space="preserve"> A and </w:t>
      </w:r>
      <w:proofErr w:type="spellStart"/>
      <w:r w:rsidRPr="004609CA">
        <w:rPr>
          <w:rStyle w:val="LineNumber"/>
          <w:rFonts w:cs="Arial"/>
          <w:sz w:val="22"/>
          <w:szCs w:val="22"/>
        </w:rPr>
        <w:t>Błazewicz</w:t>
      </w:r>
      <w:proofErr w:type="spellEnd"/>
      <w:r w:rsidRPr="004609CA">
        <w:rPr>
          <w:rStyle w:val="LineNumber"/>
          <w:rFonts w:cs="Arial"/>
          <w:sz w:val="22"/>
          <w:szCs w:val="22"/>
        </w:rPr>
        <w:t xml:space="preserve"> M. 2022. Diversity of Pacific Agathotanais (</w:t>
      </w:r>
      <w:proofErr w:type="spellStart"/>
      <w:r w:rsidRPr="004609CA">
        <w:rPr>
          <w:rStyle w:val="LineNumber"/>
          <w:rFonts w:cs="Arial"/>
          <w:sz w:val="22"/>
          <w:szCs w:val="22"/>
        </w:rPr>
        <w:t>Peracarida</w:t>
      </w:r>
      <w:proofErr w:type="spellEnd"/>
      <w:r w:rsidRPr="004609CA">
        <w:rPr>
          <w:rStyle w:val="LineNumber"/>
          <w:rFonts w:cs="Arial"/>
          <w:sz w:val="22"/>
          <w:szCs w:val="22"/>
        </w:rPr>
        <w:t xml:space="preserve">: </w:t>
      </w:r>
      <w:proofErr w:type="spellStart"/>
      <w:r w:rsidRPr="004609CA">
        <w:rPr>
          <w:rStyle w:val="LineNumber"/>
          <w:rFonts w:cs="Arial"/>
          <w:sz w:val="22"/>
          <w:szCs w:val="22"/>
        </w:rPr>
        <w:t>Tanaidacea</w:t>
      </w:r>
      <w:proofErr w:type="spellEnd"/>
      <w:r w:rsidRPr="004609CA">
        <w:rPr>
          <w:rStyle w:val="LineNumber"/>
          <w:rFonts w:cs="Arial"/>
          <w:sz w:val="22"/>
          <w:szCs w:val="22"/>
        </w:rPr>
        <w:t>). Frontiers of Marine Science 8:741536. doi:10.3389/fmars.2021.741536</w:t>
      </w:r>
    </w:p>
    <w:p w14:paraId="79DC8DCA" w14:textId="77777777" w:rsidR="0073245D" w:rsidRPr="00A170E0" w:rsidRDefault="0073245D" w:rsidP="00067929">
      <w:pPr>
        <w:rPr>
          <w:rStyle w:val="LineNumber"/>
          <w:rFonts w:cs="Arial"/>
          <w:sz w:val="22"/>
          <w:szCs w:val="22"/>
        </w:rPr>
      </w:pPr>
    </w:p>
    <w:p w14:paraId="617D89F1" w14:textId="31D4468C" w:rsidR="00067929" w:rsidRPr="00A170E0" w:rsidRDefault="00067929" w:rsidP="00067929">
      <w:pPr>
        <w:rPr>
          <w:rStyle w:val="LineNumber"/>
          <w:rFonts w:cs="Arial"/>
          <w:sz w:val="22"/>
          <w:szCs w:val="22"/>
        </w:rPr>
      </w:pPr>
      <w:r w:rsidRPr="00A170E0">
        <w:rPr>
          <w:rStyle w:val="LineNumber"/>
          <w:rFonts w:cs="Arial"/>
          <w:sz w:val="22"/>
          <w:szCs w:val="22"/>
        </w:rPr>
        <w:t xml:space="preserve">Taboada, S., Riesgo, A., Wiklund, H., Paterson, G.L., </w:t>
      </w:r>
      <w:proofErr w:type="spellStart"/>
      <w:r w:rsidRPr="00A170E0">
        <w:rPr>
          <w:rStyle w:val="LineNumber"/>
          <w:rFonts w:cs="Arial"/>
          <w:sz w:val="22"/>
          <w:szCs w:val="22"/>
        </w:rPr>
        <w:t>Koutsouveli</w:t>
      </w:r>
      <w:proofErr w:type="spellEnd"/>
      <w:r w:rsidRPr="00A170E0">
        <w:rPr>
          <w:rStyle w:val="LineNumber"/>
          <w:rFonts w:cs="Arial"/>
          <w:sz w:val="22"/>
          <w:szCs w:val="22"/>
        </w:rPr>
        <w:t>, V., Santodomingo, N., Dale, A.C., Smith, C.R., Jones, D.O., Dahlgren, T.G. and Glover, A.G., 2018</w:t>
      </w:r>
      <w:r w:rsidR="00B96BB1">
        <w:rPr>
          <w:rStyle w:val="LineNumber"/>
          <w:rFonts w:cs="Arial"/>
          <w:sz w:val="22"/>
          <w:szCs w:val="22"/>
        </w:rPr>
        <w:t>a</w:t>
      </w:r>
      <w:r w:rsidRPr="00A170E0">
        <w:rPr>
          <w:rStyle w:val="LineNumber"/>
          <w:rFonts w:cs="Arial"/>
          <w:sz w:val="22"/>
          <w:szCs w:val="22"/>
        </w:rPr>
        <w:t>. Implications of population connectivity studies for the design of marine protected areas in the deep sea: An example of a demosponge from the Clarion</w:t>
      </w:r>
      <w:r w:rsidRPr="00A170E0">
        <w:rPr>
          <w:rStyle w:val="LineNumber"/>
          <w:rFonts w:ascii="Cambria Math" w:hAnsi="Cambria Math" w:cs="Cambria Math"/>
          <w:sz w:val="22"/>
          <w:szCs w:val="22"/>
        </w:rPr>
        <w:t>‐</w:t>
      </w:r>
      <w:r w:rsidRPr="00A170E0">
        <w:rPr>
          <w:rStyle w:val="LineNumber"/>
          <w:rFonts w:cs="Arial"/>
          <w:sz w:val="22"/>
          <w:szCs w:val="22"/>
        </w:rPr>
        <w:t>Clipperton Zone. Molecular ecology, 27(23), pp.4657-4679.</w:t>
      </w:r>
    </w:p>
    <w:p w14:paraId="2821CE99" w14:textId="77777777" w:rsidR="00067929" w:rsidRPr="00A170E0" w:rsidRDefault="00067929" w:rsidP="00067929">
      <w:pPr>
        <w:rPr>
          <w:rStyle w:val="LineNumber"/>
          <w:rFonts w:cs="Arial"/>
          <w:sz w:val="22"/>
          <w:szCs w:val="22"/>
        </w:rPr>
      </w:pPr>
    </w:p>
    <w:p w14:paraId="33FF9A93" w14:textId="7A09D339" w:rsidR="00067929" w:rsidRPr="00A170E0" w:rsidRDefault="00067929" w:rsidP="00067929">
      <w:pPr>
        <w:rPr>
          <w:rStyle w:val="LineNumber"/>
          <w:rFonts w:cs="Arial"/>
          <w:sz w:val="22"/>
          <w:szCs w:val="22"/>
        </w:rPr>
      </w:pPr>
      <w:r w:rsidRPr="00A170E0">
        <w:rPr>
          <w:rStyle w:val="LineNumber"/>
          <w:rFonts w:cs="Arial"/>
          <w:sz w:val="22"/>
          <w:szCs w:val="22"/>
        </w:rPr>
        <w:t>Taboada, S., Kenny, N.J., Riesgo, A., Wiklund, H., Paterson, G.L., Dahlgren, T.G. and Glover, A.G., 2018</w:t>
      </w:r>
      <w:r w:rsidR="00B96BB1">
        <w:rPr>
          <w:rStyle w:val="LineNumber"/>
          <w:rFonts w:cs="Arial"/>
          <w:sz w:val="22"/>
          <w:szCs w:val="22"/>
        </w:rPr>
        <w:t>b</w:t>
      </w:r>
      <w:r w:rsidRPr="00A170E0">
        <w:rPr>
          <w:rStyle w:val="LineNumber"/>
          <w:rFonts w:cs="Arial"/>
          <w:sz w:val="22"/>
          <w:szCs w:val="22"/>
        </w:rPr>
        <w:t xml:space="preserve">. Mitochondrial genome and polymorphic microsatellite markers from the abyssal sponge </w:t>
      </w:r>
      <w:r w:rsidRPr="00A170E0">
        <w:rPr>
          <w:rStyle w:val="LineNumber"/>
          <w:rFonts w:cs="Arial"/>
          <w:i/>
          <w:sz w:val="22"/>
          <w:szCs w:val="22"/>
        </w:rPr>
        <w:t>Plenaster craigi</w:t>
      </w:r>
      <w:r w:rsidRPr="00A170E0">
        <w:rPr>
          <w:rStyle w:val="LineNumber"/>
          <w:rFonts w:cs="Arial"/>
          <w:sz w:val="22"/>
          <w:szCs w:val="22"/>
        </w:rPr>
        <w:t xml:space="preserve"> Lim &amp; Wiklund, 2017: tools for understanding the impact of deep-sea mining. Marine Biodiversity, 48(1), pp.621-630.</w:t>
      </w:r>
    </w:p>
    <w:p w14:paraId="6FD9CED1" w14:textId="77777777" w:rsidR="00067929" w:rsidRPr="00A170E0" w:rsidRDefault="00067929" w:rsidP="00067929">
      <w:pPr>
        <w:rPr>
          <w:rStyle w:val="LineNumber"/>
          <w:rFonts w:cs="Arial"/>
          <w:sz w:val="22"/>
          <w:szCs w:val="22"/>
        </w:rPr>
      </w:pPr>
    </w:p>
    <w:p w14:paraId="11E02AD4" w14:textId="77777777" w:rsidR="00067929" w:rsidRPr="00A170E0" w:rsidRDefault="00067929" w:rsidP="00067929">
      <w:pPr>
        <w:rPr>
          <w:rStyle w:val="LineNumber"/>
          <w:rFonts w:cs="Arial"/>
          <w:sz w:val="22"/>
          <w:szCs w:val="22"/>
        </w:rPr>
      </w:pPr>
      <w:r w:rsidRPr="00A170E0">
        <w:rPr>
          <w:rStyle w:val="LineNumber"/>
          <w:rFonts w:cs="Arial"/>
          <w:sz w:val="22"/>
          <w:szCs w:val="22"/>
        </w:rPr>
        <w:t xml:space="preserve">Tilot, V., Ormond, R., Moreno Navas, J. and </w:t>
      </w:r>
      <w:proofErr w:type="spellStart"/>
      <w:r w:rsidRPr="00A170E0">
        <w:rPr>
          <w:rStyle w:val="LineNumber"/>
          <w:rFonts w:cs="Arial"/>
          <w:sz w:val="22"/>
          <w:szCs w:val="22"/>
        </w:rPr>
        <w:t>Catalá</w:t>
      </w:r>
      <w:proofErr w:type="spellEnd"/>
      <w:r w:rsidRPr="00A170E0">
        <w:rPr>
          <w:rStyle w:val="LineNumber"/>
          <w:rFonts w:cs="Arial"/>
          <w:sz w:val="22"/>
          <w:szCs w:val="22"/>
        </w:rPr>
        <w:t>, T.S., 2018. The benthic megafaunal assemblages of the CCZ (Eastern Pacific) and an approach to their management in the face of threatened anthropogenic impacts. Frontiers in Marine Science, 5, p.7.</w:t>
      </w:r>
    </w:p>
    <w:p w14:paraId="5FD7C714" w14:textId="1569BCF3" w:rsidR="00067929" w:rsidRDefault="00067929" w:rsidP="00067929">
      <w:pPr>
        <w:rPr>
          <w:rStyle w:val="LineNumber"/>
          <w:rFonts w:cs="Arial"/>
          <w:sz w:val="22"/>
          <w:szCs w:val="22"/>
        </w:rPr>
      </w:pPr>
    </w:p>
    <w:p w14:paraId="14827D63" w14:textId="7BB23E70" w:rsidR="0073245D" w:rsidRDefault="0073245D" w:rsidP="00067929">
      <w:pPr>
        <w:rPr>
          <w:rStyle w:val="LineNumber"/>
          <w:rFonts w:cs="Arial"/>
          <w:sz w:val="22"/>
          <w:szCs w:val="22"/>
        </w:rPr>
      </w:pPr>
      <w:r>
        <w:rPr>
          <w:rStyle w:val="LineNumber"/>
          <w:rFonts w:cs="Arial"/>
          <w:sz w:val="22"/>
          <w:szCs w:val="22"/>
        </w:rPr>
        <w:t>Tilot. V. 1992.</w:t>
      </w:r>
      <w:r w:rsidRPr="0073245D">
        <w:rPr>
          <w:rStyle w:val="LineNumber"/>
          <w:rFonts w:cs="Arial"/>
          <w:sz w:val="22"/>
          <w:szCs w:val="22"/>
        </w:rPr>
        <w:t xml:space="preserve"> La structure des assemblages </w:t>
      </w:r>
      <w:proofErr w:type="spellStart"/>
      <w:r w:rsidRPr="0073245D">
        <w:rPr>
          <w:rStyle w:val="LineNumber"/>
          <w:rFonts w:cs="Arial"/>
          <w:sz w:val="22"/>
          <w:szCs w:val="22"/>
        </w:rPr>
        <w:t>mégabenthiques</w:t>
      </w:r>
      <w:proofErr w:type="spellEnd"/>
      <w:r w:rsidRPr="0073245D">
        <w:rPr>
          <w:rStyle w:val="LineNumber"/>
          <w:rFonts w:cs="Arial"/>
          <w:sz w:val="22"/>
          <w:szCs w:val="22"/>
        </w:rPr>
        <w:t xml:space="preserve"> </w:t>
      </w:r>
      <w:proofErr w:type="spellStart"/>
      <w:r w:rsidRPr="0073245D">
        <w:rPr>
          <w:rStyle w:val="LineNumber"/>
          <w:rFonts w:cs="Arial"/>
          <w:sz w:val="22"/>
          <w:szCs w:val="22"/>
        </w:rPr>
        <w:t>d’une</w:t>
      </w:r>
      <w:proofErr w:type="spellEnd"/>
      <w:r w:rsidRPr="0073245D">
        <w:rPr>
          <w:rStyle w:val="LineNumber"/>
          <w:rFonts w:cs="Arial"/>
          <w:sz w:val="22"/>
          <w:szCs w:val="22"/>
        </w:rPr>
        <w:t xml:space="preserve"> province à nodules </w:t>
      </w:r>
      <w:proofErr w:type="spellStart"/>
      <w:r w:rsidRPr="0073245D">
        <w:rPr>
          <w:rStyle w:val="LineNumber"/>
          <w:rFonts w:cs="Arial"/>
          <w:sz w:val="22"/>
          <w:szCs w:val="22"/>
        </w:rPr>
        <w:t>polymétalliques</w:t>
      </w:r>
      <w:proofErr w:type="spellEnd"/>
      <w:r w:rsidRPr="0073245D">
        <w:rPr>
          <w:rStyle w:val="LineNumber"/>
          <w:rFonts w:cs="Arial"/>
          <w:sz w:val="22"/>
          <w:szCs w:val="22"/>
        </w:rPr>
        <w:t xml:space="preserve"> de </w:t>
      </w:r>
      <w:proofErr w:type="spellStart"/>
      <w:r w:rsidRPr="0073245D">
        <w:rPr>
          <w:rStyle w:val="LineNumber"/>
          <w:rFonts w:cs="Arial"/>
          <w:sz w:val="22"/>
          <w:szCs w:val="22"/>
        </w:rPr>
        <w:t>l’océan</w:t>
      </w:r>
      <w:proofErr w:type="spellEnd"/>
      <w:r w:rsidRPr="0073245D">
        <w:rPr>
          <w:rStyle w:val="LineNumber"/>
          <w:rFonts w:cs="Arial"/>
          <w:sz w:val="22"/>
          <w:szCs w:val="22"/>
        </w:rPr>
        <w:t xml:space="preserve"> </w:t>
      </w:r>
      <w:proofErr w:type="spellStart"/>
      <w:r w:rsidRPr="0073245D">
        <w:rPr>
          <w:rStyle w:val="LineNumber"/>
          <w:rFonts w:cs="Arial"/>
          <w:sz w:val="22"/>
          <w:szCs w:val="22"/>
        </w:rPr>
        <w:t>Pacifique</w:t>
      </w:r>
      <w:proofErr w:type="spellEnd"/>
      <w:r w:rsidRPr="0073245D">
        <w:rPr>
          <w:rStyle w:val="LineNumber"/>
          <w:rFonts w:cs="Arial"/>
          <w:sz w:val="22"/>
          <w:szCs w:val="22"/>
        </w:rPr>
        <w:t xml:space="preserve"> tropical est. PhD-Thesis. Université de Bretagne Occidentale.</w:t>
      </w:r>
    </w:p>
    <w:p w14:paraId="7FE119C2" w14:textId="53C6D28F" w:rsidR="0073245D" w:rsidRDefault="0073245D" w:rsidP="00067929">
      <w:pPr>
        <w:rPr>
          <w:rStyle w:val="LineNumber"/>
          <w:rFonts w:cs="Arial"/>
          <w:sz w:val="22"/>
          <w:szCs w:val="22"/>
        </w:rPr>
      </w:pPr>
    </w:p>
    <w:p w14:paraId="0D88886D" w14:textId="1791099F" w:rsidR="0073245D" w:rsidRDefault="0073245D" w:rsidP="00067929">
      <w:pPr>
        <w:rPr>
          <w:rStyle w:val="LineNumber"/>
          <w:rFonts w:cs="Arial"/>
          <w:sz w:val="22"/>
          <w:szCs w:val="22"/>
        </w:rPr>
      </w:pPr>
      <w:r w:rsidRPr="004609CA">
        <w:rPr>
          <w:rStyle w:val="LineNumber"/>
          <w:rFonts w:cs="Arial"/>
          <w:sz w:val="22"/>
          <w:szCs w:val="22"/>
        </w:rPr>
        <w:t xml:space="preserve">Trueblood, D.D. and </w:t>
      </w:r>
      <w:proofErr w:type="spellStart"/>
      <w:r w:rsidRPr="004609CA">
        <w:rPr>
          <w:rStyle w:val="LineNumber"/>
          <w:rFonts w:cs="Arial"/>
          <w:sz w:val="22"/>
          <w:szCs w:val="22"/>
        </w:rPr>
        <w:t>Ozturgut</w:t>
      </w:r>
      <w:proofErr w:type="spellEnd"/>
      <w:r w:rsidRPr="004609CA">
        <w:rPr>
          <w:rStyle w:val="LineNumber"/>
          <w:rFonts w:cs="Arial"/>
          <w:sz w:val="22"/>
          <w:szCs w:val="22"/>
        </w:rPr>
        <w:t xml:space="preserve">, E., 1997, May. The benthic impact experiment: A study of the ecological impacts of deep seabed mining on abyssal benthic communities. </w:t>
      </w:r>
      <w:r w:rsidR="004609CA" w:rsidRPr="004609CA">
        <w:rPr>
          <w:rFonts w:cs="Arial"/>
          <w:color w:val="222222"/>
          <w:szCs w:val="22"/>
          <w:shd w:val="clear" w:color="auto" w:fill="FFFFFF"/>
        </w:rPr>
        <w:t>In </w:t>
      </w:r>
      <w:r w:rsidR="004609CA" w:rsidRPr="004609CA">
        <w:rPr>
          <w:rFonts w:cs="Arial"/>
          <w:i/>
          <w:iCs/>
          <w:color w:val="222222"/>
          <w:szCs w:val="22"/>
          <w:shd w:val="clear" w:color="auto" w:fill="FFFFFF"/>
        </w:rPr>
        <w:t>International Offshore and Polar Engineering Conference. Proceedings</w:t>
      </w:r>
      <w:r w:rsidR="004609CA" w:rsidRPr="004609CA">
        <w:rPr>
          <w:rFonts w:cs="Arial"/>
          <w:color w:val="222222"/>
          <w:szCs w:val="22"/>
          <w:shd w:val="clear" w:color="auto" w:fill="FFFFFF"/>
        </w:rPr>
        <w:t> (pp. 481-487).</w:t>
      </w:r>
    </w:p>
    <w:p w14:paraId="4F76FCDC" w14:textId="77777777" w:rsidR="0073245D" w:rsidRPr="00A170E0" w:rsidRDefault="0073245D" w:rsidP="00067929">
      <w:pPr>
        <w:rPr>
          <w:rStyle w:val="LineNumber"/>
          <w:rFonts w:cs="Arial"/>
          <w:sz w:val="22"/>
          <w:szCs w:val="22"/>
        </w:rPr>
      </w:pPr>
    </w:p>
    <w:p w14:paraId="6CAFC5A8" w14:textId="77777777" w:rsidR="000F569B" w:rsidRDefault="000F569B" w:rsidP="00067929">
      <w:pPr>
        <w:rPr>
          <w:ins w:id="274" w:author="Muriel Rabone" w:date="2022-07-28T09:55:00Z"/>
          <w:rStyle w:val="LineNumber"/>
          <w:rFonts w:cs="Arial"/>
          <w:sz w:val="22"/>
          <w:szCs w:val="22"/>
        </w:rPr>
      </w:pPr>
      <w:ins w:id="275" w:author="Muriel Rabone" w:date="2022-07-28T09:55:00Z">
        <w:r w:rsidRPr="000F569B">
          <w:rPr>
            <w:rStyle w:val="LineNumber"/>
            <w:rFonts w:cs="Arial"/>
            <w:sz w:val="22"/>
            <w:szCs w:val="22"/>
          </w:rPr>
          <w:lastRenderedPageBreak/>
          <w:t>Uhlenkott, K., Simon-Lledó, E., Vink, A. and Martínez Arbizu, P., 2022. Investigating the benthic megafauna in the eastern Clarion Clipperton Fracture Zone (north-east Pacific) based on distribution models predicted with random forest. Scientific reports, 12(1), pp.1-11.</w:t>
        </w:r>
      </w:ins>
    </w:p>
    <w:p w14:paraId="6626ED0B" w14:textId="77777777" w:rsidR="000F569B" w:rsidRDefault="000F569B" w:rsidP="00067929">
      <w:pPr>
        <w:rPr>
          <w:ins w:id="276" w:author="Muriel Rabone" w:date="2022-07-28T09:55:00Z"/>
          <w:rStyle w:val="LineNumber"/>
          <w:rFonts w:cs="Arial"/>
          <w:sz w:val="22"/>
          <w:szCs w:val="22"/>
        </w:rPr>
      </w:pPr>
    </w:p>
    <w:p w14:paraId="73FD2FB7" w14:textId="5E25AB3B" w:rsidR="00067929" w:rsidRPr="00A170E0" w:rsidRDefault="00067929" w:rsidP="00067929">
      <w:pPr>
        <w:rPr>
          <w:rStyle w:val="LineNumber"/>
          <w:rFonts w:cs="Arial"/>
          <w:sz w:val="22"/>
          <w:szCs w:val="22"/>
        </w:rPr>
      </w:pPr>
      <w:r w:rsidRPr="00A170E0">
        <w:rPr>
          <w:rStyle w:val="LineNumber"/>
          <w:rFonts w:cs="Arial"/>
          <w:sz w:val="22"/>
          <w:szCs w:val="22"/>
        </w:rPr>
        <w:t>Uhlenkott, K., Vink, A., Kuhn, T., Gillard, B. and Martínez Arbizu, P., 202</w:t>
      </w:r>
      <w:ins w:id="277" w:author="Muriel Rabone" w:date="2022-07-28T09:54:00Z">
        <w:r w:rsidR="000F569B">
          <w:rPr>
            <w:rStyle w:val="LineNumber"/>
            <w:rFonts w:cs="Arial"/>
            <w:sz w:val="22"/>
            <w:szCs w:val="22"/>
          </w:rPr>
          <w:t>0</w:t>
        </w:r>
      </w:ins>
      <w:del w:id="278" w:author="Muriel Rabone" w:date="2022-07-28T09:54:00Z">
        <w:r w:rsidRPr="00A170E0" w:rsidDel="000F569B">
          <w:rPr>
            <w:rStyle w:val="LineNumber"/>
            <w:rFonts w:cs="Arial"/>
            <w:sz w:val="22"/>
            <w:szCs w:val="22"/>
          </w:rPr>
          <w:delText>1</w:delText>
        </w:r>
      </w:del>
      <w:r w:rsidRPr="00A170E0">
        <w:rPr>
          <w:rStyle w:val="LineNumber"/>
          <w:rFonts w:cs="Arial"/>
          <w:sz w:val="22"/>
          <w:szCs w:val="22"/>
        </w:rPr>
        <w:t>. Meiofauna in a Potential Deep-Sea Mining Area—Influence of Temporal and Spatial Variability on Small-Scale Abundance Models. Diversity, 13(1), p.3.</w:t>
      </w:r>
    </w:p>
    <w:p w14:paraId="531C7D6F" w14:textId="77777777" w:rsidR="00067929" w:rsidRPr="00A170E0" w:rsidRDefault="00067929" w:rsidP="00067929">
      <w:pPr>
        <w:rPr>
          <w:rStyle w:val="LineNumber"/>
          <w:rFonts w:cs="Arial"/>
          <w:sz w:val="22"/>
          <w:szCs w:val="22"/>
        </w:rPr>
      </w:pPr>
    </w:p>
    <w:p w14:paraId="0704F234" w14:textId="77777777" w:rsidR="00067929" w:rsidRPr="00A170E0" w:rsidRDefault="00067929" w:rsidP="00067929">
      <w:pPr>
        <w:rPr>
          <w:rStyle w:val="LineNumber"/>
          <w:rFonts w:cs="Arial"/>
          <w:sz w:val="22"/>
          <w:szCs w:val="22"/>
        </w:rPr>
      </w:pPr>
      <w:r w:rsidRPr="00A170E0">
        <w:rPr>
          <w:rStyle w:val="LineNumber"/>
          <w:rFonts w:cs="Arial"/>
          <w:sz w:val="22"/>
          <w:szCs w:val="22"/>
        </w:rPr>
        <w:t>Vanreusel, A., Hilario, A., Ribeiro, P.A., Menot, L. and Arbizu, P.M., 2016. Threatened by mining, polymetallic nodules are required to preserve abyssal epifauna. Scientific reports, 6(1), pp.1-6.</w:t>
      </w:r>
    </w:p>
    <w:p w14:paraId="63CC776D" w14:textId="77777777" w:rsidR="00067929" w:rsidRPr="00A170E0" w:rsidRDefault="00067929" w:rsidP="00067929">
      <w:pPr>
        <w:rPr>
          <w:rStyle w:val="LineNumber"/>
          <w:rFonts w:cs="Arial"/>
          <w:sz w:val="22"/>
          <w:szCs w:val="22"/>
        </w:rPr>
      </w:pPr>
    </w:p>
    <w:p w14:paraId="360E75D4" w14:textId="77777777" w:rsidR="00067929" w:rsidRPr="00A170E0" w:rsidRDefault="00067929" w:rsidP="00067929">
      <w:pPr>
        <w:rPr>
          <w:rStyle w:val="LineNumber"/>
          <w:rFonts w:cs="Arial"/>
          <w:sz w:val="22"/>
          <w:szCs w:val="22"/>
        </w:rPr>
      </w:pPr>
      <w:r w:rsidRPr="00A170E0">
        <w:rPr>
          <w:rStyle w:val="LineNumber"/>
          <w:rFonts w:cs="Arial"/>
          <w:sz w:val="22"/>
          <w:szCs w:val="22"/>
        </w:rPr>
        <w:t>Vecchione, M., 2017. Notes on cephalopods photographed near the bottom in the Clipperton-Clarion Fracture Zone. Marine Biodiversity, 47(2), pp.307-310.</w:t>
      </w:r>
    </w:p>
    <w:p w14:paraId="63CB08B3" w14:textId="77777777" w:rsidR="00067929" w:rsidRPr="00A170E0" w:rsidRDefault="00067929" w:rsidP="00067929">
      <w:pPr>
        <w:rPr>
          <w:rStyle w:val="LineNumber"/>
          <w:rFonts w:cs="Arial"/>
          <w:sz w:val="22"/>
          <w:szCs w:val="22"/>
        </w:rPr>
      </w:pPr>
    </w:p>
    <w:p w14:paraId="7F19AE30" w14:textId="77777777" w:rsidR="00067929" w:rsidRPr="00A170E0" w:rsidRDefault="00067929" w:rsidP="00067929">
      <w:pPr>
        <w:rPr>
          <w:rStyle w:val="LineNumber"/>
          <w:rFonts w:cs="Arial"/>
          <w:sz w:val="22"/>
          <w:szCs w:val="22"/>
        </w:rPr>
      </w:pPr>
      <w:r w:rsidRPr="00A170E0">
        <w:rPr>
          <w:rStyle w:val="LineNumber"/>
          <w:rFonts w:cs="Arial"/>
          <w:sz w:val="22"/>
          <w:szCs w:val="22"/>
        </w:rPr>
        <w:t xml:space="preserve">Veillette, J., Sarrazin, J., Gooday, A.J., </w:t>
      </w:r>
      <w:proofErr w:type="spellStart"/>
      <w:r w:rsidRPr="00A170E0">
        <w:rPr>
          <w:rStyle w:val="LineNumber"/>
          <w:rFonts w:cs="Arial"/>
          <w:sz w:val="22"/>
          <w:szCs w:val="22"/>
        </w:rPr>
        <w:t>Galéron</w:t>
      </w:r>
      <w:proofErr w:type="spellEnd"/>
      <w:r w:rsidRPr="00A170E0">
        <w:rPr>
          <w:rStyle w:val="LineNumber"/>
          <w:rFonts w:cs="Arial"/>
          <w:sz w:val="22"/>
          <w:szCs w:val="22"/>
        </w:rPr>
        <w:t xml:space="preserve">, J., Caprais, J.C., Vangriesheim, A., </w:t>
      </w:r>
      <w:proofErr w:type="spellStart"/>
      <w:r w:rsidRPr="00A170E0">
        <w:rPr>
          <w:rStyle w:val="LineNumber"/>
          <w:rFonts w:cs="Arial"/>
          <w:sz w:val="22"/>
          <w:szCs w:val="22"/>
        </w:rPr>
        <w:t>Étoubleau</w:t>
      </w:r>
      <w:proofErr w:type="spellEnd"/>
      <w:r w:rsidRPr="00A170E0">
        <w:rPr>
          <w:rStyle w:val="LineNumber"/>
          <w:rFonts w:cs="Arial"/>
          <w:sz w:val="22"/>
          <w:szCs w:val="22"/>
        </w:rPr>
        <w:t xml:space="preserve">, J., Christian, J.R. and Juniper, S.K., 2007. Ferromanganese nodule fauna in the Tropical North Pacific Ocean: Species richness, faunal </w:t>
      </w:r>
      <w:proofErr w:type="gramStart"/>
      <w:r w:rsidRPr="00A170E0">
        <w:rPr>
          <w:rStyle w:val="LineNumber"/>
          <w:rFonts w:cs="Arial"/>
          <w:sz w:val="22"/>
          <w:szCs w:val="22"/>
        </w:rPr>
        <w:t>cover</w:t>
      </w:r>
      <w:proofErr w:type="gramEnd"/>
      <w:r w:rsidRPr="00A170E0">
        <w:rPr>
          <w:rStyle w:val="LineNumber"/>
          <w:rFonts w:cs="Arial"/>
          <w:sz w:val="22"/>
          <w:szCs w:val="22"/>
        </w:rPr>
        <w:t xml:space="preserve"> and spatial distribution. Deep Sea Research Part I: Oceanographic Research Papers, 54(11), pp.1912-1935.</w:t>
      </w:r>
    </w:p>
    <w:p w14:paraId="173C6E9C" w14:textId="77777777" w:rsidR="00067929" w:rsidRPr="00A170E0" w:rsidRDefault="00067929" w:rsidP="00067929">
      <w:pPr>
        <w:rPr>
          <w:rStyle w:val="LineNumber"/>
          <w:rFonts w:cs="Arial"/>
          <w:sz w:val="22"/>
          <w:szCs w:val="22"/>
        </w:rPr>
      </w:pPr>
    </w:p>
    <w:p w14:paraId="046C243A" w14:textId="77777777" w:rsidR="00067929" w:rsidRPr="00A170E0" w:rsidRDefault="00067929" w:rsidP="00067929">
      <w:pPr>
        <w:rPr>
          <w:rStyle w:val="LineNumber"/>
          <w:rFonts w:cs="Arial"/>
          <w:sz w:val="22"/>
          <w:szCs w:val="22"/>
        </w:rPr>
      </w:pPr>
      <w:r w:rsidRPr="00A170E0">
        <w:rPr>
          <w:rStyle w:val="LineNumber"/>
          <w:rFonts w:cs="Arial"/>
          <w:sz w:val="22"/>
          <w:szCs w:val="22"/>
        </w:rPr>
        <w:t xml:space="preserve">Wang, C., Zhang, Y., Lu, B. and Wang, D., 2018. New Hexactinellid Sponge </w:t>
      </w:r>
      <w:proofErr w:type="spellStart"/>
      <w:r w:rsidRPr="00A170E0">
        <w:rPr>
          <w:rStyle w:val="LineNumber"/>
          <w:rFonts w:cs="Arial"/>
          <w:sz w:val="22"/>
          <w:szCs w:val="22"/>
        </w:rPr>
        <w:t>Chaunoplectella</w:t>
      </w:r>
      <w:proofErr w:type="spellEnd"/>
      <w:r w:rsidRPr="00A170E0">
        <w:rPr>
          <w:rStyle w:val="LineNumber"/>
          <w:rFonts w:cs="Arial"/>
          <w:sz w:val="22"/>
          <w:szCs w:val="22"/>
        </w:rPr>
        <w:t xml:space="preserve"> </w:t>
      </w:r>
      <w:proofErr w:type="spellStart"/>
      <w:r w:rsidRPr="00A170E0">
        <w:rPr>
          <w:rStyle w:val="LineNumber"/>
          <w:rFonts w:cs="Arial"/>
          <w:sz w:val="22"/>
          <w:szCs w:val="22"/>
        </w:rPr>
        <w:t>megapora</w:t>
      </w:r>
      <w:proofErr w:type="spellEnd"/>
      <w:r w:rsidRPr="00A170E0">
        <w:rPr>
          <w:rStyle w:val="LineNumber"/>
          <w:rFonts w:cs="Arial"/>
          <w:sz w:val="22"/>
          <w:szCs w:val="22"/>
        </w:rPr>
        <w:t xml:space="preserve"> sp. </w:t>
      </w:r>
      <w:proofErr w:type="gramStart"/>
      <w:r w:rsidRPr="00A170E0">
        <w:rPr>
          <w:rStyle w:val="LineNumber"/>
          <w:rFonts w:cs="Arial"/>
          <w:sz w:val="22"/>
          <w:szCs w:val="22"/>
        </w:rPr>
        <w:t>nov.(</w:t>
      </w:r>
      <w:proofErr w:type="spellStart"/>
      <w:proofErr w:type="gramEnd"/>
      <w:r w:rsidRPr="00A170E0">
        <w:rPr>
          <w:rStyle w:val="LineNumber"/>
          <w:rFonts w:cs="Arial"/>
          <w:sz w:val="22"/>
          <w:szCs w:val="22"/>
        </w:rPr>
        <w:t>Lyssacinosida</w:t>
      </w:r>
      <w:proofErr w:type="spellEnd"/>
      <w:r w:rsidRPr="00A170E0">
        <w:rPr>
          <w:rStyle w:val="LineNumber"/>
          <w:rFonts w:cs="Arial"/>
          <w:sz w:val="22"/>
          <w:szCs w:val="22"/>
        </w:rPr>
        <w:t xml:space="preserve">: </w:t>
      </w:r>
      <w:proofErr w:type="spellStart"/>
      <w:r w:rsidRPr="00A170E0">
        <w:rPr>
          <w:rStyle w:val="LineNumber"/>
          <w:rFonts w:cs="Arial"/>
          <w:sz w:val="22"/>
          <w:szCs w:val="22"/>
        </w:rPr>
        <w:t>Leucopsacidae</w:t>
      </w:r>
      <w:proofErr w:type="spellEnd"/>
      <w:r w:rsidRPr="00A170E0">
        <w:rPr>
          <w:rStyle w:val="LineNumber"/>
          <w:rFonts w:cs="Arial"/>
          <w:sz w:val="22"/>
          <w:szCs w:val="22"/>
        </w:rPr>
        <w:t xml:space="preserve">) from Clarion-Clipperton Fracture Zone, Eastern Pacific Ocean. </w:t>
      </w:r>
      <w:proofErr w:type="spellStart"/>
      <w:r w:rsidRPr="00A170E0">
        <w:rPr>
          <w:rStyle w:val="LineNumber"/>
          <w:rFonts w:cs="Arial"/>
          <w:sz w:val="22"/>
          <w:szCs w:val="22"/>
        </w:rPr>
        <w:t>Zootaxa</w:t>
      </w:r>
      <w:proofErr w:type="spellEnd"/>
      <w:r w:rsidRPr="00A170E0">
        <w:rPr>
          <w:rStyle w:val="LineNumber"/>
          <w:rFonts w:cs="Arial"/>
          <w:sz w:val="22"/>
          <w:szCs w:val="22"/>
        </w:rPr>
        <w:t>, 4375(1), pp.136-142.</w:t>
      </w:r>
    </w:p>
    <w:p w14:paraId="43B67879" w14:textId="77777777" w:rsidR="00067929" w:rsidRPr="00A170E0" w:rsidRDefault="00067929" w:rsidP="00067929">
      <w:pPr>
        <w:rPr>
          <w:rStyle w:val="LineNumber"/>
          <w:rFonts w:cs="Arial"/>
          <w:sz w:val="22"/>
          <w:szCs w:val="22"/>
        </w:rPr>
      </w:pPr>
    </w:p>
    <w:p w14:paraId="4A3884A9" w14:textId="77777777" w:rsidR="00067929" w:rsidRPr="00A170E0" w:rsidRDefault="00067929" w:rsidP="00067929">
      <w:pPr>
        <w:rPr>
          <w:rStyle w:val="LineNumber"/>
          <w:rFonts w:cs="Arial"/>
          <w:sz w:val="22"/>
          <w:szCs w:val="22"/>
        </w:rPr>
      </w:pPr>
      <w:r w:rsidRPr="00A170E0">
        <w:rPr>
          <w:rStyle w:val="LineNumber"/>
          <w:rFonts w:cs="Arial"/>
          <w:sz w:val="22"/>
          <w:szCs w:val="22"/>
        </w:rPr>
        <w:t>Wang, X.G., Zhou, Y.D., Zhang, D.S., Hong, L.S. and Wang, C.S., 2013. A study of meiofauna in the COMRA’s contracted area during the summer of 2005. Acta Ecol. Sin, 33, pp.492-500.</w:t>
      </w:r>
    </w:p>
    <w:p w14:paraId="754624E7" w14:textId="77777777" w:rsidR="00067929" w:rsidRPr="00A170E0" w:rsidRDefault="00067929" w:rsidP="00067929">
      <w:pPr>
        <w:rPr>
          <w:rStyle w:val="LineNumber"/>
          <w:rFonts w:cs="Arial"/>
          <w:sz w:val="22"/>
          <w:szCs w:val="22"/>
        </w:rPr>
      </w:pPr>
    </w:p>
    <w:p w14:paraId="1F02A622" w14:textId="77777777" w:rsidR="00067929" w:rsidRPr="00A170E0" w:rsidRDefault="00067929" w:rsidP="00067929">
      <w:pPr>
        <w:rPr>
          <w:rStyle w:val="LineNumber"/>
          <w:rFonts w:cs="Arial"/>
          <w:sz w:val="22"/>
          <w:szCs w:val="22"/>
        </w:rPr>
      </w:pPr>
      <w:r w:rsidRPr="00A170E0">
        <w:rPr>
          <w:rStyle w:val="LineNumber"/>
          <w:rFonts w:cs="Arial"/>
          <w:sz w:val="22"/>
          <w:szCs w:val="22"/>
        </w:rPr>
        <w:t>Washburn, T.W., Menot, L., Bonifácio, P., Pape, E., Błażewicz, M., Bribiesca-Contreras, G., Dahlgren, T.G., Fukushima, T., Glover, A.G., Ju, S.J. and Kaiser, S., 2021. Patterns of macrofaunal biodiversity across the Clarion-Clipperton Zone: an area targeted for seabed mining. Frontiers in Marine Science, 8, p.250.</w:t>
      </w:r>
    </w:p>
    <w:p w14:paraId="43AC35B3" w14:textId="2981771B" w:rsidR="00067929" w:rsidRDefault="00067929" w:rsidP="00067929">
      <w:pPr>
        <w:rPr>
          <w:ins w:id="279" w:author="Muriel Rabone" w:date="2022-07-28T09:58:00Z"/>
          <w:rStyle w:val="LineNumber"/>
          <w:rFonts w:cs="Arial"/>
          <w:sz w:val="22"/>
          <w:szCs w:val="22"/>
        </w:rPr>
      </w:pPr>
    </w:p>
    <w:p w14:paraId="66C31F39" w14:textId="338C2C33" w:rsidR="005F22E0" w:rsidRDefault="005F22E0" w:rsidP="00067929">
      <w:pPr>
        <w:rPr>
          <w:ins w:id="280" w:author="Muriel Rabone" w:date="2022-07-28T09:58:00Z"/>
          <w:rStyle w:val="LineNumber"/>
          <w:rFonts w:cs="Arial"/>
          <w:sz w:val="22"/>
          <w:szCs w:val="22"/>
        </w:rPr>
      </w:pPr>
      <w:ins w:id="281" w:author="Muriel Rabone" w:date="2022-07-28T09:58:00Z">
        <w:r w:rsidRPr="005F22E0">
          <w:rPr>
            <w:rStyle w:val="LineNumber"/>
            <w:rFonts w:cs="Arial"/>
            <w:sz w:val="22"/>
            <w:szCs w:val="22"/>
          </w:rPr>
          <w:t xml:space="preserve">Weston, J.N. and Jamieson, A.J., 2022. The Multi-Ocean Distribution of the Hadal Amphipod, </w:t>
        </w:r>
        <w:proofErr w:type="spellStart"/>
        <w:r w:rsidRPr="005F22E0">
          <w:rPr>
            <w:rStyle w:val="LineNumber"/>
            <w:rFonts w:cs="Arial"/>
            <w:sz w:val="22"/>
            <w:szCs w:val="22"/>
          </w:rPr>
          <w:t>Hirondellea</w:t>
        </w:r>
        <w:proofErr w:type="spellEnd"/>
        <w:r w:rsidRPr="005F22E0">
          <w:rPr>
            <w:rStyle w:val="LineNumber"/>
            <w:rFonts w:cs="Arial"/>
            <w:sz w:val="22"/>
            <w:szCs w:val="22"/>
          </w:rPr>
          <w:t xml:space="preserve"> </w:t>
        </w:r>
        <w:proofErr w:type="spellStart"/>
        <w:r w:rsidRPr="005F22E0">
          <w:rPr>
            <w:rStyle w:val="LineNumber"/>
            <w:rFonts w:cs="Arial"/>
            <w:sz w:val="22"/>
            <w:szCs w:val="22"/>
          </w:rPr>
          <w:t>dubia</w:t>
        </w:r>
        <w:proofErr w:type="spellEnd"/>
        <w:r w:rsidRPr="005F22E0">
          <w:rPr>
            <w:rStyle w:val="LineNumber"/>
            <w:rFonts w:cs="Arial"/>
            <w:sz w:val="22"/>
            <w:szCs w:val="22"/>
          </w:rPr>
          <w:t xml:space="preserve"> (Crustacea, Amphipoda). Frontiers in Marine Science, 9, p.824640.</w:t>
        </w:r>
      </w:ins>
    </w:p>
    <w:p w14:paraId="238860E5" w14:textId="77777777" w:rsidR="005F22E0" w:rsidRPr="00A170E0" w:rsidRDefault="005F22E0" w:rsidP="00067929">
      <w:pPr>
        <w:rPr>
          <w:rStyle w:val="LineNumber"/>
          <w:rFonts w:cs="Arial"/>
          <w:sz w:val="22"/>
          <w:szCs w:val="22"/>
        </w:rPr>
      </w:pPr>
    </w:p>
    <w:p w14:paraId="4094FB94" w14:textId="77777777" w:rsidR="00067929" w:rsidRPr="00A170E0" w:rsidRDefault="00067929" w:rsidP="00067929">
      <w:pPr>
        <w:rPr>
          <w:rStyle w:val="LineNumber"/>
          <w:rFonts w:cs="Arial"/>
          <w:sz w:val="22"/>
          <w:szCs w:val="22"/>
        </w:rPr>
      </w:pPr>
      <w:r w:rsidRPr="00A170E0">
        <w:rPr>
          <w:rStyle w:val="LineNumber"/>
          <w:rFonts w:cs="Arial"/>
          <w:sz w:val="22"/>
          <w:szCs w:val="22"/>
        </w:rPr>
        <w:t xml:space="preserve">Wi, J.H., Suh, H.L. and Kim, D., 2015. Three New Species of the Deep-Sea Genus </w:t>
      </w:r>
      <w:proofErr w:type="spellStart"/>
      <w:r w:rsidRPr="00A170E0">
        <w:rPr>
          <w:rStyle w:val="LineNumber"/>
          <w:rFonts w:cs="Arial"/>
          <w:sz w:val="22"/>
          <w:szCs w:val="22"/>
        </w:rPr>
        <w:t>Collettea</w:t>
      </w:r>
      <w:proofErr w:type="spellEnd"/>
      <w:r w:rsidRPr="00A170E0">
        <w:rPr>
          <w:rStyle w:val="LineNumber"/>
          <w:rFonts w:cs="Arial"/>
          <w:sz w:val="22"/>
          <w:szCs w:val="22"/>
        </w:rPr>
        <w:t xml:space="preserve"> (</w:t>
      </w:r>
      <w:proofErr w:type="spellStart"/>
      <w:r w:rsidRPr="00A170E0">
        <w:rPr>
          <w:rStyle w:val="LineNumber"/>
          <w:rFonts w:cs="Arial"/>
          <w:sz w:val="22"/>
          <w:szCs w:val="22"/>
        </w:rPr>
        <w:t>Tanaidacea</w:t>
      </w:r>
      <w:proofErr w:type="spellEnd"/>
      <w:r w:rsidRPr="00A170E0">
        <w:rPr>
          <w:rStyle w:val="LineNumber"/>
          <w:rFonts w:cs="Arial"/>
          <w:sz w:val="22"/>
          <w:szCs w:val="22"/>
        </w:rPr>
        <w:t xml:space="preserve">; </w:t>
      </w:r>
      <w:proofErr w:type="spellStart"/>
      <w:r w:rsidRPr="00A170E0">
        <w:rPr>
          <w:rStyle w:val="LineNumber"/>
          <w:rFonts w:cs="Arial"/>
          <w:sz w:val="22"/>
          <w:szCs w:val="22"/>
        </w:rPr>
        <w:t>Colletteidae</w:t>
      </w:r>
      <w:proofErr w:type="spellEnd"/>
      <w:r w:rsidRPr="00A170E0">
        <w:rPr>
          <w:rStyle w:val="LineNumber"/>
          <w:rFonts w:cs="Arial"/>
          <w:sz w:val="22"/>
          <w:szCs w:val="22"/>
        </w:rPr>
        <w:t>) in the Eastern Central Pacific. Journal of Crustacean Biology, 35(5), pp.714-727.</w:t>
      </w:r>
    </w:p>
    <w:p w14:paraId="2E8437A8" w14:textId="77777777" w:rsidR="00067929" w:rsidRPr="00A170E0" w:rsidRDefault="00067929" w:rsidP="00067929">
      <w:pPr>
        <w:rPr>
          <w:rStyle w:val="LineNumber"/>
          <w:rFonts w:cs="Arial"/>
          <w:sz w:val="22"/>
          <w:szCs w:val="22"/>
        </w:rPr>
      </w:pPr>
    </w:p>
    <w:p w14:paraId="2157E82C" w14:textId="77777777" w:rsidR="00067929" w:rsidRPr="00A170E0" w:rsidRDefault="00067929" w:rsidP="00067929">
      <w:pPr>
        <w:rPr>
          <w:rStyle w:val="LineNumber"/>
          <w:rFonts w:cs="Arial"/>
          <w:sz w:val="22"/>
          <w:szCs w:val="22"/>
        </w:rPr>
      </w:pPr>
      <w:r w:rsidRPr="00A170E0">
        <w:rPr>
          <w:rStyle w:val="LineNumber"/>
          <w:rFonts w:cs="Arial"/>
          <w:sz w:val="22"/>
          <w:szCs w:val="22"/>
        </w:rPr>
        <w:t xml:space="preserve">Wi, J.H., Suh, </w:t>
      </w:r>
      <w:proofErr w:type="gramStart"/>
      <w:r w:rsidRPr="00A170E0">
        <w:rPr>
          <w:rStyle w:val="LineNumber"/>
          <w:rFonts w:cs="Arial"/>
          <w:sz w:val="22"/>
          <w:szCs w:val="22"/>
        </w:rPr>
        <w:t>H.L.</w:t>
      </w:r>
      <w:proofErr w:type="gramEnd"/>
      <w:r w:rsidRPr="00A170E0">
        <w:rPr>
          <w:rStyle w:val="LineNumber"/>
          <w:rFonts w:cs="Arial"/>
          <w:sz w:val="22"/>
          <w:szCs w:val="22"/>
        </w:rPr>
        <w:t xml:space="preserve"> and Yu, O.H., 2015. Description of two new species of </w:t>
      </w:r>
      <w:proofErr w:type="spellStart"/>
      <w:r w:rsidRPr="00A170E0">
        <w:rPr>
          <w:rStyle w:val="LineNumber"/>
          <w:rFonts w:cs="Arial"/>
          <w:sz w:val="22"/>
          <w:szCs w:val="22"/>
        </w:rPr>
        <w:t>Neotanais</w:t>
      </w:r>
      <w:proofErr w:type="spellEnd"/>
      <w:r w:rsidRPr="00A170E0">
        <w:rPr>
          <w:rStyle w:val="LineNumber"/>
          <w:rFonts w:cs="Arial"/>
          <w:sz w:val="22"/>
          <w:szCs w:val="22"/>
        </w:rPr>
        <w:t xml:space="preserve"> Beddard, 1886 (Crustacea, </w:t>
      </w:r>
      <w:proofErr w:type="spellStart"/>
      <w:r w:rsidRPr="00A170E0">
        <w:rPr>
          <w:rStyle w:val="LineNumber"/>
          <w:rFonts w:cs="Arial"/>
          <w:sz w:val="22"/>
          <w:szCs w:val="22"/>
        </w:rPr>
        <w:t>Tanaidacea</w:t>
      </w:r>
      <w:proofErr w:type="spellEnd"/>
      <w:r w:rsidRPr="00A170E0">
        <w:rPr>
          <w:rStyle w:val="LineNumber"/>
          <w:rFonts w:cs="Arial"/>
          <w:sz w:val="22"/>
          <w:szCs w:val="22"/>
        </w:rPr>
        <w:t xml:space="preserve">) from KODOS area. </w:t>
      </w:r>
      <w:proofErr w:type="spellStart"/>
      <w:r w:rsidRPr="00A170E0">
        <w:rPr>
          <w:rStyle w:val="LineNumber"/>
          <w:rFonts w:cs="Arial"/>
          <w:sz w:val="22"/>
          <w:szCs w:val="22"/>
        </w:rPr>
        <w:t>Zootaxa</w:t>
      </w:r>
      <w:proofErr w:type="spellEnd"/>
      <w:r w:rsidRPr="00A170E0">
        <w:rPr>
          <w:rStyle w:val="LineNumber"/>
          <w:rFonts w:cs="Arial"/>
          <w:sz w:val="22"/>
          <w:szCs w:val="22"/>
        </w:rPr>
        <w:t>, 3926(2), pp.244-256.</w:t>
      </w:r>
    </w:p>
    <w:p w14:paraId="4472A60B" w14:textId="77777777" w:rsidR="00067929" w:rsidRPr="00A170E0" w:rsidRDefault="00067929" w:rsidP="00067929">
      <w:pPr>
        <w:rPr>
          <w:rStyle w:val="LineNumber"/>
          <w:rFonts w:cs="Arial"/>
          <w:sz w:val="22"/>
          <w:szCs w:val="22"/>
        </w:rPr>
      </w:pPr>
    </w:p>
    <w:p w14:paraId="7D58C776" w14:textId="77777777" w:rsidR="00067929" w:rsidRPr="00A170E0" w:rsidRDefault="00067929" w:rsidP="00067929">
      <w:pPr>
        <w:rPr>
          <w:rStyle w:val="LineNumber"/>
          <w:rFonts w:cs="Arial"/>
          <w:sz w:val="22"/>
          <w:szCs w:val="22"/>
        </w:rPr>
      </w:pPr>
      <w:r w:rsidRPr="00A170E0">
        <w:rPr>
          <w:rStyle w:val="LineNumber"/>
          <w:rFonts w:cs="Arial"/>
          <w:sz w:val="22"/>
          <w:szCs w:val="22"/>
        </w:rPr>
        <w:t xml:space="preserve">Wi, J.H., Suh, </w:t>
      </w:r>
      <w:proofErr w:type="gramStart"/>
      <w:r w:rsidRPr="00A170E0">
        <w:rPr>
          <w:rStyle w:val="LineNumber"/>
          <w:rFonts w:cs="Arial"/>
          <w:sz w:val="22"/>
          <w:szCs w:val="22"/>
        </w:rPr>
        <w:t>H.L.</w:t>
      </w:r>
      <w:proofErr w:type="gramEnd"/>
      <w:r w:rsidRPr="00A170E0">
        <w:rPr>
          <w:rStyle w:val="LineNumber"/>
          <w:rFonts w:cs="Arial"/>
          <w:sz w:val="22"/>
          <w:szCs w:val="22"/>
        </w:rPr>
        <w:t xml:space="preserve"> and Yu, O.H., 2014. Two new species of the deep-sea genus </w:t>
      </w:r>
      <w:proofErr w:type="spellStart"/>
      <w:r w:rsidRPr="00A170E0">
        <w:rPr>
          <w:rStyle w:val="LineNumber"/>
          <w:rFonts w:cs="Arial"/>
          <w:sz w:val="22"/>
          <w:szCs w:val="22"/>
        </w:rPr>
        <w:t>Neotanais</w:t>
      </w:r>
      <w:proofErr w:type="spellEnd"/>
      <w:r w:rsidRPr="00A170E0">
        <w:rPr>
          <w:rStyle w:val="LineNumber"/>
          <w:rFonts w:cs="Arial"/>
          <w:sz w:val="22"/>
          <w:szCs w:val="22"/>
        </w:rPr>
        <w:t xml:space="preserve"> Beddard, 1886 (</w:t>
      </w:r>
      <w:proofErr w:type="spellStart"/>
      <w:r w:rsidRPr="00A170E0">
        <w:rPr>
          <w:rStyle w:val="LineNumber"/>
          <w:rFonts w:cs="Arial"/>
          <w:sz w:val="22"/>
          <w:szCs w:val="22"/>
        </w:rPr>
        <w:t>Tanaidacea</w:t>
      </w:r>
      <w:proofErr w:type="spellEnd"/>
      <w:r w:rsidRPr="00A170E0">
        <w:rPr>
          <w:rStyle w:val="LineNumber"/>
          <w:rFonts w:cs="Arial"/>
          <w:sz w:val="22"/>
          <w:szCs w:val="22"/>
        </w:rPr>
        <w:t xml:space="preserve">: </w:t>
      </w:r>
      <w:proofErr w:type="spellStart"/>
      <w:r w:rsidRPr="00A170E0">
        <w:rPr>
          <w:rStyle w:val="LineNumber"/>
          <w:rFonts w:cs="Arial"/>
          <w:sz w:val="22"/>
          <w:szCs w:val="22"/>
        </w:rPr>
        <w:t>Neotanaididae</w:t>
      </w:r>
      <w:proofErr w:type="spellEnd"/>
      <w:r w:rsidRPr="00A170E0">
        <w:rPr>
          <w:rStyle w:val="LineNumber"/>
          <w:rFonts w:cs="Arial"/>
          <w:sz w:val="22"/>
          <w:szCs w:val="22"/>
        </w:rPr>
        <w:t>) from the Eastern Central Pacific. Journal of Crustacean Biology, pp.875-885.</w:t>
      </w:r>
    </w:p>
    <w:p w14:paraId="51E90768" w14:textId="77777777" w:rsidR="00067929" w:rsidRPr="00A170E0" w:rsidRDefault="00067929" w:rsidP="00067929">
      <w:pPr>
        <w:rPr>
          <w:rStyle w:val="LineNumber"/>
          <w:rFonts w:cs="Arial"/>
          <w:sz w:val="22"/>
          <w:szCs w:val="22"/>
        </w:rPr>
      </w:pPr>
    </w:p>
    <w:p w14:paraId="73CDFF43" w14:textId="77777777" w:rsidR="00067929" w:rsidRPr="00A170E0" w:rsidRDefault="00067929" w:rsidP="00067929">
      <w:pPr>
        <w:rPr>
          <w:rStyle w:val="LineNumber"/>
          <w:rFonts w:cs="Arial"/>
          <w:sz w:val="22"/>
          <w:szCs w:val="22"/>
        </w:rPr>
      </w:pPr>
      <w:r w:rsidRPr="00A170E0">
        <w:rPr>
          <w:rStyle w:val="LineNumber"/>
          <w:rFonts w:cs="Arial"/>
          <w:sz w:val="22"/>
          <w:szCs w:val="22"/>
        </w:rPr>
        <w:t xml:space="preserve">Wiklund, H., Neal, L., Glover, A.G., Drennan, R., Rabone, M. and Dahlgren, T.G., 2019. Abyssal fauna of polymetallic nodule exploration areas, eastern Clarion-Clipperton Zone, central Pacific Ocean: Annelida: </w:t>
      </w:r>
      <w:proofErr w:type="spellStart"/>
      <w:r w:rsidRPr="00A170E0">
        <w:rPr>
          <w:rStyle w:val="LineNumber"/>
          <w:rFonts w:cs="Arial"/>
          <w:sz w:val="22"/>
          <w:szCs w:val="22"/>
        </w:rPr>
        <w:t>Capitellidae</w:t>
      </w:r>
      <w:proofErr w:type="spellEnd"/>
      <w:r w:rsidRPr="00A170E0">
        <w:rPr>
          <w:rStyle w:val="LineNumber"/>
          <w:rFonts w:cs="Arial"/>
          <w:sz w:val="22"/>
          <w:szCs w:val="22"/>
        </w:rPr>
        <w:t xml:space="preserve">, </w:t>
      </w:r>
      <w:proofErr w:type="spellStart"/>
      <w:r w:rsidRPr="00A170E0">
        <w:rPr>
          <w:rStyle w:val="LineNumber"/>
          <w:rFonts w:cs="Arial"/>
          <w:sz w:val="22"/>
          <w:szCs w:val="22"/>
        </w:rPr>
        <w:t>Opheliidae</w:t>
      </w:r>
      <w:proofErr w:type="spellEnd"/>
      <w:r w:rsidRPr="00A170E0">
        <w:rPr>
          <w:rStyle w:val="LineNumber"/>
          <w:rFonts w:cs="Arial"/>
          <w:sz w:val="22"/>
          <w:szCs w:val="22"/>
        </w:rPr>
        <w:t xml:space="preserve">, </w:t>
      </w:r>
      <w:proofErr w:type="spellStart"/>
      <w:r w:rsidRPr="00A170E0">
        <w:rPr>
          <w:rStyle w:val="LineNumber"/>
          <w:rFonts w:cs="Arial"/>
          <w:sz w:val="22"/>
          <w:szCs w:val="22"/>
        </w:rPr>
        <w:t>Scalibregmatidae</w:t>
      </w:r>
      <w:proofErr w:type="spellEnd"/>
      <w:r w:rsidRPr="00A170E0">
        <w:rPr>
          <w:rStyle w:val="LineNumber"/>
          <w:rFonts w:cs="Arial"/>
          <w:sz w:val="22"/>
          <w:szCs w:val="22"/>
        </w:rPr>
        <w:t xml:space="preserve">, and </w:t>
      </w:r>
      <w:proofErr w:type="spellStart"/>
      <w:r w:rsidRPr="00A170E0">
        <w:rPr>
          <w:rStyle w:val="LineNumber"/>
          <w:rFonts w:cs="Arial"/>
          <w:sz w:val="22"/>
          <w:szCs w:val="22"/>
        </w:rPr>
        <w:t>Travisiidae</w:t>
      </w:r>
      <w:proofErr w:type="spellEnd"/>
      <w:r w:rsidRPr="00A170E0">
        <w:rPr>
          <w:rStyle w:val="LineNumber"/>
          <w:rFonts w:cs="Arial"/>
          <w:sz w:val="22"/>
          <w:szCs w:val="22"/>
        </w:rPr>
        <w:t xml:space="preserve">. </w:t>
      </w:r>
      <w:proofErr w:type="spellStart"/>
      <w:r w:rsidRPr="00A170E0">
        <w:rPr>
          <w:rStyle w:val="LineNumber"/>
          <w:rFonts w:cs="Arial"/>
          <w:sz w:val="22"/>
          <w:szCs w:val="22"/>
        </w:rPr>
        <w:t>ZooKeys</w:t>
      </w:r>
      <w:proofErr w:type="spellEnd"/>
      <w:r w:rsidRPr="00A170E0">
        <w:rPr>
          <w:rStyle w:val="LineNumber"/>
          <w:rFonts w:cs="Arial"/>
          <w:sz w:val="22"/>
          <w:szCs w:val="22"/>
        </w:rPr>
        <w:t xml:space="preserve">, 883, p 1–82. </w:t>
      </w:r>
      <w:r w:rsidRPr="00A170E0">
        <w:rPr>
          <w:rFonts w:cs="Arial"/>
          <w:szCs w:val="22"/>
        </w:rPr>
        <w:t>doi:10.3897/zookeys.883.36193</w:t>
      </w:r>
    </w:p>
    <w:p w14:paraId="40C6AF6A" w14:textId="77777777" w:rsidR="00067929" w:rsidRPr="00A170E0" w:rsidRDefault="00067929" w:rsidP="00067929">
      <w:pPr>
        <w:rPr>
          <w:rStyle w:val="LineNumber"/>
          <w:rFonts w:cs="Arial"/>
          <w:sz w:val="22"/>
          <w:szCs w:val="22"/>
        </w:rPr>
      </w:pPr>
    </w:p>
    <w:p w14:paraId="21445BF0" w14:textId="77777777" w:rsidR="00067929" w:rsidRPr="00A170E0" w:rsidRDefault="00067929" w:rsidP="00067929">
      <w:pPr>
        <w:rPr>
          <w:rStyle w:val="LineNumber"/>
          <w:rFonts w:cs="Arial"/>
          <w:sz w:val="22"/>
          <w:szCs w:val="22"/>
        </w:rPr>
      </w:pPr>
      <w:r w:rsidRPr="00A170E0">
        <w:rPr>
          <w:rStyle w:val="LineNumber"/>
          <w:rFonts w:cs="Arial"/>
          <w:sz w:val="22"/>
          <w:szCs w:val="22"/>
        </w:rPr>
        <w:t xml:space="preserve">Wiklund, H., Taylor, J.D., Dahlgren, T.G., Todt, C., </w:t>
      </w:r>
      <w:proofErr w:type="spellStart"/>
      <w:r w:rsidRPr="00A170E0">
        <w:rPr>
          <w:rStyle w:val="LineNumber"/>
          <w:rFonts w:cs="Arial"/>
          <w:sz w:val="22"/>
          <w:szCs w:val="22"/>
        </w:rPr>
        <w:t>Ikebe</w:t>
      </w:r>
      <w:proofErr w:type="spellEnd"/>
      <w:r w:rsidRPr="00A170E0">
        <w:rPr>
          <w:rStyle w:val="LineNumber"/>
          <w:rFonts w:cs="Arial"/>
          <w:sz w:val="22"/>
          <w:szCs w:val="22"/>
        </w:rPr>
        <w:t xml:space="preserve">, C., Rabone, M. and Glover, A.G., 2017. Abyssal fauna of the UK-1 polymetallic nodule exploration area, Clarion-Clipperton </w:t>
      </w:r>
      <w:r w:rsidRPr="00A170E0">
        <w:rPr>
          <w:rStyle w:val="LineNumber"/>
          <w:rFonts w:cs="Arial"/>
          <w:sz w:val="22"/>
          <w:szCs w:val="22"/>
        </w:rPr>
        <w:lastRenderedPageBreak/>
        <w:t xml:space="preserve">Zone, central Pacific Ocean: Mollusca. </w:t>
      </w:r>
      <w:proofErr w:type="spellStart"/>
      <w:r w:rsidRPr="00A170E0">
        <w:rPr>
          <w:rStyle w:val="LineNumber"/>
          <w:rFonts w:cs="Arial"/>
          <w:sz w:val="22"/>
          <w:szCs w:val="22"/>
        </w:rPr>
        <w:t>ZooKeys</w:t>
      </w:r>
      <w:proofErr w:type="spellEnd"/>
      <w:r w:rsidRPr="00A170E0">
        <w:rPr>
          <w:rStyle w:val="LineNumber"/>
          <w:rFonts w:cs="Arial"/>
          <w:sz w:val="22"/>
          <w:szCs w:val="22"/>
        </w:rPr>
        <w:t xml:space="preserve">, (707), p.1-46. </w:t>
      </w:r>
      <w:r w:rsidRPr="00A170E0">
        <w:rPr>
          <w:rFonts w:cs="Arial"/>
          <w:szCs w:val="22"/>
        </w:rPr>
        <w:t>doi:10.3897/zookeys.707.13042</w:t>
      </w:r>
    </w:p>
    <w:p w14:paraId="5687C547" w14:textId="77777777" w:rsidR="00067929" w:rsidRPr="00A170E0" w:rsidRDefault="00067929" w:rsidP="00067929">
      <w:pPr>
        <w:rPr>
          <w:rStyle w:val="LineNumber"/>
          <w:rFonts w:cs="Arial"/>
          <w:sz w:val="22"/>
          <w:szCs w:val="22"/>
        </w:rPr>
      </w:pPr>
    </w:p>
    <w:p w14:paraId="31A80C63" w14:textId="77777777" w:rsidR="00067929" w:rsidRPr="00A170E0" w:rsidRDefault="00067929" w:rsidP="00067929">
      <w:pPr>
        <w:rPr>
          <w:rStyle w:val="LineNumber"/>
          <w:rFonts w:cs="Arial"/>
          <w:sz w:val="22"/>
          <w:szCs w:val="22"/>
        </w:rPr>
      </w:pPr>
      <w:r w:rsidRPr="00A170E0">
        <w:rPr>
          <w:rStyle w:val="LineNumber"/>
          <w:rFonts w:cs="Arial"/>
          <w:sz w:val="22"/>
          <w:szCs w:val="22"/>
        </w:rPr>
        <w:t>Wilson, G.D., 2017. Macrofauna abundance, species diversity and turnover at three sites in the Clipperton-Clarion Fracture Zone. Marine Biodiversity, 47(2), pp.323-347.</w:t>
      </w:r>
    </w:p>
    <w:p w14:paraId="16EFF268" w14:textId="30608FB8" w:rsidR="00067929" w:rsidRDefault="00067929" w:rsidP="00067929">
      <w:pPr>
        <w:rPr>
          <w:rStyle w:val="LineNumber"/>
          <w:rFonts w:cs="Arial"/>
          <w:b/>
          <w:sz w:val="22"/>
          <w:szCs w:val="22"/>
        </w:rPr>
      </w:pPr>
    </w:p>
    <w:p w14:paraId="4F88DB7F" w14:textId="3C881F15" w:rsidR="00961EDA" w:rsidRPr="00961EDA" w:rsidDel="000F569B" w:rsidRDefault="00961EDA" w:rsidP="00961EDA">
      <w:pPr>
        <w:rPr>
          <w:del w:id="282" w:author="Muriel Rabone" w:date="2022-07-28T09:57:00Z"/>
          <w:rStyle w:val="LineNumber"/>
          <w:rFonts w:cs="Arial"/>
          <w:sz w:val="22"/>
          <w:szCs w:val="22"/>
        </w:rPr>
      </w:pPr>
      <w:del w:id="283" w:author="Muriel Rabone" w:date="2022-07-28T09:57:00Z">
        <w:r w:rsidRPr="00961EDA" w:rsidDel="000F569B">
          <w:rPr>
            <w:rStyle w:val="LineNumber"/>
            <w:rFonts w:cs="Arial"/>
            <w:sz w:val="22"/>
            <w:szCs w:val="22"/>
          </w:rPr>
          <w:delText>Wilson</w:delText>
        </w:r>
        <w:r w:rsidDel="000F569B">
          <w:rPr>
            <w:rStyle w:val="LineNumber"/>
            <w:rFonts w:cs="Arial"/>
            <w:sz w:val="22"/>
            <w:szCs w:val="22"/>
          </w:rPr>
          <w:delText>. G. D. F., 1990b.</w:delText>
        </w:r>
        <w:r w:rsidRPr="00961EDA" w:rsidDel="000F569B">
          <w:rPr>
            <w:rStyle w:val="LineNumber"/>
            <w:rFonts w:cs="Arial"/>
            <w:sz w:val="22"/>
            <w:szCs w:val="22"/>
          </w:rPr>
          <w:delText xml:space="preserve"> Biological evaluation of a preservat</w:delText>
        </w:r>
        <w:r w:rsidDel="000F569B">
          <w:rPr>
            <w:rStyle w:val="LineNumber"/>
            <w:rFonts w:cs="Arial"/>
            <w:sz w:val="22"/>
            <w:szCs w:val="22"/>
          </w:rPr>
          <w:delText>ional reserve area “BEPRA”</w:delText>
        </w:r>
        <w:r w:rsidRPr="00961EDA" w:rsidDel="000F569B">
          <w:rPr>
            <w:rStyle w:val="LineNumber"/>
            <w:rFonts w:cs="Arial"/>
            <w:sz w:val="22"/>
            <w:szCs w:val="22"/>
          </w:rPr>
          <w:delText>; cruise report and interim report on laboratory analysis. An oceanographic cruise from Puntarenas, Costa Rica to Honolulu, Hawaii on the R/V MoanaWave (University Of Hawaii) during 22 September To 14 October, 1989 SIO Ref Ser 90:1–34</w:delText>
        </w:r>
      </w:del>
    </w:p>
    <w:p w14:paraId="26986279" w14:textId="4D1D3175" w:rsidR="0073245D" w:rsidDel="000F569B" w:rsidRDefault="0073245D" w:rsidP="00067929">
      <w:pPr>
        <w:rPr>
          <w:del w:id="284" w:author="Muriel Rabone" w:date="2022-07-28T09:57:00Z"/>
          <w:rStyle w:val="LineNumber"/>
          <w:rFonts w:cs="Arial"/>
          <w:b/>
          <w:sz w:val="22"/>
          <w:szCs w:val="22"/>
        </w:rPr>
      </w:pPr>
    </w:p>
    <w:p w14:paraId="17E60C60" w14:textId="4C4A39A9" w:rsidR="0073245D" w:rsidRPr="00961EDA" w:rsidDel="000F569B" w:rsidRDefault="0073245D" w:rsidP="00067929">
      <w:pPr>
        <w:rPr>
          <w:del w:id="285" w:author="Muriel Rabone" w:date="2022-07-28T09:57:00Z"/>
          <w:rStyle w:val="LineNumber"/>
          <w:rFonts w:cs="Arial"/>
          <w:sz w:val="22"/>
          <w:szCs w:val="22"/>
        </w:rPr>
      </w:pPr>
      <w:del w:id="286" w:author="Muriel Rabone" w:date="2022-07-28T09:57:00Z">
        <w:r w:rsidRPr="00961EDA" w:rsidDel="000F569B">
          <w:rPr>
            <w:rStyle w:val="LineNumber"/>
            <w:rFonts w:cs="Arial"/>
            <w:sz w:val="22"/>
            <w:szCs w:val="22"/>
          </w:rPr>
          <w:delText>Wilson, G.D.</w:delText>
        </w:r>
        <w:r w:rsidR="00961EDA" w:rsidDel="000F569B">
          <w:rPr>
            <w:rStyle w:val="LineNumber"/>
            <w:rFonts w:cs="Arial"/>
            <w:sz w:val="22"/>
            <w:szCs w:val="22"/>
          </w:rPr>
          <w:delText xml:space="preserve"> F.</w:delText>
        </w:r>
        <w:r w:rsidRPr="00961EDA" w:rsidDel="000F569B">
          <w:rPr>
            <w:rStyle w:val="LineNumber"/>
            <w:rFonts w:cs="Arial"/>
            <w:sz w:val="22"/>
            <w:szCs w:val="22"/>
          </w:rPr>
          <w:delText>, 1987. Crustacean communities of the manganese nodule province. Report for the National Oceanic and Atmospheric Administration Office of Ocean and Coastal Resource Management (Ocean Minerals and Energy) on contract</w:delText>
        </w:r>
        <w:r w:rsidR="00961EDA" w:rsidRPr="00961EDA" w:rsidDel="000F569B">
          <w:delText xml:space="preserve"> </w:delText>
        </w:r>
        <w:r w:rsidR="00961EDA" w:rsidRPr="00961EDA" w:rsidDel="000F569B">
          <w:rPr>
            <w:rStyle w:val="LineNumber"/>
            <w:rFonts w:cs="Arial"/>
            <w:sz w:val="22"/>
            <w:szCs w:val="22"/>
          </w:rPr>
          <w:delText>40-AANC-70112</w:delText>
        </w:r>
        <w:r w:rsidR="00961EDA" w:rsidDel="000F569B">
          <w:rPr>
            <w:rStyle w:val="LineNumber"/>
            <w:rFonts w:cs="Arial"/>
            <w:sz w:val="22"/>
            <w:szCs w:val="22"/>
          </w:rPr>
          <w:delText xml:space="preserve"> </w:delText>
        </w:r>
        <w:r w:rsidRPr="00961EDA" w:rsidDel="000F569B">
          <w:rPr>
            <w:rStyle w:val="LineNumber"/>
            <w:rFonts w:cs="Arial"/>
            <w:sz w:val="22"/>
            <w:szCs w:val="22"/>
          </w:rPr>
          <w:delText>, pp.1-44.</w:delText>
        </w:r>
      </w:del>
    </w:p>
    <w:p w14:paraId="4EACFB3E" w14:textId="77777777" w:rsidR="00961EDA" w:rsidRPr="00A170E0" w:rsidRDefault="00961EDA" w:rsidP="00067929">
      <w:pPr>
        <w:rPr>
          <w:rStyle w:val="LineNumber"/>
          <w:rFonts w:cs="Arial"/>
          <w:b/>
          <w:sz w:val="22"/>
          <w:szCs w:val="22"/>
        </w:rPr>
      </w:pPr>
    </w:p>
    <w:p w14:paraId="0E333B5A" w14:textId="77777777" w:rsidR="00067929" w:rsidRPr="00A170E0" w:rsidRDefault="00067929" w:rsidP="00067929">
      <w:pPr>
        <w:rPr>
          <w:rStyle w:val="LineNumber"/>
          <w:rFonts w:cs="Arial"/>
          <w:sz w:val="22"/>
          <w:szCs w:val="22"/>
        </w:rPr>
      </w:pPr>
      <w:r w:rsidRPr="00A170E0">
        <w:rPr>
          <w:rStyle w:val="LineNumber"/>
          <w:rFonts w:cs="Arial"/>
          <w:sz w:val="22"/>
          <w:szCs w:val="22"/>
        </w:rPr>
        <w:t xml:space="preserve">Yu, O.H., Lee, H.G., Kim, D., Wi, J.H., Kim, K.H. and </w:t>
      </w:r>
      <w:proofErr w:type="spellStart"/>
      <w:r w:rsidRPr="00A170E0">
        <w:rPr>
          <w:rStyle w:val="LineNumber"/>
          <w:rFonts w:cs="Arial"/>
          <w:sz w:val="22"/>
          <w:szCs w:val="22"/>
        </w:rPr>
        <w:t>Yoo</w:t>
      </w:r>
      <w:proofErr w:type="spellEnd"/>
      <w:r w:rsidRPr="00A170E0">
        <w:rPr>
          <w:rStyle w:val="LineNumber"/>
          <w:rFonts w:cs="Arial"/>
          <w:sz w:val="22"/>
          <w:szCs w:val="22"/>
        </w:rPr>
        <w:t xml:space="preserve">, C.M., 2018. Characterization of deep-sea macrofauna in the Korean exploration claim area in the Clarion-Clipperton Fracture Zone, </w:t>
      </w:r>
      <w:proofErr w:type="spellStart"/>
      <w:r w:rsidRPr="00A170E0">
        <w:rPr>
          <w:rStyle w:val="LineNumber"/>
          <w:rFonts w:cs="Arial"/>
          <w:sz w:val="22"/>
          <w:szCs w:val="22"/>
        </w:rPr>
        <w:t>northeastern</w:t>
      </w:r>
      <w:proofErr w:type="spellEnd"/>
      <w:r w:rsidRPr="00A170E0">
        <w:rPr>
          <w:rStyle w:val="LineNumber"/>
          <w:rFonts w:cs="Arial"/>
          <w:sz w:val="22"/>
          <w:szCs w:val="22"/>
        </w:rPr>
        <w:t xml:space="preserve"> Pacific Ocean. Ocean Science Journal, 53(2), pp.301-314.</w:t>
      </w:r>
    </w:p>
    <w:p w14:paraId="5E78AEAE" w14:textId="77777777" w:rsidR="00067929" w:rsidRPr="00A170E0" w:rsidRDefault="00067929" w:rsidP="00067929">
      <w:pPr>
        <w:rPr>
          <w:rFonts w:cs="Arial"/>
          <w:szCs w:val="22"/>
        </w:rPr>
      </w:pPr>
    </w:p>
    <w:p w14:paraId="31034D1F" w14:textId="559A1FFF" w:rsidR="00067929" w:rsidRPr="00A170E0" w:rsidRDefault="00067929" w:rsidP="000D46F8">
      <w:pPr>
        <w:rPr>
          <w:rFonts w:cs="Arial"/>
          <w:szCs w:val="22"/>
        </w:rPr>
      </w:pPr>
    </w:p>
    <w:sectPr w:rsidR="00067929" w:rsidRPr="00A170E0" w:rsidSect="00390B27">
      <w:pgSz w:w="11900" w:h="16840"/>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uriel Rabone" w:date="2022-07-26T14:54:00Z" w:initials="MR">
    <w:p w14:paraId="07C92498" w14:textId="77777777" w:rsidR="004A073C" w:rsidRDefault="004A073C" w:rsidP="00802B8D">
      <w:pPr>
        <w:pStyle w:val="CommentText"/>
      </w:pPr>
      <w:r>
        <w:rPr>
          <w:rStyle w:val="CommentReference"/>
        </w:rPr>
        <w:annotationRef/>
      </w:r>
      <w:r>
        <w:t>Check nos</w:t>
      </w:r>
    </w:p>
  </w:comment>
  <w:comment w:id="8" w:author="Muriel Rabone" w:date="2022-05-06T15:32:00Z" w:initials="MR">
    <w:p w14:paraId="76607FAE" w14:textId="6D5F708C" w:rsidR="00456859" w:rsidRDefault="00456859">
      <w:pPr>
        <w:pStyle w:val="CommentText"/>
      </w:pPr>
      <w:r>
        <w:rPr>
          <w:rStyle w:val="CommentReference"/>
        </w:rPr>
        <w:annotationRef/>
      </w:r>
      <w:r>
        <w:t>Check- adds up to 99%</w:t>
      </w:r>
    </w:p>
  </w:comment>
  <w:comment w:id="11" w:author="Chris Pickens" w:date="2022-04-26T15:40:00Z" w:initials="CP">
    <w:p w14:paraId="6957CBFD" w14:textId="77777777" w:rsidR="00456859" w:rsidRDefault="00456859" w:rsidP="00B41244">
      <w:pPr>
        <w:pStyle w:val="CommentText"/>
      </w:pPr>
      <w:r>
        <w:rPr>
          <w:rStyle w:val="CommentReference"/>
        </w:rPr>
        <w:annotationRef/>
      </w:r>
      <w:r>
        <w:t>A little confused here too.  Above it says the checklist has 501 families.  Do you mean here that only 3 new families have been described based on sampling conducted in the CCZ?</w:t>
      </w:r>
    </w:p>
  </w:comment>
  <w:comment w:id="12" w:author="Chris Pickens" w:date="2022-04-26T15:44:00Z" w:initials="CP">
    <w:p w14:paraId="0D8EE75B" w14:textId="77777777" w:rsidR="00456859" w:rsidRDefault="00456859" w:rsidP="00B41244">
      <w:pPr>
        <w:pStyle w:val="CommentText"/>
      </w:pPr>
      <w:r>
        <w:rPr>
          <w:rStyle w:val="CommentReference"/>
        </w:rPr>
        <w:annotationRef/>
      </w:r>
      <w:r>
        <w:t xml:space="preserve"> how did you get the 61% and 99% numbers?  This might be explained in the results, but I think it should be added here (briefly) as well. </w:t>
      </w:r>
    </w:p>
  </w:comment>
  <w:comment w:id="13" w:author="Chris Pickens" w:date="2022-04-27T10:51:00Z" w:initials="CP">
    <w:p w14:paraId="7689372D" w14:textId="77777777" w:rsidR="00456859" w:rsidRDefault="00456859" w:rsidP="00CF248E">
      <w:pPr>
        <w:pStyle w:val="CommentText"/>
      </w:pPr>
      <w:r>
        <w:rPr>
          <w:rStyle w:val="CommentReference"/>
        </w:rPr>
        <w:annotationRef/>
      </w:r>
      <w:r>
        <w:t>Contractor areas? Not sure what sites is referring to</w:t>
      </w:r>
    </w:p>
  </w:comment>
  <w:comment w:id="14" w:author="Chris Pickens" w:date="2022-04-28T14:48:00Z" w:initials="CP">
    <w:p w14:paraId="0F72A1FB" w14:textId="77777777" w:rsidR="00456859" w:rsidRDefault="00456859" w:rsidP="00CF248E">
      <w:pPr>
        <w:pStyle w:val="CommentText"/>
      </w:pPr>
      <w:r>
        <w:rPr>
          <w:rStyle w:val="CommentReference"/>
        </w:rPr>
        <w:annotationRef/>
      </w:r>
      <w:r>
        <w:t>Would it be possible to also note the percentage of species that have only been recorded once or twice (Singletons/doubletons)</w:t>
      </w:r>
    </w:p>
  </w:comment>
  <w:comment w:id="45" w:author="Muriel Rabone" w:date="2022-06-08T11:57:00Z" w:initials="MR">
    <w:p w14:paraId="717B91A5" w14:textId="7635F11A" w:rsidR="008228FE" w:rsidRDefault="008228FE">
      <w:pPr>
        <w:pStyle w:val="CommentText"/>
      </w:pPr>
      <w:r>
        <w:rPr>
          <w:rStyle w:val="CommentReference"/>
        </w:rPr>
        <w:annotationRef/>
      </w:r>
      <w:r>
        <w:t>Check – update all numbers</w:t>
      </w:r>
    </w:p>
  </w:comment>
  <w:comment w:id="80" w:author="Chris Pickens" w:date="2022-04-28T15:36:00Z" w:initials="CP">
    <w:p w14:paraId="6174BEB7" w14:textId="77777777" w:rsidR="00456859" w:rsidRDefault="00456859" w:rsidP="007158AE">
      <w:pPr>
        <w:pStyle w:val="CommentText"/>
      </w:pPr>
      <w:r>
        <w:rPr>
          <w:rStyle w:val="CommentReference"/>
        </w:rPr>
        <w:annotationRef/>
      </w:r>
      <w:r>
        <w:t>So just to be clear, the thought is that post 2015 data hasn’t been uploaded because there is a backlog of pre2015 data that needs to be uploaded?  Just seeing some 2016-2019 data reported below.  Also, when you say records were from 2015 do you mean they were submitted in 2015, but were collected during another year? Or that they were both collected in 2015 and submitted in 2015?</w:t>
      </w:r>
    </w:p>
  </w:comment>
  <w:comment w:id="82" w:author="Chris Pickens" w:date="2022-04-28T16:00:00Z" w:initials="CP">
    <w:p w14:paraId="643E95D4" w14:textId="77777777" w:rsidR="00456859" w:rsidRDefault="00456859" w:rsidP="007158AE">
      <w:pPr>
        <w:pStyle w:val="CommentText"/>
      </w:pPr>
      <w:r>
        <w:rPr>
          <w:rStyle w:val="CommentReference"/>
        </w:rPr>
        <w:annotationRef/>
      </w:r>
      <w:r>
        <w:t>Any way to provide distance or area just to help provide some scale?</w:t>
      </w:r>
    </w:p>
  </w:comment>
  <w:comment w:id="91" w:author="Chris Pickens" w:date="2022-04-28T16:22:00Z" w:initials="CP">
    <w:p w14:paraId="2AB555A0" w14:textId="77777777" w:rsidR="00456859" w:rsidRDefault="00456859" w:rsidP="00B758BA">
      <w:pPr>
        <w:pStyle w:val="CommentText"/>
      </w:pPr>
      <w:r>
        <w:rPr>
          <w:rStyle w:val="CommentReference"/>
        </w:rPr>
        <w:annotationRef/>
      </w:r>
      <w:r>
        <w:t>What do you mean by this?</w:t>
      </w:r>
    </w:p>
  </w:comment>
  <w:comment w:id="101" w:author="Chris Pickens" w:date="2022-04-29T11:05:00Z" w:initials="CP">
    <w:p w14:paraId="5B2B4362" w14:textId="77777777" w:rsidR="00456859" w:rsidRDefault="00456859" w:rsidP="00F335A4">
      <w:pPr>
        <w:pStyle w:val="CommentText"/>
      </w:pPr>
      <w:r>
        <w:rPr>
          <w:rStyle w:val="CommentReference"/>
        </w:rPr>
        <w:annotationRef/>
      </w:r>
      <w:r>
        <w:t>Does this mean species found thus far exclusively in the CCZ? If not, I am not sure what this means</w:t>
      </w:r>
    </w:p>
  </w:comment>
  <w:comment w:id="110" w:author="Chris Pickens" w:date="2022-04-29T11:18:00Z" w:initials="CP">
    <w:p w14:paraId="625E57FE" w14:textId="77777777" w:rsidR="00456859" w:rsidRDefault="00456859" w:rsidP="00A750F4">
      <w:pPr>
        <w:pStyle w:val="CommentText"/>
      </w:pPr>
      <w:r>
        <w:rPr>
          <w:rStyle w:val="CommentReference"/>
        </w:rPr>
        <w:annotationRef/>
      </w:r>
      <w:r>
        <w:t>Do you mean that this will provide a better estimate of family level diversity?</w:t>
      </w:r>
    </w:p>
  </w:comment>
  <w:comment w:id="111" w:author="Chris Pickens" w:date="2022-04-29T11:21:00Z" w:initials="CP">
    <w:p w14:paraId="5F3DE96A" w14:textId="77777777" w:rsidR="00456859" w:rsidRDefault="00456859" w:rsidP="00A750F4">
      <w:pPr>
        <w:pStyle w:val="CommentText"/>
      </w:pPr>
      <w:r>
        <w:rPr>
          <w:rStyle w:val="CommentReference"/>
        </w:rPr>
        <w:annotationRef/>
      </w:r>
      <w:r>
        <w:t>Not sure what this means</w:t>
      </w:r>
    </w:p>
  </w:comment>
  <w:comment w:id="116" w:author="Chris Pickens" w:date="2022-04-29T11:37:00Z" w:initials="CP">
    <w:p w14:paraId="26475B1A" w14:textId="77777777" w:rsidR="00456859" w:rsidRDefault="00456859" w:rsidP="00A750F4">
      <w:pPr>
        <w:pStyle w:val="CommentText"/>
      </w:pPr>
      <w:r>
        <w:rPr>
          <w:rStyle w:val="CommentReference"/>
        </w:rPr>
        <w:annotationRef/>
      </w:r>
      <w:r>
        <w:t>What is a sub-area?</w:t>
      </w:r>
    </w:p>
  </w:comment>
  <w:comment w:id="117" w:author="Peter Edwards" w:date="2022-05-05T13:17:00Z" w:initials="PE">
    <w:p w14:paraId="3FA5B8A5" w14:textId="77777777" w:rsidR="00456859" w:rsidRDefault="00456859" w:rsidP="00A750F4">
      <w:pPr>
        <w:pStyle w:val="CommentText"/>
      </w:pPr>
      <w:r>
        <w:rPr>
          <w:rStyle w:val="CommentReference"/>
        </w:rPr>
        <w:annotationRef/>
      </w:r>
      <w:r>
        <w:t>Sentence not clear – proportions are comparatively similar to what is found in the literature?The sentence as is “sole location proportions comare to the literature where estimates …” seems gramitcally odd</w:t>
      </w:r>
    </w:p>
  </w:comment>
  <w:comment w:id="175" w:author="Muriel Rabone" w:date="2022-05-18T16:50:00Z" w:initials="MR">
    <w:p w14:paraId="1544D571" w14:textId="653C463B" w:rsidR="00456859" w:rsidRDefault="00456859">
      <w:pPr>
        <w:pStyle w:val="CommentText"/>
      </w:pPr>
      <w:r>
        <w:rPr>
          <w:rStyle w:val="CommentReference"/>
        </w:rPr>
        <w:annotationRef/>
      </w:r>
      <w:r>
        <w:t>Add OBIS ISA ndoe records- post rejij- capsula records</w:t>
      </w:r>
    </w:p>
  </w:comment>
  <w:comment w:id="176" w:author="Muriel Rabone" w:date="2022-06-24T21:13:00Z" w:initials="MR">
    <w:p w14:paraId="352F4BFE" w14:textId="77777777" w:rsidR="00EE4395" w:rsidRDefault="00EE4395" w:rsidP="00EC48CC">
      <w:pPr>
        <w:pStyle w:val="CommentText"/>
      </w:pPr>
      <w:r>
        <w:rPr>
          <w:rStyle w:val="CommentReference"/>
        </w:rPr>
        <w:annotationRef/>
      </w:r>
      <w:r>
        <w:t>ADD LINK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C92498" w15:done="0"/>
  <w15:commentEx w15:paraId="76607FAE" w15:done="0"/>
  <w15:commentEx w15:paraId="6957CBFD" w15:done="0"/>
  <w15:commentEx w15:paraId="0D8EE75B" w15:done="0"/>
  <w15:commentEx w15:paraId="7689372D" w15:done="0"/>
  <w15:commentEx w15:paraId="0F72A1FB" w15:done="0"/>
  <w15:commentEx w15:paraId="717B91A5" w15:done="0"/>
  <w15:commentEx w15:paraId="6174BEB7" w15:done="0"/>
  <w15:commentEx w15:paraId="643E95D4" w15:done="0"/>
  <w15:commentEx w15:paraId="2AB555A0" w15:done="0"/>
  <w15:commentEx w15:paraId="5B2B4362" w15:done="0"/>
  <w15:commentEx w15:paraId="625E57FE" w15:done="0"/>
  <w15:commentEx w15:paraId="5F3DE96A" w15:done="0"/>
  <w15:commentEx w15:paraId="26475B1A" w15:done="0"/>
  <w15:commentEx w15:paraId="3FA5B8A5" w15:done="0"/>
  <w15:commentEx w15:paraId="1544D571" w15:done="0"/>
  <w15:commentEx w15:paraId="352F4B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A7EA2" w16cex:dateUtc="2022-07-26T13:54:00Z"/>
  <w16cex:commentExtensible w16cex:durableId="26360F58" w16cex:dateUtc="2022-05-06T14:32:00Z"/>
  <w16cex:commentExtensible w16cex:durableId="26360F59" w16cex:dateUtc="2022-04-26T14:40:00Z"/>
  <w16cex:commentExtensible w16cex:durableId="26360F5A" w16cex:dateUtc="2022-04-26T14:44:00Z"/>
  <w16cex:commentExtensible w16cex:durableId="26360F5B" w16cex:dateUtc="2022-04-27T09:51:00Z"/>
  <w16cex:commentExtensible w16cex:durableId="26360F5C" w16cex:dateUtc="2022-04-28T13:48:00Z"/>
  <w16cex:commentExtensible w16cex:durableId="264B0D3F" w16cex:dateUtc="2022-06-08T10:57:00Z"/>
  <w16cex:commentExtensible w16cex:durableId="26360F5D" w16cex:dateUtc="2022-04-28T14:36:00Z"/>
  <w16cex:commentExtensible w16cex:durableId="26360F60" w16cex:dateUtc="2022-04-28T15:00:00Z"/>
  <w16cex:commentExtensible w16cex:durableId="26360F61" w16cex:dateUtc="2022-04-28T15:22:00Z"/>
  <w16cex:commentExtensible w16cex:durableId="26360F62" w16cex:dateUtc="2022-04-29T10:05:00Z"/>
  <w16cex:commentExtensible w16cex:durableId="26360F63" w16cex:dateUtc="2022-04-29T10:18:00Z"/>
  <w16cex:commentExtensible w16cex:durableId="26360F64" w16cex:dateUtc="2022-04-29T10:21:00Z"/>
  <w16cex:commentExtensible w16cex:durableId="26360F65" w16cex:dateUtc="2022-04-29T10:37:00Z"/>
  <w16cex:commentExtensible w16cex:durableId="26360F66" w16cex:dateUtc="2022-05-05T12:17:00Z"/>
  <w16cex:commentExtensible w16cex:durableId="26360F67" w16cex:dateUtc="2022-05-18T15:50:00Z"/>
  <w16cex:commentExtensible w16cex:durableId="2660A78A" w16cex:dateUtc="2022-06-24T20: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C92498" w16cid:durableId="268A7EA2"/>
  <w16cid:commentId w16cid:paraId="76607FAE" w16cid:durableId="26360F58"/>
  <w16cid:commentId w16cid:paraId="6957CBFD" w16cid:durableId="26360F59"/>
  <w16cid:commentId w16cid:paraId="0D8EE75B" w16cid:durableId="26360F5A"/>
  <w16cid:commentId w16cid:paraId="7689372D" w16cid:durableId="26360F5B"/>
  <w16cid:commentId w16cid:paraId="0F72A1FB" w16cid:durableId="26360F5C"/>
  <w16cid:commentId w16cid:paraId="717B91A5" w16cid:durableId="264B0D3F"/>
  <w16cid:commentId w16cid:paraId="6174BEB7" w16cid:durableId="26360F5D"/>
  <w16cid:commentId w16cid:paraId="643E95D4" w16cid:durableId="26360F60"/>
  <w16cid:commentId w16cid:paraId="2AB555A0" w16cid:durableId="26360F61"/>
  <w16cid:commentId w16cid:paraId="5B2B4362" w16cid:durableId="26360F62"/>
  <w16cid:commentId w16cid:paraId="625E57FE" w16cid:durableId="26360F63"/>
  <w16cid:commentId w16cid:paraId="5F3DE96A" w16cid:durableId="26360F64"/>
  <w16cid:commentId w16cid:paraId="26475B1A" w16cid:durableId="26360F65"/>
  <w16cid:commentId w16cid:paraId="3FA5B8A5" w16cid:durableId="26360F66"/>
  <w16cid:commentId w16cid:paraId="1544D571" w16cid:durableId="26360F67"/>
  <w16cid:commentId w16cid:paraId="352F4BFE" w16cid:durableId="2660A7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B7EBA" w14:textId="77777777" w:rsidR="00BB209A" w:rsidRDefault="00BB209A" w:rsidP="00067929">
      <w:r>
        <w:separator/>
      </w:r>
    </w:p>
  </w:endnote>
  <w:endnote w:type="continuationSeparator" w:id="0">
    <w:p w14:paraId="323B7292" w14:textId="77777777" w:rsidR="00BB209A" w:rsidRDefault="00BB209A" w:rsidP="000679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Headings CS)">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5306010"/>
      <w:docPartObj>
        <w:docPartGallery w:val="Page Numbers (Bottom of Page)"/>
        <w:docPartUnique/>
      </w:docPartObj>
    </w:sdtPr>
    <w:sdtEndPr>
      <w:rPr>
        <w:rFonts w:ascii="Arial" w:hAnsi="Arial" w:cs="Arial"/>
        <w:i/>
        <w:iCs/>
        <w:noProof/>
        <w:sz w:val="18"/>
        <w:szCs w:val="18"/>
      </w:rPr>
    </w:sdtEndPr>
    <w:sdtContent>
      <w:p w14:paraId="1B9A5D95" w14:textId="1130C2CB" w:rsidR="00456859" w:rsidRPr="0026014D" w:rsidRDefault="00456859" w:rsidP="0026014D">
        <w:pPr>
          <w:pStyle w:val="Footer"/>
          <w:jc w:val="right"/>
          <w:rPr>
            <w:rFonts w:ascii="Arial" w:hAnsi="Arial" w:cs="Arial"/>
            <w:i/>
            <w:iCs/>
            <w:sz w:val="18"/>
            <w:szCs w:val="18"/>
          </w:rPr>
        </w:pPr>
        <w:r w:rsidRPr="0026014D">
          <w:rPr>
            <w:rFonts w:ascii="Arial" w:hAnsi="Arial" w:cs="Arial"/>
            <w:i/>
            <w:iCs/>
            <w:sz w:val="18"/>
            <w:szCs w:val="18"/>
          </w:rPr>
          <w:fldChar w:fldCharType="begin"/>
        </w:r>
        <w:r w:rsidRPr="0026014D">
          <w:rPr>
            <w:rFonts w:ascii="Arial" w:hAnsi="Arial" w:cs="Arial"/>
            <w:i/>
            <w:iCs/>
            <w:sz w:val="18"/>
            <w:szCs w:val="18"/>
          </w:rPr>
          <w:instrText xml:space="preserve"> PAGE   \* MERGEFORMAT </w:instrText>
        </w:r>
        <w:r w:rsidRPr="0026014D">
          <w:rPr>
            <w:rFonts w:ascii="Arial" w:hAnsi="Arial" w:cs="Arial"/>
            <w:i/>
            <w:iCs/>
            <w:sz w:val="18"/>
            <w:szCs w:val="18"/>
          </w:rPr>
          <w:fldChar w:fldCharType="separate"/>
        </w:r>
        <w:r w:rsidR="00DB3380">
          <w:rPr>
            <w:rFonts w:ascii="Arial" w:hAnsi="Arial" w:cs="Arial"/>
            <w:i/>
            <w:iCs/>
            <w:noProof/>
            <w:sz w:val="18"/>
            <w:szCs w:val="18"/>
          </w:rPr>
          <w:t>108</w:t>
        </w:r>
        <w:r w:rsidRPr="0026014D">
          <w:rPr>
            <w:rFonts w:ascii="Arial" w:hAnsi="Arial" w:cs="Arial"/>
            <w:i/>
            <w:iCs/>
            <w:noProof/>
            <w:sz w:val="18"/>
            <w:szCs w:val="18"/>
          </w:rPr>
          <w:fldChar w:fldCharType="end"/>
        </w:r>
      </w:p>
    </w:sdtContent>
  </w:sdt>
  <w:p w14:paraId="035C19B2" w14:textId="77777777" w:rsidR="00456859" w:rsidRDefault="004568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0EA49" w14:textId="77777777" w:rsidR="00BB209A" w:rsidRDefault="00BB209A" w:rsidP="00067929">
      <w:r>
        <w:separator/>
      </w:r>
    </w:p>
  </w:footnote>
  <w:footnote w:type="continuationSeparator" w:id="0">
    <w:p w14:paraId="4598B515" w14:textId="77777777" w:rsidR="00BB209A" w:rsidRDefault="00BB209A" w:rsidP="00067929">
      <w:r>
        <w:continuationSeparator/>
      </w:r>
    </w:p>
  </w:footnote>
  <w:footnote w:id="1">
    <w:p w14:paraId="1E5BB99F" w14:textId="49D53967" w:rsidR="00456859" w:rsidRPr="00951208" w:rsidRDefault="00456859">
      <w:pPr>
        <w:pStyle w:val="FootnoteText"/>
        <w:rPr>
          <w:rFonts w:ascii="Arial" w:hAnsi="Arial" w:cs="Arial"/>
          <w:lang w:val="en-US"/>
        </w:rPr>
      </w:pPr>
      <w:r w:rsidRPr="00951208">
        <w:rPr>
          <w:rStyle w:val="FootnoteReference"/>
          <w:rFonts w:ascii="Arial" w:hAnsi="Arial" w:cs="Arial"/>
          <w:sz w:val="18"/>
        </w:rPr>
        <w:footnoteRef/>
      </w:r>
      <w:r>
        <w:rPr>
          <w:rFonts w:ascii="Arial" w:hAnsi="Arial" w:cs="Arial"/>
          <w:sz w:val="18"/>
        </w:rPr>
        <w:t xml:space="preserve"> In addition to the DeepData records, we</w:t>
      </w:r>
      <w:r w:rsidRPr="00951208">
        <w:rPr>
          <w:rFonts w:ascii="Arial" w:hAnsi="Arial" w:cs="Arial"/>
          <w:sz w:val="18"/>
        </w:rPr>
        <w:t xml:space="preserve"> analysed 48,5</w:t>
      </w:r>
      <w:r>
        <w:rPr>
          <w:rFonts w:ascii="Arial" w:hAnsi="Arial" w:cs="Arial"/>
          <w:sz w:val="18"/>
        </w:rPr>
        <w:t>54</w:t>
      </w:r>
      <w:r w:rsidRPr="00951208">
        <w:rPr>
          <w:rFonts w:ascii="Arial" w:hAnsi="Arial" w:cs="Arial"/>
          <w:sz w:val="18"/>
        </w:rPr>
        <w:t xml:space="preserve"> additional OBIS records derived from DeepData (records harvested from DeepData by OBIS and published on the OBIS ISA node in June)</w:t>
      </w:r>
    </w:p>
  </w:footnote>
  <w:footnote w:id="2">
    <w:p w14:paraId="6757BB89" w14:textId="4BF90F01" w:rsidR="00456859" w:rsidRPr="004128F5" w:rsidRDefault="00456859" w:rsidP="00EF7EA3">
      <w:pPr>
        <w:pStyle w:val="FootnoteText"/>
        <w:rPr>
          <w:lang w:val="en-US"/>
        </w:rPr>
      </w:pPr>
      <w:r w:rsidRPr="004128F5">
        <w:rPr>
          <w:rStyle w:val="FootnoteReference"/>
          <w:rFonts w:ascii="Arial" w:hAnsi="Arial" w:cs="Arial"/>
          <w:sz w:val="18"/>
        </w:rPr>
        <w:footnoteRef/>
      </w:r>
      <w:r w:rsidRPr="004128F5">
        <w:rPr>
          <w:rFonts w:ascii="Arial" w:hAnsi="Arial" w:cs="Arial"/>
          <w:sz w:val="18"/>
        </w:rPr>
        <w:t xml:space="preserve"> </w:t>
      </w:r>
      <w:r w:rsidRPr="004128F5">
        <w:rPr>
          <w:rFonts w:ascii="Arial" w:hAnsi="Arial" w:cs="Arial"/>
          <w:sz w:val="18"/>
          <w:lang w:val="en-US"/>
        </w:rPr>
        <w:t xml:space="preserve">This total includes </w:t>
      </w:r>
      <w:r>
        <w:rPr>
          <w:rFonts w:ascii="Arial" w:hAnsi="Arial" w:cs="Arial"/>
          <w:sz w:val="18"/>
          <w:lang w:val="en-US"/>
        </w:rPr>
        <w:t xml:space="preserve">three species from a description currently </w:t>
      </w:r>
      <w:r w:rsidRPr="001C6BEF">
        <w:rPr>
          <w:rFonts w:ascii="Arial" w:hAnsi="Arial" w:cs="Arial"/>
          <w:sz w:val="18"/>
          <w:lang w:val="en-US"/>
        </w:rPr>
        <w:t>in press (</w:t>
      </w:r>
      <w:r>
        <w:rPr>
          <w:rFonts w:ascii="Arial" w:hAnsi="Arial" w:cs="Arial"/>
          <w:sz w:val="18"/>
          <w:lang w:val="en-US"/>
        </w:rPr>
        <w:t>Neal et al., in press). On</w:t>
      </w:r>
      <w:r w:rsidRPr="004128F5">
        <w:rPr>
          <w:rFonts w:ascii="Arial" w:hAnsi="Arial" w:cs="Arial"/>
          <w:sz w:val="18"/>
          <w:lang w:val="en-US"/>
        </w:rPr>
        <w:t xml:space="preserve">e species description </w:t>
      </w:r>
      <w:r>
        <w:rPr>
          <w:rFonts w:ascii="Arial" w:hAnsi="Arial" w:cs="Arial"/>
          <w:sz w:val="18"/>
          <w:lang w:val="en-US"/>
        </w:rPr>
        <w:t xml:space="preserve">published in 1997 is not included in the total as </w:t>
      </w:r>
      <w:r w:rsidRPr="004128F5">
        <w:rPr>
          <w:rFonts w:ascii="Arial" w:hAnsi="Arial" w:cs="Arial"/>
          <w:sz w:val="18"/>
          <w:lang w:val="en-US"/>
        </w:rPr>
        <w:t>not recognised because of issues with the type (</w:t>
      </w:r>
      <w:r w:rsidRPr="00A04E90">
        <w:rPr>
          <w:rFonts w:ascii="Arial" w:hAnsi="Arial" w:cs="Arial"/>
          <w:i/>
          <w:sz w:val="18"/>
          <w:lang w:val="en-US"/>
        </w:rPr>
        <w:t>Eudraconema dracocephalum</w:t>
      </w:r>
      <w:r w:rsidRPr="004128F5">
        <w:rPr>
          <w:rFonts w:ascii="Arial" w:hAnsi="Arial" w:cs="Arial"/>
          <w:sz w:val="18"/>
          <w:lang w:val="en-US"/>
        </w:rPr>
        <w:t>)</w:t>
      </w:r>
    </w:p>
  </w:footnote>
  <w:footnote w:id="3">
    <w:p w14:paraId="11ED86C5" w14:textId="0C5A5182" w:rsidR="00456859" w:rsidRPr="008F789D" w:rsidRDefault="00456859">
      <w:pPr>
        <w:pStyle w:val="FootnoteText"/>
        <w:rPr>
          <w:rFonts w:ascii="Arial" w:hAnsi="Arial" w:cs="Arial"/>
          <w:lang w:val="en-US"/>
        </w:rPr>
      </w:pPr>
      <w:r w:rsidRPr="008F789D">
        <w:rPr>
          <w:rStyle w:val="FootnoteReference"/>
          <w:rFonts w:ascii="Arial" w:hAnsi="Arial" w:cs="Arial"/>
          <w:sz w:val="18"/>
        </w:rPr>
        <w:footnoteRef/>
      </w:r>
      <w:r w:rsidRPr="008F789D">
        <w:rPr>
          <w:rFonts w:ascii="Arial" w:hAnsi="Arial" w:cs="Arial"/>
          <w:sz w:val="18"/>
        </w:rPr>
        <w:t xml:space="preserve"> </w:t>
      </w:r>
      <w:r w:rsidRPr="008F789D">
        <w:rPr>
          <w:rFonts w:ascii="Arial" w:hAnsi="Arial" w:cs="Arial"/>
          <w:sz w:val="18"/>
          <w:lang w:val="en-US"/>
        </w:rPr>
        <w:t xml:space="preserve">The distributions of these species cannot be assessed as the temporary names are generally </w:t>
      </w:r>
      <w:r>
        <w:rPr>
          <w:rFonts w:ascii="Arial" w:hAnsi="Arial" w:cs="Arial"/>
          <w:sz w:val="18"/>
          <w:lang w:val="en-US"/>
        </w:rPr>
        <w:t>in usage with contract area only</w:t>
      </w:r>
    </w:p>
  </w:footnote>
  <w:footnote w:id="4">
    <w:p w14:paraId="779BFB7B" w14:textId="7FF5A5F7" w:rsidR="00456859" w:rsidRPr="007D71E1" w:rsidRDefault="00456859">
      <w:pPr>
        <w:pStyle w:val="FootnoteText"/>
        <w:rPr>
          <w:rFonts w:ascii="Arial" w:hAnsi="Arial" w:cs="Arial"/>
          <w:sz w:val="18"/>
          <w:szCs w:val="18"/>
          <w:lang w:val="en-US"/>
        </w:rPr>
      </w:pPr>
      <w:r w:rsidRPr="007D71E1">
        <w:rPr>
          <w:rStyle w:val="FootnoteReference"/>
          <w:rFonts w:ascii="Arial" w:hAnsi="Arial" w:cs="Arial"/>
          <w:sz w:val="18"/>
          <w:szCs w:val="18"/>
        </w:rPr>
        <w:footnoteRef/>
      </w:r>
      <w:r w:rsidRPr="007D71E1">
        <w:rPr>
          <w:rFonts w:ascii="Arial" w:hAnsi="Arial" w:cs="Arial"/>
          <w:sz w:val="18"/>
          <w:szCs w:val="18"/>
        </w:rPr>
        <w:t xml:space="preserve"> </w:t>
      </w:r>
      <w:r w:rsidRPr="007D71E1">
        <w:rPr>
          <w:rFonts w:ascii="Arial" w:hAnsi="Arial" w:cs="Arial"/>
          <w:sz w:val="18"/>
          <w:szCs w:val="18"/>
          <w:lang w:val="en-US"/>
        </w:rPr>
        <w:t>Chao1 estimator</w:t>
      </w:r>
      <w:r>
        <w:rPr>
          <w:rFonts w:ascii="Arial" w:hAnsi="Arial" w:cs="Arial"/>
          <w:sz w:val="18"/>
          <w:szCs w:val="18"/>
          <w:lang w:val="en-US"/>
        </w:rPr>
        <w:t xml:space="preserve"> is a</w:t>
      </w:r>
      <w:r w:rsidRPr="007D71E1">
        <w:rPr>
          <w:rFonts w:ascii="Arial" w:hAnsi="Arial" w:cs="Arial"/>
          <w:sz w:val="18"/>
          <w:szCs w:val="18"/>
          <w:lang w:val="en-US"/>
        </w:rPr>
        <w:t xml:space="preserve"> widely used species richness estimate base on abundance</w:t>
      </w:r>
      <w:r>
        <w:rPr>
          <w:rFonts w:ascii="Arial" w:hAnsi="Arial" w:cs="Arial"/>
          <w:sz w:val="18"/>
          <w:szCs w:val="18"/>
          <w:lang w:val="en-US"/>
        </w:rPr>
        <w:t xml:space="preserve">s, for providing an </w:t>
      </w:r>
      <w:r w:rsidRPr="007D71E1">
        <w:rPr>
          <w:rFonts w:ascii="Arial" w:hAnsi="Arial" w:cs="Arial"/>
          <w:sz w:val="18"/>
          <w:szCs w:val="18"/>
          <w:lang w:val="en-US"/>
        </w:rPr>
        <w:t xml:space="preserve">estimate for species </w:t>
      </w:r>
      <w:r w:rsidRPr="0057682C">
        <w:rPr>
          <w:rFonts w:ascii="Arial" w:hAnsi="Arial" w:cs="Arial"/>
          <w:sz w:val="18"/>
          <w:szCs w:val="18"/>
          <w:lang w:val="en-US"/>
        </w:rPr>
        <w:t>accumulated over sampling effort.</w:t>
      </w:r>
    </w:p>
  </w:footnote>
  <w:footnote w:id="5">
    <w:p w14:paraId="20B2C717" w14:textId="73C34356" w:rsidR="00456859" w:rsidRPr="00255914" w:rsidRDefault="00456859">
      <w:pPr>
        <w:pStyle w:val="FootnoteText"/>
        <w:rPr>
          <w:rFonts w:ascii="Arial" w:hAnsi="Arial" w:cs="Arial"/>
          <w:lang w:val="en-US"/>
        </w:rPr>
      </w:pPr>
      <w:r w:rsidRPr="00255914">
        <w:rPr>
          <w:rStyle w:val="FootnoteReference"/>
          <w:rFonts w:ascii="Arial" w:hAnsi="Arial" w:cs="Arial"/>
          <w:sz w:val="18"/>
        </w:rPr>
        <w:footnoteRef/>
      </w:r>
      <w:r w:rsidRPr="00255914">
        <w:rPr>
          <w:rFonts w:ascii="Arial" w:hAnsi="Arial" w:cs="Arial"/>
          <w:sz w:val="18"/>
        </w:rPr>
        <w:t xml:space="preserve"> </w:t>
      </w:r>
      <w:r w:rsidRPr="00255914">
        <w:rPr>
          <w:rFonts w:ascii="Arial" w:hAnsi="Arial" w:cs="Arial"/>
          <w:sz w:val="18"/>
          <w:lang w:val="en-US"/>
        </w:rPr>
        <w:t xml:space="preserve">The current Regional Environmental Management plan was adopted by the ISA in 2012, and reviewed in 2021 </w:t>
      </w:r>
    </w:p>
  </w:footnote>
  <w:footnote w:id="6">
    <w:p w14:paraId="29EC4ABF" w14:textId="10C010C3" w:rsidR="00456859" w:rsidRPr="00804BC8" w:rsidRDefault="00456859">
      <w:pPr>
        <w:pStyle w:val="FootnoteText"/>
        <w:rPr>
          <w:rFonts w:ascii="Arial" w:hAnsi="Arial" w:cs="Arial"/>
          <w:lang w:val="en-US"/>
        </w:rPr>
      </w:pPr>
      <w:r w:rsidRPr="00804BC8">
        <w:rPr>
          <w:rStyle w:val="FootnoteReference"/>
          <w:rFonts w:ascii="Arial" w:hAnsi="Arial" w:cs="Arial"/>
          <w:sz w:val="18"/>
        </w:rPr>
        <w:footnoteRef/>
      </w:r>
      <w:r w:rsidRPr="00804BC8">
        <w:rPr>
          <w:rFonts w:ascii="Arial" w:hAnsi="Arial" w:cs="Arial"/>
          <w:sz w:val="18"/>
        </w:rPr>
        <w:t xml:space="preserve"> </w:t>
      </w:r>
      <w:r w:rsidRPr="00804BC8">
        <w:rPr>
          <w:rFonts w:ascii="Arial" w:hAnsi="Arial" w:cs="Arial"/>
          <w:sz w:val="18"/>
          <w:lang w:val="en-US"/>
        </w:rPr>
        <w:t>YUZH contract area for YUZ JSC Yuzhmorgeologiya (Russian Federation)</w:t>
      </w:r>
    </w:p>
  </w:footnote>
  <w:footnote w:id="7">
    <w:p w14:paraId="13285838" w14:textId="3BC40893" w:rsidR="00456859" w:rsidRPr="002241F2" w:rsidRDefault="00456859">
      <w:pPr>
        <w:pStyle w:val="FootnoteText"/>
        <w:rPr>
          <w:rFonts w:ascii="Arial" w:hAnsi="Arial" w:cs="Arial"/>
          <w:sz w:val="18"/>
          <w:szCs w:val="18"/>
          <w:lang w:val="en-US"/>
        </w:rPr>
      </w:pPr>
      <w:r w:rsidRPr="002241F2">
        <w:rPr>
          <w:rStyle w:val="FootnoteReference"/>
          <w:rFonts w:ascii="Arial" w:hAnsi="Arial" w:cs="Arial"/>
          <w:sz w:val="18"/>
          <w:szCs w:val="18"/>
        </w:rPr>
        <w:footnoteRef/>
      </w:r>
      <w:r w:rsidRPr="002241F2">
        <w:rPr>
          <w:rFonts w:ascii="Arial" w:hAnsi="Arial" w:cs="Arial"/>
          <w:sz w:val="18"/>
          <w:szCs w:val="18"/>
        </w:rPr>
        <w:t xml:space="preserve"> </w:t>
      </w:r>
      <w:r w:rsidRPr="002241F2">
        <w:rPr>
          <w:rFonts w:ascii="Arial" w:hAnsi="Arial" w:cs="Arial"/>
          <w:sz w:val="18"/>
          <w:szCs w:val="18"/>
          <w:lang w:val="en-US"/>
        </w:rPr>
        <w:t>Calculated as total unique morphospecies names recorded from the CCZ = 4436 (total of named and morphospecies = 5089)</w:t>
      </w:r>
    </w:p>
  </w:footnote>
  <w:footnote w:id="8">
    <w:p w14:paraId="5D2D607B" w14:textId="3D5C7A29" w:rsidR="00456859" w:rsidRPr="00B32304" w:rsidRDefault="00456859">
      <w:pPr>
        <w:pStyle w:val="FootnoteText"/>
        <w:rPr>
          <w:rFonts w:ascii="Arial" w:hAnsi="Arial" w:cs="Arial"/>
          <w:lang w:val="en-US"/>
        </w:rPr>
      </w:pPr>
      <w:r w:rsidRPr="00B32304">
        <w:rPr>
          <w:rStyle w:val="FootnoteReference"/>
          <w:rFonts w:ascii="Arial" w:hAnsi="Arial" w:cs="Arial"/>
          <w:sz w:val="18"/>
        </w:rPr>
        <w:footnoteRef/>
      </w:r>
      <w:r w:rsidRPr="00B32304">
        <w:rPr>
          <w:rFonts w:ascii="Arial" w:hAnsi="Arial" w:cs="Arial"/>
          <w:sz w:val="18"/>
        </w:rPr>
        <w:t xml:space="preserve"> </w:t>
      </w:r>
      <w:r>
        <w:rPr>
          <w:rFonts w:ascii="Arial" w:hAnsi="Arial" w:cs="Arial"/>
          <w:sz w:val="18"/>
        </w:rPr>
        <w:t>LTC</w:t>
      </w:r>
      <w:r w:rsidRPr="00B32304">
        <w:rPr>
          <w:rFonts w:ascii="Arial" w:hAnsi="Arial" w:cs="Arial"/>
          <w:sz w:val="18"/>
        </w:rPr>
        <w:t xml:space="preserve"> report for the </w:t>
      </w:r>
      <w:r w:rsidRPr="00B32304">
        <w:rPr>
          <w:rFonts w:ascii="Arial" w:hAnsi="Arial" w:cs="Arial"/>
          <w:sz w:val="18"/>
          <w:lang w:val="en-US"/>
        </w:rPr>
        <w:t>26</w:t>
      </w:r>
      <w:r w:rsidRPr="00B32304">
        <w:rPr>
          <w:rFonts w:ascii="Arial" w:hAnsi="Arial" w:cs="Arial"/>
          <w:sz w:val="18"/>
          <w:vertAlign w:val="superscript"/>
          <w:lang w:val="en-US"/>
        </w:rPr>
        <w:t>th</w:t>
      </w:r>
      <w:r w:rsidRPr="00B32304">
        <w:rPr>
          <w:rFonts w:ascii="Arial" w:hAnsi="Arial" w:cs="Arial"/>
          <w:sz w:val="18"/>
          <w:lang w:val="en-US"/>
        </w:rPr>
        <w:t xml:space="preserve"> Council Session of the ISA (ISBA/26/C/58)</w:t>
      </w:r>
    </w:p>
  </w:footnote>
  <w:footnote w:id="9">
    <w:p w14:paraId="67DD371A" w14:textId="0DECE859" w:rsidR="00456859" w:rsidRPr="00A84B05" w:rsidRDefault="00456859">
      <w:pPr>
        <w:pStyle w:val="FootnoteText"/>
        <w:rPr>
          <w:rFonts w:ascii="Arial" w:hAnsi="Arial" w:cs="Arial"/>
          <w:sz w:val="18"/>
          <w:szCs w:val="18"/>
        </w:rPr>
      </w:pPr>
      <w:r w:rsidRPr="00A84B05">
        <w:rPr>
          <w:rStyle w:val="FootnoteReference"/>
          <w:rFonts w:ascii="Arial" w:hAnsi="Arial" w:cs="Arial"/>
          <w:sz w:val="18"/>
          <w:szCs w:val="18"/>
        </w:rPr>
        <w:footnoteRef/>
      </w:r>
      <w:r w:rsidRPr="00A84B05">
        <w:rPr>
          <w:rFonts w:ascii="Arial" w:hAnsi="Arial" w:cs="Arial"/>
          <w:sz w:val="18"/>
          <w:szCs w:val="18"/>
        </w:rPr>
        <w:t xml:space="preserve"> </w:t>
      </w:r>
      <w:r>
        <w:rPr>
          <w:rFonts w:ascii="Arial" w:hAnsi="Arial" w:cs="Arial"/>
          <w:sz w:val="18"/>
          <w:szCs w:val="18"/>
        </w:rPr>
        <w:t xml:space="preserve">Meiofauna are generally defined as animals being retained on a 63µm sieve, macrofauna, on a 250-300µm sieve, and megafauna, as 2cm and larger. </w:t>
      </w:r>
      <w:r w:rsidRPr="00694457">
        <w:rPr>
          <w:rFonts w:ascii="Arial" w:hAnsi="Arial" w:cs="Arial"/>
          <w:sz w:val="18"/>
          <w:szCs w:val="18"/>
        </w:rPr>
        <w:t>Reporting is also required for</w:t>
      </w:r>
      <w:r>
        <w:rPr>
          <w:rFonts w:ascii="Arial" w:hAnsi="Arial" w:cs="Arial"/>
          <w:sz w:val="18"/>
          <w:szCs w:val="18"/>
        </w:rPr>
        <w:t xml:space="preserve"> microfauna, i.e. </w:t>
      </w:r>
      <w:r w:rsidRPr="00694457">
        <w:rPr>
          <w:rFonts w:ascii="Arial" w:hAnsi="Arial" w:cs="Arial"/>
          <w:sz w:val="18"/>
          <w:szCs w:val="18"/>
        </w:rPr>
        <w:t>microbial communities- bacteria</w:t>
      </w:r>
      <w:r>
        <w:rPr>
          <w:rFonts w:ascii="Arial" w:hAnsi="Arial" w:cs="Arial"/>
          <w:sz w:val="18"/>
          <w:szCs w:val="18"/>
        </w:rPr>
        <w:t xml:space="preserve"> </w:t>
      </w:r>
      <w:hyperlink r:id="rId1" w:history="1">
        <w:r w:rsidRPr="00A84B05">
          <w:rPr>
            <w:rStyle w:val="Hyperlink"/>
            <w:rFonts w:ascii="Arial" w:hAnsi="Arial" w:cs="Arial"/>
            <w:sz w:val="18"/>
            <w:szCs w:val="18"/>
          </w:rPr>
          <w:t>ISBA/25/LTC/6</w:t>
        </w:r>
      </w:hyperlink>
    </w:p>
  </w:footnote>
  <w:footnote w:id="10">
    <w:p w14:paraId="410E8857" w14:textId="539A30BC" w:rsidR="00456859" w:rsidRPr="00BB76CE" w:rsidRDefault="00456859">
      <w:pPr>
        <w:pStyle w:val="FootnoteText"/>
        <w:rPr>
          <w:rFonts w:ascii="Arial" w:hAnsi="Arial" w:cs="Arial"/>
          <w:sz w:val="18"/>
          <w:szCs w:val="18"/>
        </w:rPr>
      </w:pPr>
      <w:r w:rsidRPr="00A84B05">
        <w:rPr>
          <w:rStyle w:val="FootnoteReference"/>
          <w:rFonts w:ascii="Arial" w:hAnsi="Arial" w:cs="Arial"/>
          <w:sz w:val="18"/>
          <w:szCs w:val="18"/>
        </w:rPr>
        <w:footnoteRef/>
      </w:r>
      <w:r w:rsidRPr="00A84B05">
        <w:rPr>
          <w:rFonts w:ascii="Arial" w:hAnsi="Arial" w:cs="Arial"/>
          <w:sz w:val="18"/>
          <w:szCs w:val="18"/>
        </w:rPr>
        <w:t xml:space="preserve"> ISBA/8/C/6; </w:t>
      </w:r>
      <w:hyperlink r:id="rId2" w:history="1">
        <w:r w:rsidRPr="00A84B05">
          <w:rPr>
            <w:rStyle w:val="Hyperlink"/>
            <w:rFonts w:ascii="Arial" w:hAnsi="Arial" w:cs="Arial"/>
            <w:sz w:val="18"/>
            <w:szCs w:val="18"/>
          </w:rPr>
          <w:t>ISBA/5/C/6</w:t>
        </w:r>
      </w:hyperlink>
      <w:r w:rsidRPr="00A84B05">
        <w:rPr>
          <w:rFonts w:ascii="Arial" w:hAnsi="Arial" w:cs="Arial"/>
          <w:sz w:val="18"/>
          <w:szCs w:val="18"/>
        </w:rPr>
        <w:t xml:space="preserve">; </w:t>
      </w:r>
      <w:hyperlink r:id="rId3" w:history="1">
        <w:r w:rsidRPr="00A84B05">
          <w:rPr>
            <w:rStyle w:val="Hyperlink"/>
            <w:rFonts w:ascii="Arial" w:hAnsi="Arial" w:cs="Arial"/>
            <w:sz w:val="18"/>
            <w:szCs w:val="18"/>
          </w:rPr>
          <w:t>ISBA/21/C/16</w:t>
        </w:r>
      </w:hyperlink>
      <w:r w:rsidRPr="00A84B05">
        <w:rPr>
          <w:rFonts w:ascii="Arial" w:hAnsi="Arial" w:cs="Arial"/>
          <w:sz w:val="18"/>
          <w:szCs w:val="18"/>
        </w:rPr>
        <w:t xml:space="preserve">; </w:t>
      </w:r>
      <w:hyperlink r:id="rId4" w:history="1">
        <w:r w:rsidRPr="00A84B05">
          <w:rPr>
            <w:rStyle w:val="Hyperlink"/>
            <w:rFonts w:ascii="Arial" w:hAnsi="Arial" w:cs="Arial"/>
            <w:sz w:val="18"/>
            <w:szCs w:val="18"/>
          </w:rPr>
          <w:t>ISBA/22/LTC/15</w:t>
        </w:r>
      </w:hyperlink>
    </w:p>
  </w:footnote>
  <w:footnote w:id="11">
    <w:p w14:paraId="310E6833" w14:textId="363B322D" w:rsidR="00456859" w:rsidRPr="00A10135" w:rsidRDefault="00456859">
      <w:pPr>
        <w:pStyle w:val="FootnoteText"/>
        <w:rPr>
          <w:rFonts w:ascii="Arial" w:hAnsi="Arial" w:cs="Arial"/>
          <w:lang w:val="en-US"/>
        </w:rPr>
      </w:pPr>
      <w:r w:rsidRPr="00A10135">
        <w:rPr>
          <w:rStyle w:val="FootnoteReference"/>
          <w:rFonts w:ascii="Arial" w:hAnsi="Arial" w:cs="Arial"/>
          <w:sz w:val="18"/>
        </w:rPr>
        <w:footnoteRef/>
      </w:r>
      <w:r w:rsidRPr="00A10135">
        <w:rPr>
          <w:rFonts w:ascii="Arial" w:hAnsi="Arial" w:cs="Arial"/>
          <w:sz w:val="18"/>
        </w:rPr>
        <w:t xml:space="preserve"> </w:t>
      </w:r>
      <w:r w:rsidRPr="00A10135">
        <w:rPr>
          <w:rFonts w:ascii="Arial" w:hAnsi="Arial" w:cs="Arial"/>
          <w:sz w:val="18"/>
          <w:lang w:val="en-US"/>
        </w:rPr>
        <w:t>https://www.isa.org.jm/deepdata</w:t>
      </w:r>
    </w:p>
  </w:footnote>
  <w:footnote w:id="12">
    <w:p w14:paraId="563B4535" w14:textId="549A5C4C" w:rsidR="00456859" w:rsidRPr="00BB76CE" w:rsidRDefault="00456859">
      <w:pPr>
        <w:pStyle w:val="FootnoteText"/>
        <w:rPr>
          <w:lang w:val="en-US"/>
        </w:rPr>
      </w:pPr>
      <w:r w:rsidRPr="00FB2943">
        <w:rPr>
          <w:rStyle w:val="FootnoteReference"/>
          <w:rFonts w:ascii="Arial" w:hAnsi="Arial" w:cs="Arial"/>
          <w:sz w:val="18"/>
        </w:rPr>
        <w:footnoteRef/>
      </w:r>
      <w:r w:rsidRPr="00FB2943">
        <w:rPr>
          <w:rFonts w:ascii="Arial" w:hAnsi="Arial" w:cs="Arial"/>
          <w:sz w:val="18"/>
        </w:rPr>
        <w:t xml:space="preserve"> Geochemical samples may also be collected from multiple corers for example. Biological sampling from box corers, multiple corers and epibenthic sledges generally of sediment and or nodule, for benthic trawls, primarily water, although water sampling may be done from box corers and multiple corers</w:t>
      </w:r>
    </w:p>
  </w:footnote>
  <w:footnote w:id="13">
    <w:p w14:paraId="6E11A407" w14:textId="5B5F8A61" w:rsidR="00456859" w:rsidRPr="00BA6C80" w:rsidRDefault="00456859">
      <w:pPr>
        <w:pStyle w:val="FootnoteText"/>
        <w:rPr>
          <w:rFonts w:ascii="Arial" w:hAnsi="Arial" w:cs="Arial"/>
          <w:sz w:val="18"/>
          <w:szCs w:val="18"/>
          <w:lang w:val="en-US"/>
        </w:rPr>
      </w:pPr>
      <w:r w:rsidRPr="00A84B05">
        <w:rPr>
          <w:rStyle w:val="FootnoteReference"/>
          <w:sz w:val="18"/>
          <w:szCs w:val="18"/>
        </w:rPr>
        <w:footnoteRef/>
      </w:r>
      <w:r w:rsidRPr="00A84B05">
        <w:rPr>
          <w:sz w:val="18"/>
          <w:szCs w:val="18"/>
        </w:rPr>
        <w:t xml:space="preserve"> </w:t>
      </w:r>
      <w:r w:rsidRPr="00A84B05">
        <w:rPr>
          <w:rStyle w:val="LineNumber"/>
          <w:rFonts w:cs="Arial"/>
          <w:color w:val="000000" w:themeColor="text1"/>
          <w:szCs w:val="18"/>
        </w:rPr>
        <w:t xml:space="preserve">For </w:t>
      </w:r>
      <w:r>
        <w:rPr>
          <w:rStyle w:val="LineNumber"/>
          <w:rFonts w:cs="Arial"/>
          <w:color w:val="000000" w:themeColor="text1"/>
          <w:szCs w:val="18"/>
        </w:rPr>
        <w:t>further</w:t>
      </w:r>
      <w:r w:rsidRPr="00A84B05">
        <w:rPr>
          <w:rStyle w:val="LineNumber"/>
          <w:rFonts w:cs="Arial"/>
          <w:color w:val="000000" w:themeColor="text1"/>
          <w:szCs w:val="18"/>
        </w:rPr>
        <w:t xml:space="preserve"> discussion of data standards and the wider biodiversity data landscape, see Jaspars et al. (2021) Rabone et al. (2019) and Bingham et al. (2017</w:t>
      </w:r>
      <w:r>
        <w:rPr>
          <w:rStyle w:val="LineNumber"/>
          <w:rFonts w:cs="Arial"/>
          <w:color w:val="000000" w:themeColor="text1"/>
          <w:szCs w:val="18"/>
        </w:rPr>
        <w:t>)</w:t>
      </w:r>
      <w:r w:rsidRPr="00A84B05">
        <w:rPr>
          <w:rStyle w:val="LineNumber"/>
          <w:rFonts w:cs="Arial"/>
          <w:color w:val="000000" w:themeColor="text1"/>
          <w:szCs w:val="18"/>
        </w:rPr>
        <w:t>.</w:t>
      </w:r>
    </w:p>
  </w:footnote>
  <w:footnote w:id="14">
    <w:p w14:paraId="7900A6B2" w14:textId="7EB60826" w:rsidR="00456859" w:rsidRPr="00BA6C80" w:rsidRDefault="00456859">
      <w:pPr>
        <w:pStyle w:val="FootnoteText"/>
        <w:rPr>
          <w:lang w:val="en-US"/>
        </w:rPr>
      </w:pPr>
      <w:r w:rsidRPr="00BA6C80">
        <w:rPr>
          <w:rStyle w:val="FootnoteReference"/>
          <w:rFonts w:ascii="Arial" w:hAnsi="Arial" w:cs="Arial"/>
          <w:sz w:val="18"/>
          <w:szCs w:val="18"/>
        </w:rPr>
        <w:footnoteRef/>
      </w:r>
      <w:r w:rsidRPr="00BA6C80">
        <w:rPr>
          <w:rFonts w:ascii="Arial" w:hAnsi="Arial" w:cs="Arial"/>
          <w:sz w:val="18"/>
          <w:szCs w:val="18"/>
        </w:rPr>
        <w:t xml:space="preserve"> </w:t>
      </w:r>
      <w:r w:rsidRPr="00BA6C80">
        <w:rPr>
          <w:rFonts w:ascii="Arial" w:hAnsi="Arial" w:cs="Arial"/>
          <w:sz w:val="18"/>
          <w:szCs w:val="18"/>
          <w:lang w:val="en-US"/>
        </w:rPr>
        <w:t>Via usage of the Darwin Core term ‘e</w:t>
      </w:r>
      <w:r w:rsidRPr="00BA6C80">
        <w:rPr>
          <w:rStyle w:val="LineNumber"/>
          <w:rFonts w:cs="Arial"/>
          <w:szCs w:val="18"/>
        </w:rPr>
        <w:t>xtendedMeasurementOrFact’</w:t>
      </w:r>
    </w:p>
  </w:footnote>
  <w:footnote w:id="15">
    <w:p w14:paraId="52A315EF" w14:textId="0F229DD2" w:rsidR="00456859" w:rsidRPr="00213CDE" w:rsidRDefault="00456859">
      <w:pPr>
        <w:pStyle w:val="FootnoteText"/>
        <w:rPr>
          <w:rFonts w:ascii="Arial" w:hAnsi="Arial" w:cs="Arial"/>
          <w:sz w:val="18"/>
          <w:szCs w:val="18"/>
          <w:lang w:val="en-US"/>
        </w:rPr>
      </w:pPr>
      <w:r w:rsidRPr="00213CDE">
        <w:rPr>
          <w:rStyle w:val="FootnoteReference"/>
          <w:rFonts w:ascii="Arial" w:hAnsi="Arial" w:cs="Arial"/>
          <w:sz w:val="18"/>
          <w:szCs w:val="18"/>
        </w:rPr>
        <w:footnoteRef/>
      </w:r>
      <w:r w:rsidRPr="00213CDE">
        <w:rPr>
          <w:rFonts w:ascii="Arial" w:hAnsi="Arial" w:cs="Arial"/>
          <w:sz w:val="18"/>
          <w:szCs w:val="18"/>
        </w:rPr>
        <w:t xml:space="preserve"> A checklist is an inventory of species names, often grouped by taxon or region</w:t>
      </w:r>
    </w:p>
  </w:footnote>
  <w:footnote w:id="16">
    <w:p w14:paraId="4A5865FE" w14:textId="2D803969" w:rsidR="00456859" w:rsidRPr="00A84B05" w:rsidRDefault="00456859">
      <w:pPr>
        <w:pStyle w:val="FootnoteText"/>
        <w:rPr>
          <w:rFonts w:ascii="Arial" w:hAnsi="Arial" w:cs="Arial"/>
          <w:sz w:val="18"/>
          <w:szCs w:val="18"/>
          <w:lang w:val="en-US"/>
        </w:rPr>
      </w:pPr>
      <w:r w:rsidRPr="00A84B05">
        <w:rPr>
          <w:rStyle w:val="FootnoteReference"/>
          <w:rFonts w:ascii="Arial" w:hAnsi="Arial" w:cs="Arial"/>
          <w:sz w:val="18"/>
          <w:szCs w:val="18"/>
        </w:rPr>
        <w:footnoteRef/>
      </w:r>
      <w:r w:rsidRPr="00A84B05">
        <w:rPr>
          <w:rFonts w:ascii="Arial" w:hAnsi="Arial" w:cs="Arial"/>
          <w:sz w:val="18"/>
          <w:szCs w:val="18"/>
        </w:rPr>
        <w:t xml:space="preserve"> Administered by the Research Organization of Information and System National Institute of Genetics(NIG) </w:t>
      </w:r>
      <w:r w:rsidRPr="00A84B05">
        <w:rPr>
          <w:rFonts w:ascii="Arial" w:hAnsi="Arial" w:cs="Arial"/>
          <w:sz w:val="18"/>
          <w:szCs w:val="18"/>
          <w:shd w:val="clear" w:color="auto" w:fill="FFFFFF"/>
        </w:rPr>
        <w:t>with endorsement of the Japanese Ministry of Education, Culture, Sports, Science and Technology</w:t>
      </w:r>
    </w:p>
  </w:footnote>
  <w:footnote w:id="17">
    <w:p w14:paraId="50FC6118" w14:textId="0174C82C" w:rsidR="00456859" w:rsidRPr="00DE2D6E" w:rsidRDefault="00456859">
      <w:pPr>
        <w:pStyle w:val="FootnoteText"/>
        <w:rPr>
          <w:rFonts w:ascii="Arial" w:hAnsi="Arial" w:cs="Arial"/>
          <w:sz w:val="18"/>
          <w:szCs w:val="18"/>
          <w:lang w:val="en-US"/>
        </w:rPr>
      </w:pPr>
      <w:r w:rsidRPr="00DE2D6E">
        <w:rPr>
          <w:rStyle w:val="FootnoteReference"/>
          <w:rFonts w:ascii="Arial" w:hAnsi="Arial" w:cs="Arial"/>
          <w:sz w:val="18"/>
          <w:szCs w:val="18"/>
        </w:rPr>
        <w:footnoteRef/>
      </w:r>
      <w:r w:rsidRPr="00DE2D6E">
        <w:rPr>
          <w:rFonts w:ascii="Arial" w:hAnsi="Arial" w:cs="Arial"/>
          <w:sz w:val="18"/>
          <w:szCs w:val="18"/>
        </w:rPr>
        <w:t xml:space="preserve"> administered by the European Molecular Biology Laboratory and the The European Bioinformatics Institute (EMBL-EBI)</w:t>
      </w:r>
    </w:p>
  </w:footnote>
  <w:footnote w:id="18">
    <w:p w14:paraId="7B20A34D" w14:textId="5FF05A42" w:rsidR="00456859" w:rsidRPr="00DE2D6E" w:rsidRDefault="00456859">
      <w:pPr>
        <w:pStyle w:val="FootnoteText"/>
        <w:rPr>
          <w:rFonts w:ascii="Arial" w:hAnsi="Arial" w:cs="Arial"/>
          <w:sz w:val="18"/>
          <w:szCs w:val="18"/>
          <w:lang w:val="en-US"/>
        </w:rPr>
      </w:pPr>
      <w:r w:rsidRPr="00DE2D6E">
        <w:rPr>
          <w:rStyle w:val="FootnoteReference"/>
          <w:rFonts w:ascii="Arial" w:hAnsi="Arial" w:cs="Arial"/>
          <w:sz w:val="18"/>
          <w:szCs w:val="18"/>
        </w:rPr>
        <w:footnoteRef/>
      </w:r>
      <w:r w:rsidRPr="00DE2D6E">
        <w:rPr>
          <w:rFonts w:ascii="Arial" w:hAnsi="Arial" w:cs="Arial"/>
          <w:sz w:val="18"/>
          <w:szCs w:val="18"/>
        </w:rPr>
        <w:t xml:space="preserve"> administered by the National Center for Biotechnology Information (NCBI)</w:t>
      </w:r>
    </w:p>
  </w:footnote>
  <w:footnote w:id="19">
    <w:p w14:paraId="6EF46B9C" w14:textId="776FA0E4" w:rsidR="00456859" w:rsidRPr="00DE2D6E" w:rsidRDefault="00456859">
      <w:pPr>
        <w:pStyle w:val="FootnoteText"/>
        <w:rPr>
          <w:lang w:val="en-US"/>
        </w:rPr>
      </w:pPr>
      <w:r w:rsidRPr="00DE2D6E">
        <w:rPr>
          <w:rStyle w:val="FootnoteReference"/>
          <w:rFonts w:ascii="Arial" w:hAnsi="Arial" w:cs="Arial"/>
          <w:sz w:val="18"/>
          <w:szCs w:val="18"/>
        </w:rPr>
        <w:footnoteRef/>
      </w:r>
      <w:r w:rsidRPr="00DE2D6E">
        <w:rPr>
          <w:rFonts w:ascii="Arial" w:hAnsi="Arial" w:cs="Arial"/>
          <w:sz w:val="18"/>
          <w:szCs w:val="18"/>
        </w:rPr>
        <w:t xml:space="preserve"> </w:t>
      </w:r>
      <w:r w:rsidRPr="00DE2D6E">
        <w:rPr>
          <w:rStyle w:val="LineNumber"/>
          <w:rFonts w:cs="Arial"/>
          <w:szCs w:val="18"/>
        </w:rPr>
        <w:t xml:space="preserve">In some cases sequences are published on INSDC or similar ‘standalone’ without an associated publication, but this is </w:t>
      </w:r>
      <w:r>
        <w:rPr>
          <w:rStyle w:val="LineNumber"/>
          <w:rFonts w:cs="Arial"/>
          <w:szCs w:val="18"/>
        </w:rPr>
        <w:t>not regarded as ‘best practice’ (see Rabone et al., 2019)</w:t>
      </w:r>
      <w:r w:rsidRPr="00DE2D6E">
        <w:rPr>
          <w:rStyle w:val="LineNumber"/>
          <w:rFonts w:cs="Arial"/>
          <w:szCs w:val="18"/>
        </w:rPr>
        <w:t>.</w:t>
      </w:r>
    </w:p>
  </w:footnote>
  <w:footnote w:id="20">
    <w:p w14:paraId="35E3B300" w14:textId="67EDB97C" w:rsidR="00456859" w:rsidRPr="00A84B05" w:rsidRDefault="00456859">
      <w:pPr>
        <w:pStyle w:val="FootnoteText"/>
        <w:rPr>
          <w:rFonts w:ascii="Arial" w:hAnsi="Arial" w:cs="Arial"/>
          <w:sz w:val="18"/>
          <w:szCs w:val="18"/>
          <w:lang w:val="en-US"/>
        </w:rPr>
      </w:pPr>
      <w:r w:rsidRPr="00A84B05">
        <w:rPr>
          <w:rStyle w:val="FootnoteReference"/>
          <w:rFonts w:ascii="Arial" w:hAnsi="Arial" w:cs="Arial"/>
          <w:sz w:val="18"/>
          <w:szCs w:val="18"/>
        </w:rPr>
        <w:footnoteRef/>
      </w:r>
      <w:r w:rsidRPr="00A84B05">
        <w:rPr>
          <w:rFonts w:ascii="Arial" w:hAnsi="Arial" w:cs="Arial"/>
          <w:sz w:val="18"/>
          <w:szCs w:val="18"/>
        </w:rPr>
        <w:t xml:space="preserve"> Here Contractors are listed by mineral type (CRFC, PMN, PMS), with separate entries for the same Contractor holding contracts in different mineral types (</w:t>
      </w:r>
      <w:hyperlink r:id="rId5" w:history="1">
        <w:r w:rsidRPr="00A84B05">
          <w:rPr>
            <w:rStyle w:val="Hyperlink"/>
            <w:rFonts w:ascii="Arial" w:hAnsi="Arial" w:cs="Arial"/>
            <w:sz w:val="18"/>
            <w:szCs w:val="18"/>
          </w:rPr>
          <w:t>https://data.isa.org.jm/isa/map/</w:t>
        </w:r>
      </w:hyperlink>
      <w:r w:rsidRPr="00A84B05">
        <w:rPr>
          <w:rFonts w:ascii="Arial" w:hAnsi="Arial" w:cs="Arial"/>
          <w:sz w:val="18"/>
          <w:szCs w:val="18"/>
        </w:rPr>
        <w:t>)</w:t>
      </w:r>
    </w:p>
  </w:footnote>
  <w:footnote w:id="21">
    <w:p w14:paraId="501A8147" w14:textId="7ECA4A9E" w:rsidR="00456859" w:rsidRPr="00A84B05" w:rsidRDefault="00456859">
      <w:pPr>
        <w:pStyle w:val="FootnoteText"/>
        <w:rPr>
          <w:rFonts w:ascii="Arial" w:hAnsi="Arial" w:cs="Arial"/>
          <w:sz w:val="18"/>
          <w:szCs w:val="18"/>
          <w:lang w:val="en-US"/>
        </w:rPr>
      </w:pPr>
      <w:r w:rsidRPr="00A84B05">
        <w:rPr>
          <w:rStyle w:val="FootnoteReference"/>
          <w:rFonts w:ascii="Arial" w:hAnsi="Arial" w:cs="Arial"/>
          <w:sz w:val="18"/>
          <w:szCs w:val="18"/>
        </w:rPr>
        <w:footnoteRef/>
      </w:r>
      <w:r w:rsidRPr="00A84B05">
        <w:rPr>
          <w:rFonts w:ascii="Arial" w:hAnsi="Arial" w:cs="Arial"/>
          <w:sz w:val="18"/>
          <w:szCs w:val="18"/>
        </w:rPr>
        <w:t xml:space="preserve"> Locations listed: Central Indian Ocean; Central Indian Ridge and Southeast Indian Ridge; Clarion-Clipperton Fracture Zone; Indian Ocean; Indian Ocean Ridge; Mid-Atlantic Ridge; Rio Grande Rise, South Atlantic Ocean; Southwest Indian Ridge; Variable - PMN Reserved Areas; Western Pacific Ocean</w:t>
      </w:r>
    </w:p>
  </w:footnote>
  <w:footnote w:id="22">
    <w:p w14:paraId="078F1215" w14:textId="377EF6E3" w:rsidR="00456859" w:rsidRPr="000B66C5" w:rsidRDefault="00456859">
      <w:pPr>
        <w:pStyle w:val="FootnoteText"/>
        <w:rPr>
          <w:sz w:val="18"/>
          <w:szCs w:val="18"/>
        </w:rPr>
      </w:pPr>
      <w:r w:rsidRPr="00A84B05">
        <w:rPr>
          <w:rStyle w:val="FootnoteReference"/>
          <w:sz w:val="18"/>
          <w:szCs w:val="18"/>
        </w:rPr>
        <w:footnoteRef/>
      </w:r>
      <w:r w:rsidRPr="00A84B05">
        <w:rPr>
          <w:sz w:val="18"/>
          <w:szCs w:val="18"/>
        </w:rPr>
        <w:t xml:space="preserve"> </w:t>
      </w:r>
      <w:hyperlink r:id="rId6" w:history="1">
        <w:r w:rsidRPr="00A84B05">
          <w:rPr>
            <w:rStyle w:val="Hyperlink"/>
            <w:rFonts w:ascii="Arial" w:hAnsi="Arial" w:cs="Arial"/>
            <w:sz w:val="18"/>
            <w:szCs w:val="18"/>
          </w:rPr>
          <w:t>https://www.isa.org.jm/minerals/maps</w:t>
        </w:r>
      </w:hyperlink>
      <w:r w:rsidRPr="000B66C5">
        <w:rPr>
          <w:rFonts w:cs="Arial"/>
          <w:sz w:val="18"/>
          <w:szCs w:val="18"/>
        </w:rPr>
        <w:t xml:space="preserve"> </w:t>
      </w:r>
    </w:p>
  </w:footnote>
  <w:footnote w:id="23">
    <w:p w14:paraId="3F9B22E7" w14:textId="343A021D" w:rsidR="00456859" w:rsidRPr="002402FB" w:rsidRDefault="00456859">
      <w:pPr>
        <w:pStyle w:val="FootnoteText"/>
        <w:rPr>
          <w:rFonts w:ascii="Arial" w:hAnsi="Arial" w:cs="Arial"/>
          <w:sz w:val="18"/>
          <w:szCs w:val="18"/>
          <w:lang w:val="en-US"/>
        </w:rPr>
      </w:pPr>
      <w:r w:rsidRPr="002402FB">
        <w:rPr>
          <w:rStyle w:val="FootnoteReference"/>
          <w:rFonts w:ascii="Arial" w:hAnsi="Arial" w:cs="Arial"/>
          <w:sz w:val="18"/>
          <w:szCs w:val="18"/>
        </w:rPr>
        <w:footnoteRef/>
      </w:r>
      <w:r w:rsidRPr="002402FB">
        <w:rPr>
          <w:rFonts w:ascii="Arial" w:hAnsi="Arial" w:cs="Arial"/>
          <w:sz w:val="18"/>
          <w:szCs w:val="18"/>
        </w:rPr>
        <w:t xml:space="preserve"> JSON polgygon search string as follows: (POLYGON(-164.01462 15.70629,-155.04998 -5.51238, -101.9181 6.05623,-117.66088 23.72549,-164.01462 15.70629); GBIF dataset doi:10.15468/dl.u93gxs</w:t>
      </w:r>
    </w:p>
  </w:footnote>
  <w:footnote w:id="24">
    <w:p w14:paraId="749B3B5E" w14:textId="77777777" w:rsidR="00456859" w:rsidRPr="000B66C5" w:rsidRDefault="00456859" w:rsidP="00067929">
      <w:pPr>
        <w:pStyle w:val="FootnoteText"/>
        <w:rPr>
          <w:rFonts w:ascii="Arial" w:hAnsi="Arial" w:cs="Arial"/>
          <w:sz w:val="18"/>
          <w:szCs w:val="18"/>
          <w:lang w:val="en-US"/>
        </w:rPr>
      </w:pPr>
      <w:r w:rsidRPr="000B66C5">
        <w:rPr>
          <w:rStyle w:val="FootnoteReference"/>
          <w:rFonts w:ascii="Arial" w:hAnsi="Arial" w:cs="Arial"/>
          <w:sz w:val="18"/>
          <w:szCs w:val="18"/>
        </w:rPr>
        <w:footnoteRef/>
      </w:r>
      <w:r w:rsidRPr="000B66C5">
        <w:rPr>
          <w:rFonts w:ascii="Arial" w:hAnsi="Arial" w:cs="Arial"/>
          <w:sz w:val="18"/>
          <w:szCs w:val="18"/>
        </w:rPr>
        <w:t xml:space="preserve"> </w:t>
      </w:r>
      <w:r w:rsidRPr="000B66C5">
        <w:rPr>
          <w:rFonts w:ascii="Arial" w:hAnsi="Arial" w:cs="Arial"/>
          <w:sz w:val="18"/>
          <w:szCs w:val="18"/>
          <w:lang w:val="en-US"/>
        </w:rPr>
        <w:t>DOIs not yet available from the robis package</w:t>
      </w:r>
    </w:p>
  </w:footnote>
  <w:footnote w:id="25">
    <w:p w14:paraId="5F40FA3B" w14:textId="304BEB35" w:rsidR="00456859" w:rsidRPr="00EC6531" w:rsidRDefault="00456859">
      <w:pPr>
        <w:pStyle w:val="FootnoteText"/>
        <w:rPr>
          <w:rFonts w:ascii="Arial" w:hAnsi="Arial" w:cs="Arial"/>
          <w:sz w:val="18"/>
          <w:szCs w:val="18"/>
          <w:lang w:val="en-US"/>
        </w:rPr>
      </w:pPr>
      <w:r w:rsidRPr="000B66C5">
        <w:rPr>
          <w:rStyle w:val="FootnoteReference"/>
          <w:rFonts w:ascii="Arial" w:hAnsi="Arial" w:cs="Arial"/>
          <w:sz w:val="18"/>
          <w:szCs w:val="18"/>
        </w:rPr>
        <w:footnoteRef/>
      </w:r>
      <w:r w:rsidRPr="000B66C5">
        <w:rPr>
          <w:rFonts w:ascii="Arial" w:hAnsi="Arial" w:cs="Arial"/>
          <w:sz w:val="18"/>
          <w:szCs w:val="18"/>
        </w:rPr>
        <w:t xml:space="preserve"> Ob</w:t>
      </w:r>
      <w:r>
        <w:rPr>
          <w:rFonts w:ascii="Arial" w:hAnsi="Arial" w:cs="Arial"/>
          <w:sz w:val="18"/>
          <w:szCs w:val="18"/>
        </w:rPr>
        <w:t>s</w:t>
      </w:r>
      <w:r w:rsidRPr="000B66C5">
        <w:rPr>
          <w:rFonts w:ascii="Arial" w:hAnsi="Arial" w:cs="Arial"/>
          <w:sz w:val="18"/>
          <w:szCs w:val="18"/>
        </w:rPr>
        <w:t>ervations were</w:t>
      </w:r>
      <w:r>
        <w:rPr>
          <w:rFonts w:ascii="Arial" w:hAnsi="Arial" w:cs="Arial"/>
          <w:sz w:val="18"/>
          <w:szCs w:val="18"/>
        </w:rPr>
        <w:t xml:space="preserve"> spread over rows and columns, analogous to a ‘wide format’ and long format table combined into one. S</w:t>
      </w:r>
      <w:r w:rsidRPr="00EC6531">
        <w:rPr>
          <w:rFonts w:ascii="Arial" w:hAnsi="Arial" w:cs="Arial"/>
          <w:sz w:val="18"/>
          <w:szCs w:val="18"/>
        </w:rPr>
        <w:t>ee sec</w:t>
      </w:r>
      <w:r>
        <w:rPr>
          <w:rFonts w:ascii="Arial" w:hAnsi="Arial" w:cs="Arial"/>
          <w:sz w:val="18"/>
          <w:szCs w:val="18"/>
        </w:rPr>
        <w:t>tion 3.10.1 for explanation and diagram.</w:t>
      </w:r>
    </w:p>
  </w:footnote>
  <w:footnote w:id="26">
    <w:p w14:paraId="03B45EF2" w14:textId="42989BF0" w:rsidR="00456859" w:rsidRPr="00FE3DBF" w:rsidRDefault="00456859">
      <w:pPr>
        <w:pStyle w:val="FootnoteText"/>
        <w:rPr>
          <w:rFonts w:ascii="Arial" w:hAnsi="Arial" w:cs="Arial"/>
          <w:lang w:val="en-US"/>
        </w:rPr>
      </w:pPr>
      <w:r w:rsidRPr="00FE3DBF">
        <w:rPr>
          <w:rStyle w:val="FootnoteReference"/>
          <w:rFonts w:ascii="Arial" w:hAnsi="Arial" w:cs="Arial"/>
          <w:sz w:val="18"/>
        </w:rPr>
        <w:footnoteRef/>
      </w:r>
      <w:r w:rsidRPr="00FE3DBF">
        <w:rPr>
          <w:rFonts w:ascii="Arial" w:hAnsi="Arial" w:cs="Arial"/>
          <w:sz w:val="18"/>
        </w:rPr>
        <w:t xml:space="preserve"> </w:t>
      </w:r>
      <w:r w:rsidRPr="00FE3DBF">
        <w:rPr>
          <w:rFonts w:ascii="Arial" w:hAnsi="Arial" w:cs="Arial"/>
          <w:sz w:val="18"/>
          <w:lang w:val="en-US"/>
        </w:rPr>
        <w:t>Species name here being the genus and the species epi</w:t>
      </w:r>
      <w:r>
        <w:rPr>
          <w:rFonts w:ascii="Arial" w:hAnsi="Arial" w:cs="Arial"/>
          <w:sz w:val="18"/>
          <w:lang w:val="en-US"/>
        </w:rPr>
        <w:t>t</w:t>
      </w:r>
      <w:r w:rsidRPr="00FE3DBF">
        <w:rPr>
          <w:rFonts w:ascii="Arial" w:hAnsi="Arial" w:cs="Arial"/>
          <w:sz w:val="18"/>
          <w:lang w:val="en-US"/>
        </w:rPr>
        <w:t>het combined, e.g. “</w:t>
      </w:r>
      <w:r w:rsidRPr="00072269">
        <w:rPr>
          <w:rFonts w:ascii="Arial" w:hAnsi="Arial" w:cs="Arial"/>
          <w:i/>
          <w:sz w:val="18"/>
          <w:lang w:val="en-US"/>
        </w:rPr>
        <w:t>Sicyonis tuberculata</w:t>
      </w:r>
      <w:r w:rsidRPr="00FE3DBF">
        <w:rPr>
          <w:rFonts w:ascii="Arial" w:hAnsi="Arial" w:cs="Arial"/>
          <w:sz w:val="18"/>
          <w:lang w:val="en-US"/>
        </w:rPr>
        <w:t>”</w:t>
      </w:r>
    </w:p>
  </w:footnote>
  <w:footnote w:id="27">
    <w:p w14:paraId="69BECBD8" w14:textId="41E3CA7F" w:rsidR="00456859" w:rsidRPr="00C30076" w:rsidRDefault="00456859" w:rsidP="002D3928">
      <w:pPr>
        <w:pStyle w:val="FootnoteText"/>
        <w:rPr>
          <w:lang w:val="en-US"/>
        </w:rPr>
      </w:pPr>
      <w:r w:rsidRPr="00C30076">
        <w:rPr>
          <w:rStyle w:val="FootnoteReference"/>
          <w:rFonts w:ascii="Arial" w:hAnsi="Arial" w:cs="Arial"/>
          <w:sz w:val="18"/>
          <w:szCs w:val="18"/>
        </w:rPr>
        <w:footnoteRef/>
      </w:r>
      <w:r w:rsidRPr="00C30076">
        <w:rPr>
          <w:rFonts w:ascii="Arial" w:hAnsi="Arial" w:cs="Arial"/>
          <w:sz w:val="18"/>
          <w:szCs w:val="18"/>
        </w:rPr>
        <w:t xml:space="preserve"> </w:t>
      </w:r>
      <w:r>
        <w:rPr>
          <w:rFonts w:ascii="Arial" w:hAnsi="Arial" w:cs="Arial"/>
          <w:sz w:val="18"/>
          <w:szCs w:val="18"/>
        </w:rPr>
        <w:t xml:space="preserve">Museum records from </w:t>
      </w:r>
      <w:r w:rsidRPr="00C30076">
        <w:rPr>
          <w:rFonts w:ascii="Arial" w:hAnsi="Arial" w:cs="Arial"/>
          <w:sz w:val="18"/>
          <w:szCs w:val="18"/>
          <w:lang w:val="en-US"/>
        </w:rPr>
        <w:t xml:space="preserve">Challenger and </w:t>
      </w:r>
      <w:r w:rsidRPr="00222438">
        <w:rPr>
          <w:rFonts w:ascii="Arial" w:hAnsi="Arial" w:cs="Arial"/>
          <w:sz w:val="18"/>
          <w:szCs w:val="18"/>
          <w:lang w:val="en-US"/>
        </w:rPr>
        <w:t xml:space="preserve">Agassiz </w:t>
      </w:r>
      <w:r w:rsidRPr="00C30076">
        <w:rPr>
          <w:rFonts w:ascii="Arial" w:hAnsi="Arial" w:cs="Arial"/>
          <w:sz w:val="18"/>
          <w:szCs w:val="18"/>
          <w:lang w:val="en-US"/>
        </w:rPr>
        <w:t>expeditions</w:t>
      </w:r>
    </w:p>
  </w:footnote>
  <w:footnote w:id="28">
    <w:p w14:paraId="608A88E9" w14:textId="457A45CB" w:rsidR="00456859" w:rsidRPr="00645052" w:rsidRDefault="00456859">
      <w:pPr>
        <w:pStyle w:val="FootnoteText"/>
        <w:rPr>
          <w:rFonts w:ascii="Arial" w:hAnsi="Arial" w:cs="Arial"/>
          <w:lang w:val="en-US"/>
        </w:rPr>
      </w:pPr>
      <w:r w:rsidRPr="00645052">
        <w:rPr>
          <w:rStyle w:val="FootnoteReference"/>
          <w:rFonts w:ascii="Arial" w:hAnsi="Arial" w:cs="Arial"/>
          <w:sz w:val="18"/>
        </w:rPr>
        <w:footnoteRef/>
      </w:r>
      <w:r w:rsidRPr="00645052">
        <w:rPr>
          <w:rFonts w:ascii="Arial" w:hAnsi="Arial" w:cs="Arial"/>
          <w:sz w:val="18"/>
        </w:rPr>
        <w:t xml:space="preserve"> CCZ shapefile as designated in Section 2.1.2: </w:t>
      </w:r>
      <w:r w:rsidRPr="00645052">
        <w:rPr>
          <w:rFonts w:ascii="Arial" w:hAnsi="Arial" w:cs="Arial"/>
          <w:sz w:val="18"/>
          <w:szCs w:val="22"/>
        </w:rPr>
        <w:t>NW 164.01462, 15.70629; SW -155.04998 -5.51238; SE -101.9181 6.05623; NE -117.66088 23.72549</w:t>
      </w:r>
    </w:p>
  </w:footnote>
  <w:footnote w:id="29">
    <w:p w14:paraId="13D18FD7" w14:textId="1C382EE3" w:rsidR="00456859" w:rsidRPr="00856131" w:rsidRDefault="00456859">
      <w:pPr>
        <w:pStyle w:val="FootnoteText"/>
        <w:rPr>
          <w:rFonts w:ascii="Arial" w:hAnsi="Arial" w:cs="Arial"/>
          <w:sz w:val="18"/>
          <w:szCs w:val="18"/>
          <w:lang w:val="en-US"/>
        </w:rPr>
      </w:pPr>
      <w:r w:rsidRPr="00856131">
        <w:rPr>
          <w:rStyle w:val="FootnoteReference"/>
          <w:rFonts w:ascii="Arial" w:hAnsi="Arial" w:cs="Arial"/>
          <w:sz w:val="18"/>
          <w:szCs w:val="18"/>
        </w:rPr>
        <w:footnoteRef/>
      </w:r>
      <w:r w:rsidRPr="00856131">
        <w:rPr>
          <w:rFonts w:ascii="Arial" w:hAnsi="Arial" w:cs="Arial"/>
          <w:sz w:val="18"/>
          <w:szCs w:val="18"/>
        </w:rPr>
        <w:t xml:space="preserve"> </w:t>
      </w:r>
      <w:r w:rsidRPr="00856131">
        <w:rPr>
          <w:rFonts w:ascii="Arial" w:hAnsi="Arial" w:cs="Arial"/>
          <w:sz w:val="18"/>
          <w:szCs w:val="18"/>
          <w:lang w:val="en-US"/>
        </w:rPr>
        <w:t>Usage of the qualifier cf. would not invalidate an identification e.g. a species name with cf. would generally still be present as a species record (as in other cases in the database records, this appears to be an algorithim error likely resulting from the qualifier being recorded in the scientific name column (rather than the identification qualifier column ‘identificationQualifier’).</w:t>
      </w:r>
    </w:p>
  </w:footnote>
  <w:footnote w:id="30">
    <w:p w14:paraId="73763A9C" w14:textId="3215C884" w:rsidR="00456859" w:rsidRPr="000C0ED2" w:rsidRDefault="00456859" w:rsidP="00530C49">
      <w:pPr>
        <w:rPr>
          <w:rFonts w:cs="Arial"/>
          <w:sz w:val="18"/>
          <w:szCs w:val="20"/>
        </w:rPr>
      </w:pPr>
      <w:r w:rsidRPr="000C0ED2">
        <w:rPr>
          <w:rStyle w:val="FootnoteReference"/>
          <w:sz w:val="18"/>
          <w:szCs w:val="20"/>
        </w:rPr>
        <w:footnoteRef/>
      </w:r>
      <w:r w:rsidRPr="000C0ED2">
        <w:rPr>
          <w:sz w:val="18"/>
          <w:szCs w:val="20"/>
        </w:rPr>
        <w:t xml:space="preserve"> </w:t>
      </w:r>
      <w:r w:rsidRPr="000C0ED2">
        <w:rPr>
          <w:rFonts w:cs="Arial"/>
          <w:sz w:val="18"/>
          <w:szCs w:val="20"/>
        </w:rPr>
        <w:t>The qualifiers cf. = to compare with (confer) e.g. with the type or reference materail, aff. – affinitiy to, incertae sedis – uncertain identification (see Horton et al., 2021).</w:t>
      </w:r>
    </w:p>
    <w:p w14:paraId="1CC3C0E1" w14:textId="3D9B483C" w:rsidR="00456859" w:rsidRPr="00530C49" w:rsidRDefault="00456859">
      <w:pPr>
        <w:pStyle w:val="FootnoteText"/>
        <w:rPr>
          <w:lang w:val="en-US"/>
        </w:rPr>
      </w:pPr>
    </w:p>
  </w:footnote>
  <w:footnote w:id="31">
    <w:p w14:paraId="4EAC1260" w14:textId="2F98B958" w:rsidR="00456859" w:rsidRPr="0008347C" w:rsidRDefault="00456859">
      <w:pPr>
        <w:pStyle w:val="FootnoteText"/>
        <w:rPr>
          <w:rFonts w:ascii="Arial" w:hAnsi="Arial" w:cs="Arial"/>
          <w:sz w:val="18"/>
          <w:szCs w:val="18"/>
          <w:lang w:val="en-US"/>
        </w:rPr>
      </w:pPr>
      <w:r w:rsidRPr="0008347C">
        <w:rPr>
          <w:rStyle w:val="FootnoteReference"/>
          <w:rFonts w:ascii="Arial" w:hAnsi="Arial" w:cs="Arial"/>
          <w:sz w:val="18"/>
          <w:szCs w:val="18"/>
        </w:rPr>
        <w:footnoteRef/>
      </w:r>
      <w:r w:rsidRPr="0008347C">
        <w:rPr>
          <w:rFonts w:ascii="Arial" w:hAnsi="Arial" w:cs="Arial"/>
          <w:sz w:val="18"/>
          <w:szCs w:val="18"/>
        </w:rPr>
        <w:t xml:space="preserve"> </w:t>
      </w:r>
      <w:r w:rsidRPr="0008347C">
        <w:rPr>
          <w:rFonts w:ascii="Arial" w:hAnsi="Arial" w:cs="Arial"/>
          <w:sz w:val="18"/>
          <w:szCs w:val="18"/>
          <w:lang w:val="en-US"/>
        </w:rPr>
        <w:t>Inaccurate for high taxonomic levels, or example ‘Arthopoda’ however</w:t>
      </w:r>
    </w:p>
  </w:footnote>
  <w:footnote w:id="32">
    <w:p w14:paraId="05BDBB23" w14:textId="659AEA45" w:rsidR="00456859" w:rsidRPr="00FF491E" w:rsidRDefault="00456859" w:rsidP="00701798">
      <w:pPr>
        <w:pStyle w:val="FootnoteText"/>
        <w:rPr>
          <w:rFonts w:ascii="Arial" w:hAnsi="Arial" w:cs="Arial"/>
          <w:sz w:val="18"/>
          <w:szCs w:val="18"/>
          <w:lang w:val="en-US"/>
        </w:rPr>
      </w:pPr>
      <w:r w:rsidRPr="00FF491E">
        <w:rPr>
          <w:rStyle w:val="FootnoteReference"/>
          <w:rFonts w:ascii="Arial" w:hAnsi="Arial" w:cs="Arial"/>
          <w:sz w:val="18"/>
          <w:szCs w:val="18"/>
        </w:rPr>
        <w:footnoteRef/>
      </w:r>
      <w:r w:rsidRPr="00FF491E">
        <w:rPr>
          <w:rFonts w:ascii="Arial" w:hAnsi="Arial" w:cs="Arial"/>
          <w:sz w:val="18"/>
          <w:szCs w:val="18"/>
        </w:rPr>
        <w:t xml:space="preserve"> </w:t>
      </w:r>
      <w:r w:rsidRPr="00FF491E">
        <w:rPr>
          <w:rFonts w:ascii="Arial" w:hAnsi="Arial" w:cs="Arial"/>
          <w:sz w:val="18"/>
          <w:szCs w:val="18"/>
          <w:lang w:val="en-US"/>
        </w:rPr>
        <w:t xml:space="preserve">Including </w:t>
      </w:r>
      <w:r>
        <w:rPr>
          <w:rFonts w:ascii="Arial" w:hAnsi="Arial" w:cs="Arial"/>
          <w:sz w:val="18"/>
          <w:szCs w:val="18"/>
          <w:lang w:val="en-US"/>
        </w:rPr>
        <w:t>two publications in press (</w:t>
      </w:r>
      <w:r w:rsidRPr="00FF491E">
        <w:rPr>
          <w:rFonts w:ascii="Arial" w:hAnsi="Arial" w:cs="Arial"/>
          <w:sz w:val="18"/>
          <w:szCs w:val="18"/>
          <w:lang w:val="en-US"/>
        </w:rPr>
        <w:t xml:space="preserve">Neal et al., </w:t>
      </w:r>
      <w:r w:rsidR="006612EA">
        <w:rPr>
          <w:rFonts w:ascii="Arial" w:hAnsi="Arial" w:cs="Arial"/>
          <w:sz w:val="18"/>
          <w:szCs w:val="18"/>
          <w:lang w:val="en-US"/>
        </w:rPr>
        <w:t xml:space="preserve">in press; </w:t>
      </w:r>
      <w:r w:rsidRPr="00FF491E">
        <w:rPr>
          <w:rFonts w:ascii="Arial" w:hAnsi="Arial" w:cs="Arial"/>
          <w:sz w:val="18"/>
          <w:szCs w:val="18"/>
          <w:lang w:val="en-US"/>
        </w:rPr>
        <w:t xml:space="preserve">Bribiesca-Contreras et al., </w:t>
      </w:r>
      <w:r>
        <w:rPr>
          <w:rFonts w:ascii="Arial" w:hAnsi="Arial" w:cs="Arial"/>
          <w:sz w:val="18"/>
          <w:szCs w:val="18"/>
          <w:lang w:val="en-US"/>
        </w:rPr>
        <w:t>in press).</w:t>
      </w:r>
      <w:r w:rsidRPr="00FF491E">
        <w:rPr>
          <w:rFonts w:ascii="Arial" w:hAnsi="Arial" w:cs="Arial"/>
          <w:sz w:val="18"/>
          <w:szCs w:val="18"/>
          <w:lang w:val="en-US"/>
        </w:rPr>
        <w:t xml:space="preserve"> </w:t>
      </w:r>
    </w:p>
  </w:footnote>
  <w:footnote w:id="33">
    <w:p w14:paraId="5D4D1318" w14:textId="4B2ECC57" w:rsidR="00456859" w:rsidRPr="00372E18" w:rsidRDefault="00456859" w:rsidP="00BB7752">
      <w:pPr>
        <w:pStyle w:val="FootnoteText"/>
        <w:rPr>
          <w:rFonts w:ascii="Arial" w:hAnsi="Arial" w:cs="Arial"/>
          <w:sz w:val="18"/>
          <w:szCs w:val="18"/>
          <w:lang w:val="en-US"/>
        </w:rPr>
      </w:pPr>
      <w:r w:rsidRPr="00FA596F">
        <w:rPr>
          <w:rStyle w:val="FootnoteReference"/>
          <w:sz w:val="18"/>
          <w:szCs w:val="18"/>
        </w:rPr>
        <w:footnoteRef/>
      </w:r>
      <w:r w:rsidRPr="00FA596F">
        <w:rPr>
          <w:sz w:val="18"/>
          <w:szCs w:val="18"/>
        </w:rPr>
        <w:t xml:space="preserve"> </w:t>
      </w:r>
      <w:r w:rsidRPr="00FA596F">
        <w:rPr>
          <w:rFonts w:ascii="Arial" w:hAnsi="Arial" w:cs="Arial"/>
          <w:sz w:val="18"/>
          <w:szCs w:val="18"/>
        </w:rPr>
        <w:t>In one of these papers, interpretation of the genetic data has been revisited, with conclusions that claims on para-poly or</w:t>
      </w:r>
      <w:r w:rsidRPr="00372E18">
        <w:rPr>
          <w:rFonts w:ascii="Arial" w:hAnsi="Arial" w:cs="Arial"/>
          <w:sz w:val="18"/>
          <w:szCs w:val="18"/>
        </w:rPr>
        <w:t xml:space="preserve"> monophyly of particular taxa in phylogenetic analyses being unsubstantiated (Dohrman et al., 2019 </w:t>
      </w:r>
      <w:r>
        <w:rPr>
          <w:rFonts w:ascii="Arial" w:hAnsi="Arial" w:cs="Arial"/>
          <w:sz w:val="18"/>
          <w:szCs w:val="18"/>
        </w:rPr>
        <w:t xml:space="preserve">analysis </w:t>
      </w:r>
      <w:r w:rsidRPr="00372E18">
        <w:rPr>
          <w:rFonts w:ascii="Arial" w:hAnsi="Arial" w:cs="Arial"/>
          <w:sz w:val="18"/>
          <w:szCs w:val="18"/>
        </w:rPr>
        <w:t xml:space="preserve">of Kersten et al., 2019b). Another paper </w:t>
      </w:r>
      <w:r>
        <w:rPr>
          <w:rFonts w:ascii="Arial" w:hAnsi="Arial" w:cs="Arial"/>
          <w:sz w:val="18"/>
          <w:szCs w:val="18"/>
        </w:rPr>
        <w:t xml:space="preserve">which </w:t>
      </w:r>
      <w:r w:rsidRPr="00372E18">
        <w:rPr>
          <w:rFonts w:ascii="Arial" w:hAnsi="Arial" w:cs="Arial"/>
          <w:sz w:val="18"/>
          <w:szCs w:val="18"/>
        </w:rPr>
        <w:t>undertook genetic analysis and stated that sequences were accessioned in GenBank but these were not present in the</w:t>
      </w:r>
      <w:r>
        <w:rPr>
          <w:rFonts w:ascii="Arial" w:hAnsi="Arial" w:cs="Arial"/>
          <w:sz w:val="18"/>
          <w:szCs w:val="18"/>
        </w:rPr>
        <w:t xml:space="preserve"> database (Jakiel et al., 2019) was not included in the total including new genetic data.</w:t>
      </w:r>
    </w:p>
  </w:footnote>
  <w:footnote w:id="34">
    <w:p w14:paraId="714C81D5" w14:textId="5011DBD9" w:rsidR="00216448" w:rsidRPr="00216448" w:rsidRDefault="00216448">
      <w:pPr>
        <w:pStyle w:val="FootnoteText"/>
        <w:rPr>
          <w:rFonts w:ascii="Arial" w:hAnsi="Arial" w:cs="Arial"/>
          <w:sz w:val="18"/>
          <w:szCs w:val="18"/>
          <w:lang w:val="en-US"/>
        </w:rPr>
      </w:pPr>
      <w:r w:rsidRPr="00216448">
        <w:rPr>
          <w:rStyle w:val="FootnoteReference"/>
          <w:rFonts w:ascii="Arial" w:hAnsi="Arial" w:cs="Arial"/>
          <w:sz w:val="18"/>
          <w:szCs w:val="18"/>
        </w:rPr>
        <w:footnoteRef/>
      </w:r>
      <w:r w:rsidRPr="00216448">
        <w:rPr>
          <w:rFonts w:ascii="Arial" w:hAnsi="Arial" w:cs="Arial"/>
          <w:sz w:val="18"/>
          <w:szCs w:val="18"/>
        </w:rPr>
        <w:t xml:space="preserve"> </w:t>
      </w:r>
      <w:r w:rsidRPr="00216448">
        <w:rPr>
          <w:rFonts w:ascii="Arial" w:hAnsi="Arial" w:cs="Arial"/>
          <w:sz w:val="18"/>
          <w:szCs w:val="18"/>
          <w:lang w:val="en-US"/>
        </w:rPr>
        <w:t>Added to WoRMS in May 2022 after checking with editor</w:t>
      </w:r>
    </w:p>
  </w:footnote>
  <w:footnote w:id="35">
    <w:p w14:paraId="3A152C4B" w14:textId="624F9838" w:rsidR="00456859" w:rsidRPr="00AF5575" w:rsidRDefault="00456859">
      <w:pPr>
        <w:pStyle w:val="FootnoteText"/>
        <w:rPr>
          <w:rFonts w:ascii="Arial" w:hAnsi="Arial" w:cs="Arial"/>
          <w:sz w:val="18"/>
          <w:szCs w:val="18"/>
          <w:lang w:val="en-US"/>
        </w:rPr>
      </w:pPr>
      <w:r w:rsidRPr="00AF5575">
        <w:rPr>
          <w:rStyle w:val="FootnoteReference"/>
          <w:rFonts w:ascii="Arial" w:hAnsi="Arial" w:cs="Arial"/>
          <w:sz w:val="18"/>
          <w:szCs w:val="18"/>
        </w:rPr>
        <w:footnoteRef/>
      </w:r>
      <w:r w:rsidRPr="00AF5575">
        <w:rPr>
          <w:rFonts w:ascii="Arial" w:hAnsi="Arial" w:cs="Arial"/>
          <w:sz w:val="18"/>
          <w:szCs w:val="18"/>
        </w:rPr>
        <w:t xml:space="preserve"> </w:t>
      </w:r>
      <w:r w:rsidRPr="00AF5575">
        <w:rPr>
          <w:rFonts w:ascii="Arial" w:hAnsi="Arial" w:cs="Arial"/>
          <w:sz w:val="18"/>
          <w:szCs w:val="18"/>
          <w:lang w:val="en-US"/>
        </w:rPr>
        <w:t xml:space="preserve">This species was described solely from imagery given the lack of </w:t>
      </w:r>
      <w:r>
        <w:rPr>
          <w:rFonts w:ascii="Arial" w:hAnsi="Arial" w:cs="Arial"/>
          <w:sz w:val="18"/>
          <w:szCs w:val="18"/>
          <w:lang w:val="en-US"/>
        </w:rPr>
        <w:t xml:space="preserve">available </w:t>
      </w:r>
      <w:r w:rsidRPr="00AF5575">
        <w:rPr>
          <w:rFonts w:ascii="Arial" w:hAnsi="Arial" w:cs="Arial"/>
          <w:sz w:val="18"/>
          <w:szCs w:val="18"/>
          <w:lang w:val="en-US"/>
        </w:rPr>
        <w:t>specimens at the time</w:t>
      </w:r>
      <w:r>
        <w:rPr>
          <w:rFonts w:ascii="Arial" w:hAnsi="Arial" w:cs="Arial"/>
          <w:sz w:val="18"/>
          <w:szCs w:val="18"/>
          <w:lang w:val="en-US"/>
        </w:rPr>
        <w:t xml:space="preserve"> and the likelihood given sampling challenges of no specimens becoming available for some time, and that it so common and abundantly clear it was a new species (</w:t>
      </w:r>
      <w:r w:rsidRPr="00AF5575">
        <w:rPr>
          <w:rFonts w:ascii="Arial" w:hAnsi="Arial" w:cs="Arial"/>
          <w:sz w:val="18"/>
          <w:szCs w:val="18"/>
        </w:rPr>
        <w:t>Pawson &amp; Foell, 1986</w:t>
      </w:r>
      <w:r>
        <w:rPr>
          <w:rFonts w:ascii="Arial" w:hAnsi="Arial" w:cs="Arial"/>
          <w:sz w:val="18"/>
          <w:szCs w:val="18"/>
        </w:rPr>
        <w:t>; Dave Pawson, pers. comm.).</w:t>
      </w:r>
    </w:p>
  </w:footnote>
  <w:footnote w:id="36">
    <w:p w14:paraId="7E2EFF7D" w14:textId="0A113FB2" w:rsidR="00456859" w:rsidRPr="00C34C8B" w:rsidRDefault="00456859">
      <w:pPr>
        <w:pStyle w:val="FootnoteText"/>
        <w:rPr>
          <w:rFonts w:ascii="Arial" w:hAnsi="Arial" w:cs="Arial"/>
          <w:sz w:val="18"/>
          <w:szCs w:val="18"/>
          <w:lang w:val="en-US"/>
        </w:rPr>
      </w:pPr>
      <w:r w:rsidRPr="00C34C8B">
        <w:rPr>
          <w:rStyle w:val="FootnoteReference"/>
          <w:rFonts w:ascii="Arial" w:hAnsi="Arial" w:cs="Arial"/>
          <w:sz w:val="18"/>
          <w:szCs w:val="18"/>
        </w:rPr>
        <w:footnoteRef/>
      </w:r>
      <w:r w:rsidRPr="00C34C8B">
        <w:rPr>
          <w:rFonts w:ascii="Arial" w:hAnsi="Arial" w:cs="Arial"/>
          <w:sz w:val="18"/>
          <w:szCs w:val="18"/>
        </w:rPr>
        <w:t xml:space="preserve"> </w:t>
      </w:r>
      <w:r w:rsidRPr="00C34C8B">
        <w:rPr>
          <w:rFonts w:ascii="Arial" w:hAnsi="Arial" w:cs="Arial"/>
          <w:sz w:val="18"/>
          <w:szCs w:val="18"/>
          <w:lang w:val="en-US"/>
        </w:rPr>
        <w:t>The calanoid copepods are mainly pelagic but this description is of a benthopelagic species, collected at depths 4054-4076m (Markhaseva et al., 2017).</w:t>
      </w:r>
    </w:p>
  </w:footnote>
  <w:footnote w:id="37">
    <w:p w14:paraId="19BBD5A9" w14:textId="77777777" w:rsidR="00456859" w:rsidRPr="00372E18" w:rsidRDefault="00456859" w:rsidP="00D75857">
      <w:pPr>
        <w:pStyle w:val="FootnoteText"/>
        <w:rPr>
          <w:rFonts w:ascii="Arial" w:hAnsi="Arial" w:cs="Arial"/>
          <w:sz w:val="18"/>
          <w:szCs w:val="18"/>
          <w:lang w:val="en-US"/>
        </w:rPr>
      </w:pPr>
      <w:r w:rsidRPr="00372E18">
        <w:rPr>
          <w:rStyle w:val="FootnoteReference"/>
          <w:rFonts w:ascii="Arial" w:hAnsi="Arial" w:cs="Arial"/>
          <w:sz w:val="18"/>
          <w:szCs w:val="18"/>
        </w:rPr>
        <w:footnoteRef/>
      </w:r>
      <w:r w:rsidRPr="00372E18">
        <w:rPr>
          <w:rFonts w:ascii="Arial" w:hAnsi="Arial" w:cs="Arial"/>
          <w:sz w:val="18"/>
          <w:szCs w:val="18"/>
        </w:rPr>
        <w:t xml:space="preserve"> </w:t>
      </w:r>
      <w:r w:rsidRPr="00372E18">
        <w:rPr>
          <w:rFonts w:ascii="Arial" w:hAnsi="Arial" w:cs="Arial"/>
          <w:sz w:val="18"/>
          <w:szCs w:val="18"/>
          <w:lang w:val="en-US"/>
        </w:rPr>
        <w:t>The total number is to be confirmed</w:t>
      </w:r>
    </w:p>
  </w:footnote>
  <w:footnote w:id="38">
    <w:p w14:paraId="6EB0FD52" w14:textId="77777777" w:rsidR="006E59DB" w:rsidRPr="000966A9" w:rsidRDefault="006E59DB" w:rsidP="006E59DB">
      <w:pPr>
        <w:pStyle w:val="FootnoteText"/>
        <w:rPr>
          <w:rFonts w:ascii="Arial" w:hAnsi="Arial" w:cs="Arial"/>
          <w:lang w:val="en-US"/>
        </w:rPr>
      </w:pPr>
      <w:r w:rsidRPr="00372E18">
        <w:rPr>
          <w:rStyle w:val="FootnoteReference"/>
          <w:rFonts w:ascii="Arial" w:hAnsi="Arial" w:cs="Arial"/>
          <w:sz w:val="18"/>
          <w:szCs w:val="18"/>
        </w:rPr>
        <w:footnoteRef/>
      </w:r>
      <w:r w:rsidRPr="00372E18">
        <w:rPr>
          <w:rFonts w:ascii="Arial" w:hAnsi="Arial" w:cs="Arial"/>
          <w:sz w:val="18"/>
          <w:szCs w:val="18"/>
        </w:rPr>
        <w:t xml:space="preserve"> </w:t>
      </w:r>
      <w:r w:rsidRPr="00372E18">
        <w:rPr>
          <w:rFonts w:ascii="Arial" w:hAnsi="Arial" w:cs="Arial"/>
          <w:sz w:val="18"/>
          <w:szCs w:val="18"/>
          <w:lang w:val="en-US"/>
        </w:rPr>
        <w:t>(</w:t>
      </w:r>
      <w:hyperlink r:id="rId7" w:history="1">
        <w:r w:rsidRPr="00372E18">
          <w:rPr>
            <w:rStyle w:val="Hyperlink"/>
            <w:rFonts w:ascii="Arial" w:hAnsi="Arial" w:cs="Arial"/>
            <w:sz w:val="18"/>
            <w:szCs w:val="18"/>
            <w:lang w:val="en-US"/>
          </w:rPr>
          <w:t>https://isa.org.jm/exploration-contracts/polymetallic-nodules</w:t>
        </w:r>
      </w:hyperlink>
      <w:r w:rsidRPr="00372E18">
        <w:rPr>
          <w:rFonts w:ascii="Arial" w:hAnsi="Arial" w:cs="Arial"/>
          <w:sz w:val="18"/>
          <w:szCs w:val="18"/>
          <w:lang w:val="en-US"/>
        </w:rPr>
        <w:t>)</w:t>
      </w:r>
    </w:p>
  </w:footnote>
  <w:footnote w:id="39">
    <w:p w14:paraId="60C9E829" w14:textId="16B11D58" w:rsidR="00456859" w:rsidRPr="00372E18" w:rsidRDefault="00456859">
      <w:pPr>
        <w:pStyle w:val="FootnoteText"/>
        <w:rPr>
          <w:rFonts w:ascii="Arial" w:hAnsi="Arial" w:cs="Arial"/>
          <w:sz w:val="18"/>
          <w:szCs w:val="18"/>
          <w:lang w:val="en-US"/>
        </w:rPr>
      </w:pPr>
      <w:r w:rsidRPr="0010107D">
        <w:rPr>
          <w:rStyle w:val="FootnoteReference"/>
          <w:rFonts w:ascii="Arial" w:hAnsi="Arial" w:cs="Arial"/>
          <w:sz w:val="18"/>
          <w:szCs w:val="18"/>
        </w:rPr>
        <w:footnoteRef/>
      </w:r>
      <w:r w:rsidRPr="0010107D">
        <w:rPr>
          <w:rFonts w:ascii="Arial" w:hAnsi="Arial" w:cs="Arial"/>
          <w:sz w:val="18"/>
          <w:szCs w:val="18"/>
        </w:rPr>
        <w:t xml:space="preserve"> </w:t>
      </w:r>
      <w:r>
        <w:rPr>
          <w:rFonts w:ascii="Arial" w:hAnsi="Arial" w:cs="Arial"/>
          <w:sz w:val="18"/>
          <w:szCs w:val="18"/>
        </w:rPr>
        <w:t>For the literature,</w:t>
      </w:r>
      <w:r w:rsidRPr="00372E18">
        <w:rPr>
          <w:rFonts w:ascii="Arial" w:hAnsi="Arial" w:cs="Arial"/>
          <w:sz w:val="18"/>
          <w:szCs w:val="18"/>
        </w:rPr>
        <w:t xml:space="preserve"> records are not</w:t>
      </w:r>
      <w:r>
        <w:rPr>
          <w:rFonts w:ascii="Arial" w:hAnsi="Arial" w:cs="Arial"/>
          <w:sz w:val="18"/>
          <w:szCs w:val="18"/>
        </w:rPr>
        <w:t xml:space="preserve"> shown in the map as site data including </w:t>
      </w:r>
      <w:r w:rsidRPr="00372E18">
        <w:rPr>
          <w:rFonts w:ascii="Arial" w:hAnsi="Arial" w:cs="Arial"/>
          <w:sz w:val="18"/>
          <w:szCs w:val="18"/>
        </w:rPr>
        <w:t>type localities are currently being compiled.</w:t>
      </w:r>
    </w:p>
  </w:footnote>
  <w:footnote w:id="40">
    <w:p w14:paraId="5BB252CD" w14:textId="77777777" w:rsidR="00456859" w:rsidRPr="005D5BAE" w:rsidRDefault="00456859" w:rsidP="00FF424E">
      <w:pPr>
        <w:pStyle w:val="FootnoteText"/>
        <w:rPr>
          <w:rFonts w:ascii="Arial" w:hAnsi="Arial" w:cs="Arial"/>
          <w:lang w:val="en-US"/>
        </w:rPr>
      </w:pPr>
      <w:r w:rsidRPr="00372E18">
        <w:rPr>
          <w:rStyle w:val="FootnoteReference"/>
          <w:rFonts w:ascii="Arial" w:hAnsi="Arial" w:cs="Arial"/>
          <w:sz w:val="18"/>
          <w:szCs w:val="18"/>
        </w:rPr>
        <w:footnoteRef/>
      </w:r>
      <w:r w:rsidRPr="00372E18">
        <w:rPr>
          <w:rFonts w:ascii="Arial" w:hAnsi="Arial" w:cs="Arial"/>
          <w:sz w:val="18"/>
          <w:szCs w:val="18"/>
        </w:rPr>
        <w:t xml:space="preserve"> NOAA Deep Sea Corals Research and Technology Program dataset</w:t>
      </w:r>
    </w:p>
  </w:footnote>
  <w:footnote w:id="41">
    <w:p w14:paraId="47641776" w14:textId="3D62A503" w:rsidR="00456859" w:rsidRPr="002D0AFA" w:rsidRDefault="00456859">
      <w:pPr>
        <w:pStyle w:val="FootnoteText"/>
        <w:rPr>
          <w:rFonts w:ascii="Arial" w:hAnsi="Arial" w:cs="Arial"/>
          <w:sz w:val="18"/>
          <w:szCs w:val="18"/>
          <w:lang w:val="en-US"/>
        </w:rPr>
      </w:pPr>
      <w:r w:rsidRPr="002D0AFA">
        <w:rPr>
          <w:rStyle w:val="FootnoteReference"/>
          <w:rFonts w:ascii="Arial" w:hAnsi="Arial" w:cs="Arial"/>
          <w:sz w:val="18"/>
          <w:szCs w:val="18"/>
        </w:rPr>
        <w:footnoteRef/>
      </w:r>
      <w:r w:rsidRPr="002D0AFA">
        <w:rPr>
          <w:rFonts w:ascii="Arial" w:hAnsi="Arial" w:cs="Arial"/>
          <w:sz w:val="18"/>
          <w:szCs w:val="18"/>
        </w:rPr>
        <w:t xml:space="preserve"> </w:t>
      </w:r>
      <w:r w:rsidRPr="002D0AFA">
        <w:rPr>
          <w:rFonts w:ascii="Arial" w:hAnsi="Arial" w:cs="Arial"/>
          <w:sz w:val="18"/>
          <w:szCs w:val="18"/>
          <w:lang w:val="en-US"/>
        </w:rPr>
        <w:t xml:space="preserve">In the case of overlapping records, there is the possibility they may be assessed as separate records for example if identifications are different/different versions. To accurately resolve records, </w:t>
      </w:r>
      <w:r>
        <w:rPr>
          <w:rFonts w:ascii="Arial" w:hAnsi="Arial" w:cs="Arial"/>
          <w:sz w:val="18"/>
          <w:szCs w:val="18"/>
          <w:lang w:val="en-US"/>
        </w:rPr>
        <w:t>common unique identifiers are needed</w:t>
      </w:r>
    </w:p>
  </w:footnote>
  <w:footnote w:id="42">
    <w:p w14:paraId="0AF8E270" w14:textId="79A16B5D" w:rsidR="00456859" w:rsidRPr="002D0AFA" w:rsidRDefault="00456859">
      <w:pPr>
        <w:pStyle w:val="FootnoteText"/>
        <w:rPr>
          <w:rFonts w:ascii="Arial" w:hAnsi="Arial" w:cs="Arial"/>
          <w:sz w:val="18"/>
          <w:szCs w:val="18"/>
          <w:lang w:val="en-US"/>
        </w:rPr>
      </w:pPr>
      <w:r w:rsidRPr="002D0AFA">
        <w:rPr>
          <w:rStyle w:val="FootnoteReference"/>
          <w:rFonts w:ascii="Arial" w:hAnsi="Arial" w:cs="Arial"/>
          <w:sz w:val="18"/>
          <w:szCs w:val="18"/>
        </w:rPr>
        <w:footnoteRef/>
      </w:r>
      <w:r w:rsidRPr="002D0AFA">
        <w:rPr>
          <w:rFonts w:ascii="Arial" w:hAnsi="Arial" w:cs="Arial"/>
          <w:sz w:val="18"/>
          <w:szCs w:val="18"/>
        </w:rPr>
        <w:t xml:space="preserve"> </w:t>
      </w:r>
      <w:r w:rsidRPr="002D0AFA">
        <w:rPr>
          <w:rFonts w:ascii="Arial" w:hAnsi="Arial" w:cs="Arial"/>
          <w:sz w:val="18"/>
          <w:szCs w:val="18"/>
          <w:lang w:val="en-US"/>
        </w:rPr>
        <w:t>Assessing all records in aggregate not the total number of individual taxa recorded</w:t>
      </w:r>
    </w:p>
  </w:footnote>
  <w:footnote w:id="43">
    <w:p w14:paraId="190529FB" w14:textId="77777777" w:rsidR="00456859" w:rsidRPr="00F00046" w:rsidRDefault="00456859" w:rsidP="00CD448B">
      <w:pPr>
        <w:pStyle w:val="FootnoteText"/>
        <w:rPr>
          <w:rFonts w:ascii="Arial" w:hAnsi="Arial" w:cs="Arial"/>
          <w:sz w:val="18"/>
          <w:szCs w:val="18"/>
          <w:lang w:val="en-US"/>
        </w:rPr>
      </w:pPr>
      <w:r w:rsidRPr="002A4900">
        <w:rPr>
          <w:rStyle w:val="FootnoteReference"/>
          <w:rFonts w:ascii="Arial" w:hAnsi="Arial" w:cs="Arial"/>
          <w:sz w:val="18"/>
          <w:szCs w:val="18"/>
        </w:rPr>
        <w:footnoteRef/>
      </w:r>
      <w:r w:rsidRPr="002A4900">
        <w:rPr>
          <w:rFonts w:ascii="Arial" w:hAnsi="Arial" w:cs="Arial"/>
          <w:sz w:val="18"/>
          <w:szCs w:val="18"/>
        </w:rPr>
        <w:t xml:space="preserve"> </w:t>
      </w:r>
      <w:r w:rsidRPr="002A4900">
        <w:rPr>
          <w:rFonts w:ascii="Arial" w:hAnsi="Arial" w:cs="Arial"/>
          <w:sz w:val="18"/>
          <w:szCs w:val="18"/>
          <w:lang w:val="en-US"/>
        </w:rPr>
        <w:t>A third category, “voucher” was also recorded in identification method for &gt;1000 records, potentially here the specimen is a morphological or molecular voucher, but it is not clear exactly what this refers to</w:t>
      </w:r>
    </w:p>
  </w:footnote>
  <w:footnote w:id="44">
    <w:p w14:paraId="76283FFF" w14:textId="77777777" w:rsidR="00456859" w:rsidRPr="00A33593" w:rsidRDefault="00456859" w:rsidP="00CD448B">
      <w:pPr>
        <w:pStyle w:val="FootnoteText"/>
        <w:rPr>
          <w:lang w:val="en-US"/>
        </w:rPr>
      </w:pPr>
      <w:r w:rsidRPr="00F00046">
        <w:rPr>
          <w:rStyle w:val="FootnoteReference"/>
          <w:rFonts w:ascii="Arial" w:hAnsi="Arial" w:cs="Arial"/>
          <w:sz w:val="18"/>
          <w:szCs w:val="18"/>
        </w:rPr>
        <w:footnoteRef/>
      </w:r>
      <w:r w:rsidRPr="00F00046">
        <w:rPr>
          <w:rFonts w:ascii="Arial" w:hAnsi="Arial" w:cs="Arial"/>
          <w:sz w:val="18"/>
          <w:szCs w:val="18"/>
        </w:rPr>
        <w:t xml:space="preserve"> The records tagged humanObservation tend to be a mix of specimen records and observations</w:t>
      </w:r>
    </w:p>
  </w:footnote>
  <w:footnote w:id="45">
    <w:p w14:paraId="3A40BDF0" w14:textId="7ED68843" w:rsidR="00456859" w:rsidRPr="00432C17" w:rsidRDefault="00456859" w:rsidP="00FA434A">
      <w:pPr>
        <w:pStyle w:val="FootnoteText"/>
        <w:rPr>
          <w:rFonts w:ascii="Arial" w:hAnsi="Arial" w:cs="Arial"/>
          <w:sz w:val="18"/>
          <w:szCs w:val="18"/>
          <w:lang w:val="en-US"/>
        </w:rPr>
      </w:pPr>
      <w:r w:rsidRPr="00432C17">
        <w:rPr>
          <w:rStyle w:val="FootnoteReference"/>
          <w:rFonts w:ascii="Arial" w:hAnsi="Arial" w:cs="Arial"/>
          <w:sz w:val="18"/>
          <w:szCs w:val="18"/>
        </w:rPr>
        <w:footnoteRef/>
      </w:r>
      <w:r w:rsidRPr="00432C17">
        <w:rPr>
          <w:rFonts w:ascii="Arial" w:hAnsi="Arial" w:cs="Arial"/>
          <w:sz w:val="18"/>
          <w:szCs w:val="18"/>
        </w:rPr>
        <w:t xml:space="preserve"> recorded in ‘putative species name or number’ field in the database</w:t>
      </w:r>
      <w:r>
        <w:rPr>
          <w:rFonts w:ascii="Arial" w:hAnsi="Arial" w:cs="Arial"/>
          <w:sz w:val="18"/>
          <w:szCs w:val="18"/>
        </w:rPr>
        <w:t>. In OBIS and GBIF, morphospecies names would be recorded in taxonConceptID</w:t>
      </w:r>
    </w:p>
  </w:footnote>
  <w:footnote w:id="46">
    <w:p w14:paraId="235FC52C" w14:textId="77777777" w:rsidR="00456859" w:rsidRPr="00306735" w:rsidRDefault="00456859" w:rsidP="00C63D34">
      <w:pPr>
        <w:pStyle w:val="FootnoteText"/>
        <w:rPr>
          <w:rFonts w:ascii="Arial" w:hAnsi="Arial" w:cs="Arial"/>
          <w:sz w:val="18"/>
          <w:szCs w:val="18"/>
          <w:lang w:val="en-US"/>
        </w:rPr>
      </w:pPr>
      <w:r w:rsidRPr="00306735">
        <w:rPr>
          <w:rStyle w:val="FootnoteReference"/>
          <w:rFonts w:ascii="Arial" w:hAnsi="Arial" w:cs="Arial"/>
          <w:sz w:val="18"/>
          <w:szCs w:val="18"/>
        </w:rPr>
        <w:footnoteRef/>
      </w:r>
      <w:r w:rsidRPr="00306735">
        <w:rPr>
          <w:rFonts w:ascii="Arial" w:hAnsi="Arial" w:cs="Arial"/>
          <w:sz w:val="18"/>
          <w:szCs w:val="18"/>
        </w:rPr>
        <w:t xml:space="preserve"> </w:t>
      </w:r>
      <w:r w:rsidRPr="00306735">
        <w:rPr>
          <w:rFonts w:ascii="Arial" w:hAnsi="Arial" w:cs="Arial"/>
          <w:sz w:val="18"/>
          <w:szCs w:val="18"/>
          <w:lang w:val="en-US"/>
        </w:rPr>
        <w:t>Same datasets and therefore accessions in Amon et al. (2017a) as Dahlgren et al. (2016) and Glover et al. (2016).</w:t>
      </w:r>
    </w:p>
  </w:footnote>
  <w:footnote w:id="47">
    <w:p w14:paraId="2C1BFBEE" w14:textId="285BECDF" w:rsidR="00456859" w:rsidRPr="00077D01" w:rsidRDefault="00456859" w:rsidP="00C63D34">
      <w:pPr>
        <w:pStyle w:val="FootnoteText"/>
        <w:rPr>
          <w:lang w:val="en-US"/>
        </w:rPr>
      </w:pPr>
      <w:r w:rsidRPr="00306735">
        <w:rPr>
          <w:rStyle w:val="FootnoteReference"/>
          <w:rFonts w:ascii="Arial" w:hAnsi="Arial" w:cs="Arial"/>
          <w:sz w:val="18"/>
          <w:szCs w:val="18"/>
        </w:rPr>
        <w:footnoteRef/>
      </w:r>
      <w:r w:rsidRPr="00306735">
        <w:rPr>
          <w:rFonts w:ascii="Arial" w:hAnsi="Arial" w:cs="Arial"/>
          <w:sz w:val="18"/>
          <w:szCs w:val="18"/>
        </w:rPr>
        <w:t xml:space="preserve"> </w:t>
      </w:r>
      <w:r>
        <w:rPr>
          <w:rFonts w:ascii="Arial" w:hAnsi="Arial" w:cs="Arial"/>
          <w:sz w:val="18"/>
          <w:szCs w:val="18"/>
        </w:rPr>
        <w:t xml:space="preserve">These records being those published on the OBIS ISA node (see section 3.6.7). </w:t>
      </w:r>
      <w:r w:rsidRPr="00306735">
        <w:rPr>
          <w:rFonts w:ascii="Arial" w:hAnsi="Arial" w:cs="Arial"/>
          <w:sz w:val="18"/>
          <w:szCs w:val="18"/>
          <w:lang w:val="en-US"/>
        </w:rPr>
        <w:t xml:space="preserve">In OBIS </w:t>
      </w:r>
      <w:r w:rsidRPr="00306735">
        <w:rPr>
          <w:rFonts w:ascii="Arial" w:hAnsi="Arial" w:cs="Arial"/>
          <w:sz w:val="18"/>
          <w:szCs w:val="18"/>
        </w:rPr>
        <w:t xml:space="preserve">the sequence was </w:t>
      </w:r>
      <w:r>
        <w:rPr>
          <w:rFonts w:ascii="Arial" w:hAnsi="Arial" w:cs="Arial"/>
          <w:sz w:val="18"/>
          <w:szCs w:val="18"/>
        </w:rPr>
        <w:t>mapped</w:t>
      </w:r>
      <w:r w:rsidRPr="00306735">
        <w:rPr>
          <w:rFonts w:ascii="Arial" w:hAnsi="Arial" w:cs="Arial"/>
          <w:sz w:val="18"/>
          <w:szCs w:val="18"/>
        </w:rPr>
        <w:t xml:space="preserve"> to the associatedSequences </w:t>
      </w:r>
      <w:r>
        <w:rPr>
          <w:rFonts w:ascii="Arial" w:hAnsi="Arial" w:cs="Arial"/>
          <w:sz w:val="18"/>
          <w:szCs w:val="18"/>
        </w:rPr>
        <w:t>Darwin Core</w:t>
      </w:r>
      <w:r w:rsidRPr="00306735">
        <w:rPr>
          <w:rFonts w:ascii="Arial" w:hAnsi="Arial" w:cs="Arial"/>
          <w:sz w:val="18"/>
          <w:szCs w:val="18"/>
        </w:rPr>
        <w:t xml:space="preserve"> field</w:t>
      </w:r>
    </w:p>
  </w:footnote>
  <w:footnote w:id="48">
    <w:p w14:paraId="2FD63ECD" w14:textId="4F5061C9" w:rsidR="00456859" w:rsidRPr="00820FAF" w:rsidRDefault="00456859">
      <w:pPr>
        <w:pStyle w:val="FootnoteText"/>
        <w:rPr>
          <w:rFonts w:ascii="Arial" w:hAnsi="Arial" w:cs="Arial"/>
          <w:sz w:val="18"/>
          <w:szCs w:val="18"/>
          <w:lang w:val="en-US"/>
        </w:rPr>
      </w:pPr>
      <w:r w:rsidRPr="00820FAF">
        <w:rPr>
          <w:rStyle w:val="FootnoteReference"/>
          <w:rFonts w:ascii="Arial" w:hAnsi="Arial" w:cs="Arial"/>
          <w:sz w:val="18"/>
          <w:szCs w:val="18"/>
        </w:rPr>
        <w:footnoteRef/>
      </w:r>
      <w:r w:rsidRPr="00820FAF">
        <w:rPr>
          <w:rFonts w:ascii="Arial" w:hAnsi="Arial" w:cs="Arial"/>
          <w:sz w:val="18"/>
          <w:szCs w:val="18"/>
        </w:rPr>
        <w:t xml:space="preserve"> </w:t>
      </w:r>
      <w:r w:rsidRPr="00820FAF">
        <w:rPr>
          <w:rFonts w:ascii="Arial" w:hAnsi="Arial" w:cs="Arial"/>
          <w:sz w:val="18"/>
          <w:szCs w:val="18"/>
          <w:lang w:val="en-US"/>
        </w:rPr>
        <w:t>If no genus name was included in the morphospecies name, here we include it in brackets</w:t>
      </w:r>
      <w:r>
        <w:rPr>
          <w:rFonts w:ascii="Arial" w:hAnsi="Arial" w:cs="Arial"/>
          <w:sz w:val="18"/>
          <w:szCs w:val="18"/>
          <w:lang w:val="en-US"/>
        </w:rPr>
        <w:t xml:space="preserve"> so it is clear what the morphospecies refers to</w:t>
      </w:r>
    </w:p>
  </w:footnote>
  <w:footnote w:id="49">
    <w:p w14:paraId="446E4316" w14:textId="2F0BC306" w:rsidR="00456859" w:rsidRPr="00FF67D1" w:rsidRDefault="00456859">
      <w:pPr>
        <w:pStyle w:val="FootnoteText"/>
        <w:rPr>
          <w:rFonts w:ascii="Arial" w:hAnsi="Arial" w:cs="Arial"/>
          <w:sz w:val="18"/>
          <w:szCs w:val="18"/>
          <w:lang w:val="en-US"/>
        </w:rPr>
      </w:pPr>
      <w:r w:rsidRPr="00FF67D1">
        <w:rPr>
          <w:rStyle w:val="FootnoteReference"/>
          <w:rFonts w:ascii="Arial" w:hAnsi="Arial" w:cs="Arial"/>
          <w:sz w:val="18"/>
          <w:szCs w:val="18"/>
        </w:rPr>
        <w:footnoteRef/>
      </w:r>
      <w:r w:rsidRPr="00FF67D1">
        <w:rPr>
          <w:rFonts w:ascii="Arial" w:hAnsi="Arial" w:cs="Arial"/>
          <w:sz w:val="18"/>
          <w:szCs w:val="18"/>
        </w:rPr>
        <w:t xml:space="preserve"> </w:t>
      </w:r>
      <w:r w:rsidRPr="00FF67D1">
        <w:rPr>
          <w:rFonts w:ascii="Arial" w:hAnsi="Arial" w:cs="Arial"/>
          <w:sz w:val="18"/>
          <w:szCs w:val="18"/>
          <w:lang w:val="en-US"/>
        </w:rPr>
        <w:t>It is therefore not included in the Checklist</w:t>
      </w:r>
    </w:p>
  </w:footnote>
  <w:footnote w:id="50">
    <w:p w14:paraId="475287ED" w14:textId="6210DD9C" w:rsidR="00456859" w:rsidRPr="00672F90" w:rsidRDefault="00456859">
      <w:pPr>
        <w:pStyle w:val="FootnoteText"/>
        <w:rPr>
          <w:rFonts w:ascii="Arial" w:hAnsi="Arial" w:cs="Arial"/>
          <w:lang w:val="en-US"/>
        </w:rPr>
      </w:pPr>
      <w:r w:rsidRPr="00672F90">
        <w:rPr>
          <w:rStyle w:val="FootnoteReference"/>
          <w:rFonts w:ascii="Arial" w:hAnsi="Arial" w:cs="Arial"/>
        </w:rPr>
        <w:footnoteRef/>
      </w:r>
      <w:r w:rsidRPr="00672F90">
        <w:rPr>
          <w:rFonts w:ascii="Arial" w:hAnsi="Arial" w:cs="Arial"/>
        </w:rPr>
        <w:t xml:space="preserve"> </w:t>
      </w:r>
      <w:r w:rsidRPr="00672F90">
        <w:rPr>
          <w:rFonts w:ascii="Arial" w:hAnsi="Arial" w:cs="Arial"/>
          <w:lang w:val="en-US"/>
        </w:rPr>
        <w:t>A term in data science for a standard list of terms, for example in thie context, phylum names, where the list would be accepted names only (with correct spelling)</w:t>
      </w:r>
    </w:p>
  </w:footnote>
  <w:footnote w:id="51">
    <w:p w14:paraId="26830E75" w14:textId="7A6B2C01" w:rsidR="00456859" w:rsidRPr="000818A0" w:rsidRDefault="00456859">
      <w:pPr>
        <w:pStyle w:val="FootnoteText"/>
        <w:rPr>
          <w:rFonts w:ascii="Arial" w:hAnsi="Arial" w:cs="Arial"/>
          <w:sz w:val="18"/>
          <w:szCs w:val="18"/>
          <w:lang w:val="en-US"/>
        </w:rPr>
      </w:pPr>
      <w:r w:rsidRPr="0018161C">
        <w:rPr>
          <w:rStyle w:val="FootnoteReference"/>
          <w:rFonts w:ascii="Arial" w:hAnsi="Arial" w:cs="Arial"/>
          <w:sz w:val="18"/>
          <w:szCs w:val="18"/>
        </w:rPr>
        <w:footnoteRef/>
      </w:r>
      <w:r w:rsidRPr="0018161C">
        <w:rPr>
          <w:rFonts w:ascii="Arial" w:hAnsi="Arial" w:cs="Arial"/>
          <w:sz w:val="18"/>
          <w:szCs w:val="18"/>
        </w:rPr>
        <w:t xml:space="preserve"> </w:t>
      </w:r>
      <w:r>
        <w:rPr>
          <w:rFonts w:ascii="Arial" w:hAnsi="Arial" w:cs="Arial"/>
          <w:sz w:val="18"/>
          <w:szCs w:val="18"/>
          <w:lang w:val="en-US"/>
        </w:rPr>
        <w:t xml:space="preserve">2 other BGR datasets were published on OBIS via ISA in June </w:t>
      </w:r>
      <w:r w:rsidRPr="0018161C">
        <w:rPr>
          <w:rFonts w:ascii="Arial" w:hAnsi="Arial" w:cs="Arial"/>
          <w:sz w:val="18"/>
          <w:szCs w:val="18"/>
          <w:lang w:val="en-US"/>
        </w:rPr>
        <w:t>(</w:t>
      </w:r>
      <w:r w:rsidRPr="0018161C">
        <w:rPr>
          <w:rFonts w:ascii="Arial" w:eastAsia="Times New Roman" w:hAnsi="Arial" w:cs="Arial"/>
          <w:sz w:val="18"/>
          <w:szCs w:val="18"/>
          <w:lang w:eastAsia="en-GB"/>
        </w:rPr>
        <w:t>BGRPMN12017 Env Template MANGAN2016 and BGR</w:t>
      </w:r>
      <w:r w:rsidRPr="000818A0">
        <w:rPr>
          <w:rFonts w:ascii="Arial" w:eastAsia="Times New Roman" w:hAnsi="Arial" w:cs="Arial"/>
          <w:sz w:val="18"/>
          <w:szCs w:val="18"/>
          <w:lang w:eastAsia="en-GB"/>
        </w:rPr>
        <w:t>PMN12017 Env Template FLUM), but these housed 10 and 18 records respectively</w:t>
      </w:r>
    </w:p>
  </w:footnote>
  <w:footnote w:id="52">
    <w:p w14:paraId="67BF2A60" w14:textId="1CBA83A6" w:rsidR="00456859" w:rsidRPr="004C3BC2" w:rsidRDefault="00456859">
      <w:pPr>
        <w:pStyle w:val="FootnoteText"/>
        <w:rPr>
          <w:rFonts w:ascii="Arial" w:hAnsi="Arial" w:cs="Arial"/>
          <w:lang w:val="en-US"/>
        </w:rPr>
      </w:pPr>
      <w:r w:rsidRPr="004C3BC2">
        <w:rPr>
          <w:rStyle w:val="FootnoteReference"/>
          <w:rFonts w:ascii="Arial" w:hAnsi="Arial" w:cs="Arial"/>
          <w:sz w:val="18"/>
        </w:rPr>
        <w:footnoteRef/>
      </w:r>
      <w:r w:rsidRPr="004C3BC2">
        <w:rPr>
          <w:rFonts w:ascii="Arial" w:hAnsi="Arial" w:cs="Arial"/>
          <w:sz w:val="18"/>
        </w:rPr>
        <w:t xml:space="preserve"> </w:t>
      </w:r>
      <w:r w:rsidRPr="004C3BC2">
        <w:rPr>
          <w:rFonts w:ascii="Arial" w:hAnsi="Arial" w:cs="Arial"/>
          <w:sz w:val="18"/>
          <w:lang w:val="en-US"/>
        </w:rPr>
        <w:t xml:space="preserve">See </w:t>
      </w:r>
      <w:hyperlink r:id="rId8" w:history="1">
        <w:r w:rsidRPr="004C3BC2">
          <w:rPr>
            <w:rFonts w:ascii="Arial" w:eastAsia="Times New Roman" w:hAnsi="Arial" w:cs="Arial"/>
            <w:color w:val="4183C4"/>
            <w:sz w:val="18"/>
            <w:u w:val="single"/>
            <w:lang w:eastAsia="en-GB"/>
          </w:rPr>
          <w:t>https://github.com/iobis/notebook-deepdata</w:t>
        </w:r>
      </w:hyperlink>
    </w:p>
  </w:footnote>
  <w:footnote w:id="53">
    <w:p w14:paraId="300320A2" w14:textId="787D5D07" w:rsidR="00456859" w:rsidRPr="00EE286E" w:rsidRDefault="00456859">
      <w:pPr>
        <w:pStyle w:val="FootnoteText"/>
        <w:rPr>
          <w:lang w:val="en-US"/>
        </w:rPr>
      </w:pPr>
      <w:r w:rsidRPr="00EE286E">
        <w:rPr>
          <w:rStyle w:val="FootnoteReference"/>
          <w:rFonts w:ascii="Arial" w:hAnsi="Arial" w:cs="Arial"/>
        </w:rPr>
        <w:footnoteRef/>
      </w:r>
      <w:r w:rsidRPr="00EE286E">
        <w:rPr>
          <w:rFonts w:ascii="Arial" w:hAnsi="Arial" w:cs="Arial"/>
        </w:rPr>
        <w:t xml:space="preserve"> </w:t>
      </w:r>
      <w:r w:rsidRPr="00EE286E">
        <w:rPr>
          <w:rFonts w:ascii="Arial" w:hAnsi="Arial" w:cs="Arial"/>
          <w:lang w:val="en-US"/>
        </w:rPr>
        <w:t xml:space="preserve">See list of datasets published on DeepData at </w:t>
      </w:r>
      <w:hyperlink r:id="rId9" w:history="1">
        <w:r w:rsidRPr="00F701BB">
          <w:rPr>
            <w:rFonts w:ascii="Helvetica" w:eastAsia="Times New Roman" w:hAnsi="Helvetica" w:cs="Helvetica"/>
            <w:color w:val="4183C4"/>
            <w:u w:val="single"/>
            <w:lang w:eastAsia="en-GB"/>
          </w:rPr>
          <w:t>https://github.com/iobis/notebook-deepdata</w:t>
        </w:r>
      </w:hyperlink>
    </w:p>
  </w:footnote>
  <w:footnote w:id="54">
    <w:p w14:paraId="2C276369" w14:textId="3F9D61B5" w:rsidR="00456859" w:rsidRPr="00562C47" w:rsidRDefault="00456859">
      <w:pPr>
        <w:pStyle w:val="FootnoteText"/>
        <w:rPr>
          <w:sz w:val="18"/>
          <w:szCs w:val="18"/>
          <w:lang w:val="en-US"/>
        </w:rPr>
      </w:pPr>
      <w:r w:rsidRPr="00562C47">
        <w:rPr>
          <w:rStyle w:val="FootnoteReference"/>
          <w:rFonts w:ascii="Arial" w:hAnsi="Arial" w:cs="Arial"/>
          <w:sz w:val="18"/>
          <w:szCs w:val="18"/>
        </w:rPr>
        <w:footnoteRef/>
      </w:r>
      <w:r w:rsidRPr="00562C47">
        <w:rPr>
          <w:rFonts w:ascii="Arial" w:hAnsi="Arial" w:cs="Arial"/>
          <w:sz w:val="18"/>
          <w:szCs w:val="18"/>
        </w:rPr>
        <w:t xml:space="preserve"> ISA node of OBIS at </w:t>
      </w:r>
      <w:r>
        <w:rPr>
          <w:rFonts w:ascii="Arial" w:hAnsi="Arial" w:cs="Arial"/>
          <w:sz w:val="18"/>
          <w:szCs w:val="18"/>
        </w:rPr>
        <w:t>(</w:t>
      </w:r>
      <w:r w:rsidRPr="00562C47">
        <w:rPr>
          <w:rFonts w:ascii="Arial" w:hAnsi="Arial" w:cs="Arial"/>
          <w:sz w:val="18"/>
          <w:szCs w:val="18"/>
        </w:rPr>
        <w:t>https://obis.org/node/9d2d95be-32eb-4d81-8911-32cb8bc641c8</w:t>
      </w:r>
      <w:r>
        <w:rPr>
          <w:rFonts w:ascii="Arial" w:hAnsi="Arial" w:cs="Arial"/>
          <w:sz w:val="18"/>
          <w:szCs w:val="18"/>
        </w:rPr>
        <w:t>)</w:t>
      </w:r>
    </w:p>
  </w:footnote>
  <w:footnote w:id="55">
    <w:p w14:paraId="07883AE5" w14:textId="041A9FE3" w:rsidR="00456859" w:rsidRPr="00634D93" w:rsidRDefault="00456859">
      <w:pPr>
        <w:pStyle w:val="FootnoteText"/>
        <w:rPr>
          <w:rFonts w:ascii="Arial" w:hAnsi="Arial" w:cs="Arial"/>
          <w:sz w:val="18"/>
          <w:szCs w:val="18"/>
        </w:rPr>
      </w:pPr>
      <w:r w:rsidRPr="00634D93">
        <w:rPr>
          <w:rStyle w:val="FootnoteReference"/>
          <w:rFonts w:ascii="Arial" w:hAnsi="Arial" w:cs="Arial"/>
          <w:sz w:val="18"/>
          <w:szCs w:val="18"/>
        </w:rPr>
        <w:footnoteRef/>
      </w:r>
      <w:hyperlink r:id="rId10" w:history="1">
        <w:r w:rsidRPr="0048193E">
          <w:rPr>
            <w:rStyle w:val="Hyperlink"/>
            <w:rFonts w:ascii="Arial" w:hAnsi="Arial" w:cs="Arial"/>
            <w:sz w:val="18"/>
            <w:szCs w:val="18"/>
          </w:rPr>
          <w:t>https://isa.org.jm/files/files/documents/Deep%20CCZ%20Biodiversity%20Synthesis%20Workshop%20Report%20-%20Final-for%20posting-clean-1.pdf</w:t>
        </w:r>
      </w:hyperlink>
      <w:r w:rsidRPr="00634D93">
        <w:rPr>
          <w:rFonts w:ascii="Arial" w:hAnsi="Arial" w:cs="Arial"/>
          <w:sz w:val="18"/>
          <w:szCs w:val="18"/>
        </w:rPr>
        <w:t xml:space="preserve"> </w:t>
      </w:r>
    </w:p>
  </w:footnote>
  <w:footnote w:id="56">
    <w:p w14:paraId="39D0DFD5" w14:textId="3A164B00" w:rsidR="00456859" w:rsidRPr="007627E5" w:rsidRDefault="00456859">
      <w:pPr>
        <w:pStyle w:val="FootnoteText"/>
        <w:rPr>
          <w:rFonts w:ascii="Arial" w:hAnsi="Arial" w:cs="Arial"/>
          <w:sz w:val="18"/>
          <w:szCs w:val="18"/>
          <w:lang w:val="en-US"/>
        </w:rPr>
      </w:pPr>
      <w:r w:rsidRPr="007627E5">
        <w:rPr>
          <w:rStyle w:val="FootnoteReference"/>
          <w:rFonts w:ascii="Arial" w:hAnsi="Arial" w:cs="Arial"/>
          <w:sz w:val="18"/>
          <w:szCs w:val="18"/>
        </w:rPr>
        <w:footnoteRef/>
      </w:r>
      <w:r w:rsidRPr="007627E5">
        <w:rPr>
          <w:rFonts w:ascii="Arial" w:hAnsi="Arial" w:cs="Arial"/>
          <w:sz w:val="18"/>
          <w:szCs w:val="18"/>
        </w:rPr>
        <w:t xml:space="preserve"> </w:t>
      </w:r>
      <w:r w:rsidRPr="007627E5">
        <w:rPr>
          <w:rFonts w:ascii="Arial" w:hAnsi="Arial" w:cs="Arial"/>
          <w:sz w:val="18"/>
          <w:szCs w:val="18"/>
          <w:lang w:val="en-US"/>
        </w:rPr>
        <w:t>Including a few publications utilizing existing genetic data, i.e. not publishing new genetic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9629EA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6A2C18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95AB19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E1075A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B8842F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934EFE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570D6F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25E48B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5BC4B8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D22C81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1A6137"/>
    <w:multiLevelType w:val="multilevel"/>
    <w:tmpl w:val="F21004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4E26087"/>
    <w:multiLevelType w:val="hybridMultilevel"/>
    <w:tmpl w:val="BFB292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CE3A0E"/>
    <w:multiLevelType w:val="hybridMultilevel"/>
    <w:tmpl w:val="B94C3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C023E1"/>
    <w:multiLevelType w:val="hybridMultilevel"/>
    <w:tmpl w:val="3C0AB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1E34A54"/>
    <w:multiLevelType w:val="multilevel"/>
    <w:tmpl w:val="7C30BE7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26B01ED"/>
    <w:multiLevelType w:val="multilevel"/>
    <w:tmpl w:val="89DEB550"/>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rPr>
        <w:b/>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9A7012E"/>
    <w:multiLevelType w:val="multilevel"/>
    <w:tmpl w:val="72EC35E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A41682A"/>
    <w:multiLevelType w:val="hybridMultilevel"/>
    <w:tmpl w:val="417EEA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5D0561E"/>
    <w:multiLevelType w:val="hybridMultilevel"/>
    <w:tmpl w:val="0D643A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DAB2FE4"/>
    <w:multiLevelType w:val="hybridMultilevel"/>
    <w:tmpl w:val="F41A482C"/>
    <w:lvl w:ilvl="0" w:tplc="3864CEB0">
      <w:start w:val="3"/>
      <w:numFmt w:val="bullet"/>
      <w:lvlText w:val=""/>
      <w:lvlJc w:val="left"/>
      <w:pPr>
        <w:ind w:left="720" w:hanging="360"/>
      </w:pPr>
      <w:rPr>
        <w:rFonts w:ascii="Symbol" w:eastAsiaTheme="minorHAnsi"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115939"/>
    <w:multiLevelType w:val="hybridMultilevel"/>
    <w:tmpl w:val="EE1C2D9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9595000"/>
    <w:multiLevelType w:val="hybridMultilevel"/>
    <w:tmpl w:val="973C3C4A"/>
    <w:lvl w:ilvl="0" w:tplc="08D2B71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3CE7399"/>
    <w:multiLevelType w:val="hybridMultilevel"/>
    <w:tmpl w:val="18C0F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7B47EFE"/>
    <w:multiLevelType w:val="hybridMultilevel"/>
    <w:tmpl w:val="D488ECE4"/>
    <w:lvl w:ilvl="0" w:tplc="7F14B7CE">
      <w:start w:val="3"/>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9C1338C"/>
    <w:multiLevelType w:val="multilevel"/>
    <w:tmpl w:val="88DE571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4" w:hanging="432"/>
      </w:pPr>
      <w:rPr>
        <w:rFonts w:hint="default"/>
      </w:rPr>
    </w:lvl>
    <w:lvl w:ilvl="2">
      <w:start w:val="1"/>
      <w:numFmt w:val="decimal"/>
      <w:pStyle w:val="Heading3"/>
      <w:lvlText w:val="%1.%2.%3."/>
      <w:lvlJc w:val="left"/>
      <w:pPr>
        <w:ind w:left="504" w:hanging="504"/>
      </w:pPr>
      <w:rPr>
        <w:rFonts w:hint="default"/>
        <w:b w:val="0"/>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A83544B"/>
    <w:multiLevelType w:val="hybridMultilevel"/>
    <w:tmpl w:val="F3A48888"/>
    <w:lvl w:ilvl="0" w:tplc="08090001">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1982111">
    <w:abstractNumId w:val="16"/>
  </w:num>
  <w:num w:numId="2" w16cid:durableId="134757072">
    <w:abstractNumId w:val="10"/>
  </w:num>
  <w:num w:numId="3" w16cid:durableId="340471948">
    <w:abstractNumId w:val="9"/>
  </w:num>
  <w:num w:numId="4" w16cid:durableId="21982261">
    <w:abstractNumId w:val="7"/>
  </w:num>
  <w:num w:numId="5" w16cid:durableId="829174924">
    <w:abstractNumId w:val="6"/>
  </w:num>
  <w:num w:numId="6" w16cid:durableId="570431264">
    <w:abstractNumId w:val="5"/>
  </w:num>
  <w:num w:numId="7" w16cid:durableId="1355231990">
    <w:abstractNumId w:val="4"/>
  </w:num>
  <w:num w:numId="8" w16cid:durableId="1937638857">
    <w:abstractNumId w:val="8"/>
  </w:num>
  <w:num w:numId="9" w16cid:durableId="947201079">
    <w:abstractNumId w:val="3"/>
  </w:num>
  <w:num w:numId="10" w16cid:durableId="671182612">
    <w:abstractNumId w:val="14"/>
  </w:num>
  <w:num w:numId="11" w16cid:durableId="1339238124">
    <w:abstractNumId w:val="23"/>
  </w:num>
  <w:num w:numId="12" w16cid:durableId="1020157967">
    <w:abstractNumId w:val="19"/>
  </w:num>
  <w:num w:numId="13" w16cid:durableId="1426146952">
    <w:abstractNumId w:val="24"/>
  </w:num>
  <w:num w:numId="14" w16cid:durableId="1991976681">
    <w:abstractNumId w:val="17"/>
  </w:num>
  <w:num w:numId="15" w16cid:durableId="1646230407">
    <w:abstractNumId w:val="24"/>
    <w:lvlOverride w:ilvl="0">
      <w:startOverride w:val="3"/>
    </w:lvlOverride>
  </w:num>
  <w:num w:numId="16" w16cid:durableId="1470903945">
    <w:abstractNumId w:val="15"/>
  </w:num>
  <w:num w:numId="17" w16cid:durableId="1321499850">
    <w:abstractNumId w:val="21"/>
  </w:num>
  <w:num w:numId="18" w16cid:durableId="1222981335">
    <w:abstractNumId w:val="25"/>
  </w:num>
  <w:num w:numId="19" w16cid:durableId="73942526">
    <w:abstractNumId w:val="11"/>
  </w:num>
  <w:num w:numId="20" w16cid:durableId="32000081">
    <w:abstractNumId w:val="18"/>
  </w:num>
  <w:num w:numId="21" w16cid:durableId="1168595563">
    <w:abstractNumId w:val="20"/>
  </w:num>
  <w:num w:numId="22" w16cid:durableId="301811670">
    <w:abstractNumId w:val="13"/>
  </w:num>
  <w:num w:numId="23" w16cid:durableId="1035349456">
    <w:abstractNumId w:val="22"/>
  </w:num>
  <w:num w:numId="24" w16cid:durableId="25714745">
    <w:abstractNumId w:val="2"/>
  </w:num>
  <w:num w:numId="25" w16cid:durableId="1546747576">
    <w:abstractNumId w:val="1"/>
  </w:num>
  <w:num w:numId="26" w16cid:durableId="1672951647">
    <w:abstractNumId w:val="0"/>
  </w:num>
  <w:num w:numId="27" w16cid:durableId="68486468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riel Rabone">
    <w15:presenceInfo w15:providerId="AD" w15:userId="S::M.Rabone@nhm.ac.uk::066e306c-e172-46b9-b372-13094bea5112"/>
  </w15:person>
  <w15:person w15:author="Chris Pickens">
    <w15:presenceInfo w15:providerId="AD" w15:userId="S::cpickens@pewtrusts.org::74a92d91-8bb3-4b94-aa7e-fc9244dbab3f"/>
  </w15:person>
  <w15:person w15:author="Peter Edwards">
    <w15:presenceInfo w15:providerId="AD" w15:userId="S::pedwards@pewtrusts.org::5f9327dc-2888-4962-8b03-d24d29733a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0D91"/>
    <w:rsid w:val="000008B3"/>
    <w:rsid w:val="00001100"/>
    <w:rsid w:val="00001194"/>
    <w:rsid w:val="00002CEE"/>
    <w:rsid w:val="00003233"/>
    <w:rsid w:val="000037EF"/>
    <w:rsid w:val="0000386F"/>
    <w:rsid w:val="0000413C"/>
    <w:rsid w:val="00004307"/>
    <w:rsid w:val="00004B7E"/>
    <w:rsid w:val="0000627F"/>
    <w:rsid w:val="00010163"/>
    <w:rsid w:val="00010A51"/>
    <w:rsid w:val="00010C9B"/>
    <w:rsid w:val="000110A2"/>
    <w:rsid w:val="00011587"/>
    <w:rsid w:val="00011B24"/>
    <w:rsid w:val="000125B8"/>
    <w:rsid w:val="00012EBB"/>
    <w:rsid w:val="00012FDE"/>
    <w:rsid w:val="00013038"/>
    <w:rsid w:val="00013AA0"/>
    <w:rsid w:val="0001437E"/>
    <w:rsid w:val="00014D4A"/>
    <w:rsid w:val="00016A97"/>
    <w:rsid w:val="000178A0"/>
    <w:rsid w:val="00017BF4"/>
    <w:rsid w:val="000205D7"/>
    <w:rsid w:val="0002144A"/>
    <w:rsid w:val="00022834"/>
    <w:rsid w:val="00023CE0"/>
    <w:rsid w:val="00024713"/>
    <w:rsid w:val="00027606"/>
    <w:rsid w:val="00031F1C"/>
    <w:rsid w:val="00033031"/>
    <w:rsid w:val="000341E5"/>
    <w:rsid w:val="00034718"/>
    <w:rsid w:val="00035063"/>
    <w:rsid w:val="00035636"/>
    <w:rsid w:val="00035E7C"/>
    <w:rsid w:val="000363EB"/>
    <w:rsid w:val="0004086D"/>
    <w:rsid w:val="00040DFB"/>
    <w:rsid w:val="00041D20"/>
    <w:rsid w:val="0004225C"/>
    <w:rsid w:val="00042B22"/>
    <w:rsid w:val="0004321E"/>
    <w:rsid w:val="00043A58"/>
    <w:rsid w:val="00043B91"/>
    <w:rsid w:val="00043BD2"/>
    <w:rsid w:val="000442B5"/>
    <w:rsid w:val="00044DF0"/>
    <w:rsid w:val="00044E67"/>
    <w:rsid w:val="00044FE5"/>
    <w:rsid w:val="00045118"/>
    <w:rsid w:val="00046A12"/>
    <w:rsid w:val="00046AB4"/>
    <w:rsid w:val="00047800"/>
    <w:rsid w:val="000502D0"/>
    <w:rsid w:val="00050360"/>
    <w:rsid w:val="00050B01"/>
    <w:rsid w:val="00053976"/>
    <w:rsid w:val="00053C52"/>
    <w:rsid w:val="00053F6F"/>
    <w:rsid w:val="000545AA"/>
    <w:rsid w:val="00056018"/>
    <w:rsid w:val="00056048"/>
    <w:rsid w:val="000570CC"/>
    <w:rsid w:val="0006037A"/>
    <w:rsid w:val="0006059A"/>
    <w:rsid w:val="00060C01"/>
    <w:rsid w:val="000618C2"/>
    <w:rsid w:val="00061D1B"/>
    <w:rsid w:val="00061D2E"/>
    <w:rsid w:val="0006331A"/>
    <w:rsid w:val="00063F5A"/>
    <w:rsid w:val="00064891"/>
    <w:rsid w:val="000648E1"/>
    <w:rsid w:val="0006669E"/>
    <w:rsid w:val="00066AD3"/>
    <w:rsid w:val="00066CD3"/>
    <w:rsid w:val="000670BD"/>
    <w:rsid w:val="00067929"/>
    <w:rsid w:val="00067A43"/>
    <w:rsid w:val="00071658"/>
    <w:rsid w:val="00072269"/>
    <w:rsid w:val="00073B20"/>
    <w:rsid w:val="00073CFA"/>
    <w:rsid w:val="000760BA"/>
    <w:rsid w:val="00076131"/>
    <w:rsid w:val="000773DA"/>
    <w:rsid w:val="000775D3"/>
    <w:rsid w:val="00080EBA"/>
    <w:rsid w:val="000818A0"/>
    <w:rsid w:val="00081EC5"/>
    <w:rsid w:val="00081F67"/>
    <w:rsid w:val="00082D3E"/>
    <w:rsid w:val="0008308E"/>
    <w:rsid w:val="0008347C"/>
    <w:rsid w:val="00083B6D"/>
    <w:rsid w:val="00083D95"/>
    <w:rsid w:val="0008473E"/>
    <w:rsid w:val="00084C8B"/>
    <w:rsid w:val="0008500C"/>
    <w:rsid w:val="00085C87"/>
    <w:rsid w:val="00085D9B"/>
    <w:rsid w:val="00086C48"/>
    <w:rsid w:val="000878AB"/>
    <w:rsid w:val="00090D5F"/>
    <w:rsid w:val="00090ECE"/>
    <w:rsid w:val="0009216A"/>
    <w:rsid w:val="000924A9"/>
    <w:rsid w:val="00092538"/>
    <w:rsid w:val="00094E03"/>
    <w:rsid w:val="0009579B"/>
    <w:rsid w:val="00096F05"/>
    <w:rsid w:val="00097F54"/>
    <w:rsid w:val="000A00BA"/>
    <w:rsid w:val="000A1DB9"/>
    <w:rsid w:val="000A433C"/>
    <w:rsid w:val="000A4996"/>
    <w:rsid w:val="000A4B17"/>
    <w:rsid w:val="000A6461"/>
    <w:rsid w:val="000A72FC"/>
    <w:rsid w:val="000A7807"/>
    <w:rsid w:val="000B206B"/>
    <w:rsid w:val="000B57DB"/>
    <w:rsid w:val="000B5855"/>
    <w:rsid w:val="000B59ED"/>
    <w:rsid w:val="000B6462"/>
    <w:rsid w:val="000B66C5"/>
    <w:rsid w:val="000B6A9C"/>
    <w:rsid w:val="000C06D3"/>
    <w:rsid w:val="000C0DFA"/>
    <w:rsid w:val="000C0ED2"/>
    <w:rsid w:val="000C178A"/>
    <w:rsid w:val="000C17B8"/>
    <w:rsid w:val="000C1D9A"/>
    <w:rsid w:val="000C3325"/>
    <w:rsid w:val="000C3A6A"/>
    <w:rsid w:val="000C537E"/>
    <w:rsid w:val="000C5663"/>
    <w:rsid w:val="000C714F"/>
    <w:rsid w:val="000D006E"/>
    <w:rsid w:val="000D2D71"/>
    <w:rsid w:val="000D3011"/>
    <w:rsid w:val="000D386C"/>
    <w:rsid w:val="000D3E3F"/>
    <w:rsid w:val="000D46F8"/>
    <w:rsid w:val="000D4D41"/>
    <w:rsid w:val="000D5DDD"/>
    <w:rsid w:val="000D7BB8"/>
    <w:rsid w:val="000E1678"/>
    <w:rsid w:val="000E16BC"/>
    <w:rsid w:val="000E2133"/>
    <w:rsid w:val="000E3DF8"/>
    <w:rsid w:val="000E3E4C"/>
    <w:rsid w:val="000E52F9"/>
    <w:rsid w:val="000E5879"/>
    <w:rsid w:val="000E5B66"/>
    <w:rsid w:val="000E746B"/>
    <w:rsid w:val="000E74E4"/>
    <w:rsid w:val="000F0303"/>
    <w:rsid w:val="000F032B"/>
    <w:rsid w:val="000F0559"/>
    <w:rsid w:val="000F0A30"/>
    <w:rsid w:val="000F183D"/>
    <w:rsid w:val="000F1841"/>
    <w:rsid w:val="000F2649"/>
    <w:rsid w:val="000F3C72"/>
    <w:rsid w:val="000F4890"/>
    <w:rsid w:val="000F4BB2"/>
    <w:rsid w:val="000F4ED7"/>
    <w:rsid w:val="000F569B"/>
    <w:rsid w:val="000F640B"/>
    <w:rsid w:val="000F6ACF"/>
    <w:rsid w:val="000F6C05"/>
    <w:rsid w:val="000F7E84"/>
    <w:rsid w:val="001000D4"/>
    <w:rsid w:val="0010107D"/>
    <w:rsid w:val="00103702"/>
    <w:rsid w:val="00103CB0"/>
    <w:rsid w:val="00103DC0"/>
    <w:rsid w:val="00104485"/>
    <w:rsid w:val="00105200"/>
    <w:rsid w:val="00110849"/>
    <w:rsid w:val="00110A05"/>
    <w:rsid w:val="0011165A"/>
    <w:rsid w:val="00111F2D"/>
    <w:rsid w:val="00112B34"/>
    <w:rsid w:val="00113460"/>
    <w:rsid w:val="00114CE0"/>
    <w:rsid w:val="001150EA"/>
    <w:rsid w:val="001156D8"/>
    <w:rsid w:val="00115CAB"/>
    <w:rsid w:val="0011659E"/>
    <w:rsid w:val="00116988"/>
    <w:rsid w:val="00117F56"/>
    <w:rsid w:val="00120427"/>
    <w:rsid w:val="00121DBE"/>
    <w:rsid w:val="00122C12"/>
    <w:rsid w:val="00122E3E"/>
    <w:rsid w:val="001230DF"/>
    <w:rsid w:val="00123FBB"/>
    <w:rsid w:val="00126C68"/>
    <w:rsid w:val="00126DFE"/>
    <w:rsid w:val="00127380"/>
    <w:rsid w:val="0012744F"/>
    <w:rsid w:val="00130CF9"/>
    <w:rsid w:val="00131480"/>
    <w:rsid w:val="00131BB4"/>
    <w:rsid w:val="00132330"/>
    <w:rsid w:val="001324AA"/>
    <w:rsid w:val="0013309A"/>
    <w:rsid w:val="0013362A"/>
    <w:rsid w:val="00133712"/>
    <w:rsid w:val="00135474"/>
    <w:rsid w:val="00137BF6"/>
    <w:rsid w:val="00137C3B"/>
    <w:rsid w:val="00141937"/>
    <w:rsid w:val="00145946"/>
    <w:rsid w:val="001462D0"/>
    <w:rsid w:val="001462F4"/>
    <w:rsid w:val="00146729"/>
    <w:rsid w:val="00146D57"/>
    <w:rsid w:val="00147D39"/>
    <w:rsid w:val="0015031F"/>
    <w:rsid w:val="00150798"/>
    <w:rsid w:val="001511D3"/>
    <w:rsid w:val="001521C5"/>
    <w:rsid w:val="0015458C"/>
    <w:rsid w:val="00155716"/>
    <w:rsid w:val="001559EB"/>
    <w:rsid w:val="00155D90"/>
    <w:rsid w:val="0015699F"/>
    <w:rsid w:val="00156C7C"/>
    <w:rsid w:val="00160EB7"/>
    <w:rsid w:val="0016251A"/>
    <w:rsid w:val="00165F36"/>
    <w:rsid w:val="00166002"/>
    <w:rsid w:val="001663E5"/>
    <w:rsid w:val="00166512"/>
    <w:rsid w:val="00166A1A"/>
    <w:rsid w:val="00166E66"/>
    <w:rsid w:val="0016706E"/>
    <w:rsid w:val="00167593"/>
    <w:rsid w:val="00170A97"/>
    <w:rsid w:val="00170C25"/>
    <w:rsid w:val="001722FD"/>
    <w:rsid w:val="00172610"/>
    <w:rsid w:val="00172AEF"/>
    <w:rsid w:val="00172B4B"/>
    <w:rsid w:val="00174EAB"/>
    <w:rsid w:val="00176C29"/>
    <w:rsid w:val="00176F79"/>
    <w:rsid w:val="0017716D"/>
    <w:rsid w:val="0017717E"/>
    <w:rsid w:val="00177551"/>
    <w:rsid w:val="0018038A"/>
    <w:rsid w:val="001805E7"/>
    <w:rsid w:val="00180A96"/>
    <w:rsid w:val="0018161C"/>
    <w:rsid w:val="0018217A"/>
    <w:rsid w:val="0018254E"/>
    <w:rsid w:val="00184BCF"/>
    <w:rsid w:val="00185B49"/>
    <w:rsid w:val="00185D63"/>
    <w:rsid w:val="00190681"/>
    <w:rsid w:val="00191EFD"/>
    <w:rsid w:val="00192237"/>
    <w:rsid w:val="00192B6B"/>
    <w:rsid w:val="00194B3C"/>
    <w:rsid w:val="00194E8B"/>
    <w:rsid w:val="001956B5"/>
    <w:rsid w:val="001959A9"/>
    <w:rsid w:val="001960A8"/>
    <w:rsid w:val="00196B70"/>
    <w:rsid w:val="0019790D"/>
    <w:rsid w:val="00197C49"/>
    <w:rsid w:val="001A18D9"/>
    <w:rsid w:val="001A21F6"/>
    <w:rsid w:val="001A436A"/>
    <w:rsid w:val="001A510C"/>
    <w:rsid w:val="001A6F49"/>
    <w:rsid w:val="001A74A5"/>
    <w:rsid w:val="001A74D2"/>
    <w:rsid w:val="001A7C7B"/>
    <w:rsid w:val="001B02F7"/>
    <w:rsid w:val="001B0320"/>
    <w:rsid w:val="001B0C3D"/>
    <w:rsid w:val="001B0D67"/>
    <w:rsid w:val="001B0F28"/>
    <w:rsid w:val="001B1DC1"/>
    <w:rsid w:val="001B2D71"/>
    <w:rsid w:val="001B2E93"/>
    <w:rsid w:val="001B32D9"/>
    <w:rsid w:val="001B3436"/>
    <w:rsid w:val="001B3BA1"/>
    <w:rsid w:val="001B5AE9"/>
    <w:rsid w:val="001C2121"/>
    <w:rsid w:val="001C22D3"/>
    <w:rsid w:val="001C25FE"/>
    <w:rsid w:val="001C2DFD"/>
    <w:rsid w:val="001C35B3"/>
    <w:rsid w:val="001C386A"/>
    <w:rsid w:val="001C3B51"/>
    <w:rsid w:val="001C4634"/>
    <w:rsid w:val="001C57AB"/>
    <w:rsid w:val="001C6BEF"/>
    <w:rsid w:val="001C75A6"/>
    <w:rsid w:val="001D0630"/>
    <w:rsid w:val="001D0B85"/>
    <w:rsid w:val="001D12C5"/>
    <w:rsid w:val="001D31D4"/>
    <w:rsid w:val="001D3861"/>
    <w:rsid w:val="001D55BE"/>
    <w:rsid w:val="001D56F3"/>
    <w:rsid w:val="001D58D1"/>
    <w:rsid w:val="001D5D4E"/>
    <w:rsid w:val="001D5E46"/>
    <w:rsid w:val="001D6D54"/>
    <w:rsid w:val="001D7A56"/>
    <w:rsid w:val="001E097E"/>
    <w:rsid w:val="001E1FA5"/>
    <w:rsid w:val="001E2384"/>
    <w:rsid w:val="001E2437"/>
    <w:rsid w:val="001E391C"/>
    <w:rsid w:val="001E50BB"/>
    <w:rsid w:val="001E5AEE"/>
    <w:rsid w:val="001E6A62"/>
    <w:rsid w:val="001F0D88"/>
    <w:rsid w:val="001F19F4"/>
    <w:rsid w:val="001F23B8"/>
    <w:rsid w:val="001F2F48"/>
    <w:rsid w:val="001F3065"/>
    <w:rsid w:val="001F314A"/>
    <w:rsid w:val="001F3320"/>
    <w:rsid w:val="001F3791"/>
    <w:rsid w:val="001F45E4"/>
    <w:rsid w:val="001F521F"/>
    <w:rsid w:val="001F5CF1"/>
    <w:rsid w:val="001F603F"/>
    <w:rsid w:val="001F6BCD"/>
    <w:rsid w:val="001F73DE"/>
    <w:rsid w:val="001F743C"/>
    <w:rsid w:val="001F7601"/>
    <w:rsid w:val="00200BBA"/>
    <w:rsid w:val="00201249"/>
    <w:rsid w:val="002029B4"/>
    <w:rsid w:val="00202AD7"/>
    <w:rsid w:val="00202AEE"/>
    <w:rsid w:val="00203811"/>
    <w:rsid w:val="002044FC"/>
    <w:rsid w:val="002048A6"/>
    <w:rsid w:val="002052D9"/>
    <w:rsid w:val="00205B2F"/>
    <w:rsid w:val="002068B9"/>
    <w:rsid w:val="00206FF5"/>
    <w:rsid w:val="002073D4"/>
    <w:rsid w:val="00207AC0"/>
    <w:rsid w:val="00210D3C"/>
    <w:rsid w:val="00210DFB"/>
    <w:rsid w:val="00212459"/>
    <w:rsid w:val="00213C99"/>
    <w:rsid w:val="00213CDE"/>
    <w:rsid w:val="002147FF"/>
    <w:rsid w:val="00215DF8"/>
    <w:rsid w:val="00216066"/>
    <w:rsid w:val="00216448"/>
    <w:rsid w:val="00216AE5"/>
    <w:rsid w:val="00216E4A"/>
    <w:rsid w:val="0021759F"/>
    <w:rsid w:val="0022049C"/>
    <w:rsid w:val="00220A80"/>
    <w:rsid w:val="00220FB9"/>
    <w:rsid w:val="00222438"/>
    <w:rsid w:val="00222B03"/>
    <w:rsid w:val="00222F2A"/>
    <w:rsid w:val="002241F2"/>
    <w:rsid w:val="00224975"/>
    <w:rsid w:val="002253AB"/>
    <w:rsid w:val="00225B90"/>
    <w:rsid w:val="002263B7"/>
    <w:rsid w:val="002300DC"/>
    <w:rsid w:val="00230858"/>
    <w:rsid w:val="00230DE8"/>
    <w:rsid w:val="002342C9"/>
    <w:rsid w:val="002348B7"/>
    <w:rsid w:val="002361C2"/>
    <w:rsid w:val="0023697F"/>
    <w:rsid w:val="00236B50"/>
    <w:rsid w:val="00237075"/>
    <w:rsid w:val="002402FB"/>
    <w:rsid w:val="002409B0"/>
    <w:rsid w:val="002423F3"/>
    <w:rsid w:val="00243337"/>
    <w:rsid w:val="00243585"/>
    <w:rsid w:val="00243E8A"/>
    <w:rsid w:val="00246FA8"/>
    <w:rsid w:val="0025036E"/>
    <w:rsid w:val="002512CF"/>
    <w:rsid w:val="00251DD0"/>
    <w:rsid w:val="00253726"/>
    <w:rsid w:val="00255914"/>
    <w:rsid w:val="0025630B"/>
    <w:rsid w:val="00256A32"/>
    <w:rsid w:val="00257EC5"/>
    <w:rsid w:val="0026014D"/>
    <w:rsid w:val="002603DE"/>
    <w:rsid w:val="00260A33"/>
    <w:rsid w:val="002610BC"/>
    <w:rsid w:val="00261234"/>
    <w:rsid w:val="00261964"/>
    <w:rsid w:val="00262A73"/>
    <w:rsid w:val="002630E3"/>
    <w:rsid w:val="00265209"/>
    <w:rsid w:val="00265CA4"/>
    <w:rsid w:val="00265ECE"/>
    <w:rsid w:val="0026732C"/>
    <w:rsid w:val="00270E31"/>
    <w:rsid w:val="00270F75"/>
    <w:rsid w:val="0027153A"/>
    <w:rsid w:val="00271804"/>
    <w:rsid w:val="00272B83"/>
    <w:rsid w:val="00274BCE"/>
    <w:rsid w:val="002754CF"/>
    <w:rsid w:val="00275870"/>
    <w:rsid w:val="002759F2"/>
    <w:rsid w:val="002775DA"/>
    <w:rsid w:val="002814F9"/>
    <w:rsid w:val="00281958"/>
    <w:rsid w:val="00282A4B"/>
    <w:rsid w:val="00282A6E"/>
    <w:rsid w:val="00282DF6"/>
    <w:rsid w:val="0028319E"/>
    <w:rsid w:val="00283D87"/>
    <w:rsid w:val="00284CE4"/>
    <w:rsid w:val="00285223"/>
    <w:rsid w:val="002859E2"/>
    <w:rsid w:val="00286073"/>
    <w:rsid w:val="00287626"/>
    <w:rsid w:val="0028788D"/>
    <w:rsid w:val="00287E58"/>
    <w:rsid w:val="00290140"/>
    <w:rsid w:val="00291829"/>
    <w:rsid w:val="00291D33"/>
    <w:rsid w:val="00292572"/>
    <w:rsid w:val="0029525D"/>
    <w:rsid w:val="00295C76"/>
    <w:rsid w:val="002974F8"/>
    <w:rsid w:val="002A2C01"/>
    <w:rsid w:val="002A32B0"/>
    <w:rsid w:val="002A4049"/>
    <w:rsid w:val="002A41E3"/>
    <w:rsid w:val="002A437B"/>
    <w:rsid w:val="002A4900"/>
    <w:rsid w:val="002A4A67"/>
    <w:rsid w:val="002A67F0"/>
    <w:rsid w:val="002A7B54"/>
    <w:rsid w:val="002B1A2C"/>
    <w:rsid w:val="002B2829"/>
    <w:rsid w:val="002B2B99"/>
    <w:rsid w:val="002B54E7"/>
    <w:rsid w:val="002B5A69"/>
    <w:rsid w:val="002B5F1E"/>
    <w:rsid w:val="002B5FF8"/>
    <w:rsid w:val="002B62DC"/>
    <w:rsid w:val="002B649F"/>
    <w:rsid w:val="002B6D35"/>
    <w:rsid w:val="002B6E43"/>
    <w:rsid w:val="002B757F"/>
    <w:rsid w:val="002B762D"/>
    <w:rsid w:val="002C0683"/>
    <w:rsid w:val="002C0E45"/>
    <w:rsid w:val="002C1A51"/>
    <w:rsid w:val="002C1C0D"/>
    <w:rsid w:val="002C27A7"/>
    <w:rsid w:val="002C33AE"/>
    <w:rsid w:val="002C36C1"/>
    <w:rsid w:val="002C37BC"/>
    <w:rsid w:val="002C3E36"/>
    <w:rsid w:val="002C5268"/>
    <w:rsid w:val="002C773A"/>
    <w:rsid w:val="002D0AFA"/>
    <w:rsid w:val="002D17F1"/>
    <w:rsid w:val="002D20B5"/>
    <w:rsid w:val="002D2839"/>
    <w:rsid w:val="002D3263"/>
    <w:rsid w:val="002D3928"/>
    <w:rsid w:val="002D3C7B"/>
    <w:rsid w:val="002D438E"/>
    <w:rsid w:val="002D58B3"/>
    <w:rsid w:val="002D5A55"/>
    <w:rsid w:val="002D6B52"/>
    <w:rsid w:val="002D7CA5"/>
    <w:rsid w:val="002E0281"/>
    <w:rsid w:val="002E062D"/>
    <w:rsid w:val="002E3546"/>
    <w:rsid w:val="002E4F3C"/>
    <w:rsid w:val="002E7D43"/>
    <w:rsid w:val="002F0251"/>
    <w:rsid w:val="002F0773"/>
    <w:rsid w:val="002F0DD1"/>
    <w:rsid w:val="002F0E77"/>
    <w:rsid w:val="002F46C6"/>
    <w:rsid w:val="002F745C"/>
    <w:rsid w:val="002F7C44"/>
    <w:rsid w:val="003007C4"/>
    <w:rsid w:val="003008E1"/>
    <w:rsid w:val="00302623"/>
    <w:rsid w:val="00302D3F"/>
    <w:rsid w:val="00303C96"/>
    <w:rsid w:val="00303CF4"/>
    <w:rsid w:val="00304B50"/>
    <w:rsid w:val="003060EF"/>
    <w:rsid w:val="00306735"/>
    <w:rsid w:val="00307345"/>
    <w:rsid w:val="00307386"/>
    <w:rsid w:val="003100AE"/>
    <w:rsid w:val="003104E8"/>
    <w:rsid w:val="00310C63"/>
    <w:rsid w:val="00310E51"/>
    <w:rsid w:val="00310ECB"/>
    <w:rsid w:val="00311BDB"/>
    <w:rsid w:val="00312769"/>
    <w:rsid w:val="00312A49"/>
    <w:rsid w:val="0031307E"/>
    <w:rsid w:val="00313D31"/>
    <w:rsid w:val="00314163"/>
    <w:rsid w:val="00315A51"/>
    <w:rsid w:val="00315D49"/>
    <w:rsid w:val="00316E9B"/>
    <w:rsid w:val="003222FF"/>
    <w:rsid w:val="00322A2B"/>
    <w:rsid w:val="00323E6D"/>
    <w:rsid w:val="00324CDA"/>
    <w:rsid w:val="00325341"/>
    <w:rsid w:val="00325706"/>
    <w:rsid w:val="00325999"/>
    <w:rsid w:val="00326368"/>
    <w:rsid w:val="003275E9"/>
    <w:rsid w:val="00327867"/>
    <w:rsid w:val="00330B38"/>
    <w:rsid w:val="00330E31"/>
    <w:rsid w:val="00330F20"/>
    <w:rsid w:val="00331085"/>
    <w:rsid w:val="0033220B"/>
    <w:rsid w:val="003329B9"/>
    <w:rsid w:val="003331C2"/>
    <w:rsid w:val="0033353F"/>
    <w:rsid w:val="00333872"/>
    <w:rsid w:val="00333D1E"/>
    <w:rsid w:val="003347DB"/>
    <w:rsid w:val="00334C68"/>
    <w:rsid w:val="00334E61"/>
    <w:rsid w:val="003353B9"/>
    <w:rsid w:val="00335D9E"/>
    <w:rsid w:val="003418D3"/>
    <w:rsid w:val="003431A3"/>
    <w:rsid w:val="00343A0B"/>
    <w:rsid w:val="00344618"/>
    <w:rsid w:val="0034489C"/>
    <w:rsid w:val="00345DC1"/>
    <w:rsid w:val="00346981"/>
    <w:rsid w:val="00346B7C"/>
    <w:rsid w:val="003518CC"/>
    <w:rsid w:val="00351CD7"/>
    <w:rsid w:val="00352667"/>
    <w:rsid w:val="00352D8D"/>
    <w:rsid w:val="0035372B"/>
    <w:rsid w:val="00354B36"/>
    <w:rsid w:val="00354DC5"/>
    <w:rsid w:val="00356DD3"/>
    <w:rsid w:val="00356F71"/>
    <w:rsid w:val="0035755D"/>
    <w:rsid w:val="003575A2"/>
    <w:rsid w:val="00360813"/>
    <w:rsid w:val="00363811"/>
    <w:rsid w:val="003645A4"/>
    <w:rsid w:val="0036615C"/>
    <w:rsid w:val="003664DE"/>
    <w:rsid w:val="00366740"/>
    <w:rsid w:val="003676AD"/>
    <w:rsid w:val="003678F1"/>
    <w:rsid w:val="00367958"/>
    <w:rsid w:val="00367B5B"/>
    <w:rsid w:val="003708A7"/>
    <w:rsid w:val="00370BAD"/>
    <w:rsid w:val="00371AB5"/>
    <w:rsid w:val="00371CD1"/>
    <w:rsid w:val="00372D51"/>
    <w:rsid w:val="00372DCF"/>
    <w:rsid w:val="00372E18"/>
    <w:rsid w:val="0037314B"/>
    <w:rsid w:val="003732F1"/>
    <w:rsid w:val="00373AB0"/>
    <w:rsid w:val="003753CB"/>
    <w:rsid w:val="003758A6"/>
    <w:rsid w:val="00375A49"/>
    <w:rsid w:val="003764C5"/>
    <w:rsid w:val="00377688"/>
    <w:rsid w:val="003802CC"/>
    <w:rsid w:val="00380D0A"/>
    <w:rsid w:val="00383160"/>
    <w:rsid w:val="0038345B"/>
    <w:rsid w:val="003835C0"/>
    <w:rsid w:val="003837C2"/>
    <w:rsid w:val="0038729B"/>
    <w:rsid w:val="00387C00"/>
    <w:rsid w:val="00387C30"/>
    <w:rsid w:val="00390B27"/>
    <w:rsid w:val="00391754"/>
    <w:rsid w:val="00391835"/>
    <w:rsid w:val="0039201D"/>
    <w:rsid w:val="00392F91"/>
    <w:rsid w:val="00394BA1"/>
    <w:rsid w:val="00394C07"/>
    <w:rsid w:val="00394D86"/>
    <w:rsid w:val="00394FAA"/>
    <w:rsid w:val="00395856"/>
    <w:rsid w:val="00395DE9"/>
    <w:rsid w:val="0039666E"/>
    <w:rsid w:val="0039671E"/>
    <w:rsid w:val="00397145"/>
    <w:rsid w:val="003973EB"/>
    <w:rsid w:val="003A0DCB"/>
    <w:rsid w:val="003A1CB2"/>
    <w:rsid w:val="003A2904"/>
    <w:rsid w:val="003A4AF5"/>
    <w:rsid w:val="003A50EC"/>
    <w:rsid w:val="003A6DF2"/>
    <w:rsid w:val="003A79FF"/>
    <w:rsid w:val="003A7D28"/>
    <w:rsid w:val="003B0CF5"/>
    <w:rsid w:val="003B0E32"/>
    <w:rsid w:val="003B10BE"/>
    <w:rsid w:val="003B2A48"/>
    <w:rsid w:val="003B316F"/>
    <w:rsid w:val="003B40DE"/>
    <w:rsid w:val="003B4475"/>
    <w:rsid w:val="003B47FB"/>
    <w:rsid w:val="003B67DB"/>
    <w:rsid w:val="003B7526"/>
    <w:rsid w:val="003C1F3B"/>
    <w:rsid w:val="003C2A71"/>
    <w:rsid w:val="003C2C04"/>
    <w:rsid w:val="003C3100"/>
    <w:rsid w:val="003C3308"/>
    <w:rsid w:val="003C4E41"/>
    <w:rsid w:val="003C56D5"/>
    <w:rsid w:val="003C5A1A"/>
    <w:rsid w:val="003C5C2F"/>
    <w:rsid w:val="003C5D76"/>
    <w:rsid w:val="003C5EA6"/>
    <w:rsid w:val="003C6378"/>
    <w:rsid w:val="003C7D86"/>
    <w:rsid w:val="003D0683"/>
    <w:rsid w:val="003D070A"/>
    <w:rsid w:val="003D0AE7"/>
    <w:rsid w:val="003D0E7B"/>
    <w:rsid w:val="003D2401"/>
    <w:rsid w:val="003D2605"/>
    <w:rsid w:val="003D26CF"/>
    <w:rsid w:val="003D30BA"/>
    <w:rsid w:val="003D31EC"/>
    <w:rsid w:val="003D32AE"/>
    <w:rsid w:val="003D4B1A"/>
    <w:rsid w:val="003D5264"/>
    <w:rsid w:val="003D664F"/>
    <w:rsid w:val="003D6729"/>
    <w:rsid w:val="003D78E0"/>
    <w:rsid w:val="003E0E24"/>
    <w:rsid w:val="003E21CB"/>
    <w:rsid w:val="003E2EED"/>
    <w:rsid w:val="003E395A"/>
    <w:rsid w:val="003E434F"/>
    <w:rsid w:val="003E4E35"/>
    <w:rsid w:val="003E5FD1"/>
    <w:rsid w:val="003E6123"/>
    <w:rsid w:val="003E65ED"/>
    <w:rsid w:val="003E7ABF"/>
    <w:rsid w:val="003F0178"/>
    <w:rsid w:val="003F0340"/>
    <w:rsid w:val="003F066A"/>
    <w:rsid w:val="003F1443"/>
    <w:rsid w:val="003F1FC9"/>
    <w:rsid w:val="003F2CD5"/>
    <w:rsid w:val="003F3CFA"/>
    <w:rsid w:val="003F57DD"/>
    <w:rsid w:val="003F7005"/>
    <w:rsid w:val="003F7A2F"/>
    <w:rsid w:val="00400954"/>
    <w:rsid w:val="0040097F"/>
    <w:rsid w:val="0040134F"/>
    <w:rsid w:val="00402D8E"/>
    <w:rsid w:val="0040349F"/>
    <w:rsid w:val="004037CE"/>
    <w:rsid w:val="00404229"/>
    <w:rsid w:val="00404352"/>
    <w:rsid w:val="0040492A"/>
    <w:rsid w:val="00404D09"/>
    <w:rsid w:val="00405140"/>
    <w:rsid w:val="00405377"/>
    <w:rsid w:val="004060E9"/>
    <w:rsid w:val="004066A5"/>
    <w:rsid w:val="004077CB"/>
    <w:rsid w:val="00407904"/>
    <w:rsid w:val="004079AC"/>
    <w:rsid w:val="00410D1F"/>
    <w:rsid w:val="00410E05"/>
    <w:rsid w:val="004117A5"/>
    <w:rsid w:val="004128F5"/>
    <w:rsid w:val="004139AF"/>
    <w:rsid w:val="00414E9A"/>
    <w:rsid w:val="0041686A"/>
    <w:rsid w:val="00417E43"/>
    <w:rsid w:val="00420275"/>
    <w:rsid w:val="00421C42"/>
    <w:rsid w:val="00422047"/>
    <w:rsid w:val="00422912"/>
    <w:rsid w:val="004230C7"/>
    <w:rsid w:val="004240A8"/>
    <w:rsid w:val="00424244"/>
    <w:rsid w:val="004250D2"/>
    <w:rsid w:val="00425761"/>
    <w:rsid w:val="004269C4"/>
    <w:rsid w:val="004301CB"/>
    <w:rsid w:val="004314DF"/>
    <w:rsid w:val="004327C5"/>
    <w:rsid w:val="00432C17"/>
    <w:rsid w:val="00433BBC"/>
    <w:rsid w:val="00433D52"/>
    <w:rsid w:val="00433E4D"/>
    <w:rsid w:val="00434863"/>
    <w:rsid w:val="00435948"/>
    <w:rsid w:val="004365D2"/>
    <w:rsid w:val="00436940"/>
    <w:rsid w:val="00441B80"/>
    <w:rsid w:val="00442AC2"/>
    <w:rsid w:val="00442C18"/>
    <w:rsid w:val="00444EE9"/>
    <w:rsid w:val="00445641"/>
    <w:rsid w:val="00446C80"/>
    <w:rsid w:val="00451418"/>
    <w:rsid w:val="00452ADD"/>
    <w:rsid w:val="004533D2"/>
    <w:rsid w:val="004540D0"/>
    <w:rsid w:val="0045530F"/>
    <w:rsid w:val="004555AD"/>
    <w:rsid w:val="00455DB6"/>
    <w:rsid w:val="00456859"/>
    <w:rsid w:val="00457C82"/>
    <w:rsid w:val="00460426"/>
    <w:rsid w:val="004605D7"/>
    <w:rsid w:val="004609CA"/>
    <w:rsid w:val="004627F7"/>
    <w:rsid w:val="0046299E"/>
    <w:rsid w:val="00463687"/>
    <w:rsid w:val="004641CA"/>
    <w:rsid w:val="004643A4"/>
    <w:rsid w:val="00464F58"/>
    <w:rsid w:val="004657D2"/>
    <w:rsid w:val="00465A70"/>
    <w:rsid w:val="00465D5B"/>
    <w:rsid w:val="00465E05"/>
    <w:rsid w:val="00465E55"/>
    <w:rsid w:val="00465FD0"/>
    <w:rsid w:val="00467281"/>
    <w:rsid w:val="004676C0"/>
    <w:rsid w:val="00467DD5"/>
    <w:rsid w:val="004712B3"/>
    <w:rsid w:val="004720EA"/>
    <w:rsid w:val="00472996"/>
    <w:rsid w:val="00472AA5"/>
    <w:rsid w:val="004732C2"/>
    <w:rsid w:val="00473E5C"/>
    <w:rsid w:val="00474312"/>
    <w:rsid w:val="00474CC0"/>
    <w:rsid w:val="00475303"/>
    <w:rsid w:val="00475567"/>
    <w:rsid w:val="004755EA"/>
    <w:rsid w:val="004764D1"/>
    <w:rsid w:val="00476FDB"/>
    <w:rsid w:val="00477436"/>
    <w:rsid w:val="0048003F"/>
    <w:rsid w:val="00481D08"/>
    <w:rsid w:val="0048796C"/>
    <w:rsid w:val="00487F4F"/>
    <w:rsid w:val="00490B1E"/>
    <w:rsid w:val="0049104E"/>
    <w:rsid w:val="0049121F"/>
    <w:rsid w:val="00493D3A"/>
    <w:rsid w:val="0049450E"/>
    <w:rsid w:val="004958A4"/>
    <w:rsid w:val="00495DF3"/>
    <w:rsid w:val="004971F8"/>
    <w:rsid w:val="00497C1E"/>
    <w:rsid w:val="004A04C2"/>
    <w:rsid w:val="004A073C"/>
    <w:rsid w:val="004A0880"/>
    <w:rsid w:val="004A22A0"/>
    <w:rsid w:val="004A470C"/>
    <w:rsid w:val="004A4730"/>
    <w:rsid w:val="004A486F"/>
    <w:rsid w:val="004A500A"/>
    <w:rsid w:val="004A50B1"/>
    <w:rsid w:val="004A55C6"/>
    <w:rsid w:val="004A5D70"/>
    <w:rsid w:val="004A5F0F"/>
    <w:rsid w:val="004A6589"/>
    <w:rsid w:val="004A727B"/>
    <w:rsid w:val="004B063D"/>
    <w:rsid w:val="004B1249"/>
    <w:rsid w:val="004B1341"/>
    <w:rsid w:val="004B2C0B"/>
    <w:rsid w:val="004B3728"/>
    <w:rsid w:val="004B423B"/>
    <w:rsid w:val="004B6E0A"/>
    <w:rsid w:val="004B6E6A"/>
    <w:rsid w:val="004B76CC"/>
    <w:rsid w:val="004B7D0E"/>
    <w:rsid w:val="004C0358"/>
    <w:rsid w:val="004C07B1"/>
    <w:rsid w:val="004C08B9"/>
    <w:rsid w:val="004C3BC2"/>
    <w:rsid w:val="004C3F30"/>
    <w:rsid w:val="004C40B2"/>
    <w:rsid w:val="004C5577"/>
    <w:rsid w:val="004C568D"/>
    <w:rsid w:val="004C5E92"/>
    <w:rsid w:val="004C66A3"/>
    <w:rsid w:val="004C692C"/>
    <w:rsid w:val="004C6AE5"/>
    <w:rsid w:val="004D0FF9"/>
    <w:rsid w:val="004D1393"/>
    <w:rsid w:val="004D2617"/>
    <w:rsid w:val="004D3E5C"/>
    <w:rsid w:val="004D416A"/>
    <w:rsid w:val="004D4BA9"/>
    <w:rsid w:val="004D5C47"/>
    <w:rsid w:val="004D6297"/>
    <w:rsid w:val="004D6967"/>
    <w:rsid w:val="004E36D6"/>
    <w:rsid w:val="004E46C2"/>
    <w:rsid w:val="004E49A8"/>
    <w:rsid w:val="004F01D8"/>
    <w:rsid w:val="004F070A"/>
    <w:rsid w:val="004F0D69"/>
    <w:rsid w:val="004F1472"/>
    <w:rsid w:val="004F20A3"/>
    <w:rsid w:val="004F2259"/>
    <w:rsid w:val="004F24C0"/>
    <w:rsid w:val="004F3F2A"/>
    <w:rsid w:val="004F5ECC"/>
    <w:rsid w:val="004F6819"/>
    <w:rsid w:val="004F7044"/>
    <w:rsid w:val="004F7711"/>
    <w:rsid w:val="004F7858"/>
    <w:rsid w:val="00500048"/>
    <w:rsid w:val="005003ED"/>
    <w:rsid w:val="00500E82"/>
    <w:rsid w:val="00501555"/>
    <w:rsid w:val="005028AE"/>
    <w:rsid w:val="00502D3D"/>
    <w:rsid w:val="00503566"/>
    <w:rsid w:val="00503F2B"/>
    <w:rsid w:val="00504D24"/>
    <w:rsid w:val="00505F2E"/>
    <w:rsid w:val="00506962"/>
    <w:rsid w:val="00506B5A"/>
    <w:rsid w:val="00507D27"/>
    <w:rsid w:val="005115C2"/>
    <w:rsid w:val="00511AE1"/>
    <w:rsid w:val="005125C8"/>
    <w:rsid w:val="005128FF"/>
    <w:rsid w:val="0051427A"/>
    <w:rsid w:val="00514F55"/>
    <w:rsid w:val="00517046"/>
    <w:rsid w:val="00517B08"/>
    <w:rsid w:val="0052143A"/>
    <w:rsid w:val="005227DD"/>
    <w:rsid w:val="00522F03"/>
    <w:rsid w:val="00525AC8"/>
    <w:rsid w:val="0052624D"/>
    <w:rsid w:val="00527385"/>
    <w:rsid w:val="00527500"/>
    <w:rsid w:val="005278A1"/>
    <w:rsid w:val="00527E2D"/>
    <w:rsid w:val="00530C49"/>
    <w:rsid w:val="0053199B"/>
    <w:rsid w:val="00531EAF"/>
    <w:rsid w:val="005324FF"/>
    <w:rsid w:val="005328AC"/>
    <w:rsid w:val="00532903"/>
    <w:rsid w:val="0053347A"/>
    <w:rsid w:val="00533529"/>
    <w:rsid w:val="00533D16"/>
    <w:rsid w:val="0053488C"/>
    <w:rsid w:val="00535072"/>
    <w:rsid w:val="005362D4"/>
    <w:rsid w:val="00536DEC"/>
    <w:rsid w:val="005409ED"/>
    <w:rsid w:val="0054126D"/>
    <w:rsid w:val="005417DF"/>
    <w:rsid w:val="00541AC2"/>
    <w:rsid w:val="00542A5E"/>
    <w:rsid w:val="005433AD"/>
    <w:rsid w:val="005434F2"/>
    <w:rsid w:val="005435C6"/>
    <w:rsid w:val="005435EE"/>
    <w:rsid w:val="00543956"/>
    <w:rsid w:val="005444B2"/>
    <w:rsid w:val="005447A3"/>
    <w:rsid w:val="005477F8"/>
    <w:rsid w:val="005501CE"/>
    <w:rsid w:val="0055058E"/>
    <w:rsid w:val="00552259"/>
    <w:rsid w:val="0055232B"/>
    <w:rsid w:val="005542D1"/>
    <w:rsid w:val="0055449D"/>
    <w:rsid w:val="00554DC8"/>
    <w:rsid w:val="0055509F"/>
    <w:rsid w:val="00556E3B"/>
    <w:rsid w:val="00557307"/>
    <w:rsid w:val="005574F7"/>
    <w:rsid w:val="00557B8C"/>
    <w:rsid w:val="00560BED"/>
    <w:rsid w:val="00561296"/>
    <w:rsid w:val="00562C47"/>
    <w:rsid w:val="005635ED"/>
    <w:rsid w:val="005646DD"/>
    <w:rsid w:val="005659C3"/>
    <w:rsid w:val="00565F65"/>
    <w:rsid w:val="00566367"/>
    <w:rsid w:val="005676B2"/>
    <w:rsid w:val="00571E33"/>
    <w:rsid w:val="005729E8"/>
    <w:rsid w:val="00573228"/>
    <w:rsid w:val="00574190"/>
    <w:rsid w:val="00574D15"/>
    <w:rsid w:val="005751A9"/>
    <w:rsid w:val="00576625"/>
    <w:rsid w:val="0057682C"/>
    <w:rsid w:val="0057781E"/>
    <w:rsid w:val="00577FC0"/>
    <w:rsid w:val="00583153"/>
    <w:rsid w:val="00583969"/>
    <w:rsid w:val="005851DB"/>
    <w:rsid w:val="00585AAF"/>
    <w:rsid w:val="00586D65"/>
    <w:rsid w:val="0058703A"/>
    <w:rsid w:val="00587904"/>
    <w:rsid w:val="00590AF1"/>
    <w:rsid w:val="00591710"/>
    <w:rsid w:val="00592515"/>
    <w:rsid w:val="00592849"/>
    <w:rsid w:val="00592E57"/>
    <w:rsid w:val="00593907"/>
    <w:rsid w:val="00593B3F"/>
    <w:rsid w:val="005940A7"/>
    <w:rsid w:val="00595985"/>
    <w:rsid w:val="00595F12"/>
    <w:rsid w:val="00595FF2"/>
    <w:rsid w:val="00597201"/>
    <w:rsid w:val="005A088F"/>
    <w:rsid w:val="005A0BDC"/>
    <w:rsid w:val="005A171A"/>
    <w:rsid w:val="005A17BC"/>
    <w:rsid w:val="005A29F1"/>
    <w:rsid w:val="005A4377"/>
    <w:rsid w:val="005A60DC"/>
    <w:rsid w:val="005A625C"/>
    <w:rsid w:val="005B2080"/>
    <w:rsid w:val="005B3F3A"/>
    <w:rsid w:val="005B5BA7"/>
    <w:rsid w:val="005B65AF"/>
    <w:rsid w:val="005B746A"/>
    <w:rsid w:val="005C0E2B"/>
    <w:rsid w:val="005C30AB"/>
    <w:rsid w:val="005C4D00"/>
    <w:rsid w:val="005C64A3"/>
    <w:rsid w:val="005C6C6C"/>
    <w:rsid w:val="005C7046"/>
    <w:rsid w:val="005C7D41"/>
    <w:rsid w:val="005D010E"/>
    <w:rsid w:val="005D0626"/>
    <w:rsid w:val="005D0F28"/>
    <w:rsid w:val="005D3836"/>
    <w:rsid w:val="005D5BAE"/>
    <w:rsid w:val="005D7721"/>
    <w:rsid w:val="005E05BD"/>
    <w:rsid w:val="005E0BA9"/>
    <w:rsid w:val="005E1427"/>
    <w:rsid w:val="005E3498"/>
    <w:rsid w:val="005E4903"/>
    <w:rsid w:val="005E51A6"/>
    <w:rsid w:val="005E55CA"/>
    <w:rsid w:val="005E792E"/>
    <w:rsid w:val="005F077B"/>
    <w:rsid w:val="005F0DD7"/>
    <w:rsid w:val="005F1020"/>
    <w:rsid w:val="005F114B"/>
    <w:rsid w:val="005F19EF"/>
    <w:rsid w:val="005F22E0"/>
    <w:rsid w:val="005F331E"/>
    <w:rsid w:val="005F3D84"/>
    <w:rsid w:val="005F3EBB"/>
    <w:rsid w:val="005F4B5B"/>
    <w:rsid w:val="005F5402"/>
    <w:rsid w:val="005F5F6F"/>
    <w:rsid w:val="005F6E47"/>
    <w:rsid w:val="005F7903"/>
    <w:rsid w:val="00603946"/>
    <w:rsid w:val="00604F57"/>
    <w:rsid w:val="00605C8F"/>
    <w:rsid w:val="00605CE7"/>
    <w:rsid w:val="0061053F"/>
    <w:rsid w:val="00610B10"/>
    <w:rsid w:val="00611D8B"/>
    <w:rsid w:val="00612447"/>
    <w:rsid w:val="00612B7A"/>
    <w:rsid w:val="006130B5"/>
    <w:rsid w:val="0061350C"/>
    <w:rsid w:val="00613AA3"/>
    <w:rsid w:val="0061432A"/>
    <w:rsid w:val="00614400"/>
    <w:rsid w:val="0061478A"/>
    <w:rsid w:val="00615545"/>
    <w:rsid w:val="00616101"/>
    <w:rsid w:val="00616955"/>
    <w:rsid w:val="00617147"/>
    <w:rsid w:val="006237C9"/>
    <w:rsid w:val="00623CD3"/>
    <w:rsid w:val="006247C7"/>
    <w:rsid w:val="00624B38"/>
    <w:rsid w:val="00624F7F"/>
    <w:rsid w:val="00625DFC"/>
    <w:rsid w:val="0062674A"/>
    <w:rsid w:val="0062752A"/>
    <w:rsid w:val="006302E6"/>
    <w:rsid w:val="00630361"/>
    <w:rsid w:val="00630619"/>
    <w:rsid w:val="006327AF"/>
    <w:rsid w:val="00633284"/>
    <w:rsid w:val="00634D93"/>
    <w:rsid w:val="00635737"/>
    <w:rsid w:val="00636690"/>
    <w:rsid w:val="00637AED"/>
    <w:rsid w:val="006416A6"/>
    <w:rsid w:val="0064372E"/>
    <w:rsid w:val="00645052"/>
    <w:rsid w:val="006459A0"/>
    <w:rsid w:val="00646938"/>
    <w:rsid w:val="00646D95"/>
    <w:rsid w:val="00647AA3"/>
    <w:rsid w:val="00647CDA"/>
    <w:rsid w:val="00647E7E"/>
    <w:rsid w:val="00647F37"/>
    <w:rsid w:val="0065050F"/>
    <w:rsid w:val="00650BDA"/>
    <w:rsid w:val="00651E6C"/>
    <w:rsid w:val="006548A0"/>
    <w:rsid w:val="006549D7"/>
    <w:rsid w:val="00654A4E"/>
    <w:rsid w:val="00655629"/>
    <w:rsid w:val="006556CC"/>
    <w:rsid w:val="006560C2"/>
    <w:rsid w:val="00656D24"/>
    <w:rsid w:val="00657A94"/>
    <w:rsid w:val="006612EA"/>
    <w:rsid w:val="00661F74"/>
    <w:rsid w:val="00663E2A"/>
    <w:rsid w:val="00664DF9"/>
    <w:rsid w:val="00665345"/>
    <w:rsid w:val="0066542A"/>
    <w:rsid w:val="00665695"/>
    <w:rsid w:val="006665E7"/>
    <w:rsid w:val="0066770F"/>
    <w:rsid w:val="006678E2"/>
    <w:rsid w:val="00667F28"/>
    <w:rsid w:val="00670062"/>
    <w:rsid w:val="0067111F"/>
    <w:rsid w:val="00671231"/>
    <w:rsid w:val="00671E75"/>
    <w:rsid w:val="00672F90"/>
    <w:rsid w:val="00673764"/>
    <w:rsid w:val="00673DEE"/>
    <w:rsid w:val="00674DDC"/>
    <w:rsid w:val="00674E6F"/>
    <w:rsid w:val="00675526"/>
    <w:rsid w:val="0067640D"/>
    <w:rsid w:val="006776FE"/>
    <w:rsid w:val="00677894"/>
    <w:rsid w:val="00680208"/>
    <w:rsid w:val="00683D6C"/>
    <w:rsid w:val="0068420F"/>
    <w:rsid w:val="00684694"/>
    <w:rsid w:val="00684F0F"/>
    <w:rsid w:val="00685D57"/>
    <w:rsid w:val="0068706E"/>
    <w:rsid w:val="0069040C"/>
    <w:rsid w:val="00691F15"/>
    <w:rsid w:val="0069273C"/>
    <w:rsid w:val="00692D41"/>
    <w:rsid w:val="00693EE8"/>
    <w:rsid w:val="00694457"/>
    <w:rsid w:val="00694E10"/>
    <w:rsid w:val="00695AFD"/>
    <w:rsid w:val="00696980"/>
    <w:rsid w:val="00697B34"/>
    <w:rsid w:val="00697F1E"/>
    <w:rsid w:val="006A064E"/>
    <w:rsid w:val="006A0C17"/>
    <w:rsid w:val="006A10AE"/>
    <w:rsid w:val="006A28E9"/>
    <w:rsid w:val="006A61AC"/>
    <w:rsid w:val="006B0984"/>
    <w:rsid w:val="006B0CF7"/>
    <w:rsid w:val="006B0F5B"/>
    <w:rsid w:val="006B169C"/>
    <w:rsid w:val="006B4063"/>
    <w:rsid w:val="006B5518"/>
    <w:rsid w:val="006B5B6D"/>
    <w:rsid w:val="006B5BFE"/>
    <w:rsid w:val="006B66AF"/>
    <w:rsid w:val="006B74CB"/>
    <w:rsid w:val="006B77F7"/>
    <w:rsid w:val="006C0883"/>
    <w:rsid w:val="006C08A5"/>
    <w:rsid w:val="006C0F73"/>
    <w:rsid w:val="006C12E7"/>
    <w:rsid w:val="006C1CB1"/>
    <w:rsid w:val="006C1CFE"/>
    <w:rsid w:val="006C2E69"/>
    <w:rsid w:val="006C4708"/>
    <w:rsid w:val="006C5658"/>
    <w:rsid w:val="006C587D"/>
    <w:rsid w:val="006C6EEB"/>
    <w:rsid w:val="006C78F4"/>
    <w:rsid w:val="006D103F"/>
    <w:rsid w:val="006D11CE"/>
    <w:rsid w:val="006D2D16"/>
    <w:rsid w:val="006D3AD0"/>
    <w:rsid w:val="006D4AAD"/>
    <w:rsid w:val="006D7689"/>
    <w:rsid w:val="006D7DAB"/>
    <w:rsid w:val="006E06A2"/>
    <w:rsid w:val="006E0834"/>
    <w:rsid w:val="006E1DD6"/>
    <w:rsid w:val="006E43F0"/>
    <w:rsid w:val="006E59DB"/>
    <w:rsid w:val="006E5C50"/>
    <w:rsid w:val="006E6196"/>
    <w:rsid w:val="006E61A1"/>
    <w:rsid w:val="006E645B"/>
    <w:rsid w:val="006E69BC"/>
    <w:rsid w:val="006F1A3B"/>
    <w:rsid w:val="006F1C24"/>
    <w:rsid w:val="006F38DC"/>
    <w:rsid w:val="006F4C8F"/>
    <w:rsid w:val="006F5592"/>
    <w:rsid w:val="006F5678"/>
    <w:rsid w:val="006F66AB"/>
    <w:rsid w:val="006F6985"/>
    <w:rsid w:val="00701363"/>
    <w:rsid w:val="00701798"/>
    <w:rsid w:val="00701A7B"/>
    <w:rsid w:val="00702DF8"/>
    <w:rsid w:val="00703426"/>
    <w:rsid w:val="00703512"/>
    <w:rsid w:val="00703FCF"/>
    <w:rsid w:val="007061B2"/>
    <w:rsid w:val="00707AE3"/>
    <w:rsid w:val="007106BF"/>
    <w:rsid w:val="00712984"/>
    <w:rsid w:val="00712EB3"/>
    <w:rsid w:val="00713FB8"/>
    <w:rsid w:val="00714B92"/>
    <w:rsid w:val="007152AA"/>
    <w:rsid w:val="007158AE"/>
    <w:rsid w:val="00716374"/>
    <w:rsid w:val="0071789B"/>
    <w:rsid w:val="00720DDE"/>
    <w:rsid w:val="00721677"/>
    <w:rsid w:val="0072188F"/>
    <w:rsid w:val="007235EF"/>
    <w:rsid w:val="00724064"/>
    <w:rsid w:val="0072663A"/>
    <w:rsid w:val="00726F5B"/>
    <w:rsid w:val="007308AC"/>
    <w:rsid w:val="007310BB"/>
    <w:rsid w:val="00731D47"/>
    <w:rsid w:val="0073245D"/>
    <w:rsid w:val="00732A68"/>
    <w:rsid w:val="0073417E"/>
    <w:rsid w:val="00734E80"/>
    <w:rsid w:val="007357AF"/>
    <w:rsid w:val="00735969"/>
    <w:rsid w:val="00735FCF"/>
    <w:rsid w:val="00736636"/>
    <w:rsid w:val="00736DCF"/>
    <w:rsid w:val="007402EF"/>
    <w:rsid w:val="00741C87"/>
    <w:rsid w:val="007422BF"/>
    <w:rsid w:val="00742B58"/>
    <w:rsid w:val="00744272"/>
    <w:rsid w:val="00746055"/>
    <w:rsid w:val="00746FB7"/>
    <w:rsid w:val="0075085D"/>
    <w:rsid w:val="00750A9D"/>
    <w:rsid w:val="00752796"/>
    <w:rsid w:val="007531FE"/>
    <w:rsid w:val="007532B8"/>
    <w:rsid w:val="007539D0"/>
    <w:rsid w:val="007543C5"/>
    <w:rsid w:val="00755638"/>
    <w:rsid w:val="0075565E"/>
    <w:rsid w:val="007564D8"/>
    <w:rsid w:val="00756A6D"/>
    <w:rsid w:val="0075725F"/>
    <w:rsid w:val="00757AE3"/>
    <w:rsid w:val="007612B8"/>
    <w:rsid w:val="007618E8"/>
    <w:rsid w:val="00761B83"/>
    <w:rsid w:val="007627E5"/>
    <w:rsid w:val="00764447"/>
    <w:rsid w:val="00764D8E"/>
    <w:rsid w:val="00764E64"/>
    <w:rsid w:val="00765369"/>
    <w:rsid w:val="00765484"/>
    <w:rsid w:val="0076566E"/>
    <w:rsid w:val="0076625A"/>
    <w:rsid w:val="00766ECD"/>
    <w:rsid w:val="00767043"/>
    <w:rsid w:val="00767382"/>
    <w:rsid w:val="00767E1D"/>
    <w:rsid w:val="007702C8"/>
    <w:rsid w:val="00770D91"/>
    <w:rsid w:val="00772917"/>
    <w:rsid w:val="00772BCC"/>
    <w:rsid w:val="00774160"/>
    <w:rsid w:val="00774AFA"/>
    <w:rsid w:val="00775D60"/>
    <w:rsid w:val="00776B59"/>
    <w:rsid w:val="0077752E"/>
    <w:rsid w:val="00777ED7"/>
    <w:rsid w:val="007808A7"/>
    <w:rsid w:val="007810F2"/>
    <w:rsid w:val="00781A11"/>
    <w:rsid w:val="00781C0A"/>
    <w:rsid w:val="00782081"/>
    <w:rsid w:val="00782D92"/>
    <w:rsid w:val="0078326A"/>
    <w:rsid w:val="0078469F"/>
    <w:rsid w:val="00785C8A"/>
    <w:rsid w:val="00787ECF"/>
    <w:rsid w:val="0079104B"/>
    <w:rsid w:val="007940CD"/>
    <w:rsid w:val="00795890"/>
    <w:rsid w:val="00796C61"/>
    <w:rsid w:val="007971D5"/>
    <w:rsid w:val="007A040A"/>
    <w:rsid w:val="007A043D"/>
    <w:rsid w:val="007A11CD"/>
    <w:rsid w:val="007A2C25"/>
    <w:rsid w:val="007A3D52"/>
    <w:rsid w:val="007A4388"/>
    <w:rsid w:val="007A47F9"/>
    <w:rsid w:val="007A519D"/>
    <w:rsid w:val="007A5237"/>
    <w:rsid w:val="007A549E"/>
    <w:rsid w:val="007A656A"/>
    <w:rsid w:val="007B144E"/>
    <w:rsid w:val="007B15DA"/>
    <w:rsid w:val="007B2EDC"/>
    <w:rsid w:val="007B46D9"/>
    <w:rsid w:val="007B4FE6"/>
    <w:rsid w:val="007B6359"/>
    <w:rsid w:val="007B7056"/>
    <w:rsid w:val="007C00B6"/>
    <w:rsid w:val="007C0A61"/>
    <w:rsid w:val="007C0F8D"/>
    <w:rsid w:val="007C200F"/>
    <w:rsid w:val="007C218F"/>
    <w:rsid w:val="007C2CE1"/>
    <w:rsid w:val="007C2FD4"/>
    <w:rsid w:val="007C3242"/>
    <w:rsid w:val="007C3C68"/>
    <w:rsid w:val="007C6343"/>
    <w:rsid w:val="007C6BEC"/>
    <w:rsid w:val="007C7057"/>
    <w:rsid w:val="007C78F9"/>
    <w:rsid w:val="007D0825"/>
    <w:rsid w:val="007D0CEF"/>
    <w:rsid w:val="007D2106"/>
    <w:rsid w:val="007D2C4D"/>
    <w:rsid w:val="007D3999"/>
    <w:rsid w:val="007D4DA6"/>
    <w:rsid w:val="007D5B4B"/>
    <w:rsid w:val="007D63A4"/>
    <w:rsid w:val="007D71E1"/>
    <w:rsid w:val="007E0AEE"/>
    <w:rsid w:val="007E12CB"/>
    <w:rsid w:val="007E1BDE"/>
    <w:rsid w:val="007E2EEC"/>
    <w:rsid w:val="007E3475"/>
    <w:rsid w:val="007E3CF9"/>
    <w:rsid w:val="007E4D3A"/>
    <w:rsid w:val="007E5575"/>
    <w:rsid w:val="007E61F2"/>
    <w:rsid w:val="007E77FA"/>
    <w:rsid w:val="007E7EFC"/>
    <w:rsid w:val="007F023A"/>
    <w:rsid w:val="007F041D"/>
    <w:rsid w:val="007F07DC"/>
    <w:rsid w:val="007F1446"/>
    <w:rsid w:val="007F2E70"/>
    <w:rsid w:val="007F3236"/>
    <w:rsid w:val="007F42F8"/>
    <w:rsid w:val="007F49B5"/>
    <w:rsid w:val="007F596A"/>
    <w:rsid w:val="007F63CD"/>
    <w:rsid w:val="007F63FC"/>
    <w:rsid w:val="007F75B9"/>
    <w:rsid w:val="007F7D2D"/>
    <w:rsid w:val="00800B56"/>
    <w:rsid w:val="00800DB3"/>
    <w:rsid w:val="0080101A"/>
    <w:rsid w:val="0080138D"/>
    <w:rsid w:val="00802C07"/>
    <w:rsid w:val="00802CB6"/>
    <w:rsid w:val="00803960"/>
    <w:rsid w:val="00803AF3"/>
    <w:rsid w:val="00804BC8"/>
    <w:rsid w:val="00804F98"/>
    <w:rsid w:val="00805173"/>
    <w:rsid w:val="00805BF5"/>
    <w:rsid w:val="008062F5"/>
    <w:rsid w:val="00806AA4"/>
    <w:rsid w:val="008102A9"/>
    <w:rsid w:val="00810BE4"/>
    <w:rsid w:val="008111F3"/>
    <w:rsid w:val="00811DC9"/>
    <w:rsid w:val="00812631"/>
    <w:rsid w:val="0081295E"/>
    <w:rsid w:val="00812C91"/>
    <w:rsid w:val="00813B1F"/>
    <w:rsid w:val="008152B6"/>
    <w:rsid w:val="00816A07"/>
    <w:rsid w:val="00817858"/>
    <w:rsid w:val="00817D05"/>
    <w:rsid w:val="00820192"/>
    <w:rsid w:val="0082033D"/>
    <w:rsid w:val="008205FB"/>
    <w:rsid w:val="00820E8E"/>
    <w:rsid w:val="00820F8D"/>
    <w:rsid w:val="00820FAF"/>
    <w:rsid w:val="00821B21"/>
    <w:rsid w:val="008228FE"/>
    <w:rsid w:val="00823E6E"/>
    <w:rsid w:val="00823FAA"/>
    <w:rsid w:val="008241C7"/>
    <w:rsid w:val="008246C7"/>
    <w:rsid w:val="00824A47"/>
    <w:rsid w:val="0082563E"/>
    <w:rsid w:val="00825B04"/>
    <w:rsid w:val="0082602D"/>
    <w:rsid w:val="00827C28"/>
    <w:rsid w:val="008306F1"/>
    <w:rsid w:val="0083402A"/>
    <w:rsid w:val="00835250"/>
    <w:rsid w:val="0083579E"/>
    <w:rsid w:val="008362C9"/>
    <w:rsid w:val="00836B2F"/>
    <w:rsid w:val="00840B3D"/>
    <w:rsid w:val="0084141C"/>
    <w:rsid w:val="00842004"/>
    <w:rsid w:val="00842DC8"/>
    <w:rsid w:val="00843AB8"/>
    <w:rsid w:val="00844475"/>
    <w:rsid w:val="0084484C"/>
    <w:rsid w:val="00844B28"/>
    <w:rsid w:val="00845C85"/>
    <w:rsid w:val="00846626"/>
    <w:rsid w:val="00846F4C"/>
    <w:rsid w:val="00846F77"/>
    <w:rsid w:val="0085018B"/>
    <w:rsid w:val="008506ED"/>
    <w:rsid w:val="00850F43"/>
    <w:rsid w:val="00851215"/>
    <w:rsid w:val="00854D4E"/>
    <w:rsid w:val="008553BE"/>
    <w:rsid w:val="0085581B"/>
    <w:rsid w:val="00856131"/>
    <w:rsid w:val="00860F27"/>
    <w:rsid w:val="00861145"/>
    <w:rsid w:val="00861598"/>
    <w:rsid w:val="008615F0"/>
    <w:rsid w:val="00861862"/>
    <w:rsid w:val="00862C6F"/>
    <w:rsid w:val="00863C65"/>
    <w:rsid w:val="00863CF6"/>
    <w:rsid w:val="00863FB2"/>
    <w:rsid w:val="00864C7F"/>
    <w:rsid w:val="00864CB4"/>
    <w:rsid w:val="00865CAF"/>
    <w:rsid w:val="00867AD1"/>
    <w:rsid w:val="00867F31"/>
    <w:rsid w:val="008701E8"/>
    <w:rsid w:val="00871180"/>
    <w:rsid w:val="008719D1"/>
    <w:rsid w:val="00873329"/>
    <w:rsid w:val="00874218"/>
    <w:rsid w:val="00875DDA"/>
    <w:rsid w:val="008778FC"/>
    <w:rsid w:val="00877C2E"/>
    <w:rsid w:val="00877F7F"/>
    <w:rsid w:val="00880082"/>
    <w:rsid w:val="0088052F"/>
    <w:rsid w:val="008815C5"/>
    <w:rsid w:val="00881773"/>
    <w:rsid w:val="00883120"/>
    <w:rsid w:val="0088442E"/>
    <w:rsid w:val="008855FB"/>
    <w:rsid w:val="00886BD5"/>
    <w:rsid w:val="00890A88"/>
    <w:rsid w:val="0089120D"/>
    <w:rsid w:val="00891A36"/>
    <w:rsid w:val="00891DF9"/>
    <w:rsid w:val="00892497"/>
    <w:rsid w:val="00892660"/>
    <w:rsid w:val="00893A66"/>
    <w:rsid w:val="00893DE4"/>
    <w:rsid w:val="00894D2E"/>
    <w:rsid w:val="00895C5E"/>
    <w:rsid w:val="00897315"/>
    <w:rsid w:val="008976E6"/>
    <w:rsid w:val="008A0D01"/>
    <w:rsid w:val="008A228D"/>
    <w:rsid w:val="008A25BF"/>
    <w:rsid w:val="008A4CBD"/>
    <w:rsid w:val="008A56BC"/>
    <w:rsid w:val="008A6823"/>
    <w:rsid w:val="008A6F85"/>
    <w:rsid w:val="008A7042"/>
    <w:rsid w:val="008A79C7"/>
    <w:rsid w:val="008B0966"/>
    <w:rsid w:val="008B246A"/>
    <w:rsid w:val="008B31D9"/>
    <w:rsid w:val="008B4202"/>
    <w:rsid w:val="008B4507"/>
    <w:rsid w:val="008B5227"/>
    <w:rsid w:val="008C1741"/>
    <w:rsid w:val="008C1830"/>
    <w:rsid w:val="008C18A3"/>
    <w:rsid w:val="008C26CE"/>
    <w:rsid w:val="008C3B2E"/>
    <w:rsid w:val="008C440C"/>
    <w:rsid w:val="008C4801"/>
    <w:rsid w:val="008C48F7"/>
    <w:rsid w:val="008C6321"/>
    <w:rsid w:val="008C63A3"/>
    <w:rsid w:val="008C687D"/>
    <w:rsid w:val="008C72C9"/>
    <w:rsid w:val="008D194F"/>
    <w:rsid w:val="008D2CEF"/>
    <w:rsid w:val="008D2E65"/>
    <w:rsid w:val="008D33CD"/>
    <w:rsid w:val="008D35D4"/>
    <w:rsid w:val="008D3D45"/>
    <w:rsid w:val="008D4EEE"/>
    <w:rsid w:val="008E0115"/>
    <w:rsid w:val="008E0832"/>
    <w:rsid w:val="008E12AE"/>
    <w:rsid w:val="008E2FAE"/>
    <w:rsid w:val="008E3012"/>
    <w:rsid w:val="008E4679"/>
    <w:rsid w:val="008E4FEF"/>
    <w:rsid w:val="008E54ED"/>
    <w:rsid w:val="008E683B"/>
    <w:rsid w:val="008E7A90"/>
    <w:rsid w:val="008F008E"/>
    <w:rsid w:val="008F167F"/>
    <w:rsid w:val="008F2F97"/>
    <w:rsid w:val="008F311F"/>
    <w:rsid w:val="008F522A"/>
    <w:rsid w:val="008F5664"/>
    <w:rsid w:val="008F5ABA"/>
    <w:rsid w:val="008F6525"/>
    <w:rsid w:val="008F6FF5"/>
    <w:rsid w:val="008F789D"/>
    <w:rsid w:val="00900084"/>
    <w:rsid w:val="0090039B"/>
    <w:rsid w:val="009013FB"/>
    <w:rsid w:val="00901DE3"/>
    <w:rsid w:val="009036B2"/>
    <w:rsid w:val="00904DD8"/>
    <w:rsid w:val="009063C6"/>
    <w:rsid w:val="009068D7"/>
    <w:rsid w:val="00906A07"/>
    <w:rsid w:val="00907493"/>
    <w:rsid w:val="00907C45"/>
    <w:rsid w:val="009113AB"/>
    <w:rsid w:val="00911829"/>
    <w:rsid w:val="00912389"/>
    <w:rsid w:val="00912AE3"/>
    <w:rsid w:val="0091317A"/>
    <w:rsid w:val="009132E2"/>
    <w:rsid w:val="00914127"/>
    <w:rsid w:val="00915115"/>
    <w:rsid w:val="009157FE"/>
    <w:rsid w:val="00915DBD"/>
    <w:rsid w:val="009163AB"/>
    <w:rsid w:val="00917893"/>
    <w:rsid w:val="0092011C"/>
    <w:rsid w:val="009212D1"/>
    <w:rsid w:val="009220C8"/>
    <w:rsid w:val="009222C1"/>
    <w:rsid w:val="00922BE9"/>
    <w:rsid w:val="00923178"/>
    <w:rsid w:val="00923DA4"/>
    <w:rsid w:val="009258C2"/>
    <w:rsid w:val="00925B9B"/>
    <w:rsid w:val="00926010"/>
    <w:rsid w:val="0092657B"/>
    <w:rsid w:val="009273C1"/>
    <w:rsid w:val="009275AD"/>
    <w:rsid w:val="0092779E"/>
    <w:rsid w:val="009301E6"/>
    <w:rsid w:val="009303BA"/>
    <w:rsid w:val="00930D96"/>
    <w:rsid w:val="00931257"/>
    <w:rsid w:val="00931946"/>
    <w:rsid w:val="00931FA8"/>
    <w:rsid w:val="00932277"/>
    <w:rsid w:val="00933572"/>
    <w:rsid w:val="00933BA2"/>
    <w:rsid w:val="00934BB9"/>
    <w:rsid w:val="00935693"/>
    <w:rsid w:val="00936EA0"/>
    <w:rsid w:val="00937E20"/>
    <w:rsid w:val="00941500"/>
    <w:rsid w:val="009415FE"/>
    <w:rsid w:val="0094249F"/>
    <w:rsid w:val="009428EC"/>
    <w:rsid w:val="0094290E"/>
    <w:rsid w:val="00943F18"/>
    <w:rsid w:val="009445F8"/>
    <w:rsid w:val="009449E1"/>
    <w:rsid w:val="0094709C"/>
    <w:rsid w:val="00947EA3"/>
    <w:rsid w:val="00950993"/>
    <w:rsid w:val="00950DA6"/>
    <w:rsid w:val="00951208"/>
    <w:rsid w:val="009514E6"/>
    <w:rsid w:val="00951727"/>
    <w:rsid w:val="00952501"/>
    <w:rsid w:val="0095291F"/>
    <w:rsid w:val="009532D9"/>
    <w:rsid w:val="00953970"/>
    <w:rsid w:val="00957930"/>
    <w:rsid w:val="009579AD"/>
    <w:rsid w:val="00957EA7"/>
    <w:rsid w:val="00961EDA"/>
    <w:rsid w:val="009635F1"/>
    <w:rsid w:val="009651FF"/>
    <w:rsid w:val="00965F3F"/>
    <w:rsid w:val="0096650E"/>
    <w:rsid w:val="009703E6"/>
    <w:rsid w:val="00970BC1"/>
    <w:rsid w:val="009710D0"/>
    <w:rsid w:val="0097500D"/>
    <w:rsid w:val="00975A14"/>
    <w:rsid w:val="00975BB7"/>
    <w:rsid w:val="00976019"/>
    <w:rsid w:val="0097683B"/>
    <w:rsid w:val="00976CB9"/>
    <w:rsid w:val="0098113F"/>
    <w:rsid w:val="00981B08"/>
    <w:rsid w:val="00982500"/>
    <w:rsid w:val="009837EE"/>
    <w:rsid w:val="00983944"/>
    <w:rsid w:val="00984211"/>
    <w:rsid w:val="009863EE"/>
    <w:rsid w:val="0098722A"/>
    <w:rsid w:val="00987690"/>
    <w:rsid w:val="00990DF0"/>
    <w:rsid w:val="00991121"/>
    <w:rsid w:val="0099258E"/>
    <w:rsid w:val="009929D8"/>
    <w:rsid w:val="0099457D"/>
    <w:rsid w:val="00996860"/>
    <w:rsid w:val="00996A97"/>
    <w:rsid w:val="00997431"/>
    <w:rsid w:val="009974E3"/>
    <w:rsid w:val="0099797B"/>
    <w:rsid w:val="00997BD7"/>
    <w:rsid w:val="009A0074"/>
    <w:rsid w:val="009A03A5"/>
    <w:rsid w:val="009A1276"/>
    <w:rsid w:val="009A1998"/>
    <w:rsid w:val="009A20A0"/>
    <w:rsid w:val="009A2342"/>
    <w:rsid w:val="009A74B2"/>
    <w:rsid w:val="009B180D"/>
    <w:rsid w:val="009B1C97"/>
    <w:rsid w:val="009B1D5A"/>
    <w:rsid w:val="009B1EA1"/>
    <w:rsid w:val="009B1FC9"/>
    <w:rsid w:val="009B27F3"/>
    <w:rsid w:val="009B3277"/>
    <w:rsid w:val="009B3F8B"/>
    <w:rsid w:val="009B50A7"/>
    <w:rsid w:val="009B605C"/>
    <w:rsid w:val="009B6775"/>
    <w:rsid w:val="009B6910"/>
    <w:rsid w:val="009B6DFC"/>
    <w:rsid w:val="009C07AB"/>
    <w:rsid w:val="009C1834"/>
    <w:rsid w:val="009C32FA"/>
    <w:rsid w:val="009C418E"/>
    <w:rsid w:val="009C48B7"/>
    <w:rsid w:val="009C4F9D"/>
    <w:rsid w:val="009C51F5"/>
    <w:rsid w:val="009C6B20"/>
    <w:rsid w:val="009C6F10"/>
    <w:rsid w:val="009C7508"/>
    <w:rsid w:val="009D0376"/>
    <w:rsid w:val="009D09CB"/>
    <w:rsid w:val="009D0E7D"/>
    <w:rsid w:val="009D149D"/>
    <w:rsid w:val="009D18F1"/>
    <w:rsid w:val="009D2AEA"/>
    <w:rsid w:val="009D3082"/>
    <w:rsid w:val="009D34F8"/>
    <w:rsid w:val="009D3685"/>
    <w:rsid w:val="009D48A5"/>
    <w:rsid w:val="009D4BC4"/>
    <w:rsid w:val="009D52E6"/>
    <w:rsid w:val="009D5C5D"/>
    <w:rsid w:val="009D5F7E"/>
    <w:rsid w:val="009D773C"/>
    <w:rsid w:val="009E2336"/>
    <w:rsid w:val="009E4AF4"/>
    <w:rsid w:val="009E5910"/>
    <w:rsid w:val="009E5F09"/>
    <w:rsid w:val="009E6049"/>
    <w:rsid w:val="009E63E4"/>
    <w:rsid w:val="009E6541"/>
    <w:rsid w:val="009E663A"/>
    <w:rsid w:val="009E6A3D"/>
    <w:rsid w:val="009E6CA1"/>
    <w:rsid w:val="009E749E"/>
    <w:rsid w:val="009E7A88"/>
    <w:rsid w:val="009E7FFB"/>
    <w:rsid w:val="009F00B2"/>
    <w:rsid w:val="009F04C8"/>
    <w:rsid w:val="009F26DA"/>
    <w:rsid w:val="009F369A"/>
    <w:rsid w:val="009F3867"/>
    <w:rsid w:val="009F3DD3"/>
    <w:rsid w:val="009F522D"/>
    <w:rsid w:val="009F6104"/>
    <w:rsid w:val="009F6DD2"/>
    <w:rsid w:val="009F715F"/>
    <w:rsid w:val="009F73E1"/>
    <w:rsid w:val="00A0033B"/>
    <w:rsid w:val="00A00397"/>
    <w:rsid w:val="00A00C5A"/>
    <w:rsid w:val="00A033DE"/>
    <w:rsid w:val="00A04E90"/>
    <w:rsid w:val="00A06FE4"/>
    <w:rsid w:val="00A0786D"/>
    <w:rsid w:val="00A07D0C"/>
    <w:rsid w:val="00A10135"/>
    <w:rsid w:val="00A10D17"/>
    <w:rsid w:val="00A11DD1"/>
    <w:rsid w:val="00A125C6"/>
    <w:rsid w:val="00A12895"/>
    <w:rsid w:val="00A15003"/>
    <w:rsid w:val="00A16708"/>
    <w:rsid w:val="00A16C07"/>
    <w:rsid w:val="00A170E0"/>
    <w:rsid w:val="00A17847"/>
    <w:rsid w:val="00A201FD"/>
    <w:rsid w:val="00A216B3"/>
    <w:rsid w:val="00A220D0"/>
    <w:rsid w:val="00A22291"/>
    <w:rsid w:val="00A22741"/>
    <w:rsid w:val="00A231DC"/>
    <w:rsid w:val="00A2370A"/>
    <w:rsid w:val="00A23808"/>
    <w:rsid w:val="00A24387"/>
    <w:rsid w:val="00A24A4C"/>
    <w:rsid w:val="00A2705E"/>
    <w:rsid w:val="00A272EB"/>
    <w:rsid w:val="00A31FE5"/>
    <w:rsid w:val="00A32E30"/>
    <w:rsid w:val="00A334F7"/>
    <w:rsid w:val="00A33593"/>
    <w:rsid w:val="00A341AB"/>
    <w:rsid w:val="00A345B8"/>
    <w:rsid w:val="00A3484A"/>
    <w:rsid w:val="00A34AB7"/>
    <w:rsid w:val="00A406DE"/>
    <w:rsid w:val="00A41387"/>
    <w:rsid w:val="00A4196B"/>
    <w:rsid w:val="00A428B3"/>
    <w:rsid w:val="00A4483A"/>
    <w:rsid w:val="00A46CC4"/>
    <w:rsid w:val="00A47927"/>
    <w:rsid w:val="00A47E4F"/>
    <w:rsid w:val="00A51C60"/>
    <w:rsid w:val="00A52A86"/>
    <w:rsid w:val="00A52F3A"/>
    <w:rsid w:val="00A53644"/>
    <w:rsid w:val="00A536EF"/>
    <w:rsid w:val="00A539E6"/>
    <w:rsid w:val="00A53F0E"/>
    <w:rsid w:val="00A5442C"/>
    <w:rsid w:val="00A5565E"/>
    <w:rsid w:val="00A56050"/>
    <w:rsid w:val="00A56E21"/>
    <w:rsid w:val="00A572AB"/>
    <w:rsid w:val="00A57C47"/>
    <w:rsid w:val="00A602C0"/>
    <w:rsid w:val="00A60C0C"/>
    <w:rsid w:val="00A621EE"/>
    <w:rsid w:val="00A62D2B"/>
    <w:rsid w:val="00A6480D"/>
    <w:rsid w:val="00A65457"/>
    <w:rsid w:val="00A6647F"/>
    <w:rsid w:val="00A6677F"/>
    <w:rsid w:val="00A668EA"/>
    <w:rsid w:val="00A67067"/>
    <w:rsid w:val="00A70E1B"/>
    <w:rsid w:val="00A71273"/>
    <w:rsid w:val="00A71B9C"/>
    <w:rsid w:val="00A71DCB"/>
    <w:rsid w:val="00A73883"/>
    <w:rsid w:val="00A750F4"/>
    <w:rsid w:val="00A76F35"/>
    <w:rsid w:val="00A80C94"/>
    <w:rsid w:val="00A813D9"/>
    <w:rsid w:val="00A82014"/>
    <w:rsid w:val="00A82789"/>
    <w:rsid w:val="00A83B9F"/>
    <w:rsid w:val="00A8457C"/>
    <w:rsid w:val="00A84B05"/>
    <w:rsid w:val="00A857DF"/>
    <w:rsid w:val="00A85847"/>
    <w:rsid w:val="00A85DDE"/>
    <w:rsid w:val="00A87665"/>
    <w:rsid w:val="00A87800"/>
    <w:rsid w:val="00A903FA"/>
    <w:rsid w:val="00A90B7B"/>
    <w:rsid w:val="00A90C70"/>
    <w:rsid w:val="00A91732"/>
    <w:rsid w:val="00A91ED7"/>
    <w:rsid w:val="00A92566"/>
    <w:rsid w:val="00A9317A"/>
    <w:rsid w:val="00A93EF5"/>
    <w:rsid w:val="00A9415B"/>
    <w:rsid w:val="00A94B13"/>
    <w:rsid w:val="00A94E1C"/>
    <w:rsid w:val="00A94F55"/>
    <w:rsid w:val="00A95C44"/>
    <w:rsid w:val="00A960F5"/>
    <w:rsid w:val="00A96540"/>
    <w:rsid w:val="00A96AD8"/>
    <w:rsid w:val="00A97582"/>
    <w:rsid w:val="00A97B90"/>
    <w:rsid w:val="00A97CE9"/>
    <w:rsid w:val="00AA0319"/>
    <w:rsid w:val="00AA0729"/>
    <w:rsid w:val="00AA1379"/>
    <w:rsid w:val="00AA3106"/>
    <w:rsid w:val="00AA3CB6"/>
    <w:rsid w:val="00AA5427"/>
    <w:rsid w:val="00AA6256"/>
    <w:rsid w:val="00AA6444"/>
    <w:rsid w:val="00AA73F5"/>
    <w:rsid w:val="00AA7F8B"/>
    <w:rsid w:val="00AB0DD9"/>
    <w:rsid w:val="00AB1354"/>
    <w:rsid w:val="00AB3C36"/>
    <w:rsid w:val="00AB4C0D"/>
    <w:rsid w:val="00AB5FE1"/>
    <w:rsid w:val="00AB6A16"/>
    <w:rsid w:val="00AC0291"/>
    <w:rsid w:val="00AC2C87"/>
    <w:rsid w:val="00AC3311"/>
    <w:rsid w:val="00AC51A0"/>
    <w:rsid w:val="00AC547A"/>
    <w:rsid w:val="00AC643E"/>
    <w:rsid w:val="00AC7696"/>
    <w:rsid w:val="00AD03DF"/>
    <w:rsid w:val="00AD09B5"/>
    <w:rsid w:val="00AD1682"/>
    <w:rsid w:val="00AD21D5"/>
    <w:rsid w:val="00AD2935"/>
    <w:rsid w:val="00AD36FD"/>
    <w:rsid w:val="00AD3B26"/>
    <w:rsid w:val="00AD6796"/>
    <w:rsid w:val="00AD6A71"/>
    <w:rsid w:val="00AD70B3"/>
    <w:rsid w:val="00AD772E"/>
    <w:rsid w:val="00AD79D3"/>
    <w:rsid w:val="00AE0E0A"/>
    <w:rsid w:val="00AE1D6E"/>
    <w:rsid w:val="00AE1DFA"/>
    <w:rsid w:val="00AE3CBB"/>
    <w:rsid w:val="00AE626C"/>
    <w:rsid w:val="00AE6A53"/>
    <w:rsid w:val="00AE6E48"/>
    <w:rsid w:val="00AE75E7"/>
    <w:rsid w:val="00AF084F"/>
    <w:rsid w:val="00AF1EAE"/>
    <w:rsid w:val="00AF24D5"/>
    <w:rsid w:val="00AF31A6"/>
    <w:rsid w:val="00AF3459"/>
    <w:rsid w:val="00AF3576"/>
    <w:rsid w:val="00AF5575"/>
    <w:rsid w:val="00AF6672"/>
    <w:rsid w:val="00AF6796"/>
    <w:rsid w:val="00AF72AC"/>
    <w:rsid w:val="00B0054C"/>
    <w:rsid w:val="00B005BA"/>
    <w:rsid w:val="00B02379"/>
    <w:rsid w:val="00B02476"/>
    <w:rsid w:val="00B0604C"/>
    <w:rsid w:val="00B065C3"/>
    <w:rsid w:val="00B06E4C"/>
    <w:rsid w:val="00B10389"/>
    <w:rsid w:val="00B1057B"/>
    <w:rsid w:val="00B1205B"/>
    <w:rsid w:val="00B13410"/>
    <w:rsid w:val="00B13517"/>
    <w:rsid w:val="00B135DD"/>
    <w:rsid w:val="00B13F77"/>
    <w:rsid w:val="00B143E2"/>
    <w:rsid w:val="00B149BB"/>
    <w:rsid w:val="00B16708"/>
    <w:rsid w:val="00B217FD"/>
    <w:rsid w:val="00B21FFC"/>
    <w:rsid w:val="00B24853"/>
    <w:rsid w:val="00B24EE4"/>
    <w:rsid w:val="00B2575A"/>
    <w:rsid w:val="00B25D75"/>
    <w:rsid w:val="00B27D74"/>
    <w:rsid w:val="00B30173"/>
    <w:rsid w:val="00B308DB"/>
    <w:rsid w:val="00B30B3C"/>
    <w:rsid w:val="00B30E7A"/>
    <w:rsid w:val="00B317AE"/>
    <w:rsid w:val="00B32304"/>
    <w:rsid w:val="00B3286A"/>
    <w:rsid w:val="00B33837"/>
    <w:rsid w:val="00B33E41"/>
    <w:rsid w:val="00B35E39"/>
    <w:rsid w:val="00B36939"/>
    <w:rsid w:val="00B370D6"/>
    <w:rsid w:val="00B37A10"/>
    <w:rsid w:val="00B400F3"/>
    <w:rsid w:val="00B40421"/>
    <w:rsid w:val="00B40BF9"/>
    <w:rsid w:val="00B40DE7"/>
    <w:rsid w:val="00B41208"/>
    <w:rsid w:val="00B41244"/>
    <w:rsid w:val="00B46BB7"/>
    <w:rsid w:val="00B47695"/>
    <w:rsid w:val="00B47AA9"/>
    <w:rsid w:val="00B47D43"/>
    <w:rsid w:val="00B47EFD"/>
    <w:rsid w:val="00B50157"/>
    <w:rsid w:val="00B513A8"/>
    <w:rsid w:val="00B51D57"/>
    <w:rsid w:val="00B51D6A"/>
    <w:rsid w:val="00B51FAD"/>
    <w:rsid w:val="00B534E3"/>
    <w:rsid w:val="00B53676"/>
    <w:rsid w:val="00B5618C"/>
    <w:rsid w:val="00B574AA"/>
    <w:rsid w:val="00B57621"/>
    <w:rsid w:val="00B576A5"/>
    <w:rsid w:val="00B57FD9"/>
    <w:rsid w:val="00B60CB4"/>
    <w:rsid w:val="00B6239B"/>
    <w:rsid w:val="00B62B17"/>
    <w:rsid w:val="00B62E59"/>
    <w:rsid w:val="00B62EC7"/>
    <w:rsid w:val="00B6344F"/>
    <w:rsid w:val="00B63EDD"/>
    <w:rsid w:val="00B65357"/>
    <w:rsid w:val="00B6771B"/>
    <w:rsid w:val="00B70D37"/>
    <w:rsid w:val="00B72BBE"/>
    <w:rsid w:val="00B72EB8"/>
    <w:rsid w:val="00B73536"/>
    <w:rsid w:val="00B73F36"/>
    <w:rsid w:val="00B755E0"/>
    <w:rsid w:val="00B758BA"/>
    <w:rsid w:val="00B75C5A"/>
    <w:rsid w:val="00B76B67"/>
    <w:rsid w:val="00B76FAE"/>
    <w:rsid w:val="00B81C1E"/>
    <w:rsid w:val="00B81C24"/>
    <w:rsid w:val="00B8415C"/>
    <w:rsid w:val="00B84A83"/>
    <w:rsid w:val="00B84FAA"/>
    <w:rsid w:val="00B85B38"/>
    <w:rsid w:val="00B8655D"/>
    <w:rsid w:val="00B86681"/>
    <w:rsid w:val="00B900B5"/>
    <w:rsid w:val="00B901B8"/>
    <w:rsid w:val="00B91A15"/>
    <w:rsid w:val="00B92F3B"/>
    <w:rsid w:val="00B9396F"/>
    <w:rsid w:val="00B969DA"/>
    <w:rsid w:val="00B96BB1"/>
    <w:rsid w:val="00B96D91"/>
    <w:rsid w:val="00B97048"/>
    <w:rsid w:val="00B9707A"/>
    <w:rsid w:val="00B972B2"/>
    <w:rsid w:val="00B9781F"/>
    <w:rsid w:val="00B979D5"/>
    <w:rsid w:val="00B97BF6"/>
    <w:rsid w:val="00BA0473"/>
    <w:rsid w:val="00BA10DB"/>
    <w:rsid w:val="00BA1433"/>
    <w:rsid w:val="00BA17DF"/>
    <w:rsid w:val="00BA2C85"/>
    <w:rsid w:val="00BA3425"/>
    <w:rsid w:val="00BA37F2"/>
    <w:rsid w:val="00BA414C"/>
    <w:rsid w:val="00BA5C0D"/>
    <w:rsid w:val="00BA69D5"/>
    <w:rsid w:val="00BA6C80"/>
    <w:rsid w:val="00BA70E7"/>
    <w:rsid w:val="00BA718D"/>
    <w:rsid w:val="00BA77ED"/>
    <w:rsid w:val="00BA7F84"/>
    <w:rsid w:val="00BB087B"/>
    <w:rsid w:val="00BB0D3D"/>
    <w:rsid w:val="00BB120B"/>
    <w:rsid w:val="00BB1599"/>
    <w:rsid w:val="00BB209A"/>
    <w:rsid w:val="00BB2522"/>
    <w:rsid w:val="00BB2C9A"/>
    <w:rsid w:val="00BB38BD"/>
    <w:rsid w:val="00BB42B6"/>
    <w:rsid w:val="00BB4CEF"/>
    <w:rsid w:val="00BB52C2"/>
    <w:rsid w:val="00BB5C31"/>
    <w:rsid w:val="00BB6DA2"/>
    <w:rsid w:val="00BB73E8"/>
    <w:rsid w:val="00BB75CB"/>
    <w:rsid w:val="00BB76CE"/>
    <w:rsid w:val="00BB7752"/>
    <w:rsid w:val="00BB7845"/>
    <w:rsid w:val="00BC0DF3"/>
    <w:rsid w:val="00BC31F1"/>
    <w:rsid w:val="00BC515E"/>
    <w:rsid w:val="00BC52E0"/>
    <w:rsid w:val="00BC6C9B"/>
    <w:rsid w:val="00BC74CA"/>
    <w:rsid w:val="00BC7DC7"/>
    <w:rsid w:val="00BC7ECC"/>
    <w:rsid w:val="00BD0418"/>
    <w:rsid w:val="00BD06BD"/>
    <w:rsid w:val="00BD2155"/>
    <w:rsid w:val="00BD3AE4"/>
    <w:rsid w:val="00BD3D0B"/>
    <w:rsid w:val="00BD448D"/>
    <w:rsid w:val="00BD4B59"/>
    <w:rsid w:val="00BD4B9C"/>
    <w:rsid w:val="00BD4E34"/>
    <w:rsid w:val="00BD5988"/>
    <w:rsid w:val="00BD5F0F"/>
    <w:rsid w:val="00BD6969"/>
    <w:rsid w:val="00BD7508"/>
    <w:rsid w:val="00BD7EB0"/>
    <w:rsid w:val="00BE1710"/>
    <w:rsid w:val="00BE2B18"/>
    <w:rsid w:val="00BE36CD"/>
    <w:rsid w:val="00BE3AAA"/>
    <w:rsid w:val="00BE4AD7"/>
    <w:rsid w:val="00BE4D75"/>
    <w:rsid w:val="00BE5147"/>
    <w:rsid w:val="00BE5EE2"/>
    <w:rsid w:val="00BE6789"/>
    <w:rsid w:val="00BE708D"/>
    <w:rsid w:val="00BE7865"/>
    <w:rsid w:val="00BE78BD"/>
    <w:rsid w:val="00BF0583"/>
    <w:rsid w:val="00BF0E89"/>
    <w:rsid w:val="00BF0EF6"/>
    <w:rsid w:val="00BF1F32"/>
    <w:rsid w:val="00BF342B"/>
    <w:rsid w:val="00BF441D"/>
    <w:rsid w:val="00BF5236"/>
    <w:rsid w:val="00BF6124"/>
    <w:rsid w:val="00BF6670"/>
    <w:rsid w:val="00BF76BB"/>
    <w:rsid w:val="00BF77CD"/>
    <w:rsid w:val="00C00242"/>
    <w:rsid w:val="00C015BC"/>
    <w:rsid w:val="00C0211F"/>
    <w:rsid w:val="00C03B3F"/>
    <w:rsid w:val="00C042F6"/>
    <w:rsid w:val="00C05538"/>
    <w:rsid w:val="00C0648A"/>
    <w:rsid w:val="00C06504"/>
    <w:rsid w:val="00C0705C"/>
    <w:rsid w:val="00C07BEE"/>
    <w:rsid w:val="00C10A92"/>
    <w:rsid w:val="00C13587"/>
    <w:rsid w:val="00C14A3B"/>
    <w:rsid w:val="00C14C0E"/>
    <w:rsid w:val="00C15000"/>
    <w:rsid w:val="00C152A6"/>
    <w:rsid w:val="00C16B28"/>
    <w:rsid w:val="00C2116C"/>
    <w:rsid w:val="00C23664"/>
    <w:rsid w:val="00C2415F"/>
    <w:rsid w:val="00C2450D"/>
    <w:rsid w:val="00C2589B"/>
    <w:rsid w:val="00C25EAA"/>
    <w:rsid w:val="00C267B4"/>
    <w:rsid w:val="00C26ED9"/>
    <w:rsid w:val="00C279C3"/>
    <w:rsid w:val="00C30076"/>
    <w:rsid w:val="00C3075E"/>
    <w:rsid w:val="00C31CE4"/>
    <w:rsid w:val="00C33296"/>
    <w:rsid w:val="00C3373B"/>
    <w:rsid w:val="00C34C8B"/>
    <w:rsid w:val="00C352A0"/>
    <w:rsid w:val="00C35FBA"/>
    <w:rsid w:val="00C40237"/>
    <w:rsid w:val="00C405AD"/>
    <w:rsid w:val="00C42F2B"/>
    <w:rsid w:val="00C4301D"/>
    <w:rsid w:val="00C43AB8"/>
    <w:rsid w:val="00C44E09"/>
    <w:rsid w:val="00C4641B"/>
    <w:rsid w:val="00C4643C"/>
    <w:rsid w:val="00C46F78"/>
    <w:rsid w:val="00C47793"/>
    <w:rsid w:val="00C477C0"/>
    <w:rsid w:val="00C500C7"/>
    <w:rsid w:val="00C50678"/>
    <w:rsid w:val="00C50777"/>
    <w:rsid w:val="00C507F3"/>
    <w:rsid w:val="00C5156C"/>
    <w:rsid w:val="00C523EA"/>
    <w:rsid w:val="00C5369A"/>
    <w:rsid w:val="00C53BC0"/>
    <w:rsid w:val="00C53F2C"/>
    <w:rsid w:val="00C54E97"/>
    <w:rsid w:val="00C56576"/>
    <w:rsid w:val="00C568F2"/>
    <w:rsid w:val="00C60AD1"/>
    <w:rsid w:val="00C60F32"/>
    <w:rsid w:val="00C61975"/>
    <w:rsid w:val="00C61F50"/>
    <w:rsid w:val="00C62797"/>
    <w:rsid w:val="00C63A50"/>
    <w:rsid w:val="00C63D34"/>
    <w:rsid w:val="00C6445F"/>
    <w:rsid w:val="00C64EE9"/>
    <w:rsid w:val="00C65B06"/>
    <w:rsid w:val="00C6660C"/>
    <w:rsid w:val="00C67A2B"/>
    <w:rsid w:val="00C7086A"/>
    <w:rsid w:val="00C70ABD"/>
    <w:rsid w:val="00C70CDF"/>
    <w:rsid w:val="00C712AF"/>
    <w:rsid w:val="00C72F10"/>
    <w:rsid w:val="00C736E5"/>
    <w:rsid w:val="00C739A6"/>
    <w:rsid w:val="00C73B58"/>
    <w:rsid w:val="00C74985"/>
    <w:rsid w:val="00C75631"/>
    <w:rsid w:val="00C7681D"/>
    <w:rsid w:val="00C77FB6"/>
    <w:rsid w:val="00C816F5"/>
    <w:rsid w:val="00C82405"/>
    <w:rsid w:val="00C82CEE"/>
    <w:rsid w:val="00C83765"/>
    <w:rsid w:val="00C83C6A"/>
    <w:rsid w:val="00C8446A"/>
    <w:rsid w:val="00C8466F"/>
    <w:rsid w:val="00C84906"/>
    <w:rsid w:val="00C8516B"/>
    <w:rsid w:val="00C85A77"/>
    <w:rsid w:val="00C860AB"/>
    <w:rsid w:val="00C8726B"/>
    <w:rsid w:val="00C87585"/>
    <w:rsid w:val="00C9116B"/>
    <w:rsid w:val="00C912A7"/>
    <w:rsid w:val="00C92850"/>
    <w:rsid w:val="00C9293B"/>
    <w:rsid w:val="00C93B31"/>
    <w:rsid w:val="00C93D13"/>
    <w:rsid w:val="00C93DE9"/>
    <w:rsid w:val="00C94DBB"/>
    <w:rsid w:val="00C97014"/>
    <w:rsid w:val="00CA08AF"/>
    <w:rsid w:val="00CA1036"/>
    <w:rsid w:val="00CA1D9A"/>
    <w:rsid w:val="00CA41FA"/>
    <w:rsid w:val="00CA5B69"/>
    <w:rsid w:val="00CA7103"/>
    <w:rsid w:val="00CA73FE"/>
    <w:rsid w:val="00CA7C4C"/>
    <w:rsid w:val="00CB16D2"/>
    <w:rsid w:val="00CB1876"/>
    <w:rsid w:val="00CB1CA1"/>
    <w:rsid w:val="00CB3B59"/>
    <w:rsid w:val="00CB4BEF"/>
    <w:rsid w:val="00CB6CE8"/>
    <w:rsid w:val="00CB7698"/>
    <w:rsid w:val="00CC0327"/>
    <w:rsid w:val="00CC0644"/>
    <w:rsid w:val="00CC0950"/>
    <w:rsid w:val="00CC0BA6"/>
    <w:rsid w:val="00CC2A2E"/>
    <w:rsid w:val="00CC2FA6"/>
    <w:rsid w:val="00CC2FCE"/>
    <w:rsid w:val="00CC36D7"/>
    <w:rsid w:val="00CC38B3"/>
    <w:rsid w:val="00CC4042"/>
    <w:rsid w:val="00CC55EA"/>
    <w:rsid w:val="00CC5C63"/>
    <w:rsid w:val="00CC6A52"/>
    <w:rsid w:val="00CC6CA1"/>
    <w:rsid w:val="00CC7755"/>
    <w:rsid w:val="00CD0D4C"/>
    <w:rsid w:val="00CD0E46"/>
    <w:rsid w:val="00CD27F1"/>
    <w:rsid w:val="00CD3CD0"/>
    <w:rsid w:val="00CD3E8F"/>
    <w:rsid w:val="00CD448B"/>
    <w:rsid w:val="00CD48D0"/>
    <w:rsid w:val="00CD4BFE"/>
    <w:rsid w:val="00CD5B29"/>
    <w:rsid w:val="00CD5D7B"/>
    <w:rsid w:val="00CD682C"/>
    <w:rsid w:val="00CD71BA"/>
    <w:rsid w:val="00CD7E12"/>
    <w:rsid w:val="00CD7E64"/>
    <w:rsid w:val="00CE0177"/>
    <w:rsid w:val="00CE0389"/>
    <w:rsid w:val="00CE09A5"/>
    <w:rsid w:val="00CE0EEA"/>
    <w:rsid w:val="00CE1807"/>
    <w:rsid w:val="00CE2E82"/>
    <w:rsid w:val="00CE2F2B"/>
    <w:rsid w:val="00CE3512"/>
    <w:rsid w:val="00CE36FE"/>
    <w:rsid w:val="00CE7D23"/>
    <w:rsid w:val="00CE7F90"/>
    <w:rsid w:val="00CF0271"/>
    <w:rsid w:val="00CF073F"/>
    <w:rsid w:val="00CF082C"/>
    <w:rsid w:val="00CF1741"/>
    <w:rsid w:val="00CF18E9"/>
    <w:rsid w:val="00CF248E"/>
    <w:rsid w:val="00CF3291"/>
    <w:rsid w:val="00CF381A"/>
    <w:rsid w:val="00CF4AD2"/>
    <w:rsid w:val="00CF552C"/>
    <w:rsid w:val="00CF61FF"/>
    <w:rsid w:val="00CF7A2B"/>
    <w:rsid w:val="00D00E8B"/>
    <w:rsid w:val="00D010BE"/>
    <w:rsid w:val="00D01AE2"/>
    <w:rsid w:val="00D023D7"/>
    <w:rsid w:val="00D02A90"/>
    <w:rsid w:val="00D02AC1"/>
    <w:rsid w:val="00D037A6"/>
    <w:rsid w:val="00D04416"/>
    <w:rsid w:val="00D04466"/>
    <w:rsid w:val="00D05A9B"/>
    <w:rsid w:val="00D05FAE"/>
    <w:rsid w:val="00D069B4"/>
    <w:rsid w:val="00D07A9A"/>
    <w:rsid w:val="00D10399"/>
    <w:rsid w:val="00D1151C"/>
    <w:rsid w:val="00D13A18"/>
    <w:rsid w:val="00D13A98"/>
    <w:rsid w:val="00D14027"/>
    <w:rsid w:val="00D1479A"/>
    <w:rsid w:val="00D14F68"/>
    <w:rsid w:val="00D15B75"/>
    <w:rsid w:val="00D15F8F"/>
    <w:rsid w:val="00D1739F"/>
    <w:rsid w:val="00D20380"/>
    <w:rsid w:val="00D20DC9"/>
    <w:rsid w:val="00D21056"/>
    <w:rsid w:val="00D214A6"/>
    <w:rsid w:val="00D223A0"/>
    <w:rsid w:val="00D22997"/>
    <w:rsid w:val="00D23184"/>
    <w:rsid w:val="00D2482F"/>
    <w:rsid w:val="00D25194"/>
    <w:rsid w:val="00D2626B"/>
    <w:rsid w:val="00D26FBE"/>
    <w:rsid w:val="00D274B7"/>
    <w:rsid w:val="00D27750"/>
    <w:rsid w:val="00D2797F"/>
    <w:rsid w:val="00D27981"/>
    <w:rsid w:val="00D30393"/>
    <w:rsid w:val="00D32416"/>
    <w:rsid w:val="00D32F8A"/>
    <w:rsid w:val="00D344BA"/>
    <w:rsid w:val="00D351F5"/>
    <w:rsid w:val="00D35A6E"/>
    <w:rsid w:val="00D3623C"/>
    <w:rsid w:val="00D36553"/>
    <w:rsid w:val="00D36AA0"/>
    <w:rsid w:val="00D3700B"/>
    <w:rsid w:val="00D373D3"/>
    <w:rsid w:val="00D40859"/>
    <w:rsid w:val="00D43156"/>
    <w:rsid w:val="00D43AED"/>
    <w:rsid w:val="00D43FD6"/>
    <w:rsid w:val="00D47170"/>
    <w:rsid w:val="00D4780A"/>
    <w:rsid w:val="00D50036"/>
    <w:rsid w:val="00D50CAF"/>
    <w:rsid w:val="00D5260B"/>
    <w:rsid w:val="00D555CB"/>
    <w:rsid w:val="00D617BB"/>
    <w:rsid w:val="00D619C9"/>
    <w:rsid w:val="00D62A07"/>
    <w:rsid w:val="00D63997"/>
    <w:rsid w:val="00D63F6D"/>
    <w:rsid w:val="00D645A0"/>
    <w:rsid w:val="00D64FD7"/>
    <w:rsid w:val="00D65F52"/>
    <w:rsid w:val="00D6684A"/>
    <w:rsid w:val="00D66905"/>
    <w:rsid w:val="00D669DC"/>
    <w:rsid w:val="00D66CE2"/>
    <w:rsid w:val="00D67301"/>
    <w:rsid w:val="00D7050A"/>
    <w:rsid w:val="00D72A15"/>
    <w:rsid w:val="00D74D50"/>
    <w:rsid w:val="00D75658"/>
    <w:rsid w:val="00D757C2"/>
    <w:rsid w:val="00D75857"/>
    <w:rsid w:val="00D7615D"/>
    <w:rsid w:val="00D7750A"/>
    <w:rsid w:val="00D77547"/>
    <w:rsid w:val="00D80BB5"/>
    <w:rsid w:val="00D819B8"/>
    <w:rsid w:val="00D82ADA"/>
    <w:rsid w:val="00D835BF"/>
    <w:rsid w:val="00D8414B"/>
    <w:rsid w:val="00D84985"/>
    <w:rsid w:val="00D862A2"/>
    <w:rsid w:val="00D86546"/>
    <w:rsid w:val="00D86E1B"/>
    <w:rsid w:val="00D912A1"/>
    <w:rsid w:val="00D913F8"/>
    <w:rsid w:val="00D944DC"/>
    <w:rsid w:val="00D946C8"/>
    <w:rsid w:val="00D94911"/>
    <w:rsid w:val="00D95157"/>
    <w:rsid w:val="00D9558B"/>
    <w:rsid w:val="00DA00BC"/>
    <w:rsid w:val="00DA056C"/>
    <w:rsid w:val="00DA0CA0"/>
    <w:rsid w:val="00DA100E"/>
    <w:rsid w:val="00DA18A1"/>
    <w:rsid w:val="00DA3EA9"/>
    <w:rsid w:val="00DA4CC6"/>
    <w:rsid w:val="00DA55F1"/>
    <w:rsid w:val="00DA603C"/>
    <w:rsid w:val="00DA69C5"/>
    <w:rsid w:val="00DB13D6"/>
    <w:rsid w:val="00DB1927"/>
    <w:rsid w:val="00DB1B9A"/>
    <w:rsid w:val="00DB1EE5"/>
    <w:rsid w:val="00DB3380"/>
    <w:rsid w:val="00DB3B52"/>
    <w:rsid w:val="00DB4CCB"/>
    <w:rsid w:val="00DB68EC"/>
    <w:rsid w:val="00DB72C2"/>
    <w:rsid w:val="00DC00D8"/>
    <w:rsid w:val="00DC1685"/>
    <w:rsid w:val="00DC1FC3"/>
    <w:rsid w:val="00DC2EBD"/>
    <w:rsid w:val="00DC4623"/>
    <w:rsid w:val="00DC5A6F"/>
    <w:rsid w:val="00DC5B71"/>
    <w:rsid w:val="00DC5F8A"/>
    <w:rsid w:val="00DC6233"/>
    <w:rsid w:val="00DC62B5"/>
    <w:rsid w:val="00DC6996"/>
    <w:rsid w:val="00DC6EA0"/>
    <w:rsid w:val="00DC6EC2"/>
    <w:rsid w:val="00DD02D1"/>
    <w:rsid w:val="00DD0A7F"/>
    <w:rsid w:val="00DD148E"/>
    <w:rsid w:val="00DD1535"/>
    <w:rsid w:val="00DD1716"/>
    <w:rsid w:val="00DD19A3"/>
    <w:rsid w:val="00DD2632"/>
    <w:rsid w:val="00DD2F37"/>
    <w:rsid w:val="00DD3F21"/>
    <w:rsid w:val="00DD45A9"/>
    <w:rsid w:val="00DD463A"/>
    <w:rsid w:val="00DD4EE2"/>
    <w:rsid w:val="00DD5513"/>
    <w:rsid w:val="00DD5E00"/>
    <w:rsid w:val="00DD67A7"/>
    <w:rsid w:val="00DD692E"/>
    <w:rsid w:val="00DD6F54"/>
    <w:rsid w:val="00DD7C7F"/>
    <w:rsid w:val="00DD7EBC"/>
    <w:rsid w:val="00DE199B"/>
    <w:rsid w:val="00DE2D6E"/>
    <w:rsid w:val="00DE30A9"/>
    <w:rsid w:val="00DE3985"/>
    <w:rsid w:val="00DE406E"/>
    <w:rsid w:val="00DE4E99"/>
    <w:rsid w:val="00DE5D69"/>
    <w:rsid w:val="00DE6753"/>
    <w:rsid w:val="00DF01F2"/>
    <w:rsid w:val="00DF0897"/>
    <w:rsid w:val="00DF1736"/>
    <w:rsid w:val="00DF176A"/>
    <w:rsid w:val="00DF1A88"/>
    <w:rsid w:val="00DF1F6F"/>
    <w:rsid w:val="00DF24AA"/>
    <w:rsid w:val="00DF25CC"/>
    <w:rsid w:val="00DF287B"/>
    <w:rsid w:val="00DF34B3"/>
    <w:rsid w:val="00DF34CC"/>
    <w:rsid w:val="00DF4AC0"/>
    <w:rsid w:val="00DF4FB2"/>
    <w:rsid w:val="00DF5418"/>
    <w:rsid w:val="00DF59EE"/>
    <w:rsid w:val="00DF6F0C"/>
    <w:rsid w:val="00E00507"/>
    <w:rsid w:val="00E00740"/>
    <w:rsid w:val="00E01070"/>
    <w:rsid w:val="00E02D93"/>
    <w:rsid w:val="00E03046"/>
    <w:rsid w:val="00E06CBA"/>
    <w:rsid w:val="00E0716A"/>
    <w:rsid w:val="00E074A2"/>
    <w:rsid w:val="00E07751"/>
    <w:rsid w:val="00E12761"/>
    <w:rsid w:val="00E14BF5"/>
    <w:rsid w:val="00E14EC8"/>
    <w:rsid w:val="00E1529A"/>
    <w:rsid w:val="00E16DC5"/>
    <w:rsid w:val="00E17482"/>
    <w:rsid w:val="00E17C25"/>
    <w:rsid w:val="00E17D71"/>
    <w:rsid w:val="00E17DED"/>
    <w:rsid w:val="00E20206"/>
    <w:rsid w:val="00E20DDC"/>
    <w:rsid w:val="00E20E5C"/>
    <w:rsid w:val="00E214B8"/>
    <w:rsid w:val="00E22CB7"/>
    <w:rsid w:val="00E2353E"/>
    <w:rsid w:val="00E23E82"/>
    <w:rsid w:val="00E25AFB"/>
    <w:rsid w:val="00E26808"/>
    <w:rsid w:val="00E268F5"/>
    <w:rsid w:val="00E272A0"/>
    <w:rsid w:val="00E27448"/>
    <w:rsid w:val="00E278C9"/>
    <w:rsid w:val="00E3199E"/>
    <w:rsid w:val="00E34998"/>
    <w:rsid w:val="00E34C09"/>
    <w:rsid w:val="00E36434"/>
    <w:rsid w:val="00E36561"/>
    <w:rsid w:val="00E37341"/>
    <w:rsid w:val="00E37418"/>
    <w:rsid w:val="00E4028A"/>
    <w:rsid w:val="00E407B4"/>
    <w:rsid w:val="00E40B58"/>
    <w:rsid w:val="00E40BE4"/>
    <w:rsid w:val="00E40CFC"/>
    <w:rsid w:val="00E41305"/>
    <w:rsid w:val="00E417F2"/>
    <w:rsid w:val="00E41F39"/>
    <w:rsid w:val="00E44077"/>
    <w:rsid w:val="00E44663"/>
    <w:rsid w:val="00E4493B"/>
    <w:rsid w:val="00E4673E"/>
    <w:rsid w:val="00E46A23"/>
    <w:rsid w:val="00E47B5C"/>
    <w:rsid w:val="00E47C89"/>
    <w:rsid w:val="00E50643"/>
    <w:rsid w:val="00E54A0D"/>
    <w:rsid w:val="00E54BF3"/>
    <w:rsid w:val="00E558FE"/>
    <w:rsid w:val="00E55BAA"/>
    <w:rsid w:val="00E55F62"/>
    <w:rsid w:val="00E56008"/>
    <w:rsid w:val="00E566AE"/>
    <w:rsid w:val="00E56F8A"/>
    <w:rsid w:val="00E57196"/>
    <w:rsid w:val="00E579CF"/>
    <w:rsid w:val="00E57D65"/>
    <w:rsid w:val="00E57F7D"/>
    <w:rsid w:val="00E61812"/>
    <w:rsid w:val="00E62376"/>
    <w:rsid w:val="00E6260A"/>
    <w:rsid w:val="00E63612"/>
    <w:rsid w:val="00E63844"/>
    <w:rsid w:val="00E6493A"/>
    <w:rsid w:val="00E649C4"/>
    <w:rsid w:val="00E64E20"/>
    <w:rsid w:val="00E64ED4"/>
    <w:rsid w:val="00E6587A"/>
    <w:rsid w:val="00E65DB1"/>
    <w:rsid w:val="00E67A87"/>
    <w:rsid w:val="00E705BD"/>
    <w:rsid w:val="00E709ED"/>
    <w:rsid w:val="00E70C59"/>
    <w:rsid w:val="00E714A0"/>
    <w:rsid w:val="00E71729"/>
    <w:rsid w:val="00E7189C"/>
    <w:rsid w:val="00E72736"/>
    <w:rsid w:val="00E7297B"/>
    <w:rsid w:val="00E72F0B"/>
    <w:rsid w:val="00E7315F"/>
    <w:rsid w:val="00E73C21"/>
    <w:rsid w:val="00E74FC9"/>
    <w:rsid w:val="00E768E3"/>
    <w:rsid w:val="00E769AE"/>
    <w:rsid w:val="00E80DB5"/>
    <w:rsid w:val="00E815BC"/>
    <w:rsid w:val="00E82581"/>
    <w:rsid w:val="00E82C99"/>
    <w:rsid w:val="00E82F43"/>
    <w:rsid w:val="00E840D4"/>
    <w:rsid w:val="00E84255"/>
    <w:rsid w:val="00E85493"/>
    <w:rsid w:val="00E87A91"/>
    <w:rsid w:val="00E87E42"/>
    <w:rsid w:val="00E90AC3"/>
    <w:rsid w:val="00E9106E"/>
    <w:rsid w:val="00E9390A"/>
    <w:rsid w:val="00E9444B"/>
    <w:rsid w:val="00E953FC"/>
    <w:rsid w:val="00E964A6"/>
    <w:rsid w:val="00E96D67"/>
    <w:rsid w:val="00E974C5"/>
    <w:rsid w:val="00E9769D"/>
    <w:rsid w:val="00EA043C"/>
    <w:rsid w:val="00EA10A3"/>
    <w:rsid w:val="00EA1326"/>
    <w:rsid w:val="00EA1F8B"/>
    <w:rsid w:val="00EA1FB5"/>
    <w:rsid w:val="00EA32F8"/>
    <w:rsid w:val="00EA3E5A"/>
    <w:rsid w:val="00EA41E9"/>
    <w:rsid w:val="00EA4A20"/>
    <w:rsid w:val="00EA5A1F"/>
    <w:rsid w:val="00EA79EF"/>
    <w:rsid w:val="00EB0A5F"/>
    <w:rsid w:val="00EB101D"/>
    <w:rsid w:val="00EB15FC"/>
    <w:rsid w:val="00EB3587"/>
    <w:rsid w:val="00EB3F60"/>
    <w:rsid w:val="00EB51C6"/>
    <w:rsid w:val="00EB7646"/>
    <w:rsid w:val="00EB7B27"/>
    <w:rsid w:val="00EC39FA"/>
    <w:rsid w:val="00EC51F5"/>
    <w:rsid w:val="00EC574E"/>
    <w:rsid w:val="00EC596F"/>
    <w:rsid w:val="00EC6531"/>
    <w:rsid w:val="00EC6BC9"/>
    <w:rsid w:val="00EC6D7D"/>
    <w:rsid w:val="00ED173D"/>
    <w:rsid w:val="00ED1CD1"/>
    <w:rsid w:val="00ED1DC2"/>
    <w:rsid w:val="00ED2BF5"/>
    <w:rsid w:val="00ED5D1E"/>
    <w:rsid w:val="00EE11FC"/>
    <w:rsid w:val="00EE1F05"/>
    <w:rsid w:val="00EE2331"/>
    <w:rsid w:val="00EE252C"/>
    <w:rsid w:val="00EE25EA"/>
    <w:rsid w:val="00EE286E"/>
    <w:rsid w:val="00EE2948"/>
    <w:rsid w:val="00EE318E"/>
    <w:rsid w:val="00EE39D3"/>
    <w:rsid w:val="00EE4395"/>
    <w:rsid w:val="00EE6635"/>
    <w:rsid w:val="00EF1353"/>
    <w:rsid w:val="00EF2268"/>
    <w:rsid w:val="00EF4764"/>
    <w:rsid w:val="00EF5C3E"/>
    <w:rsid w:val="00EF5DFD"/>
    <w:rsid w:val="00EF6B51"/>
    <w:rsid w:val="00EF7EA3"/>
    <w:rsid w:val="00F00046"/>
    <w:rsid w:val="00F002E9"/>
    <w:rsid w:val="00F016ED"/>
    <w:rsid w:val="00F02CD5"/>
    <w:rsid w:val="00F03A30"/>
    <w:rsid w:val="00F03DAF"/>
    <w:rsid w:val="00F06892"/>
    <w:rsid w:val="00F06A0A"/>
    <w:rsid w:val="00F073A9"/>
    <w:rsid w:val="00F07A5D"/>
    <w:rsid w:val="00F10408"/>
    <w:rsid w:val="00F11F0A"/>
    <w:rsid w:val="00F12A64"/>
    <w:rsid w:val="00F1342B"/>
    <w:rsid w:val="00F1402D"/>
    <w:rsid w:val="00F14047"/>
    <w:rsid w:val="00F14A16"/>
    <w:rsid w:val="00F15390"/>
    <w:rsid w:val="00F16886"/>
    <w:rsid w:val="00F16996"/>
    <w:rsid w:val="00F2087E"/>
    <w:rsid w:val="00F20C09"/>
    <w:rsid w:val="00F20E43"/>
    <w:rsid w:val="00F21FC5"/>
    <w:rsid w:val="00F22581"/>
    <w:rsid w:val="00F22B68"/>
    <w:rsid w:val="00F22D41"/>
    <w:rsid w:val="00F2330A"/>
    <w:rsid w:val="00F23DC1"/>
    <w:rsid w:val="00F24594"/>
    <w:rsid w:val="00F24FB6"/>
    <w:rsid w:val="00F25428"/>
    <w:rsid w:val="00F2587D"/>
    <w:rsid w:val="00F26AFF"/>
    <w:rsid w:val="00F26B4B"/>
    <w:rsid w:val="00F26E6E"/>
    <w:rsid w:val="00F30243"/>
    <w:rsid w:val="00F304BD"/>
    <w:rsid w:val="00F33588"/>
    <w:rsid w:val="00F335A4"/>
    <w:rsid w:val="00F3472A"/>
    <w:rsid w:val="00F36416"/>
    <w:rsid w:val="00F36977"/>
    <w:rsid w:val="00F40B39"/>
    <w:rsid w:val="00F43732"/>
    <w:rsid w:val="00F43A4C"/>
    <w:rsid w:val="00F4529D"/>
    <w:rsid w:val="00F456EF"/>
    <w:rsid w:val="00F471EF"/>
    <w:rsid w:val="00F472B3"/>
    <w:rsid w:val="00F4750D"/>
    <w:rsid w:val="00F47788"/>
    <w:rsid w:val="00F47DF9"/>
    <w:rsid w:val="00F506FF"/>
    <w:rsid w:val="00F5093A"/>
    <w:rsid w:val="00F51C16"/>
    <w:rsid w:val="00F51E10"/>
    <w:rsid w:val="00F52864"/>
    <w:rsid w:val="00F54A2B"/>
    <w:rsid w:val="00F5543C"/>
    <w:rsid w:val="00F60FE0"/>
    <w:rsid w:val="00F61636"/>
    <w:rsid w:val="00F620D8"/>
    <w:rsid w:val="00F6330D"/>
    <w:rsid w:val="00F656A7"/>
    <w:rsid w:val="00F706A5"/>
    <w:rsid w:val="00F70B92"/>
    <w:rsid w:val="00F716C2"/>
    <w:rsid w:val="00F7212D"/>
    <w:rsid w:val="00F72501"/>
    <w:rsid w:val="00F7301A"/>
    <w:rsid w:val="00F73EED"/>
    <w:rsid w:val="00F74C9A"/>
    <w:rsid w:val="00F7551D"/>
    <w:rsid w:val="00F8036E"/>
    <w:rsid w:val="00F80D16"/>
    <w:rsid w:val="00F810DA"/>
    <w:rsid w:val="00F8168B"/>
    <w:rsid w:val="00F83C58"/>
    <w:rsid w:val="00F84926"/>
    <w:rsid w:val="00F87DB3"/>
    <w:rsid w:val="00F9177D"/>
    <w:rsid w:val="00F91D05"/>
    <w:rsid w:val="00F928CB"/>
    <w:rsid w:val="00F94DAE"/>
    <w:rsid w:val="00F959D6"/>
    <w:rsid w:val="00F975E3"/>
    <w:rsid w:val="00F97B96"/>
    <w:rsid w:val="00FA1121"/>
    <w:rsid w:val="00FA1AA6"/>
    <w:rsid w:val="00FA3B2F"/>
    <w:rsid w:val="00FA3C57"/>
    <w:rsid w:val="00FA427D"/>
    <w:rsid w:val="00FA434A"/>
    <w:rsid w:val="00FA4649"/>
    <w:rsid w:val="00FA5021"/>
    <w:rsid w:val="00FA5271"/>
    <w:rsid w:val="00FA596F"/>
    <w:rsid w:val="00FA5B55"/>
    <w:rsid w:val="00FA74CC"/>
    <w:rsid w:val="00FA77D3"/>
    <w:rsid w:val="00FB0C91"/>
    <w:rsid w:val="00FB1984"/>
    <w:rsid w:val="00FB1A0E"/>
    <w:rsid w:val="00FB2943"/>
    <w:rsid w:val="00FB2980"/>
    <w:rsid w:val="00FB40BC"/>
    <w:rsid w:val="00FB4BC3"/>
    <w:rsid w:val="00FB5353"/>
    <w:rsid w:val="00FB5480"/>
    <w:rsid w:val="00FB5D98"/>
    <w:rsid w:val="00FB612F"/>
    <w:rsid w:val="00FB66DA"/>
    <w:rsid w:val="00FB78B3"/>
    <w:rsid w:val="00FC0C72"/>
    <w:rsid w:val="00FC295E"/>
    <w:rsid w:val="00FC47C1"/>
    <w:rsid w:val="00FC5196"/>
    <w:rsid w:val="00FC57B3"/>
    <w:rsid w:val="00FC5FEE"/>
    <w:rsid w:val="00FC7A0D"/>
    <w:rsid w:val="00FD0171"/>
    <w:rsid w:val="00FD0FCB"/>
    <w:rsid w:val="00FD1605"/>
    <w:rsid w:val="00FD1B86"/>
    <w:rsid w:val="00FD5E15"/>
    <w:rsid w:val="00FD5FFC"/>
    <w:rsid w:val="00FD60C5"/>
    <w:rsid w:val="00FD6330"/>
    <w:rsid w:val="00FD67F7"/>
    <w:rsid w:val="00FD6EEE"/>
    <w:rsid w:val="00FD6F2F"/>
    <w:rsid w:val="00FD7F79"/>
    <w:rsid w:val="00FD7FA0"/>
    <w:rsid w:val="00FE0B8B"/>
    <w:rsid w:val="00FE0EE6"/>
    <w:rsid w:val="00FE16A4"/>
    <w:rsid w:val="00FE1710"/>
    <w:rsid w:val="00FE1798"/>
    <w:rsid w:val="00FE253A"/>
    <w:rsid w:val="00FE25F9"/>
    <w:rsid w:val="00FE3DBF"/>
    <w:rsid w:val="00FE4E1A"/>
    <w:rsid w:val="00FE5C2B"/>
    <w:rsid w:val="00FE60C7"/>
    <w:rsid w:val="00FE63CF"/>
    <w:rsid w:val="00FE7F60"/>
    <w:rsid w:val="00FF033E"/>
    <w:rsid w:val="00FF0DB1"/>
    <w:rsid w:val="00FF1AF2"/>
    <w:rsid w:val="00FF1B82"/>
    <w:rsid w:val="00FF1D73"/>
    <w:rsid w:val="00FF27E1"/>
    <w:rsid w:val="00FF4023"/>
    <w:rsid w:val="00FF424E"/>
    <w:rsid w:val="00FF4575"/>
    <w:rsid w:val="00FF491E"/>
    <w:rsid w:val="00FF4A2B"/>
    <w:rsid w:val="00FF5190"/>
    <w:rsid w:val="00FF58EB"/>
    <w:rsid w:val="00FF5951"/>
    <w:rsid w:val="00FF67D1"/>
    <w:rsid w:val="00FF70D2"/>
    <w:rsid w:val="00FF7152"/>
    <w:rsid w:val="00FF77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4BD77"/>
  <w15:chartTrackingRefBased/>
  <w15:docId w15:val="{183338EC-571E-F947-A85E-96D0F797F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C8F"/>
    <w:rPr>
      <w:rFonts w:ascii="Arial" w:hAnsi="Arial"/>
      <w:sz w:val="22"/>
    </w:rPr>
  </w:style>
  <w:style w:type="paragraph" w:styleId="Heading1">
    <w:name w:val="heading 1"/>
    <w:basedOn w:val="Normal"/>
    <w:next w:val="Normal"/>
    <w:link w:val="Heading1Char"/>
    <w:uiPriority w:val="9"/>
    <w:qFormat/>
    <w:rsid w:val="0026014D"/>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26014D"/>
    <w:pPr>
      <w:keepNext/>
      <w:keepLines/>
      <w:numPr>
        <w:ilvl w:val="1"/>
        <w:numId w:val="13"/>
      </w:numPr>
      <w:spacing w:before="40"/>
      <w:ind w:left="431" w:hanging="431"/>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A1CB2"/>
    <w:pPr>
      <w:keepNext/>
      <w:keepLines/>
      <w:numPr>
        <w:ilvl w:val="2"/>
        <w:numId w:val="13"/>
      </w:numPr>
      <w:spacing w:before="40"/>
      <w:outlineLvl w:val="2"/>
    </w:pPr>
    <w:rPr>
      <w:rFonts w:eastAsiaTheme="majorEastAsia" w:cs="Times New Roman (Headings CS)"/>
      <w:color w:val="000000" w:themeColor="text1"/>
    </w:rPr>
  </w:style>
  <w:style w:type="paragraph" w:styleId="Heading4">
    <w:name w:val="heading 4"/>
    <w:basedOn w:val="Normal"/>
    <w:next w:val="Normal"/>
    <w:link w:val="Heading4Char"/>
    <w:uiPriority w:val="9"/>
    <w:unhideWhenUsed/>
    <w:qFormat/>
    <w:rsid w:val="00556E3B"/>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0D91"/>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26014D"/>
    <w:rPr>
      <w:rFonts w:ascii="Arial" w:eastAsiaTheme="majorEastAsia" w:hAnsi="Arial" w:cstheme="majorBidi"/>
      <w:b/>
      <w:color w:val="000000" w:themeColor="text1"/>
      <w:sz w:val="26"/>
      <w:szCs w:val="26"/>
    </w:rPr>
  </w:style>
  <w:style w:type="paragraph" w:styleId="TOC1">
    <w:name w:val="toc 1"/>
    <w:basedOn w:val="Normal"/>
    <w:next w:val="Normal"/>
    <w:autoRedefine/>
    <w:uiPriority w:val="39"/>
    <w:unhideWhenUsed/>
    <w:rsid w:val="002423F3"/>
    <w:pPr>
      <w:tabs>
        <w:tab w:val="left" w:pos="480"/>
        <w:tab w:val="right" w:leader="dot" w:pos="9010"/>
      </w:tabs>
      <w:spacing w:after="100"/>
    </w:pPr>
  </w:style>
  <w:style w:type="paragraph" w:styleId="TOC2">
    <w:name w:val="toc 2"/>
    <w:basedOn w:val="Normal"/>
    <w:next w:val="Normal"/>
    <w:autoRedefine/>
    <w:uiPriority w:val="39"/>
    <w:unhideWhenUsed/>
    <w:rsid w:val="007C0A61"/>
    <w:pPr>
      <w:tabs>
        <w:tab w:val="left" w:pos="880"/>
        <w:tab w:val="right" w:leader="dot" w:pos="8931"/>
      </w:tabs>
      <w:spacing w:after="100"/>
      <w:ind w:left="240"/>
    </w:pPr>
  </w:style>
  <w:style w:type="character" w:styleId="Hyperlink">
    <w:name w:val="Hyperlink"/>
    <w:basedOn w:val="DefaultParagraphFont"/>
    <w:uiPriority w:val="99"/>
    <w:unhideWhenUsed/>
    <w:rsid w:val="00770D91"/>
    <w:rPr>
      <w:color w:val="0563C1" w:themeColor="hyperlink"/>
      <w:u w:val="single"/>
    </w:rPr>
  </w:style>
  <w:style w:type="character" w:customStyle="1" w:styleId="Heading3Char">
    <w:name w:val="Heading 3 Char"/>
    <w:basedOn w:val="DefaultParagraphFont"/>
    <w:link w:val="Heading3"/>
    <w:uiPriority w:val="9"/>
    <w:rsid w:val="003A1CB2"/>
    <w:rPr>
      <w:rFonts w:ascii="Arial" w:eastAsiaTheme="majorEastAsia" w:hAnsi="Arial" w:cs="Times New Roman (Headings CS)"/>
      <w:color w:val="000000" w:themeColor="text1"/>
    </w:rPr>
  </w:style>
  <w:style w:type="character" w:styleId="LineNumber">
    <w:name w:val="line number"/>
    <w:basedOn w:val="DefaultParagraphFont"/>
    <w:uiPriority w:val="99"/>
    <w:unhideWhenUsed/>
    <w:qFormat/>
    <w:rsid w:val="00067929"/>
    <w:rPr>
      <w:rFonts w:ascii="Arial" w:hAnsi="Arial"/>
      <w:sz w:val="18"/>
    </w:rPr>
  </w:style>
  <w:style w:type="paragraph" w:styleId="ListParagraph">
    <w:name w:val="List Paragraph"/>
    <w:basedOn w:val="Normal"/>
    <w:uiPriority w:val="34"/>
    <w:qFormat/>
    <w:rsid w:val="00067929"/>
    <w:pPr>
      <w:spacing w:after="160" w:line="259" w:lineRule="auto"/>
      <w:ind w:left="720"/>
      <w:contextualSpacing/>
    </w:pPr>
    <w:rPr>
      <w:rFonts w:asciiTheme="minorHAnsi" w:hAnsiTheme="minorHAnsi"/>
      <w:szCs w:val="22"/>
    </w:rPr>
  </w:style>
  <w:style w:type="character" w:styleId="CommentReference">
    <w:name w:val="annotation reference"/>
    <w:basedOn w:val="DefaultParagraphFont"/>
    <w:uiPriority w:val="99"/>
    <w:semiHidden/>
    <w:unhideWhenUsed/>
    <w:rsid w:val="00067929"/>
    <w:rPr>
      <w:sz w:val="16"/>
      <w:szCs w:val="16"/>
    </w:rPr>
  </w:style>
  <w:style w:type="paragraph" w:styleId="CommentText">
    <w:name w:val="annotation text"/>
    <w:basedOn w:val="Normal"/>
    <w:link w:val="CommentTextChar"/>
    <w:uiPriority w:val="99"/>
    <w:unhideWhenUsed/>
    <w:rsid w:val="00067929"/>
    <w:pPr>
      <w:spacing w:after="160"/>
    </w:pPr>
    <w:rPr>
      <w:rFonts w:asciiTheme="minorHAnsi" w:hAnsiTheme="minorHAnsi"/>
      <w:sz w:val="20"/>
      <w:szCs w:val="20"/>
    </w:rPr>
  </w:style>
  <w:style w:type="character" w:customStyle="1" w:styleId="CommentTextChar">
    <w:name w:val="Comment Text Char"/>
    <w:basedOn w:val="DefaultParagraphFont"/>
    <w:link w:val="CommentText"/>
    <w:uiPriority w:val="99"/>
    <w:rsid w:val="00067929"/>
    <w:rPr>
      <w:sz w:val="20"/>
      <w:szCs w:val="20"/>
    </w:rPr>
  </w:style>
  <w:style w:type="paragraph" w:styleId="CommentSubject">
    <w:name w:val="annotation subject"/>
    <w:basedOn w:val="CommentText"/>
    <w:next w:val="CommentText"/>
    <w:link w:val="CommentSubjectChar"/>
    <w:uiPriority w:val="99"/>
    <w:semiHidden/>
    <w:unhideWhenUsed/>
    <w:rsid w:val="00067929"/>
    <w:rPr>
      <w:b/>
      <w:bCs/>
    </w:rPr>
  </w:style>
  <w:style w:type="character" w:customStyle="1" w:styleId="CommentSubjectChar">
    <w:name w:val="Comment Subject Char"/>
    <w:basedOn w:val="CommentTextChar"/>
    <w:link w:val="CommentSubject"/>
    <w:uiPriority w:val="99"/>
    <w:semiHidden/>
    <w:rsid w:val="00067929"/>
    <w:rPr>
      <w:b/>
      <w:bCs/>
      <w:sz w:val="20"/>
      <w:szCs w:val="20"/>
    </w:rPr>
  </w:style>
  <w:style w:type="paragraph" w:styleId="BalloonText">
    <w:name w:val="Balloon Text"/>
    <w:basedOn w:val="Normal"/>
    <w:link w:val="BalloonTextChar"/>
    <w:uiPriority w:val="99"/>
    <w:semiHidden/>
    <w:unhideWhenUsed/>
    <w:rsid w:val="0006792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7929"/>
    <w:rPr>
      <w:rFonts w:ascii="Segoe UI" w:hAnsi="Segoe UI" w:cs="Segoe UI"/>
      <w:sz w:val="18"/>
      <w:szCs w:val="18"/>
    </w:rPr>
  </w:style>
  <w:style w:type="paragraph" w:styleId="Revision">
    <w:name w:val="Revision"/>
    <w:hidden/>
    <w:uiPriority w:val="99"/>
    <w:semiHidden/>
    <w:rsid w:val="00067929"/>
    <w:rPr>
      <w:sz w:val="22"/>
      <w:szCs w:val="22"/>
    </w:rPr>
  </w:style>
  <w:style w:type="table" w:styleId="TableGrid">
    <w:name w:val="Table Grid"/>
    <w:basedOn w:val="TableNormal"/>
    <w:uiPriority w:val="39"/>
    <w:rsid w:val="0006792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67929"/>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067929"/>
    <w:rPr>
      <w:sz w:val="20"/>
      <w:szCs w:val="20"/>
    </w:rPr>
  </w:style>
  <w:style w:type="character" w:styleId="FootnoteReference">
    <w:name w:val="footnote reference"/>
    <w:basedOn w:val="DefaultParagraphFont"/>
    <w:uiPriority w:val="99"/>
    <w:semiHidden/>
    <w:unhideWhenUsed/>
    <w:rsid w:val="00067929"/>
    <w:rPr>
      <w:vertAlign w:val="superscript"/>
    </w:rPr>
  </w:style>
  <w:style w:type="paragraph" w:styleId="NormalWeb">
    <w:name w:val="Normal (Web)"/>
    <w:basedOn w:val="Normal"/>
    <w:uiPriority w:val="99"/>
    <w:unhideWhenUsed/>
    <w:rsid w:val="00067929"/>
    <w:pPr>
      <w:spacing w:before="100" w:beforeAutospacing="1" w:after="100" w:afterAutospacing="1"/>
    </w:pPr>
    <w:rPr>
      <w:rFonts w:ascii="Times New Roman" w:eastAsia="Times New Roman" w:hAnsi="Times New Roman" w:cs="Times New Roman"/>
      <w:lang w:eastAsia="en-GB"/>
    </w:rPr>
  </w:style>
  <w:style w:type="character" w:styleId="Emphasis">
    <w:name w:val="Emphasis"/>
    <w:basedOn w:val="DefaultParagraphFont"/>
    <w:uiPriority w:val="20"/>
    <w:qFormat/>
    <w:rsid w:val="00067929"/>
    <w:rPr>
      <w:i/>
      <w:iCs/>
    </w:rPr>
  </w:style>
  <w:style w:type="paragraph" w:styleId="Header">
    <w:name w:val="header"/>
    <w:basedOn w:val="Normal"/>
    <w:link w:val="HeaderChar"/>
    <w:uiPriority w:val="99"/>
    <w:unhideWhenUsed/>
    <w:rsid w:val="00067929"/>
    <w:pPr>
      <w:tabs>
        <w:tab w:val="center" w:pos="4513"/>
        <w:tab w:val="right" w:pos="9026"/>
      </w:tabs>
    </w:pPr>
    <w:rPr>
      <w:rFonts w:asciiTheme="minorHAnsi" w:hAnsiTheme="minorHAnsi"/>
      <w:szCs w:val="22"/>
    </w:rPr>
  </w:style>
  <w:style w:type="character" w:customStyle="1" w:styleId="HeaderChar">
    <w:name w:val="Header Char"/>
    <w:basedOn w:val="DefaultParagraphFont"/>
    <w:link w:val="Header"/>
    <w:uiPriority w:val="99"/>
    <w:rsid w:val="00067929"/>
    <w:rPr>
      <w:sz w:val="22"/>
      <w:szCs w:val="22"/>
    </w:rPr>
  </w:style>
  <w:style w:type="paragraph" w:styleId="Footer">
    <w:name w:val="footer"/>
    <w:basedOn w:val="Normal"/>
    <w:link w:val="FooterChar"/>
    <w:uiPriority w:val="99"/>
    <w:unhideWhenUsed/>
    <w:rsid w:val="00067929"/>
    <w:pPr>
      <w:tabs>
        <w:tab w:val="center" w:pos="4513"/>
        <w:tab w:val="right" w:pos="9026"/>
      </w:tabs>
    </w:pPr>
    <w:rPr>
      <w:rFonts w:asciiTheme="minorHAnsi" w:hAnsiTheme="minorHAnsi"/>
      <w:szCs w:val="22"/>
    </w:rPr>
  </w:style>
  <w:style w:type="character" w:customStyle="1" w:styleId="FooterChar">
    <w:name w:val="Footer Char"/>
    <w:basedOn w:val="DefaultParagraphFont"/>
    <w:link w:val="Footer"/>
    <w:uiPriority w:val="99"/>
    <w:rsid w:val="00067929"/>
    <w:rPr>
      <w:sz w:val="22"/>
      <w:szCs w:val="22"/>
    </w:rPr>
  </w:style>
  <w:style w:type="character" w:customStyle="1" w:styleId="UnresolvedMention1">
    <w:name w:val="Unresolved Mention1"/>
    <w:basedOn w:val="DefaultParagraphFont"/>
    <w:uiPriority w:val="99"/>
    <w:semiHidden/>
    <w:unhideWhenUsed/>
    <w:rsid w:val="00067929"/>
    <w:rPr>
      <w:color w:val="605E5C"/>
      <w:shd w:val="clear" w:color="auto" w:fill="E1DFDD"/>
    </w:rPr>
  </w:style>
  <w:style w:type="paragraph" w:styleId="TOC3">
    <w:name w:val="toc 3"/>
    <w:basedOn w:val="Normal"/>
    <w:next w:val="Normal"/>
    <w:autoRedefine/>
    <w:uiPriority w:val="39"/>
    <w:unhideWhenUsed/>
    <w:rsid w:val="007C0A61"/>
    <w:pPr>
      <w:tabs>
        <w:tab w:val="left" w:pos="1320"/>
        <w:tab w:val="right" w:leader="dot" w:pos="9010"/>
      </w:tabs>
      <w:spacing w:after="100"/>
      <w:ind w:left="480"/>
    </w:pPr>
  </w:style>
  <w:style w:type="character" w:customStyle="1" w:styleId="Heading4Char">
    <w:name w:val="Heading 4 Char"/>
    <w:basedOn w:val="DefaultParagraphFont"/>
    <w:link w:val="Heading4"/>
    <w:uiPriority w:val="9"/>
    <w:rsid w:val="00556E3B"/>
    <w:rPr>
      <w:rFonts w:ascii="Arial" w:eastAsiaTheme="majorEastAsia" w:hAnsi="Arial" w:cstheme="majorBidi"/>
      <w:b/>
      <w:iCs/>
    </w:rPr>
  </w:style>
  <w:style w:type="character" w:customStyle="1" w:styleId="UnresolvedMention2">
    <w:name w:val="Unresolved Mention2"/>
    <w:basedOn w:val="DefaultParagraphFont"/>
    <w:uiPriority w:val="99"/>
    <w:semiHidden/>
    <w:unhideWhenUsed/>
    <w:rsid w:val="00996A97"/>
    <w:rPr>
      <w:color w:val="605E5C"/>
      <w:shd w:val="clear" w:color="auto" w:fill="E1DFDD"/>
    </w:rPr>
  </w:style>
  <w:style w:type="character" w:styleId="FollowedHyperlink">
    <w:name w:val="FollowedHyperlink"/>
    <w:basedOn w:val="DefaultParagraphFont"/>
    <w:uiPriority w:val="99"/>
    <w:semiHidden/>
    <w:unhideWhenUsed/>
    <w:rsid w:val="00010163"/>
    <w:rPr>
      <w:color w:val="954F72" w:themeColor="followedHyperlink"/>
      <w:u w:val="single"/>
    </w:rPr>
  </w:style>
  <w:style w:type="table" w:styleId="PlainTable3">
    <w:name w:val="Plain Table 3"/>
    <w:basedOn w:val="TableNormal"/>
    <w:uiPriority w:val="43"/>
    <w:rsid w:val="0098394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numbering" w:customStyle="1" w:styleId="CurrentList1">
    <w:name w:val="Current List1"/>
    <w:uiPriority w:val="99"/>
    <w:rsid w:val="0026014D"/>
    <w:pPr>
      <w:numPr>
        <w:numId w:val="16"/>
      </w:numPr>
    </w:pPr>
  </w:style>
  <w:style w:type="table" w:styleId="PlainTable4">
    <w:name w:val="Plain Table 4"/>
    <w:basedOn w:val="TableNormal"/>
    <w:uiPriority w:val="44"/>
    <w:rsid w:val="0098394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8394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98394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DD1535"/>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D1535"/>
    <w:rPr>
      <w:rFonts w:ascii="Consolas" w:hAnsi="Consolas"/>
      <w:sz w:val="20"/>
      <w:szCs w:val="20"/>
    </w:rPr>
  </w:style>
  <w:style w:type="character" w:customStyle="1" w:styleId="UnresolvedMention3">
    <w:name w:val="Unresolved Mention3"/>
    <w:basedOn w:val="DefaultParagraphFont"/>
    <w:uiPriority w:val="99"/>
    <w:semiHidden/>
    <w:unhideWhenUsed/>
    <w:rsid w:val="002A7B54"/>
    <w:rPr>
      <w:color w:val="605E5C"/>
      <w:shd w:val="clear" w:color="auto" w:fill="E1DFDD"/>
    </w:rPr>
  </w:style>
  <w:style w:type="character" w:customStyle="1" w:styleId="UnresolvedMention4">
    <w:name w:val="Unresolved Mention4"/>
    <w:basedOn w:val="DefaultParagraphFont"/>
    <w:uiPriority w:val="99"/>
    <w:semiHidden/>
    <w:unhideWhenUsed/>
    <w:rsid w:val="00EE318E"/>
    <w:rPr>
      <w:color w:val="605E5C"/>
      <w:shd w:val="clear" w:color="auto" w:fill="E1DFDD"/>
    </w:rPr>
  </w:style>
  <w:style w:type="character" w:customStyle="1" w:styleId="UnresolvedMention5">
    <w:name w:val="Unresolved Mention5"/>
    <w:basedOn w:val="DefaultParagraphFont"/>
    <w:uiPriority w:val="99"/>
    <w:semiHidden/>
    <w:unhideWhenUsed/>
    <w:rsid w:val="000D46F8"/>
    <w:rPr>
      <w:color w:val="605E5C"/>
      <w:shd w:val="clear" w:color="auto" w:fill="E1DFDD"/>
    </w:rPr>
  </w:style>
  <w:style w:type="paragraph" w:styleId="TOC4">
    <w:name w:val="toc 4"/>
    <w:basedOn w:val="Normal"/>
    <w:next w:val="Normal"/>
    <w:autoRedefine/>
    <w:uiPriority w:val="39"/>
    <w:unhideWhenUsed/>
    <w:rsid w:val="00DD4EE2"/>
    <w:pPr>
      <w:spacing w:after="100" w:line="259" w:lineRule="auto"/>
      <w:ind w:left="660"/>
    </w:pPr>
    <w:rPr>
      <w:rFonts w:asciiTheme="minorHAnsi" w:eastAsiaTheme="minorEastAsia" w:hAnsiTheme="minorHAnsi"/>
      <w:szCs w:val="22"/>
      <w:lang w:eastAsia="en-GB"/>
    </w:rPr>
  </w:style>
  <w:style w:type="paragraph" w:styleId="TOC5">
    <w:name w:val="toc 5"/>
    <w:basedOn w:val="Normal"/>
    <w:next w:val="Normal"/>
    <w:autoRedefine/>
    <w:uiPriority w:val="39"/>
    <w:unhideWhenUsed/>
    <w:rsid w:val="00DD4EE2"/>
    <w:pPr>
      <w:spacing w:after="100" w:line="259" w:lineRule="auto"/>
      <w:ind w:left="880"/>
    </w:pPr>
    <w:rPr>
      <w:rFonts w:asciiTheme="minorHAnsi" w:eastAsiaTheme="minorEastAsia" w:hAnsiTheme="minorHAnsi"/>
      <w:szCs w:val="22"/>
      <w:lang w:eastAsia="en-GB"/>
    </w:rPr>
  </w:style>
  <w:style w:type="paragraph" w:styleId="TOC6">
    <w:name w:val="toc 6"/>
    <w:basedOn w:val="Normal"/>
    <w:next w:val="Normal"/>
    <w:autoRedefine/>
    <w:uiPriority w:val="39"/>
    <w:unhideWhenUsed/>
    <w:rsid w:val="00DD4EE2"/>
    <w:pPr>
      <w:spacing w:after="100" w:line="259" w:lineRule="auto"/>
      <w:ind w:left="1100"/>
    </w:pPr>
    <w:rPr>
      <w:rFonts w:asciiTheme="minorHAnsi" w:eastAsiaTheme="minorEastAsia" w:hAnsiTheme="minorHAnsi"/>
      <w:szCs w:val="22"/>
      <w:lang w:eastAsia="en-GB"/>
    </w:rPr>
  </w:style>
  <w:style w:type="paragraph" w:styleId="TOC7">
    <w:name w:val="toc 7"/>
    <w:basedOn w:val="Normal"/>
    <w:next w:val="Normal"/>
    <w:autoRedefine/>
    <w:uiPriority w:val="39"/>
    <w:unhideWhenUsed/>
    <w:rsid w:val="00DD4EE2"/>
    <w:pPr>
      <w:spacing w:after="100" w:line="259" w:lineRule="auto"/>
      <w:ind w:left="1320"/>
    </w:pPr>
    <w:rPr>
      <w:rFonts w:asciiTheme="minorHAnsi" w:eastAsiaTheme="minorEastAsia" w:hAnsiTheme="minorHAnsi"/>
      <w:szCs w:val="22"/>
      <w:lang w:eastAsia="en-GB"/>
    </w:rPr>
  </w:style>
  <w:style w:type="paragraph" w:styleId="TOC8">
    <w:name w:val="toc 8"/>
    <w:basedOn w:val="Normal"/>
    <w:next w:val="Normal"/>
    <w:autoRedefine/>
    <w:uiPriority w:val="39"/>
    <w:unhideWhenUsed/>
    <w:rsid w:val="00DD4EE2"/>
    <w:pPr>
      <w:spacing w:after="100" w:line="259" w:lineRule="auto"/>
      <w:ind w:left="1540"/>
    </w:pPr>
    <w:rPr>
      <w:rFonts w:asciiTheme="minorHAnsi" w:eastAsiaTheme="minorEastAsia" w:hAnsiTheme="minorHAnsi"/>
      <w:szCs w:val="22"/>
      <w:lang w:eastAsia="en-GB"/>
    </w:rPr>
  </w:style>
  <w:style w:type="paragraph" w:styleId="TOC9">
    <w:name w:val="toc 9"/>
    <w:basedOn w:val="Normal"/>
    <w:next w:val="Normal"/>
    <w:autoRedefine/>
    <w:uiPriority w:val="39"/>
    <w:unhideWhenUsed/>
    <w:rsid w:val="00DD4EE2"/>
    <w:pPr>
      <w:spacing w:after="100" w:line="259" w:lineRule="auto"/>
      <w:ind w:left="1760"/>
    </w:pPr>
    <w:rPr>
      <w:rFonts w:asciiTheme="minorHAnsi" w:eastAsiaTheme="minorEastAsia" w:hAnsiTheme="minorHAnsi"/>
      <w:szCs w:val="22"/>
      <w:lang w:eastAsia="en-GB"/>
    </w:rPr>
  </w:style>
  <w:style w:type="character" w:customStyle="1" w:styleId="gd15mcfceub">
    <w:name w:val="gd15mcfceub"/>
    <w:basedOn w:val="DefaultParagraphFont"/>
    <w:rsid w:val="00FA5271"/>
  </w:style>
  <w:style w:type="character" w:customStyle="1" w:styleId="apple-converted-space">
    <w:name w:val="apple-converted-space"/>
    <w:basedOn w:val="DefaultParagraphFont"/>
    <w:rsid w:val="00E47B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1823">
      <w:bodyDiv w:val="1"/>
      <w:marLeft w:val="0"/>
      <w:marRight w:val="0"/>
      <w:marTop w:val="0"/>
      <w:marBottom w:val="0"/>
      <w:divBdr>
        <w:top w:val="none" w:sz="0" w:space="0" w:color="auto"/>
        <w:left w:val="none" w:sz="0" w:space="0" w:color="auto"/>
        <w:bottom w:val="none" w:sz="0" w:space="0" w:color="auto"/>
        <w:right w:val="none" w:sz="0" w:space="0" w:color="auto"/>
      </w:divBdr>
    </w:div>
    <w:div w:id="49304058">
      <w:bodyDiv w:val="1"/>
      <w:marLeft w:val="0"/>
      <w:marRight w:val="0"/>
      <w:marTop w:val="0"/>
      <w:marBottom w:val="0"/>
      <w:divBdr>
        <w:top w:val="none" w:sz="0" w:space="0" w:color="auto"/>
        <w:left w:val="none" w:sz="0" w:space="0" w:color="auto"/>
        <w:bottom w:val="none" w:sz="0" w:space="0" w:color="auto"/>
        <w:right w:val="none" w:sz="0" w:space="0" w:color="auto"/>
      </w:divBdr>
    </w:div>
    <w:div w:id="66459979">
      <w:bodyDiv w:val="1"/>
      <w:marLeft w:val="0"/>
      <w:marRight w:val="0"/>
      <w:marTop w:val="0"/>
      <w:marBottom w:val="0"/>
      <w:divBdr>
        <w:top w:val="none" w:sz="0" w:space="0" w:color="auto"/>
        <w:left w:val="none" w:sz="0" w:space="0" w:color="auto"/>
        <w:bottom w:val="none" w:sz="0" w:space="0" w:color="auto"/>
        <w:right w:val="none" w:sz="0" w:space="0" w:color="auto"/>
      </w:divBdr>
    </w:div>
    <w:div w:id="180094965">
      <w:bodyDiv w:val="1"/>
      <w:marLeft w:val="0"/>
      <w:marRight w:val="0"/>
      <w:marTop w:val="0"/>
      <w:marBottom w:val="0"/>
      <w:divBdr>
        <w:top w:val="none" w:sz="0" w:space="0" w:color="auto"/>
        <w:left w:val="none" w:sz="0" w:space="0" w:color="auto"/>
        <w:bottom w:val="none" w:sz="0" w:space="0" w:color="auto"/>
        <w:right w:val="none" w:sz="0" w:space="0" w:color="auto"/>
      </w:divBdr>
    </w:div>
    <w:div w:id="210656357">
      <w:bodyDiv w:val="1"/>
      <w:marLeft w:val="0"/>
      <w:marRight w:val="0"/>
      <w:marTop w:val="0"/>
      <w:marBottom w:val="0"/>
      <w:divBdr>
        <w:top w:val="none" w:sz="0" w:space="0" w:color="auto"/>
        <w:left w:val="none" w:sz="0" w:space="0" w:color="auto"/>
        <w:bottom w:val="none" w:sz="0" w:space="0" w:color="auto"/>
        <w:right w:val="none" w:sz="0" w:space="0" w:color="auto"/>
      </w:divBdr>
    </w:div>
    <w:div w:id="259724270">
      <w:bodyDiv w:val="1"/>
      <w:marLeft w:val="0"/>
      <w:marRight w:val="0"/>
      <w:marTop w:val="0"/>
      <w:marBottom w:val="0"/>
      <w:divBdr>
        <w:top w:val="none" w:sz="0" w:space="0" w:color="auto"/>
        <w:left w:val="none" w:sz="0" w:space="0" w:color="auto"/>
        <w:bottom w:val="none" w:sz="0" w:space="0" w:color="auto"/>
        <w:right w:val="none" w:sz="0" w:space="0" w:color="auto"/>
      </w:divBdr>
    </w:div>
    <w:div w:id="380986788">
      <w:bodyDiv w:val="1"/>
      <w:marLeft w:val="0"/>
      <w:marRight w:val="0"/>
      <w:marTop w:val="0"/>
      <w:marBottom w:val="0"/>
      <w:divBdr>
        <w:top w:val="none" w:sz="0" w:space="0" w:color="auto"/>
        <w:left w:val="none" w:sz="0" w:space="0" w:color="auto"/>
        <w:bottom w:val="none" w:sz="0" w:space="0" w:color="auto"/>
        <w:right w:val="none" w:sz="0" w:space="0" w:color="auto"/>
      </w:divBdr>
    </w:div>
    <w:div w:id="381178662">
      <w:bodyDiv w:val="1"/>
      <w:marLeft w:val="0"/>
      <w:marRight w:val="0"/>
      <w:marTop w:val="0"/>
      <w:marBottom w:val="0"/>
      <w:divBdr>
        <w:top w:val="none" w:sz="0" w:space="0" w:color="auto"/>
        <w:left w:val="none" w:sz="0" w:space="0" w:color="auto"/>
        <w:bottom w:val="none" w:sz="0" w:space="0" w:color="auto"/>
        <w:right w:val="none" w:sz="0" w:space="0" w:color="auto"/>
      </w:divBdr>
    </w:div>
    <w:div w:id="404034902">
      <w:bodyDiv w:val="1"/>
      <w:marLeft w:val="0"/>
      <w:marRight w:val="0"/>
      <w:marTop w:val="0"/>
      <w:marBottom w:val="0"/>
      <w:divBdr>
        <w:top w:val="none" w:sz="0" w:space="0" w:color="auto"/>
        <w:left w:val="none" w:sz="0" w:space="0" w:color="auto"/>
        <w:bottom w:val="none" w:sz="0" w:space="0" w:color="auto"/>
        <w:right w:val="none" w:sz="0" w:space="0" w:color="auto"/>
      </w:divBdr>
    </w:div>
    <w:div w:id="429013218">
      <w:bodyDiv w:val="1"/>
      <w:marLeft w:val="0"/>
      <w:marRight w:val="0"/>
      <w:marTop w:val="0"/>
      <w:marBottom w:val="0"/>
      <w:divBdr>
        <w:top w:val="none" w:sz="0" w:space="0" w:color="auto"/>
        <w:left w:val="none" w:sz="0" w:space="0" w:color="auto"/>
        <w:bottom w:val="none" w:sz="0" w:space="0" w:color="auto"/>
        <w:right w:val="none" w:sz="0" w:space="0" w:color="auto"/>
      </w:divBdr>
    </w:div>
    <w:div w:id="434208221">
      <w:bodyDiv w:val="1"/>
      <w:marLeft w:val="0"/>
      <w:marRight w:val="0"/>
      <w:marTop w:val="0"/>
      <w:marBottom w:val="0"/>
      <w:divBdr>
        <w:top w:val="none" w:sz="0" w:space="0" w:color="auto"/>
        <w:left w:val="none" w:sz="0" w:space="0" w:color="auto"/>
        <w:bottom w:val="none" w:sz="0" w:space="0" w:color="auto"/>
        <w:right w:val="none" w:sz="0" w:space="0" w:color="auto"/>
      </w:divBdr>
    </w:div>
    <w:div w:id="523134920">
      <w:bodyDiv w:val="1"/>
      <w:marLeft w:val="0"/>
      <w:marRight w:val="0"/>
      <w:marTop w:val="0"/>
      <w:marBottom w:val="0"/>
      <w:divBdr>
        <w:top w:val="none" w:sz="0" w:space="0" w:color="auto"/>
        <w:left w:val="none" w:sz="0" w:space="0" w:color="auto"/>
        <w:bottom w:val="none" w:sz="0" w:space="0" w:color="auto"/>
        <w:right w:val="none" w:sz="0" w:space="0" w:color="auto"/>
      </w:divBdr>
    </w:div>
    <w:div w:id="589314036">
      <w:bodyDiv w:val="1"/>
      <w:marLeft w:val="0"/>
      <w:marRight w:val="0"/>
      <w:marTop w:val="0"/>
      <w:marBottom w:val="0"/>
      <w:divBdr>
        <w:top w:val="none" w:sz="0" w:space="0" w:color="auto"/>
        <w:left w:val="none" w:sz="0" w:space="0" w:color="auto"/>
        <w:bottom w:val="none" w:sz="0" w:space="0" w:color="auto"/>
        <w:right w:val="none" w:sz="0" w:space="0" w:color="auto"/>
      </w:divBdr>
    </w:div>
    <w:div w:id="607810621">
      <w:bodyDiv w:val="1"/>
      <w:marLeft w:val="0"/>
      <w:marRight w:val="0"/>
      <w:marTop w:val="0"/>
      <w:marBottom w:val="0"/>
      <w:divBdr>
        <w:top w:val="none" w:sz="0" w:space="0" w:color="auto"/>
        <w:left w:val="none" w:sz="0" w:space="0" w:color="auto"/>
        <w:bottom w:val="none" w:sz="0" w:space="0" w:color="auto"/>
        <w:right w:val="none" w:sz="0" w:space="0" w:color="auto"/>
      </w:divBdr>
    </w:div>
    <w:div w:id="651757466">
      <w:bodyDiv w:val="1"/>
      <w:marLeft w:val="0"/>
      <w:marRight w:val="0"/>
      <w:marTop w:val="0"/>
      <w:marBottom w:val="0"/>
      <w:divBdr>
        <w:top w:val="none" w:sz="0" w:space="0" w:color="auto"/>
        <w:left w:val="none" w:sz="0" w:space="0" w:color="auto"/>
        <w:bottom w:val="none" w:sz="0" w:space="0" w:color="auto"/>
        <w:right w:val="none" w:sz="0" w:space="0" w:color="auto"/>
      </w:divBdr>
    </w:div>
    <w:div w:id="684749759">
      <w:bodyDiv w:val="1"/>
      <w:marLeft w:val="0"/>
      <w:marRight w:val="0"/>
      <w:marTop w:val="0"/>
      <w:marBottom w:val="0"/>
      <w:divBdr>
        <w:top w:val="none" w:sz="0" w:space="0" w:color="auto"/>
        <w:left w:val="none" w:sz="0" w:space="0" w:color="auto"/>
        <w:bottom w:val="none" w:sz="0" w:space="0" w:color="auto"/>
        <w:right w:val="none" w:sz="0" w:space="0" w:color="auto"/>
      </w:divBdr>
    </w:div>
    <w:div w:id="756095038">
      <w:bodyDiv w:val="1"/>
      <w:marLeft w:val="0"/>
      <w:marRight w:val="0"/>
      <w:marTop w:val="0"/>
      <w:marBottom w:val="0"/>
      <w:divBdr>
        <w:top w:val="none" w:sz="0" w:space="0" w:color="auto"/>
        <w:left w:val="none" w:sz="0" w:space="0" w:color="auto"/>
        <w:bottom w:val="none" w:sz="0" w:space="0" w:color="auto"/>
        <w:right w:val="none" w:sz="0" w:space="0" w:color="auto"/>
      </w:divBdr>
    </w:div>
    <w:div w:id="790588198">
      <w:bodyDiv w:val="1"/>
      <w:marLeft w:val="0"/>
      <w:marRight w:val="0"/>
      <w:marTop w:val="0"/>
      <w:marBottom w:val="0"/>
      <w:divBdr>
        <w:top w:val="none" w:sz="0" w:space="0" w:color="auto"/>
        <w:left w:val="none" w:sz="0" w:space="0" w:color="auto"/>
        <w:bottom w:val="none" w:sz="0" w:space="0" w:color="auto"/>
        <w:right w:val="none" w:sz="0" w:space="0" w:color="auto"/>
      </w:divBdr>
    </w:div>
    <w:div w:id="799347063">
      <w:bodyDiv w:val="1"/>
      <w:marLeft w:val="0"/>
      <w:marRight w:val="0"/>
      <w:marTop w:val="0"/>
      <w:marBottom w:val="0"/>
      <w:divBdr>
        <w:top w:val="none" w:sz="0" w:space="0" w:color="auto"/>
        <w:left w:val="none" w:sz="0" w:space="0" w:color="auto"/>
        <w:bottom w:val="none" w:sz="0" w:space="0" w:color="auto"/>
        <w:right w:val="none" w:sz="0" w:space="0" w:color="auto"/>
      </w:divBdr>
    </w:div>
    <w:div w:id="813716568">
      <w:bodyDiv w:val="1"/>
      <w:marLeft w:val="0"/>
      <w:marRight w:val="0"/>
      <w:marTop w:val="0"/>
      <w:marBottom w:val="0"/>
      <w:divBdr>
        <w:top w:val="none" w:sz="0" w:space="0" w:color="auto"/>
        <w:left w:val="none" w:sz="0" w:space="0" w:color="auto"/>
        <w:bottom w:val="none" w:sz="0" w:space="0" w:color="auto"/>
        <w:right w:val="none" w:sz="0" w:space="0" w:color="auto"/>
      </w:divBdr>
    </w:div>
    <w:div w:id="915018784">
      <w:bodyDiv w:val="1"/>
      <w:marLeft w:val="0"/>
      <w:marRight w:val="0"/>
      <w:marTop w:val="0"/>
      <w:marBottom w:val="0"/>
      <w:divBdr>
        <w:top w:val="none" w:sz="0" w:space="0" w:color="auto"/>
        <w:left w:val="none" w:sz="0" w:space="0" w:color="auto"/>
        <w:bottom w:val="none" w:sz="0" w:space="0" w:color="auto"/>
        <w:right w:val="none" w:sz="0" w:space="0" w:color="auto"/>
      </w:divBdr>
    </w:div>
    <w:div w:id="924653067">
      <w:bodyDiv w:val="1"/>
      <w:marLeft w:val="0"/>
      <w:marRight w:val="0"/>
      <w:marTop w:val="0"/>
      <w:marBottom w:val="0"/>
      <w:divBdr>
        <w:top w:val="none" w:sz="0" w:space="0" w:color="auto"/>
        <w:left w:val="none" w:sz="0" w:space="0" w:color="auto"/>
        <w:bottom w:val="none" w:sz="0" w:space="0" w:color="auto"/>
        <w:right w:val="none" w:sz="0" w:space="0" w:color="auto"/>
      </w:divBdr>
    </w:div>
    <w:div w:id="1029718839">
      <w:bodyDiv w:val="1"/>
      <w:marLeft w:val="0"/>
      <w:marRight w:val="0"/>
      <w:marTop w:val="0"/>
      <w:marBottom w:val="0"/>
      <w:divBdr>
        <w:top w:val="none" w:sz="0" w:space="0" w:color="auto"/>
        <w:left w:val="none" w:sz="0" w:space="0" w:color="auto"/>
        <w:bottom w:val="none" w:sz="0" w:space="0" w:color="auto"/>
        <w:right w:val="none" w:sz="0" w:space="0" w:color="auto"/>
      </w:divBdr>
    </w:div>
    <w:div w:id="1047069432">
      <w:bodyDiv w:val="1"/>
      <w:marLeft w:val="0"/>
      <w:marRight w:val="0"/>
      <w:marTop w:val="0"/>
      <w:marBottom w:val="0"/>
      <w:divBdr>
        <w:top w:val="none" w:sz="0" w:space="0" w:color="auto"/>
        <w:left w:val="none" w:sz="0" w:space="0" w:color="auto"/>
        <w:bottom w:val="none" w:sz="0" w:space="0" w:color="auto"/>
        <w:right w:val="none" w:sz="0" w:space="0" w:color="auto"/>
      </w:divBdr>
    </w:div>
    <w:div w:id="1060523398">
      <w:bodyDiv w:val="1"/>
      <w:marLeft w:val="0"/>
      <w:marRight w:val="0"/>
      <w:marTop w:val="0"/>
      <w:marBottom w:val="0"/>
      <w:divBdr>
        <w:top w:val="none" w:sz="0" w:space="0" w:color="auto"/>
        <w:left w:val="none" w:sz="0" w:space="0" w:color="auto"/>
        <w:bottom w:val="none" w:sz="0" w:space="0" w:color="auto"/>
        <w:right w:val="none" w:sz="0" w:space="0" w:color="auto"/>
      </w:divBdr>
    </w:div>
    <w:div w:id="1082869032">
      <w:bodyDiv w:val="1"/>
      <w:marLeft w:val="0"/>
      <w:marRight w:val="0"/>
      <w:marTop w:val="0"/>
      <w:marBottom w:val="0"/>
      <w:divBdr>
        <w:top w:val="none" w:sz="0" w:space="0" w:color="auto"/>
        <w:left w:val="none" w:sz="0" w:space="0" w:color="auto"/>
        <w:bottom w:val="none" w:sz="0" w:space="0" w:color="auto"/>
        <w:right w:val="none" w:sz="0" w:space="0" w:color="auto"/>
      </w:divBdr>
    </w:div>
    <w:div w:id="1108895409">
      <w:bodyDiv w:val="1"/>
      <w:marLeft w:val="0"/>
      <w:marRight w:val="0"/>
      <w:marTop w:val="0"/>
      <w:marBottom w:val="0"/>
      <w:divBdr>
        <w:top w:val="none" w:sz="0" w:space="0" w:color="auto"/>
        <w:left w:val="none" w:sz="0" w:space="0" w:color="auto"/>
        <w:bottom w:val="none" w:sz="0" w:space="0" w:color="auto"/>
        <w:right w:val="none" w:sz="0" w:space="0" w:color="auto"/>
      </w:divBdr>
    </w:div>
    <w:div w:id="1127505680">
      <w:bodyDiv w:val="1"/>
      <w:marLeft w:val="0"/>
      <w:marRight w:val="0"/>
      <w:marTop w:val="0"/>
      <w:marBottom w:val="0"/>
      <w:divBdr>
        <w:top w:val="none" w:sz="0" w:space="0" w:color="auto"/>
        <w:left w:val="none" w:sz="0" w:space="0" w:color="auto"/>
        <w:bottom w:val="none" w:sz="0" w:space="0" w:color="auto"/>
        <w:right w:val="none" w:sz="0" w:space="0" w:color="auto"/>
      </w:divBdr>
    </w:div>
    <w:div w:id="1214077318">
      <w:bodyDiv w:val="1"/>
      <w:marLeft w:val="0"/>
      <w:marRight w:val="0"/>
      <w:marTop w:val="0"/>
      <w:marBottom w:val="0"/>
      <w:divBdr>
        <w:top w:val="none" w:sz="0" w:space="0" w:color="auto"/>
        <w:left w:val="none" w:sz="0" w:space="0" w:color="auto"/>
        <w:bottom w:val="none" w:sz="0" w:space="0" w:color="auto"/>
        <w:right w:val="none" w:sz="0" w:space="0" w:color="auto"/>
      </w:divBdr>
    </w:div>
    <w:div w:id="1237128655">
      <w:bodyDiv w:val="1"/>
      <w:marLeft w:val="0"/>
      <w:marRight w:val="0"/>
      <w:marTop w:val="0"/>
      <w:marBottom w:val="0"/>
      <w:divBdr>
        <w:top w:val="none" w:sz="0" w:space="0" w:color="auto"/>
        <w:left w:val="none" w:sz="0" w:space="0" w:color="auto"/>
        <w:bottom w:val="none" w:sz="0" w:space="0" w:color="auto"/>
        <w:right w:val="none" w:sz="0" w:space="0" w:color="auto"/>
      </w:divBdr>
    </w:div>
    <w:div w:id="1239292065">
      <w:bodyDiv w:val="1"/>
      <w:marLeft w:val="0"/>
      <w:marRight w:val="0"/>
      <w:marTop w:val="0"/>
      <w:marBottom w:val="0"/>
      <w:divBdr>
        <w:top w:val="none" w:sz="0" w:space="0" w:color="auto"/>
        <w:left w:val="none" w:sz="0" w:space="0" w:color="auto"/>
        <w:bottom w:val="none" w:sz="0" w:space="0" w:color="auto"/>
        <w:right w:val="none" w:sz="0" w:space="0" w:color="auto"/>
      </w:divBdr>
    </w:div>
    <w:div w:id="1267038949">
      <w:bodyDiv w:val="1"/>
      <w:marLeft w:val="0"/>
      <w:marRight w:val="0"/>
      <w:marTop w:val="0"/>
      <w:marBottom w:val="0"/>
      <w:divBdr>
        <w:top w:val="none" w:sz="0" w:space="0" w:color="auto"/>
        <w:left w:val="none" w:sz="0" w:space="0" w:color="auto"/>
        <w:bottom w:val="none" w:sz="0" w:space="0" w:color="auto"/>
        <w:right w:val="none" w:sz="0" w:space="0" w:color="auto"/>
      </w:divBdr>
    </w:div>
    <w:div w:id="1408378576">
      <w:bodyDiv w:val="1"/>
      <w:marLeft w:val="0"/>
      <w:marRight w:val="0"/>
      <w:marTop w:val="0"/>
      <w:marBottom w:val="0"/>
      <w:divBdr>
        <w:top w:val="none" w:sz="0" w:space="0" w:color="auto"/>
        <w:left w:val="none" w:sz="0" w:space="0" w:color="auto"/>
        <w:bottom w:val="none" w:sz="0" w:space="0" w:color="auto"/>
        <w:right w:val="none" w:sz="0" w:space="0" w:color="auto"/>
      </w:divBdr>
    </w:div>
    <w:div w:id="1454136214">
      <w:bodyDiv w:val="1"/>
      <w:marLeft w:val="0"/>
      <w:marRight w:val="0"/>
      <w:marTop w:val="0"/>
      <w:marBottom w:val="0"/>
      <w:divBdr>
        <w:top w:val="none" w:sz="0" w:space="0" w:color="auto"/>
        <w:left w:val="none" w:sz="0" w:space="0" w:color="auto"/>
        <w:bottom w:val="none" w:sz="0" w:space="0" w:color="auto"/>
        <w:right w:val="none" w:sz="0" w:space="0" w:color="auto"/>
      </w:divBdr>
      <w:divsChild>
        <w:div w:id="807673270">
          <w:marLeft w:val="0"/>
          <w:marRight w:val="0"/>
          <w:marTop w:val="0"/>
          <w:marBottom w:val="0"/>
          <w:divBdr>
            <w:top w:val="none" w:sz="0" w:space="0" w:color="auto"/>
            <w:left w:val="none" w:sz="0" w:space="0" w:color="auto"/>
            <w:bottom w:val="none" w:sz="0" w:space="0" w:color="auto"/>
            <w:right w:val="none" w:sz="0" w:space="0" w:color="auto"/>
          </w:divBdr>
          <w:divsChild>
            <w:div w:id="1984233984">
              <w:marLeft w:val="0"/>
              <w:marRight w:val="0"/>
              <w:marTop w:val="0"/>
              <w:marBottom w:val="0"/>
              <w:divBdr>
                <w:top w:val="none" w:sz="0" w:space="0" w:color="auto"/>
                <w:left w:val="none" w:sz="0" w:space="0" w:color="auto"/>
                <w:bottom w:val="none" w:sz="0" w:space="0" w:color="auto"/>
                <w:right w:val="none" w:sz="0" w:space="0" w:color="auto"/>
              </w:divBdr>
              <w:divsChild>
                <w:div w:id="72923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714966">
      <w:bodyDiv w:val="1"/>
      <w:marLeft w:val="0"/>
      <w:marRight w:val="0"/>
      <w:marTop w:val="0"/>
      <w:marBottom w:val="0"/>
      <w:divBdr>
        <w:top w:val="none" w:sz="0" w:space="0" w:color="auto"/>
        <w:left w:val="none" w:sz="0" w:space="0" w:color="auto"/>
        <w:bottom w:val="none" w:sz="0" w:space="0" w:color="auto"/>
        <w:right w:val="none" w:sz="0" w:space="0" w:color="auto"/>
      </w:divBdr>
    </w:div>
    <w:div w:id="1459302775">
      <w:bodyDiv w:val="1"/>
      <w:marLeft w:val="0"/>
      <w:marRight w:val="0"/>
      <w:marTop w:val="0"/>
      <w:marBottom w:val="0"/>
      <w:divBdr>
        <w:top w:val="none" w:sz="0" w:space="0" w:color="auto"/>
        <w:left w:val="none" w:sz="0" w:space="0" w:color="auto"/>
        <w:bottom w:val="none" w:sz="0" w:space="0" w:color="auto"/>
        <w:right w:val="none" w:sz="0" w:space="0" w:color="auto"/>
      </w:divBdr>
      <w:divsChild>
        <w:div w:id="1318917817">
          <w:marLeft w:val="0"/>
          <w:marRight w:val="0"/>
          <w:marTop w:val="0"/>
          <w:marBottom w:val="0"/>
          <w:divBdr>
            <w:top w:val="none" w:sz="0" w:space="0" w:color="auto"/>
            <w:left w:val="none" w:sz="0" w:space="0" w:color="auto"/>
            <w:bottom w:val="none" w:sz="0" w:space="0" w:color="auto"/>
            <w:right w:val="none" w:sz="0" w:space="0" w:color="auto"/>
          </w:divBdr>
          <w:divsChild>
            <w:div w:id="641083557">
              <w:marLeft w:val="0"/>
              <w:marRight w:val="0"/>
              <w:marTop w:val="0"/>
              <w:marBottom w:val="0"/>
              <w:divBdr>
                <w:top w:val="none" w:sz="0" w:space="0" w:color="auto"/>
                <w:left w:val="none" w:sz="0" w:space="0" w:color="auto"/>
                <w:bottom w:val="none" w:sz="0" w:space="0" w:color="auto"/>
                <w:right w:val="none" w:sz="0" w:space="0" w:color="auto"/>
              </w:divBdr>
              <w:divsChild>
                <w:div w:id="199356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191251">
      <w:bodyDiv w:val="1"/>
      <w:marLeft w:val="0"/>
      <w:marRight w:val="0"/>
      <w:marTop w:val="0"/>
      <w:marBottom w:val="0"/>
      <w:divBdr>
        <w:top w:val="none" w:sz="0" w:space="0" w:color="auto"/>
        <w:left w:val="none" w:sz="0" w:space="0" w:color="auto"/>
        <w:bottom w:val="none" w:sz="0" w:space="0" w:color="auto"/>
        <w:right w:val="none" w:sz="0" w:space="0" w:color="auto"/>
      </w:divBdr>
    </w:div>
    <w:div w:id="1483963912">
      <w:bodyDiv w:val="1"/>
      <w:marLeft w:val="0"/>
      <w:marRight w:val="0"/>
      <w:marTop w:val="0"/>
      <w:marBottom w:val="0"/>
      <w:divBdr>
        <w:top w:val="none" w:sz="0" w:space="0" w:color="auto"/>
        <w:left w:val="none" w:sz="0" w:space="0" w:color="auto"/>
        <w:bottom w:val="none" w:sz="0" w:space="0" w:color="auto"/>
        <w:right w:val="none" w:sz="0" w:space="0" w:color="auto"/>
      </w:divBdr>
    </w:div>
    <w:div w:id="1545825364">
      <w:bodyDiv w:val="1"/>
      <w:marLeft w:val="0"/>
      <w:marRight w:val="0"/>
      <w:marTop w:val="0"/>
      <w:marBottom w:val="0"/>
      <w:divBdr>
        <w:top w:val="none" w:sz="0" w:space="0" w:color="auto"/>
        <w:left w:val="none" w:sz="0" w:space="0" w:color="auto"/>
        <w:bottom w:val="none" w:sz="0" w:space="0" w:color="auto"/>
        <w:right w:val="none" w:sz="0" w:space="0" w:color="auto"/>
      </w:divBdr>
    </w:div>
    <w:div w:id="1556618722">
      <w:bodyDiv w:val="1"/>
      <w:marLeft w:val="0"/>
      <w:marRight w:val="0"/>
      <w:marTop w:val="0"/>
      <w:marBottom w:val="0"/>
      <w:divBdr>
        <w:top w:val="none" w:sz="0" w:space="0" w:color="auto"/>
        <w:left w:val="none" w:sz="0" w:space="0" w:color="auto"/>
        <w:bottom w:val="none" w:sz="0" w:space="0" w:color="auto"/>
        <w:right w:val="none" w:sz="0" w:space="0" w:color="auto"/>
      </w:divBdr>
    </w:div>
    <w:div w:id="1581913231">
      <w:bodyDiv w:val="1"/>
      <w:marLeft w:val="0"/>
      <w:marRight w:val="0"/>
      <w:marTop w:val="0"/>
      <w:marBottom w:val="0"/>
      <w:divBdr>
        <w:top w:val="none" w:sz="0" w:space="0" w:color="auto"/>
        <w:left w:val="none" w:sz="0" w:space="0" w:color="auto"/>
        <w:bottom w:val="none" w:sz="0" w:space="0" w:color="auto"/>
        <w:right w:val="none" w:sz="0" w:space="0" w:color="auto"/>
      </w:divBdr>
    </w:div>
    <w:div w:id="1589658250">
      <w:bodyDiv w:val="1"/>
      <w:marLeft w:val="0"/>
      <w:marRight w:val="0"/>
      <w:marTop w:val="0"/>
      <w:marBottom w:val="0"/>
      <w:divBdr>
        <w:top w:val="none" w:sz="0" w:space="0" w:color="auto"/>
        <w:left w:val="none" w:sz="0" w:space="0" w:color="auto"/>
        <w:bottom w:val="none" w:sz="0" w:space="0" w:color="auto"/>
        <w:right w:val="none" w:sz="0" w:space="0" w:color="auto"/>
      </w:divBdr>
    </w:div>
    <w:div w:id="1619220603">
      <w:bodyDiv w:val="1"/>
      <w:marLeft w:val="0"/>
      <w:marRight w:val="0"/>
      <w:marTop w:val="0"/>
      <w:marBottom w:val="0"/>
      <w:divBdr>
        <w:top w:val="none" w:sz="0" w:space="0" w:color="auto"/>
        <w:left w:val="none" w:sz="0" w:space="0" w:color="auto"/>
        <w:bottom w:val="none" w:sz="0" w:space="0" w:color="auto"/>
        <w:right w:val="none" w:sz="0" w:space="0" w:color="auto"/>
      </w:divBdr>
    </w:div>
    <w:div w:id="1644503323">
      <w:bodyDiv w:val="1"/>
      <w:marLeft w:val="0"/>
      <w:marRight w:val="0"/>
      <w:marTop w:val="0"/>
      <w:marBottom w:val="0"/>
      <w:divBdr>
        <w:top w:val="none" w:sz="0" w:space="0" w:color="auto"/>
        <w:left w:val="none" w:sz="0" w:space="0" w:color="auto"/>
        <w:bottom w:val="none" w:sz="0" w:space="0" w:color="auto"/>
        <w:right w:val="none" w:sz="0" w:space="0" w:color="auto"/>
      </w:divBdr>
    </w:div>
    <w:div w:id="1663197931">
      <w:bodyDiv w:val="1"/>
      <w:marLeft w:val="0"/>
      <w:marRight w:val="0"/>
      <w:marTop w:val="0"/>
      <w:marBottom w:val="0"/>
      <w:divBdr>
        <w:top w:val="none" w:sz="0" w:space="0" w:color="auto"/>
        <w:left w:val="none" w:sz="0" w:space="0" w:color="auto"/>
        <w:bottom w:val="none" w:sz="0" w:space="0" w:color="auto"/>
        <w:right w:val="none" w:sz="0" w:space="0" w:color="auto"/>
      </w:divBdr>
    </w:div>
    <w:div w:id="1665007864">
      <w:bodyDiv w:val="1"/>
      <w:marLeft w:val="0"/>
      <w:marRight w:val="0"/>
      <w:marTop w:val="0"/>
      <w:marBottom w:val="0"/>
      <w:divBdr>
        <w:top w:val="none" w:sz="0" w:space="0" w:color="auto"/>
        <w:left w:val="none" w:sz="0" w:space="0" w:color="auto"/>
        <w:bottom w:val="none" w:sz="0" w:space="0" w:color="auto"/>
        <w:right w:val="none" w:sz="0" w:space="0" w:color="auto"/>
      </w:divBdr>
    </w:div>
    <w:div w:id="1675574181">
      <w:bodyDiv w:val="1"/>
      <w:marLeft w:val="0"/>
      <w:marRight w:val="0"/>
      <w:marTop w:val="0"/>
      <w:marBottom w:val="0"/>
      <w:divBdr>
        <w:top w:val="none" w:sz="0" w:space="0" w:color="auto"/>
        <w:left w:val="none" w:sz="0" w:space="0" w:color="auto"/>
        <w:bottom w:val="none" w:sz="0" w:space="0" w:color="auto"/>
        <w:right w:val="none" w:sz="0" w:space="0" w:color="auto"/>
      </w:divBdr>
    </w:div>
    <w:div w:id="1716194959">
      <w:bodyDiv w:val="1"/>
      <w:marLeft w:val="0"/>
      <w:marRight w:val="0"/>
      <w:marTop w:val="0"/>
      <w:marBottom w:val="0"/>
      <w:divBdr>
        <w:top w:val="none" w:sz="0" w:space="0" w:color="auto"/>
        <w:left w:val="none" w:sz="0" w:space="0" w:color="auto"/>
        <w:bottom w:val="none" w:sz="0" w:space="0" w:color="auto"/>
        <w:right w:val="none" w:sz="0" w:space="0" w:color="auto"/>
      </w:divBdr>
    </w:div>
    <w:div w:id="1716538330">
      <w:bodyDiv w:val="1"/>
      <w:marLeft w:val="0"/>
      <w:marRight w:val="0"/>
      <w:marTop w:val="0"/>
      <w:marBottom w:val="0"/>
      <w:divBdr>
        <w:top w:val="none" w:sz="0" w:space="0" w:color="auto"/>
        <w:left w:val="none" w:sz="0" w:space="0" w:color="auto"/>
        <w:bottom w:val="none" w:sz="0" w:space="0" w:color="auto"/>
        <w:right w:val="none" w:sz="0" w:space="0" w:color="auto"/>
      </w:divBdr>
    </w:div>
    <w:div w:id="1900745524">
      <w:bodyDiv w:val="1"/>
      <w:marLeft w:val="0"/>
      <w:marRight w:val="0"/>
      <w:marTop w:val="0"/>
      <w:marBottom w:val="0"/>
      <w:divBdr>
        <w:top w:val="none" w:sz="0" w:space="0" w:color="auto"/>
        <w:left w:val="none" w:sz="0" w:space="0" w:color="auto"/>
        <w:bottom w:val="none" w:sz="0" w:space="0" w:color="auto"/>
        <w:right w:val="none" w:sz="0" w:space="0" w:color="auto"/>
      </w:divBdr>
    </w:div>
    <w:div w:id="1990473422">
      <w:bodyDiv w:val="1"/>
      <w:marLeft w:val="0"/>
      <w:marRight w:val="0"/>
      <w:marTop w:val="0"/>
      <w:marBottom w:val="0"/>
      <w:divBdr>
        <w:top w:val="none" w:sz="0" w:space="0" w:color="auto"/>
        <w:left w:val="none" w:sz="0" w:space="0" w:color="auto"/>
        <w:bottom w:val="none" w:sz="0" w:space="0" w:color="auto"/>
        <w:right w:val="none" w:sz="0" w:space="0" w:color="auto"/>
      </w:divBdr>
    </w:div>
    <w:div w:id="2006007223">
      <w:bodyDiv w:val="1"/>
      <w:marLeft w:val="0"/>
      <w:marRight w:val="0"/>
      <w:marTop w:val="0"/>
      <w:marBottom w:val="0"/>
      <w:divBdr>
        <w:top w:val="none" w:sz="0" w:space="0" w:color="auto"/>
        <w:left w:val="none" w:sz="0" w:space="0" w:color="auto"/>
        <w:bottom w:val="none" w:sz="0" w:space="0" w:color="auto"/>
        <w:right w:val="none" w:sz="0" w:space="0" w:color="auto"/>
      </w:divBdr>
    </w:div>
    <w:div w:id="2023126148">
      <w:bodyDiv w:val="1"/>
      <w:marLeft w:val="0"/>
      <w:marRight w:val="0"/>
      <w:marTop w:val="0"/>
      <w:marBottom w:val="0"/>
      <w:divBdr>
        <w:top w:val="none" w:sz="0" w:space="0" w:color="auto"/>
        <w:left w:val="none" w:sz="0" w:space="0" w:color="auto"/>
        <w:bottom w:val="none" w:sz="0" w:space="0" w:color="auto"/>
        <w:right w:val="none" w:sz="0" w:space="0" w:color="auto"/>
      </w:divBdr>
    </w:div>
    <w:div w:id="2071033008">
      <w:bodyDiv w:val="1"/>
      <w:marLeft w:val="0"/>
      <w:marRight w:val="0"/>
      <w:marTop w:val="0"/>
      <w:marBottom w:val="0"/>
      <w:divBdr>
        <w:top w:val="none" w:sz="0" w:space="0" w:color="auto"/>
        <w:left w:val="none" w:sz="0" w:space="0" w:color="auto"/>
        <w:bottom w:val="none" w:sz="0" w:space="0" w:color="auto"/>
        <w:right w:val="none" w:sz="0" w:space="0" w:color="auto"/>
      </w:divBdr>
    </w:div>
    <w:div w:id="2104953152">
      <w:bodyDiv w:val="1"/>
      <w:marLeft w:val="0"/>
      <w:marRight w:val="0"/>
      <w:marTop w:val="0"/>
      <w:marBottom w:val="0"/>
      <w:divBdr>
        <w:top w:val="none" w:sz="0" w:space="0" w:color="auto"/>
        <w:left w:val="none" w:sz="0" w:space="0" w:color="auto"/>
        <w:bottom w:val="none" w:sz="0" w:space="0" w:color="auto"/>
        <w:right w:val="none" w:sz="0" w:space="0" w:color="auto"/>
      </w:divBdr>
    </w:div>
    <w:div w:id="2106145210">
      <w:bodyDiv w:val="1"/>
      <w:marLeft w:val="0"/>
      <w:marRight w:val="0"/>
      <w:marTop w:val="0"/>
      <w:marBottom w:val="0"/>
      <w:divBdr>
        <w:top w:val="none" w:sz="0" w:space="0" w:color="auto"/>
        <w:left w:val="none" w:sz="0" w:space="0" w:color="auto"/>
        <w:bottom w:val="none" w:sz="0" w:space="0" w:color="auto"/>
        <w:right w:val="none" w:sz="0" w:space="0" w:color="auto"/>
      </w:divBdr>
    </w:div>
    <w:div w:id="2116516487">
      <w:bodyDiv w:val="1"/>
      <w:marLeft w:val="0"/>
      <w:marRight w:val="0"/>
      <w:marTop w:val="0"/>
      <w:marBottom w:val="0"/>
      <w:divBdr>
        <w:top w:val="none" w:sz="0" w:space="0" w:color="auto"/>
        <w:left w:val="none" w:sz="0" w:space="0" w:color="auto"/>
        <w:bottom w:val="none" w:sz="0" w:space="0" w:color="auto"/>
        <w:right w:val="none" w:sz="0" w:space="0" w:color="auto"/>
      </w:divBdr>
    </w:div>
    <w:div w:id="2133596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cbi.nlm.nih.gov/genbank/" TargetMode="External"/><Relationship Id="rId21" Type="http://schemas.openxmlformats.org/officeDocument/2006/relationships/hyperlink" Target="https://www.pangaea.co.uk/"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isa.org.jm/deepdata" TargetMode="External"/><Relationship Id="rId29" Type="http://schemas.openxmlformats.org/officeDocument/2006/relationships/image" Target="media/image4.png"/><Relationship Id="rId11" Type="http://schemas.microsoft.com/office/2016/09/relationships/commentsIds" Target="commentsIds.xml"/><Relationship Id="rId24" Type="http://schemas.openxmlformats.org/officeDocument/2006/relationships/hyperlink" Target="https://www.ebi.ac.uk/ena/browser/home"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hyperlink" Target="https://github.com/iobis/notebook-deepdata" TargetMode="External"/><Relationship Id="rId66"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hyperlink" Target="https://www.gbif.org" TargetMode="External"/><Relationship Id="rId14" Type="http://schemas.openxmlformats.org/officeDocument/2006/relationships/hyperlink" Target="mailto:a.glover@nhm.ac.uk" TargetMode="External"/><Relationship Id="rId22" Type="http://schemas.openxmlformats.org/officeDocument/2006/relationships/hyperlink" Target="https://www.marinespecies.org/" TargetMode="External"/><Relationship Id="rId27" Type="http://schemas.openxmlformats.org/officeDocument/2006/relationships/hyperlink" Target="https://data.isa.org.jm/isa/map/" TargetMode="External"/><Relationship Id="rId30" Type="http://schemas.openxmlformats.org/officeDocument/2006/relationships/hyperlink" Target="https://www.lifewatch.be/data-services/"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6.png"/><Relationship Id="rId69"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25.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hyperlink" Target="https://www.ebi.ac.uk/"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2.png"/><Relationship Id="rId67" Type="http://schemas.openxmlformats.org/officeDocument/2006/relationships/hyperlink" Target="https://cran.r-project.org/package=robis" TargetMode="External"/><Relationship Id="rId20" Type="http://schemas.openxmlformats.org/officeDocument/2006/relationships/hyperlink" Target="https://dwc.tdwg.org/"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obis.org" TargetMode="External"/><Relationship Id="rId23" Type="http://schemas.openxmlformats.org/officeDocument/2006/relationships/hyperlink" Target="https://www.ddbj.nig.ac.jp/index-e.html" TargetMode="External"/><Relationship Id="rId28" Type="http://schemas.openxmlformats.org/officeDocument/2006/relationships/hyperlink" Target="https://data.isa.org.jm/isa/map/"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microsoft.com/office/2011/relationships/commentsExtended" Target="commentsExtended.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3.png"/><Relationship Id="rId65"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yperlink" Target="http://www.obis.org/"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iobis/notebook-deepdata" TargetMode="External"/><Relationship Id="rId3" Type="http://schemas.openxmlformats.org/officeDocument/2006/relationships/hyperlink" Target="https://www.isa.org.jm/document/isba21c16" TargetMode="External"/><Relationship Id="rId7" Type="http://schemas.openxmlformats.org/officeDocument/2006/relationships/hyperlink" Target="https://isa.org.jm/exploration-contracts/polymetallic-nodules" TargetMode="External"/><Relationship Id="rId2" Type="http://schemas.openxmlformats.org/officeDocument/2006/relationships/hyperlink" Target="https://www.isa.org.jm/document/isba5c6" TargetMode="External"/><Relationship Id="rId1" Type="http://schemas.openxmlformats.org/officeDocument/2006/relationships/hyperlink" Target="https://www.isa.org.jm/node/19270" TargetMode="External"/><Relationship Id="rId6" Type="http://schemas.openxmlformats.org/officeDocument/2006/relationships/hyperlink" Target="https://www.isa.org.jm/minerals/maps" TargetMode="External"/><Relationship Id="rId5" Type="http://schemas.openxmlformats.org/officeDocument/2006/relationships/hyperlink" Target="https://data.isa.org.jm/isa/map/" TargetMode="External"/><Relationship Id="rId10" Type="http://schemas.openxmlformats.org/officeDocument/2006/relationships/hyperlink" Target="https://isa.org.jm/files/files/documents/Deep%20CCZ%20Biodiversity%20Synthesis%20Workshop%20Report%20-%20Final-for%20posting-clean-1.pdf" TargetMode="External"/><Relationship Id="rId4" Type="http://schemas.openxmlformats.org/officeDocument/2006/relationships/hyperlink" Target="https://www.isa.org.jm/document/isba22ltc15" TargetMode="External"/><Relationship Id="rId9" Type="http://schemas.openxmlformats.org/officeDocument/2006/relationships/hyperlink" Target="https://github.com/iobis/notebook-deep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3EE45-DFD1-483A-920D-84B73F50C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1</Pages>
  <Words>57511</Words>
  <Characters>327813</Characters>
  <Application>Microsoft Office Word</Application>
  <DocSecurity>0</DocSecurity>
  <Lines>2731</Lines>
  <Paragraphs>769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Glover</dc:creator>
  <cp:keywords/>
  <dc:description/>
  <cp:lastModifiedBy>Muriel Rabone</cp:lastModifiedBy>
  <cp:revision>17</cp:revision>
  <cp:lastPrinted>2022-04-22T16:31:00Z</cp:lastPrinted>
  <dcterms:created xsi:type="dcterms:W3CDTF">2022-07-12T13:52:00Z</dcterms:created>
  <dcterms:modified xsi:type="dcterms:W3CDTF">2022-09-18T13:50:00Z</dcterms:modified>
</cp:coreProperties>
</file>